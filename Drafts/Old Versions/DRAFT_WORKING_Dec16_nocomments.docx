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655C0" w14:textId="77777777" w:rsidR="001E337B" w:rsidRDefault="001E337B" w:rsidP="004C769A">
      <w:pPr>
        <w:jc w:val="center"/>
        <w:rPr>
          <w:b/>
          <w:bCs/>
        </w:rPr>
      </w:pPr>
    </w:p>
    <w:p w14:paraId="20E5D793" w14:textId="77777777" w:rsidR="001E337B" w:rsidRDefault="001E337B" w:rsidP="004C769A">
      <w:pPr>
        <w:jc w:val="center"/>
        <w:rPr>
          <w:b/>
          <w:bCs/>
        </w:rPr>
      </w:pPr>
    </w:p>
    <w:p w14:paraId="0C9E7EA5" w14:textId="77777777" w:rsidR="001E337B" w:rsidRDefault="001E337B" w:rsidP="004C769A">
      <w:pPr>
        <w:jc w:val="center"/>
        <w:rPr>
          <w:b/>
          <w:bCs/>
        </w:rPr>
      </w:pPr>
    </w:p>
    <w:p w14:paraId="7493B372" w14:textId="77777777" w:rsidR="001E337B" w:rsidRDefault="001E337B" w:rsidP="004C769A">
      <w:pPr>
        <w:jc w:val="center"/>
        <w:rPr>
          <w:b/>
          <w:bCs/>
        </w:rPr>
      </w:pPr>
    </w:p>
    <w:p w14:paraId="0829FAF2" w14:textId="77777777" w:rsidR="001E337B" w:rsidRDefault="001E337B" w:rsidP="004C769A">
      <w:pPr>
        <w:jc w:val="center"/>
        <w:rPr>
          <w:b/>
          <w:bCs/>
        </w:rPr>
      </w:pPr>
    </w:p>
    <w:p w14:paraId="2D0873A6" w14:textId="77777777" w:rsidR="001E337B" w:rsidRDefault="001E337B" w:rsidP="004C769A">
      <w:pPr>
        <w:jc w:val="center"/>
        <w:rPr>
          <w:b/>
          <w:bCs/>
        </w:rPr>
      </w:pPr>
    </w:p>
    <w:p w14:paraId="7431B989" w14:textId="77777777" w:rsidR="001E337B" w:rsidRDefault="001E337B" w:rsidP="004C769A">
      <w:pPr>
        <w:jc w:val="center"/>
        <w:rPr>
          <w:b/>
          <w:bCs/>
        </w:rPr>
      </w:pPr>
    </w:p>
    <w:p w14:paraId="68908833" w14:textId="77777777" w:rsidR="001E337B" w:rsidRDefault="001E337B" w:rsidP="004C769A">
      <w:pPr>
        <w:jc w:val="center"/>
        <w:rPr>
          <w:b/>
          <w:bCs/>
        </w:rPr>
      </w:pPr>
    </w:p>
    <w:p w14:paraId="43E101C6" w14:textId="77777777" w:rsidR="001E337B" w:rsidRDefault="001E337B" w:rsidP="004C769A">
      <w:pPr>
        <w:jc w:val="center"/>
        <w:rPr>
          <w:b/>
          <w:bCs/>
        </w:rPr>
      </w:pPr>
    </w:p>
    <w:p w14:paraId="73B2BADD" w14:textId="77777777" w:rsidR="001E337B" w:rsidRDefault="001E337B" w:rsidP="004C769A">
      <w:pPr>
        <w:jc w:val="center"/>
        <w:rPr>
          <w:b/>
          <w:bCs/>
        </w:rPr>
      </w:pPr>
    </w:p>
    <w:p w14:paraId="70C55A25" w14:textId="2A0DEFBC" w:rsidR="00BF4260" w:rsidRPr="00BF3340" w:rsidRDefault="080C7A46" w:rsidP="004C769A">
      <w:pPr>
        <w:jc w:val="center"/>
        <w:rPr>
          <w:b/>
          <w:bCs/>
        </w:rPr>
      </w:pPr>
      <w:r w:rsidRPr="00BF3340">
        <w:rPr>
          <w:b/>
          <w:bCs/>
        </w:rPr>
        <w:t>Working Title:</w:t>
      </w:r>
    </w:p>
    <w:p w14:paraId="3F605E8B" w14:textId="59D5B35B" w:rsidR="00B23658" w:rsidRDefault="05F5622C" w:rsidP="004C769A">
      <w:pPr>
        <w:jc w:val="center"/>
      </w:pPr>
      <w:r>
        <w:t xml:space="preserve">Factors influencing the </w:t>
      </w:r>
      <w:r w:rsidR="00B23658">
        <w:t xml:space="preserve">persistence </w:t>
      </w:r>
      <w:r w:rsidR="29D44ABC">
        <w:t xml:space="preserve">of created </w:t>
      </w:r>
      <w:r w:rsidR="4078A57A">
        <w:t xml:space="preserve">tidal </w:t>
      </w:r>
      <w:r w:rsidR="29D44ABC">
        <w:t xml:space="preserve">marshes in the </w:t>
      </w:r>
    </w:p>
    <w:p w14:paraId="68B3A0D9" w14:textId="6DDC817C" w:rsidR="0BC540AD" w:rsidRDefault="29D44ABC" w:rsidP="004C769A">
      <w:pPr>
        <w:jc w:val="center"/>
      </w:pPr>
      <w:r>
        <w:t>F</w:t>
      </w:r>
      <w:r w:rsidR="5665B5AB">
        <w:t>raser River Estuary, British Columbia</w:t>
      </w:r>
    </w:p>
    <w:p w14:paraId="5ADA0CD3" w14:textId="2AB799A3" w:rsidR="1D73B96D" w:rsidRDefault="1D73B96D" w:rsidP="004C769A">
      <w:pPr>
        <w:jc w:val="center"/>
      </w:pPr>
    </w:p>
    <w:p w14:paraId="608DC4AD" w14:textId="39BEFF1C" w:rsidR="001E337B" w:rsidRDefault="001E337B" w:rsidP="004C769A">
      <w:pPr>
        <w:jc w:val="center"/>
      </w:pPr>
    </w:p>
    <w:p w14:paraId="6F4D9BFA" w14:textId="77777777" w:rsidR="001E337B" w:rsidRDefault="001E337B" w:rsidP="004C769A">
      <w:pPr>
        <w:jc w:val="center"/>
      </w:pPr>
    </w:p>
    <w:p w14:paraId="40F9E2C4" w14:textId="7A87C92D" w:rsidR="080C7A46" w:rsidRPr="00BF3340" w:rsidRDefault="080C7A46" w:rsidP="004C769A">
      <w:pPr>
        <w:jc w:val="center"/>
        <w:rPr>
          <w:b/>
          <w:bCs/>
        </w:rPr>
      </w:pPr>
      <w:r w:rsidRPr="00BF3340">
        <w:rPr>
          <w:b/>
          <w:bCs/>
        </w:rPr>
        <w:t>Authors:</w:t>
      </w:r>
    </w:p>
    <w:p w14:paraId="4B935CF5" w14:textId="007246FC" w:rsidR="080C7A46" w:rsidRDefault="793CB95E" w:rsidP="004C769A">
      <w:pPr>
        <w:jc w:val="center"/>
      </w:pPr>
      <w:r>
        <w:t>Daniel Stewart, Daniel Hennigar</w:t>
      </w:r>
      <w:r w:rsidR="00257AD6">
        <w:t>, Robyn Ingham</w:t>
      </w:r>
    </w:p>
    <w:p w14:paraId="7140B953" w14:textId="0F65B89D" w:rsidR="1D73B96D" w:rsidRDefault="1D73B96D" w:rsidP="004C769A">
      <w:pPr>
        <w:jc w:val="center"/>
      </w:pPr>
    </w:p>
    <w:p w14:paraId="4C681D00" w14:textId="512D6B28" w:rsidR="001E337B" w:rsidRDefault="001E337B" w:rsidP="004C769A">
      <w:pPr>
        <w:jc w:val="center"/>
      </w:pPr>
    </w:p>
    <w:p w14:paraId="5A93E84E" w14:textId="77777777" w:rsidR="001E337B" w:rsidRDefault="001E337B" w:rsidP="004C769A">
      <w:pPr>
        <w:jc w:val="center"/>
      </w:pPr>
    </w:p>
    <w:p w14:paraId="22008928" w14:textId="1C528B74" w:rsidR="080C7A46" w:rsidRPr="00BF3340" w:rsidRDefault="6DD510D2" w:rsidP="004C769A">
      <w:pPr>
        <w:jc w:val="center"/>
        <w:rPr>
          <w:b/>
          <w:bCs/>
        </w:rPr>
      </w:pPr>
      <w:r w:rsidRPr="00BF3340">
        <w:rPr>
          <w:b/>
          <w:bCs/>
        </w:rPr>
        <w:t>Acknowledgements:</w:t>
      </w:r>
    </w:p>
    <w:p w14:paraId="44ACB64C" w14:textId="586F4404" w:rsidR="080C7A46" w:rsidRDefault="78611453" w:rsidP="004C769A">
      <w:pPr>
        <w:jc w:val="center"/>
      </w:pPr>
      <w:r>
        <w:t xml:space="preserve">Ducks Unlimited Canada, </w:t>
      </w:r>
      <w:r w:rsidR="00B23658">
        <w:t>BCWF Wetlands Workforce, Healthy Watersheds Initiative, Community Mapping Network, Vancouver Fraser Port Authority, D</w:t>
      </w:r>
      <w:r>
        <w:t xml:space="preserve">FO, MetroVan, private businesses that permitted access, </w:t>
      </w:r>
      <w:r w:rsidR="00B23658">
        <w:t xml:space="preserve">various </w:t>
      </w:r>
      <w:r w:rsidR="715C7CEE">
        <w:t>reviewers</w:t>
      </w:r>
      <w:r w:rsidR="001E337B">
        <w:t xml:space="preserve"> (pending)</w:t>
      </w:r>
    </w:p>
    <w:p w14:paraId="560F8D0D" w14:textId="7A900726" w:rsidR="53790177" w:rsidRDefault="53790177" w:rsidP="004C769A">
      <w:pPr>
        <w:jc w:val="center"/>
      </w:pPr>
    </w:p>
    <w:p w14:paraId="4EB49DD0" w14:textId="37A7FC08" w:rsidR="53790177" w:rsidRDefault="53790177" w:rsidP="004C769A">
      <w:pPr>
        <w:jc w:val="center"/>
      </w:pPr>
    </w:p>
    <w:p w14:paraId="2F380E7D" w14:textId="47C73256" w:rsidR="53790177" w:rsidRDefault="53790177" w:rsidP="004C769A">
      <w:pPr>
        <w:jc w:val="center"/>
      </w:pPr>
    </w:p>
    <w:p w14:paraId="0EE90CD5" w14:textId="79052644" w:rsidR="1D73B96D" w:rsidRDefault="1D73B96D" w:rsidP="004C769A">
      <w:pPr>
        <w:jc w:val="center"/>
      </w:pPr>
    </w:p>
    <w:p w14:paraId="184B3FF5" w14:textId="15048CF2" w:rsidR="1D73B96D" w:rsidRDefault="1D73B96D" w:rsidP="004C769A">
      <w:pPr>
        <w:jc w:val="center"/>
      </w:pPr>
    </w:p>
    <w:p w14:paraId="76B1D4F7" w14:textId="1BE9AE85" w:rsidR="1D73B96D" w:rsidRDefault="1D73B96D" w:rsidP="004C769A">
      <w:pPr>
        <w:jc w:val="center"/>
      </w:pPr>
      <w:r>
        <w:br w:type="page"/>
      </w:r>
    </w:p>
    <w:p w14:paraId="10462DB2" w14:textId="40F2179D" w:rsidR="35E04520" w:rsidRPr="004C769A" w:rsidRDefault="080F1376" w:rsidP="004C769A">
      <w:pPr>
        <w:pStyle w:val="Heading1"/>
        <w:numPr>
          <w:ilvl w:val="0"/>
          <w:numId w:val="0"/>
        </w:numPr>
        <w:ind w:left="432" w:hanging="432"/>
      </w:pPr>
      <w:r w:rsidRPr="004C769A">
        <w:lastRenderedPageBreak/>
        <w:t>Abstract</w:t>
      </w:r>
    </w:p>
    <w:p w14:paraId="490DB3A2" w14:textId="1AE6163F" w:rsidR="00E97C30" w:rsidRDefault="4516CBE6" w:rsidP="004C769A">
      <w:r w:rsidRPr="00FF6217">
        <w:t>More than 100 tidal marsh creation projects have</w:t>
      </w:r>
      <w:r w:rsidR="3015A139" w:rsidRPr="00FF6217">
        <w:t xml:space="preserve"> been </w:t>
      </w:r>
      <w:r w:rsidR="007F21A8">
        <w:t xml:space="preserve">constructed </w:t>
      </w:r>
      <w:r w:rsidRPr="00FF6217">
        <w:t>in the Fraser River Estuary</w:t>
      </w:r>
      <w:r w:rsidR="2FA19E39" w:rsidRPr="00FF6217">
        <w:t>, British Columbia,</w:t>
      </w:r>
      <w:r w:rsidRPr="00FF6217">
        <w:t xml:space="preserve"> from the 1970s to present</w:t>
      </w:r>
      <w:r w:rsidR="283A8117" w:rsidRPr="00FF6217">
        <w:t xml:space="preserve">. </w:t>
      </w:r>
      <w:r w:rsidR="5AA66B7C" w:rsidRPr="00FF6217">
        <w:t>Though these projects share similar habitat creation goals, they differ in their respective designs and environmental contexts. Past</w:t>
      </w:r>
      <w:r w:rsidR="4469A0C4" w:rsidRPr="00FF6217">
        <w:t xml:space="preserve"> studies described and evaluated </w:t>
      </w:r>
      <w:r w:rsidR="001E337B">
        <w:t xml:space="preserve">many of </w:t>
      </w:r>
      <w:r w:rsidR="4469A0C4" w:rsidRPr="00FF6217">
        <w:t>these</w:t>
      </w:r>
      <w:r w:rsidR="001E337B">
        <w:t xml:space="preserve"> projects</w:t>
      </w:r>
      <w:r w:rsidR="4469A0C4" w:rsidRPr="00FF6217">
        <w:t xml:space="preserve"> </w:t>
      </w:r>
      <w:r w:rsidR="099E155A" w:rsidRPr="00FF6217">
        <w:t>and found</w:t>
      </w:r>
      <w:r w:rsidR="009C7E6E">
        <w:t xml:space="preserve"> varied success, </w:t>
      </w:r>
      <w:r w:rsidR="4469A0C4" w:rsidRPr="00FF6217">
        <w:t>but</w:t>
      </w:r>
      <w:r w:rsidR="2F2D365C" w:rsidRPr="00FF6217">
        <w:t xml:space="preserve"> the</w:t>
      </w:r>
      <w:r w:rsidR="4469A0C4" w:rsidRPr="00FF6217">
        <w:t xml:space="preserve"> </w:t>
      </w:r>
      <w:r w:rsidR="00EC4FE8">
        <w:t xml:space="preserve">underlying </w:t>
      </w:r>
      <w:r w:rsidR="4469A0C4" w:rsidRPr="00FF6217">
        <w:t>f</w:t>
      </w:r>
      <w:r w:rsidR="47FCFC42" w:rsidRPr="00FF6217">
        <w:t>actors that determine the</w:t>
      </w:r>
      <w:r w:rsidR="001E337B">
        <w:t>ir outcomes</w:t>
      </w:r>
      <w:r w:rsidR="47FCFC42" w:rsidRPr="00FF6217">
        <w:t xml:space="preserve"> ha</w:t>
      </w:r>
      <w:r w:rsidR="01E00DE5" w:rsidRPr="00FF6217">
        <w:t>ve</w:t>
      </w:r>
      <w:r w:rsidR="47FCFC42" w:rsidRPr="00FF6217">
        <w:t xml:space="preserve"> </w:t>
      </w:r>
      <w:r w:rsidR="001E337B">
        <w:t>not</w:t>
      </w:r>
      <w:r w:rsidR="47FCFC42" w:rsidRPr="00FF6217">
        <w:t xml:space="preserve"> yet been formally investigated</w:t>
      </w:r>
      <w:r w:rsidR="1D736647" w:rsidRPr="00FF6217">
        <w:t>.</w:t>
      </w:r>
      <w:r w:rsidR="06CF80D1" w:rsidRPr="00FF6217">
        <w:t xml:space="preserve"> </w:t>
      </w:r>
      <w:r w:rsidR="001E337B" w:rsidRPr="00FF6217">
        <w:t>Using a combination of field sampling</w:t>
      </w:r>
      <w:r w:rsidR="001E337B">
        <w:t xml:space="preserve">, </w:t>
      </w:r>
      <w:r w:rsidR="001E337B" w:rsidRPr="00FF6217">
        <w:t>remote sensing</w:t>
      </w:r>
      <w:r w:rsidR="001E337B">
        <w:t>, and statistical modeling</w:t>
      </w:r>
      <w:r w:rsidR="001E337B" w:rsidRPr="00FF6217">
        <w:t xml:space="preserve">, </w:t>
      </w:r>
      <w:r w:rsidR="001E337B">
        <w:t>w</w:t>
      </w:r>
      <w:r w:rsidR="389DFD53" w:rsidRPr="00FF6217">
        <w:t>e aimed to address this knowledge gap by asking</w:t>
      </w:r>
      <w:r w:rsidR="76D59857" w:rsidRPr="00FF6217">
        <w:t xml:space="preserve"> what factors</w:t>
      </w:r>
      <w:r w:rsidR="03A77843" w:rsidRPr="00FF6217">
        <w:t xml:space="preserve"> determine</w:t>
      </w:r>
      <w:r w:rsidR="76D59857" w:rsidRPr="00FF6217">
        <w:t xml:space="preserve"> </w:t>
      </w:r>
      <w:r w:rsidR="3E0DFBA0" w:rsidRPr="00FF6217">
        <w:t>(1)</w:t>
      </w:r>
      <w:r w:rsidR="5F4695D8" w:rsidRPr="00FF6217">
        <w:t xml:space="preserve"> </w:t>
      </w:r>
      <w:r w:rsidR="76D59857" w:rsidRPr="00FF6217">
        <w:t xml:space="preserve">whether </w:t>
      </w:r>
      <w:r w:rsidR="55226284" w:rsidRPr="00FF6217">
        <w:t>created</w:t>
      </w:r>
      <w:r w:rsidR="76D59857" w:rsidRPr="00FF6217">
        <w:t xml:space="preserve"> marshes remain vegetated, </w:t>
      </w:r>
      <w:r w:rsidR="2DBAF02D" w:rsidRPr="00FF6217">
        <w:t xml:space="preserve">and </w:t>
      </w:r>
      <w:r w:rsidR="76D59857" w:rsidRPr="00FF6217">
        <w:t xml:space="preserve">(2) the </w:t>
      </w:r>
      <w:r w:rsidR="00EC4FE8">
        <w:t xml:space="preserve">resilience </w:t>
      </w:r>
      <w:r w:rsidR="14E88700" w:rsidRPr="00FF6217">
        <w:t xml:space="preserve">of </w:t>
      </w:r>
      <w:r w:rsidR="7898E534" w:rsidRPr="00FF6217">
        <w:t>created</w:t>
      </w:r>
      <w:r w:rsidR="41F46E9E" w:rsidRPr="00FF6217">
        <w:t xml:space="preserve"> marsh plant communities.</w:t>
      </w:r>
      <w:r w:rsidR="7409B9C4" w:rsidRPr="00FF6217">
        <w:t xml:space="preserve"> </w:t>
      </w:r>
      <w:r w:rsidR="3078D854" w:rsidRPr="00FF6217">
        <w:t xml:space="preserve">We </w:t>
      </w:r>
      <w:r w:rsidR="00360A89">
        <w:t>observed recession</w:t>
      </w:r>
      <w:r w:rsidR="00EC4FE8">
        <w:t xml:space="preserve"> in 37 of</w:t>
      </w:r>
      <w:r w:rsidR="001E337B">
        <w:t xml:space="preserve"> </w:t>
      </w:r>
      <w:r w:rsidR="00E97C30">
        <w:t xml:space="preserve">the 79 </w:t>
      </w:r>
      <w:r w:rsidR="001E337B">
        <w:t>created marshes</w:t>
      </w:r>
      <w:r w:rsidR="007F21A8">
        <w:t xml:space="preserve"> visited</w:t>
      </w:r>
      <w:r w:rsidR="001E337B">
        <w:t xml:space="preserve">, </w:t>
      </w:r>
      <w:r w:rsidR="00360A89">
        <w:t>representing losses of 22</w:t>
      </w:r>
      <w:r w:rsidR="00360A89" w:rsidRPr="3A5D7FCA">
        <w:t>,</w:t>
      </w:r>
      <w:r w:rsidR="00360A89">
        <w:t>946 m</w:t>
      </w:r>
      <w:r w:rsidR="00360A89" w:rsidRPr="00F13652">
        <w:rPr>
          <w:vertAlign w:val="superscript"/>
        </w:rPr>
        <w:t>2</w:t>
      </w:r>
      <w:r w:rsidR="00360A89" w:rsidRPr="3A5D7FCA">
        <w:t xml:space="preserve"> of</w:t>
      </w:r>
      <w:r w:rsidR="00360A89">
        <w:t xml:space="preserve"> the 231,092 m</w:t>
      </w:r>
      <w:r w:rsidR="00360A89" w:rsidRPr="0011244C">
        <w:rPr>
          <w:vertAlign w:val="superscript"/>
        </w:rPr>
        <w:t>2</w:t>
      </w:r>
      <w:r w:rsidR="00360A89" w:rsidRPr="00FB0A19">
        <w:t xml:space="preserve"> of </w:t>
      </w:r>
      <w:r w:rsidR="00360A89">
        <w:t>habitat surveyed</w:t>
      </w:r>
      <w:r w:rsidR="001E337B">
        <w:t>.</w:t>
      </w:r>
      <w:r w:rsidR="009C7E6E">
        <w:t xml:space="preserve"> </w:t>
      </w:r>
      <w:r w:rsidR="00E97C30">
        <w:t>P</w:t>
      </w:r>
      <w:r w:rsidR="113FCE39" w:rsidRPr="00FF6217">
        <w:t>rotective infrastructure, specifically debris fencing and offshore structures such as marina docks and log</w:t>
      </w:r>
      <w:r w:rsidR="009C7E6E">
        <w:t xml:space="preserve"> storage</w:t>
      </w:r>
      <w:r w:rsidR="113FCE39" w:rsidRPr="00FF6217">
        <w:t xml:space="preserve"> booms </w:t>
      </w:r>
      <w:r w:rsidR="009C7E6E">
        <w:t>mitigated recession</w:t>
      </w:r>
      <w:r w:rsidR="00271AD8">
        <w:t>.</w:t>
      </w:r>
      <w:r w:rsidR="68B48693" w:rsidRPr="00FF6217">
        <w:t xml:space="preserve"> </w:t>
      </w:r>
      <w:r w:rsidR="00271AD8">
        <w:t>S</w:t>
      </w:r>
      <w:r w:rsidR="009C7E6E">
        <w:t xml:space="preserve">ites built in the </w:t>
      </w:r>
      <w:r w:rsidR="7DE855E5" w:rsidRPr="00FF6217">
        <w:t xml:space="preserve">North Arm </w:t>
      </w:r>
      <w:r w:rsidR="009C7E6E">
        <w:t>averaged 18% more recession</w:t>
      </w:r>
      <w:r w:rsidR="009C30EF">
        <w:t xml:space="preserve"> than those in the </w:t>
      </w:r>
      <w:r w:rsidR="00987612">
        <w:t xml:space="preserve">wider </w:t>
      </w:r>
      <w:r w:rsidR="009C30EF">
        <w:t>South Arm</w:t>
      </w:r>
      <w:r w:rsidR="00360A89">
        <w:t>, which may be attributed to higher wave energy.</w:t>
      </w:r>
      <w:r w:rsidR="7DE855E5" w:rsidRPr="00FF6217">
        <w:t xml:space="preserve"> </w:t>
      </w:r>
      <w:r w:rsidR="00E97C30">
        <w:t>Sites that were lower in elevation and contained higher proportions of edge habitat were more vulnerable to recession than high elevation sites. Dominance of native species declined at a rate of 1% per kilometer upriver</w:t>
      </w:r>
      <w:r w:rsidR="00A349E0">
        <w:t>.</w:t>
      </w:r>
      <w:r w:rsidR="00A836E3">
        <w:t xml:space="preserve"> </w:t>
      </w:r>
      <w:r w:rsidR="00A349E0">
        <w:t>I</w:t>
      </w:r>
      <w:r w:rsidR="007F21A8">
        <w:t xml:space="preserve">nvasive cattail defied this trend, </w:t>
      </w:r>
      <w:r w:rsidR="00E97C30">
        <w:t>dominating</w:t>
      </w:r>
      <w:r w:rsidR="007F21A8">
        <w:t xml:space="preserve"> many of the</w:t>
      </w:r>
      <w:r w:rsidR="00E97C30">
        <w:t xml:space="preserve"> outer estuary sites it occurred in</w:t>
      </w:r>
      <w:r w:rsidR="00AD1432">
        <w:t>.</w:t>
      </w:r>
      <w:r w:rsidR="00E97C30">
        <w:t xml:space="preserve"> Native and non-native plant species richness shared similar trends across the estuary, </w:t>
      </w:r>
      <w:r w:rsidR="007F21A8">
        <w:t xml:space="preserve">increasing with elevation and distance upriver. These findings offer insight into the role that site design and location play in the outcome of marsh creation projects, and the potential challenges posed by environmental change in the estuary.  </w:t>
      </w:r>
    </w:p>
    <w:p w14:paraId="7F49CE9C" w14:textId="77777777" w:rsidR="00E97C30" w:rsidRDefault="00E97C30" w:rsidP="004C769A"/>
    <w:p w14:paraId="7BB417E1" w14:textId="77777777" w:rsidR="00E97C30" w:rsidRDefault="00E97C30" w:rsidP="004C769A"/>
    <w:p w14:paraId="6FB1BB8F" w14:textId="2006B31E" w:rsidR="1D73B96D" w:rsidRDefault="1D73B96D" w:rsidP="004C769A"/>
    <w:p w14:paraId="5C8F2D7A" w14:textId="77777777" w:rsidR="00BF3340" w:rsidRDefault="00BF3340" w:rsidP="004C769A">
      <w:pPr>
        <w:spacing w:line="240" w:lineRule="auto"/>
        <w:jc w:val="left"/>
        <w:rPr>
          <w:rFonts w:asciiTheme="majorHAnsi" w:eastAsiaTheme="majorEastAsia" w:hAnsiTheme="majorHAnsi" w:cstheme="majorBidi"/>
          <w:color w:val="2F5496" w:themeColor="accent1" w:themeShade="BF"/>
          <w:sz w:val="32"/>
          <w:szCs w:val="32"/>
        </w:rPr>
      </w:pPr>
      <w:r>
        <w:br w:type="page"/>
      </w:r>
    </w:p>
    <w:p w14:paraId="0315FD44" w14:textId="0A93A0DE" w:rsidR="600A8E5D" w:rsidRPr="004C769A" w:rsidRDefault="600A8E5D" w:rsidP="004C769A">
      <w:pPr>
        <w:pStyle w:val="Heading1"/>
      </w:pPr>
      <w:r w:rsidRPr="004C769A">
        <w:lastRenderedPageBreak/>
        <w:t>Introduction</w:t>
      </w:r>
    </w:p>
    <w:p w14:paraId="44D329B8" w14:textId="270925EB" w:rsidR="285BB47C" w:rsidRDefault="6A61DF40" w:rsidP="004C769A">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r w:rsidR="4F54D229" w:rsidRPr="559EFC6C">
        <w:t>as they contain</w:t>
      </w:r>
      <w:r w:rsidR="2B508DE9" w:rsidRPr="559EFC6C">
        <w:t xml:space="preserve"> </w:t>
      </w:r>
      <w:r w:rsidR="37008EF0" w:rsidRPr="559EFC6C">
        <w:t>productive airable land,</w:t>
      </w:r>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A35A92">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J."}],"issued":{"date-parts":[["2003"]]}}},{"id":1745,"uris":["http://zotero.org/users/6112721/items/8IQ93VP9"],"uri":["http://zotero.org/users/6112721/items/8IQ93VP9"],"itemData":{"id":1745,"type":"article-journal","abstract":"In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r w:rsidR="7DF7DB11" w:rsidRPr="559EFC6C">
        <w:t>where</w:t>
      </w:r>
      <w:r w:rsidR="456BE504" w:rsidRPr="559EFC6C">
        <w:t xml:space="preserve"> </w:t>
      </w:r>
      <w:r w:rsidR="61E35896" w:rsidRPr="559EFC6C">
        <w:t xml:space="preserve">threats such as </w:t>
      </w:r>
      <w:r w:rsidR="456BE504" w:rsidRPr="559EFC6C">
        <w:t>climate change</w:t>
      </w:r>
      <w:r w:rsidR="54A421FC" w:rsidRPr="559EFC6C">
        <w:t>, sea 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0F11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2017)","noteIndex":0},"citationItems":[{"id":1732,"uris":["http://zotero.org/users/6112721/items/7Z4KMKWZ"],"uri":["http://zotero.org/users/6112721/items/7Z4KMKWZ"],"itemData":{"id":1732,"type":"report","page":"13","publisher":"U.S. Department of the Interior, Fish and Wildlife Research","title":"Wetlands losses in the United States 1780s to 1980s","URL":"https://www.fws.gov/wetlands/documents/Wetlands-Losses-in-the-United-States-1780s-to-1980s.pdf","author":[{"family":"Dahl","given":"T.E."}],"accessed":{"date-parts":[["2021",10,19]]},"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(Dahl 1990; Vitousek et al. 1997; Barbier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r w:rsidR="70BA7BE0" w:rsidRPr="559EFC6C">
        <w:t>habitat loss 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4C769A"/>
    <w:p w14:paraId="2085FD17" w14:textId="1CC7435D" w:rsidR="2A225E5F" w:rsidRDefault="2A225E5F" w:rsidP="004C769A">
      <w:r w:rsidRPr="201FC456">
        <w:t>Estuaries</w:t>
      </w:r>
      <w:r w:rsidR="7E03D3E3" w:rsidRPr="201FC456">
        <w:t xml:space="preserve"> along the </w:t>
      </w:r>
      <w:r w:rsidR="34B713D2" w:rsidRPr="201FC456">
        <w:t>Pacific coast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delta</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r w:rsidR="00D048B3">
        <w:t>–</w:t>
      </w:r>
      <w:r w:rsidR="1919A308" w:rsidRPr="201FC456">
        <w:t xml:space="preserve">90% </w:t>
      </w:r>
      <w:r w:rsidR="6079A114" w:rsidRPr="201FC456">
        <w:t xml:space="preserve">since European settlement </w:t>
      </w:r>
      <w:r w:rsidR="00A35A92">
        <w:fldChar w:fldCharType="begin"/>
      </w:r>
      <w:r w:rsidR="00A35A92">
        <w:instrText xml:space="preserve"> ADDIN ZOTERO_ITEM CSL_CITATION {"citationID":"g6l7AEJK","properties":{"formattedCitation":"(Hoos &amp; Packman 1974; Boyle 1997)","plainCitation":"(Hoos &amp; Packman 1974; Boyle 1997)","noteIndex":0},"citationItems":[{"id":1742,"uris":["http://zotero.org/users/6112721/items/SYYT6XBM"],"uri":["http://zotero.org/users/6112721/items/SYYT6XBM"],"itemData":{"id":1742,"type":"report","event-place":"Ottawa","genre":"Report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URL":"https://waves-vagues.dfo-mpo.gc.ca/Library/22723.pdf","author":[{"family":"Hoos","given":"L.M."},{"family":"Packman","given":"G.A."}],"accessed":{"date-parts":[["2021",10,19]]},"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A."}],"issued":{"date-parts":[["1997",3,1]]}}}],"schema":"https://github.com/citation-style-language/schema/raw/master/csl-citation.json"} </w:instrText>
      </w:r>
      <w:r w:rsidR="00A35A92">
        <w:fldChar w:fldCharType="separate"/>
      </w:r>
      <w:r w:rsidR="00A35A92">
        <w:rPr>
          <w:noProof/>
        </w:rPr>
        <w:t>(Hoos &amp; Packman 1974; Boyle 1997)</w:t>
      </w:r>
      <w:r w:rsidR="00A35A92">
        <w:fldChar w:fldCharType="end"/>
      </w:r>
      <w:r w:rsidR="1919A308" w:rsidRPr="201FC456">
        <w:t xml:space="preserve">. </w:t>
      </w:r>
      <w:r w:rsidR="7232720D" w:rsidRPr="201FC456">
        <w:t>Such 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the host of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r w:rsidR="35A6CC13" w:rsidRPr="201FC456">
        <w:t xml:space="preserve"> </w:t>
      </w:r>
      <w:r w:rsidR="135053D0" w:rsidRPr="201FC456">
        <w:t xml:space="preserve">declining Pacific </w:t>
      </w:r>
      <w:r w:rsidR="56500B64" w:rsidRPr="201FC456">
        <w:t>S</w:t>
      </w:r>
      <w:r w:rsidR="7232720D" w:rsidRPr="201FC456">
        <w:t>almon</w:t>
      </w:r>
      <w:r w:rsidR="0D942F74" w:rsidRPr="201FC456">
        <w:t xml:space="preserve"> populations</w:t>
      </w:r>
      <w:r w:rsidR="6E029151" w:rsidRPr="201FC456">
        <w:t>, wh</w:t>
      </w:r>
      <w:r w:rsidR="757E7A10" w:rsidRPr="201FC456">
        <w:t>o</w:t>
      </w:r>
      <w:r w:rsidR="6C5D456C" w:rsidRPr="201FC456">
        <w:t xml:space="preserve"> utilize</w:t>
      </w:r>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A35A92">
        <w:instrText xml:space="preserve"> ADDIN ZOTERO_ITEM CSL_CITATION {"citationID":"ztjRBxoL","properties":{"formattedCitation":"(Magnusson &amp; Hilborn 2003; Bottom et al. 2005; Chalifour et al. 2019, 2021)","plainCitation":"(Magnusson &amp; Hilborn 2003; Bottom et al. 2005; Chalifour et al. 2019, 2021)","noteIndex":0},"citationItems":[{"id":1756,"uris":["http://zotero.org/users/6112721/items/T275XZTE"],"uri":["http://zotero.org/users/6112721/items/T275XZTE"],"itemData":{"id":1756,"type":"article-journal","abstract":"While it has long been known that Pacific salnlon use ~stuarine habitat~ it has proven nluch harder to establish that the loss of estuarine habitat results in reduced survival. We used coded-wire tagging of hatchery fish to estimate the survival fronl release until maturity and related this survival to several indicators of estuarine condition, We f o u n d a significant relationship between the survival o f c h i n o o k s a h n o n (Otworhynchus tshazvytschet)and the percentage of the estuary that is in pristine condition, but no significant relationship for coho salmon (Onoorhynehuskisuteh). This supports field observations that chinook salmon use estuarine habitat much more than coho salmon and confirms that the loss of estuarine habitat results in lower survival of chinook salmon.","container-title":"Estuaries","DOI":"10.1007/BF02803366","ISSN":"0160-8347","issue":"4","journalAbbreviation":"Estuaries","language":"en","page":"1094-1103","source":"DOI.org (Crossref)","title":"Estuarine influence on survival rates of coho (Oncorhynchus kisutch) and chinook salmon (Oncorhynchus tshawytscha) released from hatcheries on the U.S. Pacific coast","volume":"26","author":[{"family":"Magnusson","given":"A."},{"family":"Hilborn","given":"R."}],"issued":{"date-parts":[["2003",8]]}}},{"id":1754,"uris":["http://zotero.org/users/6112721/items/Z2EL4LQ9"],"uri":["http://zotero.org/users/6112721/items/Z2EL4LQ9"],"itemData":{"id":1754,"type":"report","genre":"NOAA Tech. Memo","number":"NMFS-NWFSC-68","page":"246","publisher":"U.S. Dept. Commer.","title":"Salmon at river's end: the role of the estuary in the decline and recovery of Columbia River salmon","URL":"https://pdxscholar.library.pdx.edu/cgi/viewcontent.cgi?article=1023&amp;context=cengin_fac","author":[{"family":"Bottom","given":"D.L."},{"family":"Simenstad","given":"C.A."},{"family":"Burke","given":"J."},{"family":"Baptista","given":"A.M."},{"family":"Jay","given":"D.A."}],"accessed":{"date-parts":[["2021",10,20]]},"issued":{"date-parts":[["2005"]]}}},{"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schema":"https://github.com/citation-style-language/schema/raw/master/csl-citation.json"} </w:instrText>
      </w:r>
      <w:r w:rsidR="00A35A92">
        <w:fldChar w:fldCharType="separate"/>
      </w:r>
      <w:r w:rsidR="00A35A92">
        <w:rPr>
          <w:noProof/>
        </w:rPr>
        <w:t>(Magnusson &amp; Hilborn 2003; Bottom et al. 2005; Chalifour et al. 2019, 2021)</w:t>
      </w:r>
      <w:r w:rsidR="00A35A92">
        <w:fldChar w:fldCharType="end"/>
      </w:r>
      <w:r w:rsidR="5873B35C" w:rsidRPr="201FC456">
        <w:t xml:space="preserve">. </w:t>
      </w:r>
      <w:r w:rsidR="21B87841" w:rsidRPr="201FC456">
        <w:t xml:space="preserve">The </w:t>
      </w:r>
      <w:r w:rsidR="1D6F76B0" w:rsidRPr="201FC456">
        <w:t xml:space="preserve">north-south </w:t>
      </w:r>
      <w:r w:rsidR="21B87841" w:rsidRPr="201FC456">
        <w:t>network of estuaries along the west coast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r w:rsidR="00A35A92">
        <w:fldChar w:fldCharType="begin"/>
      </w:r>
      <w:r w:rsidR="00A35A92">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r w:rsidR="77EAA6A6" w:rsidRPr="201FC456">
        <w:t>.</w:t>
      </w:r>
    </w:p>
    <w:p w14:paraId="21466ADA" w14:textId="3ACB1E84" w:rsidR="46F3B442" w:rsidRDefault="46F3B442" w:rsidP="004C769A"/>
    <w:p w14:paraId="4E5FFBF3" w14:textId="1691E325" w:rsidR="5497B397" w:rsidRDefault="67DAF065" w:rsidP="004C769A">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r w:rsidR="00EE4271">
        <w:t>o</w:t>
      </w:r>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r w:rsidR="3D049A68" w:rsidRPr="46F3B442">
        <w:t>.</w:t>
      </w:r>
      <w:r w:rsidR="29E3F6B4" w:rsidRPr="46F3B442">
        <w:t xml:space="preserve"> </w:t>
      </w:r>
      <w:r w:rsidR="1994771E" w:rsidRPr="46F3B442">
        <w:t>In the F</w:t>
      </w:r>
      <w:r w:rsidR="2E3FA269" w:rsidRPr="46F3B442">
        <w:t xml:space="preserve">raser River </w:t>
      </w:r>
      <w:r w:rsidR="1994771E" w:rsidRPr="46F3B442">
        <w:t>Estuary</w:t>
      </w:r>
      <w:r w:rsidR="08A70BB3" w:rsidRPr="46F3B442">
        <w:t xml:space="preserve"> (FRE)</w:t>
      </w:r>
      <w:r w:rsidR="1994771E" w:rsidRPr="46F3B442">
        <w:t xml:space="preserve">, </w:t>
      </w:r>
      <w:r w:rsidR="7BFE584E" w:rsidRPr="46F3B442">
        <w:t xml:space="preserve">tidal </w:t>
      </w:r>
      <w:r w:rsidR="4E5F67E8" w:rsidRPr="46F3B442">
        <w:t>marsh creation projects began in the 1970s</w:t>
      </w:r>
      <w:r w:rsidR="69B8584D" w:rsidRPr="46F3B442">
        <w:t xml:space="preserve"> </w:t>
      </w:r>
      <w:r w:rsidR="4E5F67E8" w:rsidRPr="46F3B442">
        <w:t>but</w:t>
      </w:r>
      <w:r w:rsidR="3A8C5F6F" w:rsidRPr="46F3B442">
        <w:t xml:space="preserve">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0F1124">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99470F">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46F3B442">
        <w:t xml:space="preserve">compensation, which depended on the creation </w:t>
      </w:r>
      <w:r w:rsidR="4E395FEA" w:rsidRPr="46F3B442">
        <w:t>of marsh</w:t>
      </w:r>
      <w:r w:rsidR="76C56D95" w:rsidRPr="46F3B442">
        <w:t xml:space="preserve"> habitats</w:t>
      </w:r>
      <w:r w:rsidR="509C19FB" w:rsidRPr="46F3B442">
        <w:t xml:space="preserve"> to offset unavoidable 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r w:rsidR="610B92A8" w:rsidRPr="3A5D7FCA">
        <w:t>revisions</w:t>
      </w:r>
      <w:r w:rsidR="2A724D44" w:rsidRPr="3A5D7FCA">
        <w:t xml:space="preserve"> </w:t>
      </w:r>
      <w:r w:rsidR="6F8F6329" w:rsidRPr="3A5D7FCA">
        <w:t>a</w:t>
      </w:r>
      <w:r w:rsidR="213D5554" w:rsidRPr="3A5D7FCA">
        <w:t>nd</w:t>
      </w:r>
      <w:r w:rsidR="6F8F6329" w:rsidRPr="3A5D7FCA">
        <w:t xml:space="preserve"> Fish Habitat Protection Policy Statement (2019)</w:t>
      </w:r>
      <w:r w:rsidR="00F34E13">
        <w:t>, but differ in no longer adhering to past NNL</w:t>
      </w:r>
      <w:r w:rsidR="0028433C">
        <w:t xml:space="preserve"> guidelines</w:t>
      </w:r>
      <w:r w:rsidR="00F34E13">
        <w:t xml:space="preserve">, and </w:t>
      </w:r>
      <w:r w:rsidR="0028433C">
        <w:t xml:space="preserve">the term “compensation” has been replaced by </w:t>
      </w:r>
      <w:r w:rsidR="2E82E334" w:rsidRPr="46F3B442">
        <w:t>“offsetting”</w:t>
      </w:r>
      <w:r w:rsidR="002916C0">
        <w:t xml:space="preserve"> </w:t>
      </w:r>
      <w:r w:rsidR="00895739">
        <w:fldChar w:fldCharType="begin"/>
      </w:r>
      <w:r w:rsidR="000F1124">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r w:rsidR="5A4F6BF6" w:rsidRPr="46F3B442">
        <w:t xml:space="preserve">In this regulatory context over </w:t>
      </w:r>
      <w:r w:rsidR="78E8229F" w:rsidRPr="46F3B442">
        <w:t xml:space="preserve">100 </w:t>
      </w:r>
      <w:r w:rsidR="59C629AB" w:rsidRPr="46F3B442">
        <w:t xml:space="preserve">compensatory 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present</w:t>
      </w:r>
      <w:r w:rsidR="1571508C" w:rsidRPr="46F3B442">
        <w:t>, representing nearly all</w:t>
      </w:r>
      <w:r w:rsidR="7C046932" w:rsidRPr="46F3B442">
        <w:t xml:space="preserve"> attempts at </w:t>
      </w:r>
      <w:r w:rsidR="002916C0">
        <w:t xml:space="preserve">tidal </w:t>
      </w:r>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4C769A"/>
    <w:p w14:paraId="74D14EF9" w14:textId="71DF9044" w:rsidR="16810CA1" w:rsidRDefault="6C851917" w:rsidP="004C769A">
      <w:r w:rsidRPr="3A5D7FCA">
        <w:t xml:space="preserve">A </w:t>
      </w:r>
      <w:r w:rsidR="1A3E2F78" w:rsidRPr="3A5D7FCA">
        <w:t xml:space="preserve">small 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 xml:space="preserve">. </w:t>
      </w:r>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0F1124">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between 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0F1124">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&lt; 50</w:t>
      </w:r>
      <w:r w:rsidR="361951DA" w:rsidRPr="3A5D7FCA">
        <w:t>% of that observed in reference sites</w:t>
      </w:r>
      <w:r w:rsidR="5B20BAB8" w:rsidRPr="3A5D7FCA">
        <w:t>,</w:t>
      </w:r>
      <w:r w:rsidR="2713B579" w:rsidRPr="3A5D7FCA">
        <w:t xml:space="preserve"> </w:t>
      </w:r>
      <w:r w:rsidR="2713B579" w:rsidRPr="3A5D7FCA">
        <w:lastRenderedPageBreak/>
        <w:t xml:space="preserve">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r w:rsidR="0162FBA3" w:rsidRPr="3A5D7FCA">
        <w:t xml:space="preserve">, and although no differences were found in chinook salmon </w:t>
      </w:r>
      <w:r w:rsidR="383DD8D6" w:rsidRPr="3A5D7FCA">
        <w:t>(</w:t>
      </w:r>
      <w:r w:rsidR="383DD8D6" w:rsidRPr="3A5D7FCA">
        <w:rPr>
          <w:i/>
          <w:iCs/>
        </w:rPr>
        <w:t>Oncorhynchus tschawytscha</w:t>
      </w:r>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were more prone to failure</w:t>
      </w:r>
      <w:r w:rsidR="2A8F4CD0" w:rsidRPr="3A5D7FCA">
        <w:t>, likely</w:t>
      </w:r>
      <w:r w:rsidR="466B248E" w:rsidRPr="3A5D7FCA">
        <w:t xml:space="preserve"> due to</w:t>
      </w:r>
      <w:r w:rsidR="00CE38AE">
        <w:t xml:space="preserve"> inappropriate species selection, and</w:t>
      </w:r>
      <w:r w:rsidR="466B248E" w:rsidRPr="3A5D7FCA">
        <w:t xml:space="preserve"> poor quality assurance during site preparation and planting</w:t>
      </w:r>
      <w:r w:rsidR="3EEBA524" w:rsidRPr="3A5D7FCA">
        <w:t>.</w:t>
      </w:r>
      <w:r w:rsidR="42B4A59A" w:rsidRPr="3A5D7FCA">
        <w:t xml:space="preserve"> </w:t>
      </w:r>
      <w:r w:rsidR="00895739">
        <w:fldChar w:fldCharType="begin"/>
      </w:r>
      <w:r w:rsidR="000F1124">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63","source":"Zotero","title":"Assessing Habitat Compensation and Examining Limitations to Native Plant Establishment in the Lower Fraser River Estuary","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r w:rsidR="385E9237" w:rsidRPr="3A5D7FCA">
        <w:t xml:space="preserve"> </w:t>
      </w:r>
      <w:r w:rsidR="3758D0C8" w:rsidRPr="3A5D7FCA">
        <w:t>attempted to evaluate the success of a subset of these projects</w:t>
      </w:r>
      <w:r w:rsidR="008A1E3A">
        <w:t xml:space="preserve"> based on achieved ve</w:t>
      </w:r>
      <w:r w:rsidR="0037208A">
        <w:t>getated area and native plant dominance</w:t>
      </w:r>
      <w:r w:rsidR="3758D0C8" w:rsidRPr="3A5D7FCA">
        <w:t>,</w:t>
      </w:r>
      <w:r w:rsidR="0037208A">
        <w:t xml:space="preserve"> though these </w:t>
      </w:r>
      <w:r w:rsidR="00262B74">
        <w:t>are</w:t>
      </w:r>
      <w:r w:rsidR="0037208A">
        <w:t xml:space="preserve"> not necessarily </w:t>
      </w:r>
      <w:r w:rsidR="00686720">
        <w:t xml:space="preserve">the criteria by which these projects were judged </w:t>
      </w:r>
      <w:r w:rsidR="00CE11A3">
        <w:t>by regulators</w:t>
      </w:r>
      <w:r w:rsidR="00C32BA8">
        <w:t>. They</w:t>
      </w:r>
      <w:r w:rsidR="3758D0C8" w:rsidRPr="3A5D7FCA">
        <w:t xml:space="preserve"> f</w:t>
      </w:r>
      <w:r w:rsidR="00C32BA8">
        <w:t>ound</w:t>
      </w:r>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p>
    <w:p w14:paraId="5082EFA8" w14:textId="5C2D59B2" w:rsidR="46F3B442" w:rsidRDefault="46F3B442" w:rsidP="004C769A"/>
    <w:p w14:paraId="66AB6FEB" w14:textId="1FFE46F2" w:rsidR="42F6C84D" w:rsidRDefault="1D5F28C3" w:rsidP="004C769A">
      <w:r w:rsidRPr="3A5D7FCA">
        <w:t>Th</w:t>
      </w:r>
      <w:r w:rsidR="1D2FDB72" w:rsidRPr="3A5D7FCA">
        <w:t xml:space="preserve">ese reports have described in detail the status of many created 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r w:rsidR="3AD4296D" w:rsidRPr="3A5D7FCA">
        <w:t xml:space="preserve">formally </w:t>
      </w:r>
      <w:r w:rsidR="08973B25" w:rsidRPr="3A5D7FCA">
        <w:t>investigate</w:t>
      </w:r>
      <w:r w:rsidR="7CB8AF42" w:rsidRPr="3A5D7FCA">
        <w:t xml:space="preserve"> the</w:t>
      </w:r>
      <w:r w:rsidR="5165F66E" w:rsidRPr="3A5D7FCA">
        <w:t xml:space="preserve"> </w:t>
      </w:r>
      <w:r w:rsidR="4EF4F5DC" w:rsidRPr="3A5D7FCA">
        <w:t xml:space="preserve">mechanisms behind </w:t>
      </w:r>
      <w:r w:rsidR="237159F0" w:rsidRPr="3A5D7FCA">
        <w:t>the</w:t>
      </w:r>
      <w:r w:rsidR="532150A7" w:rsidRPr="3A5D7FCA">
        <w:t>ir</w:t>
      </w:r>
      <w:r w:rsidR="41B1E3F9" w:rsidRPr="3A5D7FCA">
        <w:t xml:space="preserve"> </w:t>
      </w:r>
      <w:r w:rsidR="4EF4F5DC" w:rsidRPr="3A5D7FCA">
        <w:t xml:space="preserve">success </w:t>
      </w:r>
      <w:r w:rsidR="1133E348" w:rsidRPr="3A5D7FCA">
        <w:t>or failure</w:t>
      </w:r>
      <w:r w:rsidR="00061FD3">
        <w:t xml:space="preserve"> in the FRE</w:t>
      </w:r>
      <w:r w:rsidR="608B9A6E" w:rsidRPr="3A5D7FCA">
        <w:t>.</w:t>
      </w:r>
      <w:r w:rsidR="3B56808D" w:rsidRPr="3A5D7FCA">
        <w:t xml:space="preserve"> One of the challenges to such an investigation is </w:t>
      </w:r>
      <w:r w:rsidR="3B56808D" w:rsidRPr="00E14013">
        <w:rPr>
          <w:i/>
          <w:iCs/>
        </w:rPr>
        <w:t xml:space="preserve">defining </w:t>
      </w:r>
      <w:r w:rsidR="3B56808D" w:rsidRPr="3A5D7FCA">
        <w:t>proj</w:t>
      </w:r>
      <w:r w:rsidR="35741C4B" w:rsidRPr="3A5D7FCA">
        <w:t>e</w:t>
      </w:r>
      <w:r w:rsidR="3B56808D" w:rsidRPr="3A5D7FCA">
        <w:t>ct success,</w:t>
      </w:r>
      <w:r w:rsidR="6891F7FE" w:rsidRPr="3A5D7FCA">
        <w:t xml:space="preserve"> </w:t>
      </w:r>
      <w:r w:rsidR="1F451E5B" w:rsidRPr="3A5D7FCA">
        <w:t>as indicated by the</w:t>
      </w:r>
      <w:r w:rsidR="645099F0" w:rsidRPr="3A5D7FCA">
        <w:t xml:space="preserve"> </w:t>
      </w:r>
      <w:r w:rsidR="5DEA038C" w:rsidRPr="3A5D7FCA">
        <w:t>wide variety of</w:t>
      </w:r>
      <w:r w:rsidR="2D4A4B16" w:rsidRPr="3A5D7FCA">
        <w:t xml:space="preserve"> </w:t>
      </w:r>
      <w:r w:rsidR="1F451E5B" w:rsidRPr="3A5D7FCA">
        <w:t>metrics</w:t>
      </w:r>
      <w:r w:rsidR="00230431" w:rsidRPr="3A5D7FCA">
        <w:t xml:space="preserve"> </w:t>
      </w:r>
      <w:r w:rsidR="13D53C38" w:rsidRPr="3A5D7FCA">
        <w:t xml:space="preserve">employed in </w:t>
      </w:r>
      <w:r w:rsidR="00230431" w:rsidRPr="3A5D7FCA">
        <w:t>wetland monitoring programs</w:t>
      </w:r>
      <w:r w:rsidR="12E522A3" w:rsidRPr="3A5D7FCA">
        <w:t xml:space="preserve"> to date</w:t>
      </w:r>
      <w:r w:rsidR="00895739">
        <w:t xml:space="preserve"> </w:t>
      </w:r>
      <w:r w:rsidR="00895739">
        <w:fldChar w:fldCharType="begin"/>
      </w:r>
      <w:r w:rsidR="00895739">
        <w:instrText xml:space="preserve"> ADDIN ZOTERO_ITEM CSL_CITATION {"citationID":"D4MKwuNF","properties":{"formattedCitation":"(Adams &amp; Williams 2004; Bradford et al. 2017)","plainCitation":"(Adams &amp; Williams 2004; Bradford et al. 2017)","noteIndex":0},"citationItems":[{"id":886,"uris":["http://zotero.org/users/6112721/items/KKDSKZWG"],"uri":["http://zotero.org/users/6112721/items/KKDSKZWG"],"itemData":{"id":886,"type":"chapter","abstract":"Tidal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895739">
        <w:rPr>
          <w:noProof/>
        </w:rPr>
        <w:t>(Adams &amp; Williams 2004; Bradford et al. 2017)</w:t>
      </w:r>
      <w:r w:rsidR="00895739">
        <w:fldChar w:fldCharType="end"/>
      </w:r>
      <w:r w:rsidR="00230431" w:rsidRPr="3A5D7FCA">
        <w:t xml:space="preserve">. Coverage by tidal marsh vegetation is often evaluated as a surrogate for fish habitat quality in estuaries, due to the role of wetland macrophytes in the detrital food web, and </w:t>
      </w:r>
      <w:r w:rsidR="520B2555" w:rsidRPr="3A5D7FCA">
        <w:t xml:space="preserve">in providing </w:t>
      </w:r>
      <w:r w:rsidR="00230431" w:rsidRPr="3A5D7FCA">
        <w:t>refugia for fish</w:t>
      </w:r>
      <w:r w:rsidR="00895739">
        <w:t xml:space="preserve"> </w:t>
      </w:r>
      <w:r w:rsidR="00895739">
        <w:fldChar w:fldCharType="begin"/>
      </w:r>
      <w:r w:rsidR="000F1124">
        <w: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instrText>
      </w:r>
      <w:r w:rsidR="00895739">
        <w:fldChar w:fldCharType="separate"/>
      </w:r>
      <w:r w:rsidR="00895739">
        <w:rPr>
          <w:noProof/>
        </w:rPr>
        <w:t>(Levings 2004)</w:t>
      </w:r>
      <w:r w:rsidR="00895739">
        <w:fldChar w:fldCharType="end"/>
      </w:r>
      <w:r w:rsidR="00922B06">
        <w:fldChar w:fldCharType="begin"/>
      </w:r>
      <w:r w:rsidR="00922B06">
        <w:instrText xml:space="preserve"> PRINTDATE  \* MERGEFORMAT </w:instrText>
      </w:r>
      <w:r w:rsidR="00922B06">
        <w:fldChar w:fldCharType="end"/>
      </w:r>
      <w:r w:rsidR="00895739">
        <w:t xml:space="preserve">. </w:t>
      </w:r>
      <w:r w:rsidR="7C0E6D9E" w:rsidRPr="3A5D7FCA">
        <w:t>M</w:t>
      </w:r>
      <w:r w:rsidR="00230431" w:rsidRPr="3A5D7FCA">
        <w:t>arsh vegetation</w:t>
      </w:r>
      <w:r w:rsidR="597A4C11" w:rsidRPr="3A5D7FCA">
        <w:t xml:space="preserve"> also provides other critical ecological services</w:t>
      </w:r>
      <w:r w:rsidR="00230431" w:rsidRPr="3A5D7FCA">
        <w:t>, including soil stabilisation</w:t>
      </w:r>
      <w:r w:rsidR="50C40DB3" w:rsidRPr="3A5D7FCA">
        <w:t xml:space="preserve">, </w:t>
      </w:r>
      <w:r w:rsidR="5B54FEE7" w:rsidRPr="3A5D7FCA">
        <w:t>water quality maintenance,</w:t>
      </w:r>
      <w:r w:rsidR="00230431" w:rsidRPr="3A5D7FCA">
        <w:t xml:space="preserve"> wave attenuation, carbon sequestration</w:t>
      </w:r>
      <w:r w:rsidR="1FF97E12" w:rsidRPr="3A5D7FCA">
        <w:t>, nutrient cycling and sequestration,</w:t>
      </w:r>
      <w:r w:rsidR="6BFA095D" w:rsidRPr="3A5D7FCA">
        <w:t xml:space="preserve"> and</w:t>
      </w:r>
      <w:r w:rsidR="00230431" w:rsidRPr="3A5D7FCA">
        <w:t xml:space="preserve"> habitat for numerous non-fish species</w:t>
      </w:r>
      <w:r w:rsidR="55279389" w:rsidRPr="3A5D7FCA">
        <w:t xml:space="preserve"> </w:t>
      </w:r>
      <w:r w:rsidR="00895739">
        <w:fldChar w:fldCharType="begin"/>
      </w:r>
      <w:r w:rsidR="00895739">
        <w:instrText xml:space="preserve"> ADDIN ZOTERO_ITEM CSL_CITATION {"citationID":"2qjz0Ftq","properties":{"formattedCitation":"(Peterson et al. 2008; Forysinski 2019)","plainCitation":"(Peterson et al. 2008; Forysinski 2019)","noteIndex":0},"citationItems":[{"id":1778,"uris":["http://zotero.org/users/6112721/items/XXSIFZGF"],"uri":["http://zotero.org/users/6112721/items/XXSIFZGF"],"itemData":{"id":1778,"type":"chapter","container-title":"Advances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(Crossref)","title":"Chapter 4 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B."}],"accessed":{"date-parts":[["2021",11,11]]},"issued":{"date-parts":[["2008"]]}}},{"id":535,"uris":["http://zotero.org/users/6112721/items/4TEKXABL"],"uri":["http://zotero.org/users/6112721/items/4TEKXABL"],"itemData":{"id":535,"type":"thesis","genre":"Masters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Bank","author":[{"family":"Forysinski","given":"Krista"}],"issued":{"date-parts":[["2019"]]}}}],"schema":"https://github.com/citation-style-language/schema/raw/master/csl-citation.json"} </w:instrText>
      </w:r>
      <w:r w:rsidR="00895739">
        <w:fldChar w:fldCharType="separate"/>
      </w:r>
      <w:r w:rsidR="00895739">
        <w:rPr>
          <w:noProof/>
        </w:rPr>
        <w:t>(Peterson et al. 2008; Forysinski 2019)</w:t>
      </w:r>
      <w:r w:rsidR="00895739">
        <w:fldChar w:fldCharType="end"/>
      </w:r>
      <w:r w:rsidR="00895739">
        <w:t>.</w:t>
      </w:r>
    </w:p>
    <w:p w14:paraId="3BEE8854" w14:textId="3D9EB03B" w:rsidR="42F6C84D" w:rsidRDefault="42F6C84D" w:rsidP="004C769A"/>
    <w:p w14:paraId="564C8B0C" w14:textId="601FC65D" w:rsidR="42F6C84D" w:rsidRDefault="1A84FF19" w:rsidP="004C769A">
      <w:r w:rsidRPr="3A5D7FCA">
        <w:t xml:space="preserve">Metrics </w:t>
      </w:r>
      <w:r w:rsidR="5CF0FF94" w:rsidRPr="3A5D7FCA">
        <w:t xml:space="preserve">that </w:t>
      </w:r>
      <w:r w:rsidRPr="3A5D7FCA">
        <w:t>evaluat</w:t>
      </w:r>
      <w:r w:rsidR="58FFBDD0" w:rsidRPr="3A5D7FCA">
        <w:t>e</w:t>
      </w:r>
      <w:r w:rsidRPr="3A5D7FCA">
        <w:t xml:space="preserve"> </w:t>
      </w:r>
      <w:r w:rsidRPr="00DF37F5">
        <w:t>the</w:t>
      </w:r>
      <w:r w:rsidR="71A57010" w:rsidRPr="00DF37F5">
        <w:t xml:space="preserve"> </w:t>
      </w:r>
      <w:r w:rsidR="4AA0856D" w:rsidRPr="00DF37F5">
        <w:t xml:space="preserve">composition of a plant community, for example </w:t>
      </w:r>
      <w:r w:rsidR="532E731C" w:rsidRPr="00DF37F5">
        <w:t xml:space="preserve">dominance of </w:t>
      </w:r>
      <w:r w:rsidR="690DD63F" w:rsidRPr="00DF37F5">
        <w:t xml:space="preserve">native versus </w:t>
      </w:r>
      <w:r w:rsidR="532E731C" w:rsidRPr="00DF37F5">
        <w:t>invasive species</w:t>
      </w:r>
      <w:r w:rsidR="133FC7F4" w:rsidRPr="00DF37F5">
        <w:t>,</w:t>
      </w:r>
      <w:r w:rsidR="00230431" w:rsidRPr="00DF37F5">
        <w:t xml:space="preserve"> </w:t>
      </w:r>
      <w:r w:rsidR="0AEDCA66" w:rsidRPr="00DF37F5">
        <w:t xml:space="preserve">may </w:t>
      </w:r>
      <w:r w:rsidR="1C83D0AD" w:rsidRPr="00DF37F5">
        <w:t xml:space="preserve">also </w:t>
      </w:r>
      <w:r w:rsidR="6AD11110" w:rsidRPr="00DF37F5">
        <w:t>be useful in evaluating the</w:t>
      </w:r>
      <w:r w:rsidR="0AEDCA66" w:rsidRPr="00DF37F5">
        <w:t xml:space="preserve"> function and</w:t>
      </w:r>
      <w:r w:rsidR="0AEDCA66" w:rsidRPr="3A5D7FCA">
        <w:t xml:space="preserve"> provisional services</w:t>
      </w:r>
      <w:r w:rsidR="1AAE2A9A" w:rsidRPr="3A5D7FCA">
        <w:t xml:space="preserve"> of tidal wetlands</w:t>
      </w:r>
      <w:r w:rsidR="00895739">
        <w:t xml:space="preserve"> </w:t>
      </w:r>
      <w:r w:rsidR="00895739">
        <w:fldChar w:fldCharType="begin"/>
      </w:r>
      <w:r w:rsidR="000F1124">
        <w: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instrText>
      </w:r>
      <w:r w:rsidR="00895739">
        <w:fldChar w:fldCharType="separate"/>
      </w:r>
      <w:r w:rsidR="00895739">
        <w:rPr>
          <w:noProof/>
        </w:rPr>
        <w:t>(</w:t>
      </w:r>
      <w:r w:rsidR="00664C7B">
        <w:rPr>
          <w:noProof/>
        </w:rPr>
        <w:t xml:space="preserve">ex. </w:t>
      </w:r>
      <w:r w:rsidR="00895739">
        <w:rPr>
          <w:noProof/>
        </w:rPr>
        <w:t>Haines &amp; Hanson 1979; Zedler &amp; Kercher 2005)</w:t>
      </w:r>
      <w:r w:rsidR="00895739">
        <w:fldChar w:fldCharType="end"/>
      </w:r>
      <w:r w:rsidR="00895739">
        <w:t xml:space="preserve">. </w:t>
      </w:r>
      <w:r w:rsidR="74CEFB4F" w:rsidRPr="3A5D7FCA">
        <w:t>L</w:t>
      </w:r>
      <w:r w:rsidR="2C5896E2" w:rsidRPr="3A5D7FCA">
        <w:t xml:space="preserve">ocal studies support this, such as </w:t>
      </w:r>
      <w:r w:rsidR="00664C7B">
        <w:fldChar w:fldCharType="begin"/>
      </w:r>
      <w:r w:rsidR="000F1124">
        <w: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instrText>
      </w:r>
      <w:r w:rsidR="00664C7B">
        <w:fldChar w:fldCharType="separate"/>
      </w:r>
      <w:r w:rsidR="00664C7B">
        <w:rPr>
          <w:noProof/>
        </w:rPr>
        <w:t>Grout et al. (1997</w:t>
      </w:r>
      <w:r w:rsidR="00664C7B">
        <w:fldChar w:fldCharType="end"/>
      </w:r>
      <w:r w:rsidR="00664C7B">
        <w:t xml:space="preserve">) </w:t>
      </w:r>
      <w:r w:rsidR="071CF7FC" w:rsidRPr="3A5D7FCA">
        <w:t xml:space="preserve">who </w:t>
      </w:r>
      <w:r w:rsidR="2F988015" w:rsidRPr="3A5D7FCA">
        <w:t xml:space="preserve">found </w:t>
      </w:r>
      <w:r w:rsidR="7AFD80F5" w:rsidRPr="3A5D7FCA">
        <w:t xml:space="preserve">that decomposition rates of invasive purple loosestrife </w:t>
      </w:r>
      <w:r w:rsidR="7AFD80F5" w:rsidRPr="3A5D7FCA">
        <w:rPr>
          <w:i/>
          <w:iCs/>
        </w:rPr>
        <w:t>(Lythrum salicaria</w:t>
      </w:r>
      <w:r w:rsidR="7AFD80F5" w:rsidRPr="3A5D7FCA">
        <w:t>)</w:t>
      </w:r>
      <w:r w:rsidR="1BF6E735" w:rsidRPr="3A5D7FCA">
        <w:t xml:space="preserve"> </w:t>
      </w:r>
      <w:r w:rsidR="1B66A2DB" w:rsidRPr="3A5D7FCA">
        <w:t>were</w:t>
      </w:r>
      <w:r w:rsidR="7AFD80F5" w:rsidRPr="3A5D7FCA">
        <w:t xml:space="preserve"> significantly </w:t>
      </w:r>
      <w:r w:rsidR="24FBFD27" w:rsidRPr="3A5D7FCA">
        <w:t>faster</w:t>
      </w:r>
      <w:r w:rsidR="7AFD80F5" w:rsidRPr="3A5D7FCA">
        <w:t xml:space="preserve"> than </w:t>
      </w:r>
      <w:r w:rsidR="367FAEFA" w:rsidRPr="3A5D7FCA">
        <w:t xml:space="preserve">native </w:t>
      </w:r>
      <w:r w:rsidR="7AFD80F5" w:rsidRPr="3A5D7FCA">
        <w:rPr>
          <w:i/>
          <w:iCs/>
        </w:rPr>
        <w:t>C</w:t>
      </w:r>
      <w:r w:rsidR="4899A65D" w:rsidRPr="3A5D7FCA">
        <w:rPr>
          <w:i/>
          <w:iCs/>
        </w:rPr>
        <w:t>.</w:t>
      </w:r>
      <w:r w:rsidR="388688F8" w:rsidRPr="3A5D7FCA">
        <w:rPr>
          <w:i/>
          <w:iCs/>
        </w:rPr>
        <w:t xml:space="preserve"> </w:t>
      </w:r>
      <w:r w:rsidR="7AFD80F5" w:rsidRPr="3A5D7FCA">
        <w:rPr>
          <w:i/>
          <w:iCs/>
        </w:rPr>
        <w:t>lyngbyei</w:t>
      </w:r>
      <w:r w:rsidR="76355749" w:rsidRPr="3A5D7FCA">
        <w:rPr>
          <w:i/>
          <w:iCs/>
        </w:rPr>
        <w:t xml:space="preserve">, </w:t>
      </w:r>
      <w:r w:rsidR="3FD0CEC5" w:rsidRPr="3A5D7FCA">
        <w:t xml:space="preserve">with potential implications on </w:t>
      </w:r>
      <w:r w:rsidR="6A1830DE" w:rsidRPr="3A5D7FCA">
        <w:t>the timing of</w:t>
      </w:r>
      <w:r w:rsidR="3FD0CEC5" w:rsidRPr="3A5D7FCA">
        <w:t xml:space="preserve"> detritus supply</w:t>
      </w:r>
      <w:r w:rsidR="174E126F" w:rsidRPr="3A5D7FCA">
        <w:t xml:space="preserve"> and food availability</w:t>
      </w:r>
      <w:r w:rsidR="416F151D" w:rsidRPr="3A5D7FCA">
        <w:t xml:space="preserve">. </w:t>
      </w:r>
      <w:r w:rsidR="00664C7B">
        <w:fldChar w:fldCharType="begin"/>
      </w:r>
      <w:r w:rsidR="000F1124">
        <w: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instrText>
      </w:r>
      <w:r w:rsidR="00664C7B">
        <w:fldChar w:fldCharType="separate"/>
      </w:r>
      <w:r w:rsidR="00664C7B">
        <w:rPr>
          <w:noProof/>
        </w:rPr>
        <w:t>Lee (2021)</w:t>
      </w:r>
      <w:r w:rsidR="00664C7B">
        <w:fldChar w:fldCharType="end"/>
      </w:r>
      <w:r w:rsidR="1B5E280E" w:rsidRPr="3A5D7FCA">
        <w:t xml:space="preserve"> and </w:t>
      </w:r>
      <w:r w:rsidR="00664C7B">
        <w:fldChar w:fldCharType="begin"/>
      </w:r>
      <w:r w:rsidR="00FD77B9">
        <w: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Estuary","author":[{"family":"Stewart","given":"Daniel"}],"issued":{"date-parts":[["2021"]]}}}],"schema":"https://github.com/citation-style-language/schema/raw/master/csl-citation.json"} </w:instrText>
      </w:r>
      <w:r w:rsidR="00664C7B">
        <w:fldChar w:fldCharType="separate"/>
      </w:r>
      <w:r w:rsidR="00664C7B">
        <w:rPr>
          <w:noProof/>
        </w:rPr>
        <w:t>Stewart (2021)</w:t>
      </w:r>
      <w:r w:rsidR="00664C7B">
        <w:fldChar w:fldCharType="end"/>
      </w:r>
      <w:r w:rsidR="1B5E280E" w:rsidRPr="3A5D7FCA">
        <w:t xml:space="preserve"> </w:t>
      </w:r>
      <w:r w:rsidR="00664C7B">
        <w:t>f</w:t>
      </w:r>
      <w:r w:rsidR="416F151D" w:rsidRPr="3A5D7FCA">
        <w:t xml:space="preserve">ound that chironomid abundance </w:t>
      </w:r>
      <w:r w:rsidR="6AD251A8" w:rsidRPr="3A5D7FCA">
        <w:t>an</w:t>
      </w:r>
      <w:r w:rsidR="5BCDDC0B" w:rsidRPr="3A5D7FCA">
        <w:t>d</w:t>
      </w:r>
      <w:r w:rsidR="6AD251A8" w:rsidRPr="3A5D7FCA">
        <w:t xml:space="preserve"> native plant diversity </w:t>
      </w:r>
      <w:r w:rsidR="416F151D" w:rsidRPr="3A5D7FCA">
        <w:t xml:space="preserve">was significantly lower in marshes invaded by </w:t>
      </w:r>
      <w:r w:rsidR="3EF40CFA" w:rsidRPr="3A5D7FCA">
        <w:t>non-native cattail (</w:t>
      </w:r>
      <w:r w:rsidR="3EF40CFA" w:rsidRPr="3A5D7FCA">
        <w:rPr>
          <w:i/>
          <w:iCs/>
        </w:rPr>
        <w:t xml:space="preserve">Typha angustifolia, T. </w:t>
      </w:r>
      <w:r w:rsidR="517E43F5" w:rsidRPr="3A5D7FCA">
        <w:rPr>
          <w:i/>
          <w:iCs/>
        </w:rPr>
        <w:t>X</w:t>
      </w:r>
      <w:r w:rsidR="3EF40CFA" w:rsidRPr="3A5D7FCA">
        <w:rPr>
          <w:i/>
          <w:iCs/>
        </w:rPr>
        <w:t xml:space="preserve"> glauca) </w:t>
      </w:r>
      <w:r w:rsidR="3EF40CFA" w:rsidRPr="3A5D7FCA">
        <w:t xml:space="preserve">than neighbouring </w:t>
      </w:r>
      <w:r w:rsidR="3EF40CFA" w:rsidRPr="3A5D7FCA">
        <w:rPr>
          <w:i/>
          <w:iCs/>
        </w:rPr>
        <w:t>C</w:t>
      </w:r>
      <w:r w:rsidR="262AA933" w:rsidRPr="3A5D7FCA">
        <w:rPr>
          <w:i/>
          <w:iCs/>
        </w:rPr>
        <w:t>.</w:t>
      </w:r>
      <w:r w:rsidR="3EF40CFA" w:rsidRPr="3A5D7FCA">
        <w:rPr>
          <w:i/>
          <w:iCs/>
        </w:rPr>
        <w:t xml:space="preserve"> lyngbyei </w:t>
      </w:r>
      <w:r w:rsidR="3EF40CFA" w:rsidRPr="3A5D7FCA">
        <w:t>marshes</w:t>
      </w:r>
      <w:r w:rsidR="0668C1C4" w:rsidRPr="3A5D7FCA">
        <w:t xml:space="preserve">, suggesting that </w:t>
      </w:r>
      <w:r w:rsidR="0668C1C4" w:rsidRPr="3A5D7FCA">
        <w:rPr>
          <w:i/>
          <w:iCs/>
        </w:rPr>
        <w:t>Typha</w:t>
      </w:r>
      <w:r w:rsidR="0668C1C4" w:rsidRPr="3A5D7FCA">
        <w:t xml:space="preserve"> invasions may represent a major disruption to food web </w:t>
      </w:r>
      <w:r w:rsidR="552DB85D" w:rsidRPr="3A5D7FCA">
        <w:t>interactions</w:t>
      </w:r>
      <w:r w:rsidR="7FA31656" w:rsidRPr="3A5D7FCA">
        <w:t xml:space="preserve"> </w:t>
      </w:r>
      <w:r w:rsidR="0668C1C4" w:rsidRPr="3A5D7FCA">
        <w:t>and biodiversity</w:t>
      </w:r>
      <w:r w:rsidR="00393EDB">
        <w:t xml:space="preserve"> in the estuary</w:t>
      </w:r>
      <w:r w:rsidR="0668C1C4" w:rsidRPr="3A5D7FCA">
        <w:t xml:space="preserve">. </w:t>
      </w:r>
    </w:p>
    <w:p w14:paraId="4C525342" w14:textId="7D65612D" w:rsidR="559EFC6C" w:rsidRDefault="559EFC6C" w:rsidP="004C769A"/>
    <w:p w14:paraId="43DED164" w14:textId="49B6947A" w:rsidR="2B761E99" w:rsidRDefault="77E71623" w:rsidP="004C769A">
      <w:r w:rsidRPr="00DF37F5">
        <w:t>Species diversity is</w:t>
      </w:r>
      <w:r w:rsidRPr="3A5D7FCA">
        <w:t xml:space="preserve"> another plant community </w:t>
      </w:r>
      <w:r w:rsidR="6A57E270" w:rsidRPr="3A5D7FCA">
        <w:t>metric</w:t>
      </w:r>
      <w:r w:rsidRPr="3A5D7FCA">
        <w:t xml:space="preserve"> used to assess ecosystem health</w:t>
      </w:r>
      <w:r w:rsidR="2809CCD6" w:rsidRPr="3A5D7FCA">
        <w:t xml:space="preserve"> and resilience</w:t>
      </w:r>
      <w:r w:rsidRPr="3A5D7FCA">
        <w:t xml:space="preserve">. </w:t>
      </w:r>
      <w:r w:rsidR="26F9B856" w:rsidRPr="3A5D7FCA">
        <w:t>The role</w:t>
      </w:r>
      <w:r w:rsidR="2C120C98" w:rsidRPr="3A5D7FCA">
        <w:t xml:space="preserve"> of</w:t>
      </w:r>
      <w:r w:rsidR="26F9B856" w:rsidRPr="3A5D7FCA">
        <w:t xml:space="preserve"> biodiversity in ecosystem stability has been subject </w:t>
      </w:r>
      <w:r w:rsidR="2FD2960E" w:rsidRPr="3A5D7FCA">
        <w:t>to</w:t>
      </w:r>
      <w:r w:rsidR="26F9B856" w:rsidRPr="3A5D7FCA">
        <w:t xml:space="preserve"> debate </w:t>
      </w:r>
      <w:r w:rsidR="00664C7B">
        <w:fldChar w:fldCharType="begin"/>
      </w:r>
      <w:r w:rsidR="00664C7B">
        <w: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instrText>
      </w:r>
      <w:r w:rsidR="00664C7B">
        <w:fldChar w:fldCharType="separate"/>
      </w:r>
      <w:r w:rsidR="00664C7B">
        <w:rPr>
          <w:noProof/>
        </w:rPr>
        <w:t>(Schwartz et al. 2000)</w:t>
      </w:r>
      <w:r w:rsidR="00664C7B">
        <w:fldChar w:fldCharType="end"/>
      </w:r>
      <w:r w:rsidR="26F9B856" w:rsidRPr="3A5D7FCA">
        <w:t xml:space="preserve">, but </w:t>
      </w:r>
      <w:r w:rsidR="096B6A0C" w:rsidRPr="3A5D7FCA">
        <w:t xml:space="preserve"> recent work has </w:t>
      </w:r>
      <w:r w:rsidR="19F1872E" w:rsidRPr="3A5D7FCA">
        <w:t>demonstrated</w:t>
      </w:r>
      <w:r w:rsidR="096B6A0C" w:rsidRPr="3A5D7FCA">
        <w:t xml:space="preserve"> a stabilizing effect of native </w:t>
      </w:r>
      <w:r w:rsidR="7161EE6C" w:rsidRPr="3A5D7FCA">
        <w:t xml:space="preserve">species </w:t>
      </w:r>
      <w:r w:rsidR="096B6A0C" w:rsidRPr="3A5D7FCA">
        <w:t>ric</w:t>
      </w:r>
      <w:r w:rsidR="40C87E32" w:rsidRPr="3A5D7FCA">
        <w:t>hness on communit</w:t>
      </w:r>
      <w:r w:rsidR="0532F0BD" w:rsidRPr="3A5D7FCA">
        <w:t>y properties like total above-ground biomass</w:t>
      </w:r>
      <w:r w:rsidR="37ED3142" w:rsidRPr="3A5D7FCA">
        <w:t xml:space="preserve"> and net-primary production</w:t>
      </w:r>
      <w:r w:rsidR="0532F0BD" w:rsidRPr="3A5D7FCA">
        <w:t xml:space="preserve"> in plant communities</w:t>
      </w:r>
      <w:r w:rsidR="40C87E32" w:rsidRPr="3A5D7FCA">
        <w:t>,</w:t>
      </w:r>
      <w:r w:rsidR="78A2BF4C" w:rsidRPr="3A5D7FCA">
        <w:t xml:space="preserve"> though there was no stabilizing effect on any </w:t>
      </w:r>
      <w:r w:rsidR="40C87E32" w:rsidRPr="3A5D7FCA">
        <w:t xml:space="preserve">individual species </w:t>
      </w:r>
      <w:r w:rsidR="00664C7B">
        <w:fldChar w:fldCharType="begin"/>
      </w:r>
      <w:r w:rsidR="00664C7B">
        <w: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instrText>
      </w:r>
      <w:r w:rsidR="00664C7B">
        <w:fldChar w:fldCharType="separate"/>
      </w:r>
      <w:r w:rsidR="00664C7B">
        <w:rPr>
          <w:noProof/>
        </w:rPr>
        <w:t>(Tilman 1996; Tilman et al. 2006; Hector et al. 2010)</w:t>
      </w:r>
      <w:r w:rsidR="00664C7B">
        <w:fldChar w:fldCharType="end"/>
      </w:r>
      <w:r w:rsidR="40C87E32" w:rsidRPr="3A5D7FCA">
        <w:t xml:space="preserve">. </w:t>
      </w:r>
      <w:r w:rsidR="6458EEF7" w:rsidRPr="3A5D7FCA">
        <w:t>Native s</w:t>
      </w:r>
      <w:r w:rsidR="22CEDBC5" w:rsidRPr="3A5D7FCA">
        <w:t xml:space="preserve">pecies </w:t>
      </w:r>
      <w:r w:rsidR="26052222" w:rsidRPr="3A5D7FCA">
        <w:t>richness</w:t>
      </w:r>
      <w:r w:rsidR="10DC6570" w:rsidRPr="3A5D7FCA">
        <w:t xml:space="preserve"> support</w:t>
      </w:r>
      <w:r w:rsidR="289176F1" w:rsidRPr="3A5D7FCA">
        <w:t>s</w:t>
      </w:r>
      <w:r w:rsidR="10DC6570" w:rsidRPr="3A5D7FCA">
        <w:t xml:space="preserve"> </w:t>
      </w:r>
      <w:r w:rsidR="10D3DE7F" w:rsidRPr="3A5D7FCA">
        <w:t>community-level</w:t>
      </w:r>
      <w:r w:rsidR="10DC6570" w:rsidRPr="3A5D7FCA">
        <w:t xml:space="preserve"> stability in at least three </w:t>
      </w:r>
      <w:r w:rsidR="00664C7B" w:rsidRPr="3A5D7FCA">
        <w:t>ways</w:t>
      </w:r>
      <w:r w:rsidR="10DC6570" w:rsidRPr="3A5D7FCA">
        <w:t xml:space="preserve">: (1) </w:t>
      </w:r>
      <w:r w:rsidR="3AD2C96F" w:rsidRPr="3A5D7FCA">
        <w:t>v</w:t>
      </w:r>
      <w:r w:rsidR="10DC6570" w:rsidRPr="3A5D7FCA">
        <w:t>ariable response to environmental fluctuation among species</w:t>
      </w:r>
      <w:r w:rsidR="1A381B9B" w:rsidRPr="3A5D7FCA">
        <w:t xml:space="preserve">, (2) variable timing of response and resilience to disturbance </w:t>
      </w:r>
      <w:r w:rsidR="451098CD" w:rsidRPr="3A5D7FCA">
        <w:t xml:space="preserve">events </w:t>
      </w:r>
      <w:r w:rsidR="1A381B9B" w:rsidRPr="3A5D7FCA">
        <w:t>among species, and (</w:t>
      </w:r>
      <w:r w:rsidR="610682E2" w:rsidRPr="3A5D7FCA">
        <w:t>3</w:t>
      </w:r>
      <w:r w:rsidR="1A381B9B" w:rsidRPr="3A5D7FCA">
        <w:t xml:space="preserve">) </w:t>
      </w:r>
      <w:r w:rsidR="58F7CA47" w:rsidRPr="3A5D7FCA">
        <w:t xml:space="preserve">reduced </w:t>
      </w:r>
      <w:r w:rsidR="7DE3EA47" w:rsidRPr="3A5D7FCA">
        <w:t xml:space="preserve">strength of </w:t>
      </w:r>
      <w:r w:rsidR="020B5618" w:rsidRPr="3A5D7FCA">
        <w:t>inter-specific</w:t>
      </w:r>
      <w:r w:rsidR="2DB40677" w:rsidRPr="3A5D7FCA">
        <w:t xml:space="preserve"> </w:t>
      </w:r>
      <w:r w:rsidR="58F7CA47" w:rsidRPr="3A5D7FCA">
        <w:t>competition</w:t>
      </w:r>
      <w:r w:rsidR="00664C7B">
        <w:t xml:space="preserve"> </w:t>
      </w:r>
      <w:r w:rsidR="00664C7B">
        <w:fldChar w:fldCharType="begin"/>
      </w:r>
      <w:r w:rsidR="00664C7B">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664C7B">
        <w:fldChar w:fldCharType="separate"/>
      </w:r>
      <w:r w:rsidR="00664C7B">
        <w:rPr>
          <w:noProof/>
        </w:rPr>
        <w:t>(Loreau &amp; de Mazancourt 2013)</w:t>
      </w:r>
      <w:r w:rsidR="00664C7B">
        <w:fldChar w:fldCharType="end"/>
      </w:r>
      <w:r w:rsidR="00664C7B">
        <w:t xml:space="preserve">. </w:t>
      </w:r>
      <w:r w:rsidR="426D67FB" w:rsidRPr="3A5D7FCA">
        <w:t>In a highly dynamic system like the</w:t>
      </w:r>
      <w:r w:rsidR="00393EDB">
        <w:t xml:space="preserve"> FRE</w:t>
      </w:r>
      <w:r w:rsidR="538551A4" w:rsidRPr="3A5D7FCA">
        <w:t>,</w:t>
      </w:r>
      <w:r w:rsidR="426D67FB" w:rsidRPr="3A5D7FCA">
        <w:t xml:space="preserve"> it is likely that all three of the</w:t>
      </w:r>
      <w:r w:rsidR="3DF28F50" w:rsidRPr="3A5D7FCA">
        <w:t>se</w:t>
      </w:r>
      <w:r w:rsidR="426D67FB" w:rsidRPr="3A5D7FCA">
        <w:t xml:space="preserve"> mechanisms will be c</w:t>
      </w:r>
      <w:r w:rsidR="19AB758F" w:rsidRPr="3A5D7FCA">
        <w:t>ritical to the long-term resilience of created marsh communities.</w:t>
      </w:r>
    </w:p>
    <w:p w14:paraId="1AAF9468" w14:textId="13FFB90C" w:rsidR="42F6C84D" w:rsidRDefault="42F6C84D" w:rsidP="004C769A"/>
    <w:p w14:paraId="1989D7F2" w14:textId="16E5C45E" w:rsidR="42F6C84D" w:rsidRDefault="683AE3B8" w:rsidP="004C769A">
      <w:r w:rsidRPr="43C0CAC4">
        <w:t xml:space="preserve">A second obstacle to investigating the mechanisms behind the success or failure of these projects </w:t>
      </w:r>
      <w:r w:rsidR="53743BF5" w:rsidRPr="43C0CAC4">
        <w:t xml:space="preserve">is </w:t>
      </w:r>
      <w:r w:rsidR="64809E8E" w:rsidRPr="43C0CAC4">
        <w:t xml:space="preserve">the </w:t>
      </w:r>
      <w:r w:rsidR="3F13962C" w:rsidRPr="43C0CAC4">
        <w:t xml:space="preserve">multivariate complexity of </w:t>
      </w:r>
      <w:r w:rsidR="53743BF5" w:rsidRPr="43C0CAC4">
        <w:t>such an analysis</w:t>
      </w:r>
      <w:r w:rsidR="39F55F4E" w:rsidRPr="43C0CAC4">
        <w:t xml:space="preserve">, which requires consideration of </w:t>
      </w:r>
      <w:r w:rsidR="18C652D9" w:rsidRPr="43C0CAC4">
        <w:t xml:space="preserve">the </w:t>
      </w:r>
      <w:r w:rsidR="091C8F8B" w:rsidRPr="43C0CAC4">
        <w:t>design</w:t>
      </w:r>
      <w:r w:rsidR="39F55F4E" w:rsidRPr="43C0CAC4">
        <w:t xml:space="preserve">, </w:t>
      </w:r>
      <w:r w:rsidR="00F01DEE">
        <w:t>environmental context</w:t>
      </w:r>
      <w:r w:rsidR="007F7387">
        <w:t xml:space="preserve">, and regulatory environment </w:t>
      </w:r>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 excavated inland basins, </w:t>
      </w:r>
      <w:r w:rsidR="31EE8A1A" w:rsidRPr="43C0CAC4">
        <w:t xml:space="preserve">each </w:t>
      </w:r>
      <w:r w:rsidR="7739CDBD" w:rsidRPr="43C0CAC4">
        <w:t xml:space="preserve">differing in size, shape, </w:t>
      </w:r>
      <w:r w:rsidR="7739CDBD" w:rsidRPr="43C0CAC4">
        <w:lastRenderedPageBreak/>
        <w:t xml:space="preserve">elevation, age, and </w:t>
      </w:r>
      <w:r w:rsidR="2DC40D09" w:rsidRPr="43C0CAC4">
        <w:t xml:space="preserve">degree of </w:t>
      </w:r>
      <w:r w:rsidR="7739CDBD" w:rsidRPr="43C0CAC4">
        <w:t>protection</w:t>
      </w:r>
      <w:r w:rsidR="02DA638D" w:rsidRPr="43C0CAC4">
        <w:t xml:space="preserve"> from debris and erosion</w:t>
      </w:r>
      <w:r w:rsidR="7739CDBD" w:rsidRPr="43C0CAC4">
        <w:t xml:space="preserve">. </w:t>
      </w:r>
      <w:r w:rsidR="24057137" w:rsidRPr="43C0CAC4">
        <w:t>T</w:t>
      </w:r>
      <w:r w:rsidR="00B4FF6B" w:rsidRPr="43C0CAC4">
        <w:t xml:space="preserve">he </w:t>
      </w:r>
      <w:r w:rsidR="6701D6F7" w:rsidRPr="43C0CAC4">
        <w:t>environmental context</w:t>
      </w:r>
      <w:r w:rsidR="3BC658E6" w:rsidRPr="43C0CAC4">
        <w:t xml:space="preserve"> of each site</w:t>
      </w:r>
      <w:r w:rsidR="02797936" w:rsidRPr="43C0CAC4">
        <w:t xml:space="preserve"> is </w:t>
      </w:r>
      <w:r w:rsidR="004F024D">
        <w:t>different</w:t>
      </w:r>
      <w:r w:rsidR="22196CDB" w:rsidRPr="43C0CAC4">
        <w:t xml:space="preserve">, </w:t>
      </w:r>
      <w:r w:rsidR="50767787" w:rsidRPr="43C0CAC4">
        <w:t xml:space="preserve">each being </w:t>
      </w:r>
      <w:r w:rsidR="452B8835" w:rsidRPr="43C0CAC4">
        <w:t>influenced</w:t>
      </w:r>
      <w:r w:rsidR="50767787" w:rsidRPr="43C0CAC4">
        <w:t xml:space="preserve"> by a</w:t>
      </w:r>
      <w:r w:rsidR="22196CDB" w:rsidRPr="43C0CAC4">
        <w:t xml:space="preserve"> unique combination of abiotic (e.g., saltwater influence, tidal influence</w:t>
      </w:r>
      <w:r w:rsidR="28113D48" w:rsidRPr="43C0CAC4">
        <w:t>, erosion</w:t>
      </w:r>
      <w:r w:rsidR="22196CDB" w:rsidRPr="43C0CAC4">
        <w:t>) and biotic</w:t>
      </w:r>
      <w:r w:rsidR="2CD339AE" w:rsidRPr="43C0CAC4">
        <w:t xml:space="preserve"> factors</w:t>
      </w:r>
      <w:r w:rsidR="22196CDB" w:rsidRPr="43C0CAC4">
        <w:t xml:space="preserve"> (e.g., herbivory, invasive species</w:t>
      </w:r>
      <w:r w:rsidR="78303054" w:rsidRPr="43C0CAC4">
        <w:t>), that vary based</w:t>
      </w:r>
      <w:r w:rsidR="22196CDB" w:rsidRPr="43C0CAC4">
        <w:t xml:space="preserve"> on location in the FRE.</w:t>
      </w:r>
      <w:r w:rsidR="00006D78">
        <w:t xml:space="preserve"> </w:t>
      </w:r>
    </w:p>
    <w:p w14:paraId="4DAB4D30" w14:textId="77777777" w:rsidR="00393EDB" w:rsidRDefault="00393EDB" w:rsidP="004C769A"/>
    <w:p w14:paraId="5290CFFF" w14:textId="17115900" w:rsidR="1058571F" w:rsidRDefault="1058571F" w:rsidP="004C769A">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To achieve this, we used a combination of field sampling, remote sensing, and statistical analyses to investigate key factors that contribute to the </w:t>
      </w:r>
      <w:r w:rsidR="00393EDB">
        <w:t>outcome</w:t>
      </w:r>
      <w:r w:rsidRPr="43C0CAC4">
        <w:t xml:space="preserve"> of projects. Specifically, we asked:</w:t>
      </w:r>
    </w:p>
    <w:p w14:paraId="00740666" w14:textId="6813E174" w:rsidR="43C0CAC4" w:rsidRPr="005B1331" w:rsidRDefault="43C0CAC4" w:rsidP="004C769A"/>
    <w:p w14:paraId="1D967A13" w14:textId="328B9376" w:rsidR="1058571F" w:rsidRPr="00704BAF" w:rsidRDefault="1058571F" w:rsidP="0011244C">
      <w:pPr>
        <w:pStyle w:val="ListParagraph"/>
        <w:numPr>
          <w:ilvl w:val="0"/>
          <w:numId w:val="46"/>
        </w:numPr>
        <w:rPr>
          <w:rFonts w:eastAsiaTheme="minorEastAsia"/>
        </w:rPr>
      </w:pPr>
      <w:r w:rsidRPr="005B1331">
        <w:t xml:space="preserve">What factors are associated with marsh recession in </w:t>
      </w:r>
      <w:r w:rsidR="00393EDB">
        <w:t>created</w:t>
      </w:r>
      <w:r w:rsidRPr="005B1331">
        <w:t xml:space="preserve"> tidal marshes? </w:t>
      </w:r>
    </w:p>
    <w:p w14:paraId="32BCCD35" w14:textId="7BC28040" w:rsidR="1058571F" w:rsidRPr="00704BAF" w:rsidRDefault="1058571F" w:rsidP="0011244C">
      <w:pPr>
        <w:pStyle w:val="ListParagraph"/>
        <w:numPr>
          <w:ilvl w:val="0"/>
          <w:numId w:val="46"/>
        </w:numPr>
        <w:rPr>
          <w:rFonts w:eastAsiaTheme="minorEastAsia"/>
        </w:rPr>
      </w:pPr>
      <w:r w:rsidRPr="005B1331">
        <w:t xml:space="preserve">What factors </w:t>
      </w:r>
      <w:r w:rsidR="00393EDB">
        <w:t>determine</w:t>
      </w:r>
      <w:r w:rsidRPr="005B1331">
        <w:t xml:space="preserve"> the dominance of native species in </w:t>
      </w:r>
      <w:r w:rsidR="00393EDB">
        <w:t xml:space="preserve">created </w:t>
      </w:r>
      <w:r w:rsidRPr="005B1331">
        <w:t xml:space="preserve">tidal marshes? </w:t>
      </w:r>
    </w:p>
    <w:p w14:paraId="7DF1365D" w14:textId="0F90082E" w:rsidR="1058571F" w:rsidRPr="00704BAF" w:rsidRDefault="1058571F" w:rsidP="0011244C">
      <w:pPr>
        <w:pStyle w:val="ListParagraph"/>
        <w:numPr>
          <w:ilvl w:val="0"/>
          <w:numId w:val="46"/>
        </w:numPr>
        <w:rPr>
          <w:rFonts w:eastAsiaTheme="minorEastAsia"/>
        </w:rPr>
      </w:pPr>
      <w:r w:rsidRPr="005B1331">
        <w:t xml:space="preserve">What factors are associated with plant community diversity in both </w:t>
      </w:r>
      <w:r w:rsidR="00393EDB">
        <w:t xml:space="preserve">created </w:t>
      </w:r>
      <w:r w:rsidRPr="005B1331">
        <w:t>and natural tidal marshes?</w:t>
      </w:r>
    </w:p>
    <w:p w14:paraId="55909272" w14:textId="73B74942" w:rsidR="34CEFA72" w:rsidRPr="00E24608" w:rsidRDefault="72B63CEC" w:rsidP="004C769A">
      <w:pPr>
        <w:pStyle w:val="Heading1"/>
      </w:pPr>
      <w:r w:rsidRPr="00E24608">
        <w:t>Methods</w:t>
      </w:r>
    </w:p>
    <w:p w14:paraId="797114F8" w14:textId="083FB785" w:rsidR="5F51BD98" w:rsidRPr="004C769A" w:rsidRDefault="1F916F6C" w:rsidP="004C769A">
      <w:pPr>
        <w:pStyle w:val="Heading2"/>
      </w:pPr>
      <w:r w:rsidRPr="004C769A">
        <w:t>Field Sampling</w:t>
      </w:r>
      <w:r w:rsidR="7D97C5DD" w:rsidRPr="004C769A">
        <w:t xml:space="preserve"> </w:t>
      </w:r>
    </w:p>
    <w:p w14:paraId="4DDDAB21" w14:textId="156D4D14" w:rsidR="7D8B3343" w:rsidRPr="00E14013" w:rsidRDefault="00441232" w:rsidP="004C769A">
      <w:r>
        <w:rPr>
          <w:noProof/>
          <w:lang w:val="en-US"/>
        </w:rPr>
        <mc:AlternateContent>
          <mc:Choice Requires="wps">
            <w:drawing>
              <wp:anchor distT="0" distB="0" distL="114300" distR="114300" simplePos="0" relativeHeight="251658241" behindDoc="0" locked="0" layoutInCell="1" allowOverlap="1" wp14:anchorId="645CCAB6" wp14:editId="69D48442">
                <wp:simplePos x="0" y="0"/>
                <wp:positionH relativeFrom="margin">
                  <wp:posOffset>-34925</wp:posOffset>
                </wp:positionH>
                <wp:positionV relativeFrom="paragraph">
                  <wp:posOffset>5020945</wp:posOffset>
                </wp:positionV>
                <wp:extent cx="5731510" cy="33528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731510" cy="335280"/>
                        </a:xfrm>
                        <a:prstGeom prst="rect">
                          <a:avLst/>
                        </a:prstGeom>
                        <a:solidFill>
                          <a:prstClr val="white"/>
                        </a:solidFill>
                        <a:ln>
                          <a:noFill/>
                        </a:ln>
                      </wps:spPr>
                      <wps:txbx>
                        <w:txbxContent>
                          <w:p w14:paraId="46C50607" w14:textId="6E947F7D" w:rsidR="00DF37F5" w:rsidRPr="00D06AD2" w:rsidRDefault="00DF37F5" w:rsidP="00E97C30">
                            <w:pPr>
                              <w:pStyle w:val="Caption"/>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38;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CAB6" id="_x0000_t202" coordsize="21600,21600" o:spt="202" path="m,l,21600r21600,l21600,xe">
                <v:stroke joinstyle="miter"/>
                <v:path gradientshapeok="t" o:connecttype="rect"/>
              </v:shapetype>
              <v:shape id="Text Box 2" o:spid="_x0000_s1026" type="#_x0000_t202" style="position:absolute;left:0;text-align:left;margin-left:-2.75pt;margin-top:395.35pt;width:451.3pt;height:26.4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" stroked="f">
                <v:textbox inset="0,0,0,0">
                  <w:txbxContent>
                    <w:p w14:paraId="46C50607" w14:textId="6E947F7D" w:rsidR="00DF37F5" w:rsidRPr="00D06AD2" w:rsidRDefault="00DF37F5" w:rsidP="00E97C30">
                      <w:pPr>
                        <w:pStyle w:val="Caption"/>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38;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v:textbox>
                <w10:wrap type="topAndBottom" anchorx="margin"/>
              </v:shape>
            </w:pict>
          </mc:Fallback>
        </mc:AlternateContent>
      </w:r>
      <w:r>
        <w:rPr>
          <w:noProof/>
          <w:lang w:val="en-US"/>
        </w:rPr>
        <w:drawing>
          <wp:anchor distT="0" distB="0" distL="114300" distR="114300" simplePos="0" relativeHeight="251658240" behindDoc="0" locked="0" layoutInCell="1" allowOverlap="1" wp14:anchorId="7BDA164D" wp14:editId="3060DC6D">
            <wp:simplePos x="0" y="0"/>
            <wp:positionH relativeFrom="margin">
              <wp:posOffset>-34925</wp:posOffset>
            </wp:positionH>
            <wp:positionV relativeFrom="paragraph">
              <wp:posOffset>1294233</wp:posOffset>
            </wp:positionV>
            <wp:extent cx="5731510" cy="3680460"/>
            <wp:effectExtent l="0" t="0" r="0" b="2540"/>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14:sizeRelH relativeFrom="page">
              <wp14:pctWidth>0</wp14:pctWidth>
            </wp14:sizeRelH>
            <wp14:sizeRelV relativeFrom="page">
              <wp14:pctHeight>0</wp14:pctHeight>
            </wp14:sizeRelV>
          </wp:anchor>
        </w:drawing>
      </w:r>
      <w:r w:rsidR="7ADD73C8" w:rsidRPr="43C0CAC4">
        <w:t>T</w:t>
      </w:r>
      <w:r w:rsidR="6E7A245C" w:rsidRPr="00E14013">
        <w:t xml:space="preserve">his </w:t>
      </w:r>
      <w:r w:rsidR="00393EDB">
        <w:t xml:space="preserve">study </w:t>
      </w:r>
      <w:r w:rsidR="6E7A245C" w:rsidRPr="00915CFF">
        <w:t xml:space="preserve">assessed </w:t>
      </w:r>
      <w:r w:rsidR="3B180358" w:rsidRPr="0011244C">
        <w:t>79</w:t>
      </w:r>
      <w:r w:rsidR="6E7A245C" w:rsidRPr="0011244C">
        <w:t xml:space="preserve"> marsh c</w:t>
      </w:r>
      <w:r w:rsidR="73A0AF16" w:rsidRPr="0011244C">
        <w:t>reation</w:t>
      </w:r>
      <w:r w:rsidR="00664C7B" w:rsidRPr="0011244C">
        <w:t xml:space="preserve"> </w:t>
      </w:r>
      <w:r w:rsidR="6E7A245C" w:rsidRPr="0011244C">
        <w:t xml:space="preserve">projects </w:t>
      </w:r>
      <w:r w:rsidR="00B76DB0" w:rsidRPr="00915CFF">
        <w:t>comprising</w:t>
      </w:r>
      <w:r w:rsidR="00B76DB0">
        <w:t xml:space="preserve"> </w:t>
      </w:r>
      <w:r w:rsidR="00003EAE">
        <w:t>231</w:t>
      </w:r>
      <w:r w:rsidR="009A211C">
        <w:t>,092 m</w:t>
      </w:r>
      <w:r w:rsidR="009A211C" w:rsidRPr="29944DBE">
        <w:rPr>
          <w:vertAlign w:val="superscript"/>
        </w:rPr>
        <w:t>2</w:t>
      </w:r>
      <w:r w:rsidR="009A211C">
        <w:t xml:space="preserve">, </w:t>
      </w:r>
      <w:r w:rsidR="6E7A245C" w:rsidRPr="00003545">
        <w:t>and 1</w:t>
      </w:r>
      <w:r w:rsidR="0071679A">
        <w:t>6</w:t>
      </w:r>
      <w:r w:rsidR="6E7A245C" w:rsidRPr="00003545">
        <w:t xml:space="preserve"> natural reference marshes </w:t>
      </w:r>
      <w:r w:rsidR="55008814" w:rsidRPr="00003545">
        <w:t>in the Fraser River Estuary, British Columbia</w:t>
      </w:r>
      <w:r w:rsidR="00393EDB" w:rsidRPr="00003545">
        <w:t xml:space="preserve"> (Fig. 1)</w:t>
      </w:r>
      <w:r w:rsidR="6E7A245C" w:rsidRPr="00003545">
        <w:t>. This dataset includes 5</w:t>
      </w:r>
      <w:r w:rsidR="5056B92E" w:rsidRPr="00003545">
        <w:t>1</w:t>
      </w:r>
      <w:r w:rsidR="6E7A245C" w:rsidRPr="00003545">
        <w:t xml:space="preserve"> </w:t>
      </w:r>
      <w:r w:rsidR="70192449" w:rsidRPr="00003545">
        <w:t>tidal m</w:t>
      </w:r>
      <w:r w:rsidR="21F29E65" w:rsidRPr="00003545">
        <w:t>a</w:t>
      </w:r>
      <w:r w:rsidR="70192449" w:rsidRPr="00003545">
        <w:t>rsh creation</w:t>
      </w:r>
      <w:r w:rsidR="6E7A245C" w:rsidRPr="00003545">
        <w:t xml:space="preserve"> projects and 7 reference sites surveyed by Lievesley et al. (2016)</w:t>
      </w:r>
      <w:r w:rsidR="42E80095" w:rsidRPr="00003545">
        <w:t xml:space="preserve"> in 2015</w:t>
      </w:r>
      <w:r w:rsidR="6E7A245C" w:rsidRPr="00003545">
        <w:t xml:space="preserve">, whose work we build upon with </w:t>
      </w:r>
      <w:r w:rsidR="1E2964F8" w:rsidRPr="00003545">
        <w:t xml:space="preserve">an additional </w:t>
      </w:r>
      <w:r w:rsidR="4BE59CDC" w:rsidRPr="00003545">
        <w:t>2</w:t>
      </w:r>
      <w:r w:rsidR="5093A5A4" w:rsidRPr="00003545">
        <w:t>8</w:t>
      </w:r>
      <w:r w:rsidR="6E7A245C" w:rsidRPr="00003545">
        <w:t xml:space="preserve"> </w:t>
      </w:r>
      <w:r w:rsidR="49D63E80" w:rsidRPr="00003545">
        <w:t>created marsh</w:t>
      </w:r>
      <w:r w:rsidR="00664C7B" w:rsidRPr="00003545">
        <w:t xml:space="preserve"> </w:t>
      </w:r>
      <w:r w:rsidR="6E7A245C" w:rsidRPr="00003545">
        <w:t xml:space="preserve">sites and </w:t>
      </w:r>
      <w:r w:rsidR="0071679A">
        <w:t>9</w:t>
      </w:r>
      <w:r w:rsidR="6E7A245C" w:rsidRPr="00003545">
        <w:t xml:space="preserve"> reference sites surveyed in summer 2021</w:t>
      </w:r>
      <w:r w:rsidR="00A200F2">
        <w:t xml:space="preserve"> (see Appendix A for reference site details)</w:t>
      </w:r>
      <w:r w:rsidR="12340B9D" w:rsidRPr="00003545">
        <w:t xml:space="preserve">. Many of the </w:t>
      </w:r>
      <w:r w:rsidR="745FD529" w:rsidRPr="00003545">
        <w:t xml:space="preserve">marsh </w:t>
      </w:r>
      <w:r w:rsidR="12340B9D" w:rsidRPr="00003545">
        <w:t>sampling methods presented here were adapted from Lie</w:t>
      </w:r>
      <w:r w:rsidR="6EFAFEDB" w:rsidRPr="00003545">
        <w:t xml:space="preserve">vesley et al. (2016) </w:t>
      </w:r>
      <w:r w:rsidR="00664C7B" w:rsidRPr="00003545">
        <w:t>to</w:t>
      </w:r>
      <w:r w:rsidR="6EFAFEDB" w:rsidRPr="00E14013">
        <w:t xml:space="preserve"> maintain consistency</w:t>
      </w:r>
      <w:r w:rsidR="3E250B2C" w:rsidRPr="00E14013">
        <w:t xml:space="preserve"> between datasets, thus increasing statistical power for</w:t>
      </w:r>
      <w:r w:rsidR="2C748AD2" w:rsidRPr="43C0CAC4">
        <w:t xml:space="preserve"> later</w:t>
      </w:r>
      <w:r w:rsidR="50FAC2BF" w:rsidRPr="00E14013">
        <w:t xml:space="preserve"> </w:t>
      </w:r>
      <w:r w:rsidR="3E250B2C" w:rsidRPr="00E14013">
        <w:t>analyses</w:t>
      </w:r>
      <w:r w:rsidR="6EFAFEDB" w:rsidRPr="00E14013">
        <w:t>.</w:t>
      </w:r>
      <w:r w:rsidR="426731B3" w:rsidRPr="00E14013">
        <w:t xml:space="preserve"> </w:t>
      </w:r>
    </w:p>
    <w:p w14:paraId="53A24CD6" w14:textId="55DB9CEB" w:rsidR="00150116" w:rsidRDefault="6B6F9FB7" w:rsidP="004C769A">
      <w:r w:rsidRPr="43C0CAC4">
        <w:lastRenderedPageBreak/>
        <w:t>Created tidal marshes</w:t>
      </w:r>
      <w:r w:rsidR="12014EE3" w:rsidRPr="005B1331">
        <w:t xml:space="preserve"> were located</w:t>
      </w:r>
      <w:r w:rsidR="126054EC" w:rsidRPr="005B1331">
        <w:t xml:space="preserve"> using a combination of desk-based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2E59F1D4" w:rsidRPr="43C0CAC4">
        <w:t xml:space="preserve"> </w:t>
      </w:r>
      <w:r w:rsidR="00397775">
        <w:fldChar w:fldCharType="begin"/>
      </w:r>
      <w:r w:rsidR="000F1124">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(CMN)","given":""}],"accessed":{"date-parts":[["2021",11,22]]},"issued":{"date-parts":[["2021"]]}}}],"schema":"https://github.com/citation-style-language/schema/raw/master/csl-citation.json"} </w:instrText>
      </w:r>
      <w:r w:rsidR="00397775">
        <w:fldChar w:fldCharType="separate"/>
      </w:r>
      <w:r w:rsidR="00397775">
        <w:rPr>
          <w:noProof/>
        </w:rPr>
        <w:t>(CMN 2021)</w:t>
      </w:r>
      <w:r w:rsidR="00397775">
        <w:fldChar w:fldCharType="end"/>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separated by at least 3 m</w:t>
      </w:r>
      <w:r w:rsidR="22740415" w:rsidRPr="43C0CAC4">
        <w:t xml:space="preserve">. </w:t>
      </w:r>
      <w:r w:rsidR="00B035CC">
        <w:t>We targeted a</w:t>
      </w:r>
      <w:r w:rsidR="002D40F9">
        <w:t>n optimum</w:t>
      </w:r>
      <w:r w:rsidR="00FA77ED">
        <w:t xml:space="preserve"> sample size of </w:t>
      </w:r>
      <w:r w:rsidR="008A09FA" w:rsidRPr="43C0CAC4">
        <w:t>20 plots</w:t>
      </w:r>
      <w:r w:rsidR="00FA77ED">
        <w:t xml:space="preserve"> per site </w:t>
      </w:r>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r w:rsidR="009D051B">
        <w:t xml:space="preserve"> </w:t>
      </w:r>
      <w:r w:rsidR="0073137B">
        <w:t>though in</w:t>
      </w:r>
      <w:r w:rsidR="52C6F895" w:rsidRPr="43C0CAC4">
        <w:t xml:space="preserve"> cases</w:t>
      </w:r>
      <w:r w:rsidR="00FA77ED">
        <w:t xml:space="preserve"> where sites </w:t>
      </w:r>
      <w:r w:rsidR="003912D9">
        <w:t>were</w:t>
      </w:r>
      <w:r w:rsidR="00FA77ED">
        <w:t xml:space="preserve"> too small to contain the target number of plots</w:t>
      </w:r>
      <w:r w:rsidR="52C6F895" w:rsidRPr="43C0CAC4">
        <w:t>, sample size was reduced.</w:t>
      </w:r>
      <w:r w:rsidR="22E5F971" w:rsidRPr="43C0CAC4">
        <w:t xml:space="preserve"> </w:t>
      </w:r>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permitted to exceed 100% in cases where foliar cover of species overlapped significantly. The o</w:t>
      </w:r>
      <w:r w:rsidR="0FB38521" w:rsidRPr="43C0CAC4">
        <w:t>rigin</w:t>
      </w:r>
      <w:r w:rsidR="7267D368" w:rsidRPr="43C0CAC4">
        <w:t xml:space="preserve"> class</w:t>
      </w:r>
      <w:r w:rsidR="0FB38521" w:rsidRPr="43C0CAC4">
        <w:t xml:space="preserve"> </w:t>
      </w:r>
      <w:r w:rsidR="0E2BF21A" w:rsidRPr="43C0CAC4">
        <w:t>of each</w:t>
      </w:r>
      <w:r w:rsidR="0FB38521" w:rsidRPr="43C0CAC4">
        <w:t xml:space="preserve"> species (native, exotic, invasive,</w:t>
      </w:r>
      <w:r w:rsidR="1F2B038F" w:rsidRPr="43C0CAC4">
        <w:t xml:space="preserve"> or</w:t>
      </w:r>
      <w:r w:rsidR="0FB38521" w:rsidRPr="43C0CAC4">
        <w:t xml:space="preserve"> unknown) was</w:t>
      </w:r>
      <w:r w:rsidR="00E54C71">
        <w:t xml:space="preserve"> also noted. </w:t>
      </w:r>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(e.g., natives) as a percentage of the total plant cover in a plot and </w:t>
      </w:r>
      <w:r w:rsidR="00150116" w:rsidRPr="43C0CAC4">
        <w:t>was used to account for seasonal bias</w:t>
      </w:r>
      <w:r w:rsidR="00150116">
        <w:t xml:space="preserve"> in our sampling</w:t>
      </w:r>
      <w:r w:rsidR="00150116" w:rsidRPr="43C0CAC4">
        <w:t>, and high variability of plant forms and densities in our study area.</w:t>
      </w:r>
    </w:p>
    <w:p w14:paraId="4163D7C3" w14:textId="77777777" w:rsidR="00150116" w:rsidRDefault="00150116" w:rsidP="004C769A"/>
    <w:p w14:paraId="6752EC1F" w14:textId="61E548FA" w:rsidR="559EFC6C" w:rsidRDefault="224ED4AE" w:rsidP="000915E4">
      <w:r w:rsidRPr="43C0CAC4">
        <w:t>In addition to vegetation sampling</w:t>
      </w:r>
      <w:r w:rsidR="26781943" w:rsidRPr="43C0CAC4">
        <w:t xml:space="preserve">, </w:t>
      </w:r>
      <w:r w:rsidR="745AB542" w:rsidRPr="43C0CAC4">
        <w:t xml:space="preserve">we mapped </w:t>
      </w:r>
      <w:r w:rsidR="39599A98" w:rsidRPr="43C0CAC4">
        <w:t xml:space="preserve">the precise boundary of each marsh creation project using a combination of </w:t>
      </w:r>
      <w:r w:rsidR="7EC0FF65" w:rsidRPr="43C0CAC4">
        <w:t>handheld</w:t>
      </w:r>
      <w:r w:rsidR="39599A98" w:rsidRPr="43C0CAC4">
        <w:t xml:space="preserve"> GPS units (Garmin GPS60) and a</w:t>
      </w:r>
      <w:r w:rsidR="498B8D00" w:rsidRPr="43C0CAC4">
        <w:t>n 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Vegetated areas, unvegetated mudflats, and log debris accumulations within the intended marsh area were </w:t>
      </w:r>
      <w:r w:rsidR="134EFE68" w:rsidRPr="43C0CAC4">
        <w:t xml:space="preserve">also </w:t>
      </w:r>
      <w:r w:rsidR="2A7CAD78" w:rsidRPr="43C0CAC4">
        <w:t>mapped.</w:t>
      </w:r>
      <w:r w:rsidR="6B6C3D00" w:rsidRPr="43C0CAC4">
        <w:t xml:space="preserve"> W</w:t>
      </w:r>
      <w:r w:rsidR="310F2422" w:rsidRPr="43C0CAC4">
        <w:t xml:space="preserve">hile mapping the site, we also noted </w:t>
      </w:r>
      <w:r w:rsidR="1D94523E" w:rsidRPr="43C0CAC4">
        <w:t xml:space="preserve">the presence of </w:t>
      </w:r>
      <w:r w:rsidR="6B6C3D00" w:rsidRPr="43C0CAC4">
        <w:t xml:space="preserve">debris fences, functional </w:t>
      </w:r>
      <w:r w:rsidR="6675C207" w:rsidRPr="43C0CAC4">
        <w:t xml:space="preserve">foreshore </w:t>
      </w:r>
      <w:r w:rsidR="6B6C3D00" w:rsidRPr="43C0CAC4">
        <w:t xml:space="preserve">shear booms, and other structures (docks, log </w:t>
      </w:r>
      <w:r w:rsidR="00150116">
        <w:t xml:space="preserve">storage </w:t>
      </w:r>
      <w:r w:rsidR="6B6C3D00" w:rsidRPr="43C0CAC4">
        <w:t xml:space="preserve">booms) located immediately offshore. </w:t>
      </w:r>
    </w:p>
    <w:p w14:paraId="35B39C11" w14:textId="683BFACD" w:rsidR="40FBF216" w:rsidRPr="00E24608" w:rsidRDefault="00653A87" w:rsidP="004C769A">
      <w:pPr>
        <w:pStyle w:val="Heading2"/>
      </w:pPr>
      <w:r>
        <w:rPr>
          <w:noProof/>
        </w:rPr>
        <w:lastRenderedPageBreak/>
        <mc:AlternateContent>
          <mc:Choice Requires="wps">
            <w:drawing>
              <wp:anchor distT="45720" distB="45720" distL="114300" distR="114300" simplePos="0" relativeHeight="251658247" behindDoc="0" locked="0" layoutInCell="1" allowOverlap="1" wp14:anchorId="1385AED8" wp14:editId="75C57534">
                <wp:simplePos x="0" y="0"/>
                <wp:positionH relativeFrom="column">
                  <wp:posOffset>3136900</wp:posOffset>
                </wp:positionH>
                <wp:positionV relativeFrom="paragraph">
                  <wp:posOffset>147447</wp:posOffset>
                </wp:positionV>
                <wp:extent cx="2585085" cy="50546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50546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C070E9" w:rsidRDefault="00C070E9">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C070E9" w:rsidRPr="0011244C" w:rsidRDefault="00B341A3">
                            <w:pPr>
                              <w:rPr>
                                <w:b/>
                                <w:bCs/>
                                <w:i/>
                                <w:iCs/>
                                <w:sz w:val="24"/>
                                <w:szCs w:val="24"/>
                              </w:rPr>
                            </w:pPr>
                            <w:r w:rsidRPr="0011244C">
                              <w:rPr>
                                <w:b/>
                                <w:bCs/>
                                <w:i/>
                                <w:iCs/>
                                <w:sz w:val="24"/>
                                <w:szCs w:val="24"/>
                              </w:rPr>
                              <w:t xml:space="preserve">Recession in </w:t>
                            </w:r>
                            <w:r w:rsidR="00704BAF" w:rsidRPr="0011244C">
                              <w:rPr>
                                <w:b/>
                                <w:bCs/>
                                <w:i/>
                                <w:iCs/>
                                <w:sz w:val="24"/>
                                <w:szCs w:val="24"/>
                              </w:rPr>
                              <w:t>C</w:t>
                            </w:r>
                            <w:r w:rsidRPr="0011244C">
                              <w:rPr>
                                <w:b/>
                                <w:bCs/>
                                <w:i/>
                                <w:iCs/>
                                <w:sz w:val="24"/>
                                <w:szCs w:val="24"/>
                              </w:rPr>
                              <w:t xml:space="preserve">reated </w:t>
                            </w:r>
                            <w:r w:rsidR="00704BAF" w:rsidRPr="0011244C">
                              <w:rPr>
                                <w:b/>
                                <w:bCs/>
                                <w:i/>
                                <w:iCs/>
                                <w:sz w:val="24"/>
                                <w:szCs w:val="24"/>
                              </w:rPr>
                              <w:t>M</w:t>
                            </w:r>
                            <w:r w:rsidRPr="0011244C">
                              <w:rPr>
                                <w:b/>
                                <w:bCs/>
                                <w:i/>
                                <w:iCs/>
                                <w:sz w:val="24"/>
                                <w:szCs w:val="24"/>
                              </w:rPr>
                              <w:t>arshes</w:t>
                            </w:r>
                          </w:p>
                          <w:p w14:paraId="0452EB32" w14:textId="3043664E" w:rsidR="00704BAF" w:rsidRPr="0011244C" w:rsidRDefault="00704BAF">
                            <w:pPr>
                              <w:rPr>
                                <w:sz w:val="20"/>
                                <w:szCs w:val="20"/>
                              </w:rPr>
                            </w:pPr>
                            <w:r w:rsidRPr="0011244C">
                              <w:rPr>
                                <w:sz w:val="20"/>
                                <w:szCs w:val="20"/>
                              </w:rPr>
                              <w:t xml:space="preserve">We defined marsh recession </w:t>
                            </w:r>
                            <w:r w:rsidR="00CA65EC" w:rsidRPr="0011244C">
                              <w:rPr>
                                <w:sz w:val="20"/>
                                <w:szCs w:val="20"/>
                              </w:rPr>
                              <w:t>as areas within</w:t>
                            </w:r>
                            <w:r w:rsidR="00F64E59" w:rsidRPr="0011244C">
                              <w:rPr>
                                <w:sz w:val="20"/>
                                <w:szCs w:val="20"/>
                              </w:rPr>
                              <w:t xml:space="preserve"> </w:t>
                            </w:r>
                            <w:r w:rsidR="00CA65EC" w:rsidRPr="0011244C">
                              <w:rPr>
                                <w:sz w:val="20"/>
                                <w:szCs w:val="20"/>
                              </w:rPr>
                              <w:t>tidal marsh</w:t>
                            </w:r>
                            <w:r w:rsidR="00F45A4D" w:rsidRPr="0011244C">
                              <w:rPr>
                                <w:sz w:val="20"/>
                                <w:szCs w:val="20"/>
                              </w:rPr>
                              <w:t xml:space="preserve"> </w:t>
                            </w:r>
                            <w:r w:rsidR="00F64E59" w:rsidRPr="0011244C">
                              <w:rPr>
                                <w:sz w:val="20"/>
                                <w:szCs w:val="20"/>
                              </w:rPr>
                              <w:t xml:space="preserve">creation </w:t>
                            </w:r>
                            <w:r w:rsidR="00F45A4D" w:rsidRPr="0011244C">
                              <w:rPr>
                                <w:sz w:val="20"/>
                                <w:szCs w:val="20"/>
                              </w:rPr>
                              <w:t>projects</w:t>
                            </w:r>
                            <w:r w:rsidR="008649E7" w:rsidRPr="0011244C">
                              <w:rPr>
                                <w:sz w:val="20"/>
                                <w:szCs w:val="20"/>
                              </w:rPr>
                              <w:t xml:space="preserve"> (red line above)</w:t>
                            </w:r>
                            <w:r w:rsidR="00F45A4D" w:rsidRPr="0011244C">
                              <w:rPr>
                                <w:sz w:val="20"/>
                                <w:szCs w:val="20"/>
                              </w:rPr>
                              <w:t xml:space="preserve"> that were intended to be vegetated</w:t>
                            </w:r>
                            <w:r w:rsidR="00F64E59" w:rsidRPr="0011244C">
                              <w:rPr>
                                <w:sz w:val="20"/>
                                <w:szCs w:val="20"/>
                              </w:rPr>
                              <w:t xml:space="preserve"> in their original </w:t>
                            </w:r>
                            <w:r w:rsidR="00AA7640" w:rsidRPr="00AA7640">
                              <w:rPr>
                                <w:sz w:val="20"/>
                                <w:szCs w:val="20"/>
                              </w:rPr>
                              <w:t>design but</w:t>
                            </w:r>
                            <w:r w:rsidR="00CA65EC" w:rsidRPr="0011244C">
                              <w:rPr>
                                <w:sz w:val="20"/>
                                <w:szCs w:val="20"/>
                              </w:rPr>
                              <w:t xml:space="preserve"> were primarily absent of vegetation</w:t>
                            </w:r>
                            <w:r w:rsidR="00F45A4D" w:rsidRPr="0011244C">
                              <w:rPr>
                                <w:sz w:val="20"/>
                                <w:szCs w:val="20"/>
                              </w:rPr>
                              <w:t xml:space="preserve"> during 2015 and 2021 surveys</w:t>
                            </w:r>
                            <w:r w:rsidR="00CA65EC" w:rsidRPr="0011244C">
                              <w:rPr>
                                <w:sz w:val="20"/>
                                <w:szCs w:val="20"/>
                              </w:rPr>
                              <w:t xml:space="preserve"> (</w:t>
                            </w:r>
                            <w:r w:rsidR="00D250E8" w:rsidRPr="0011244C">
                              <w:rPr>
                                <w:sz w:val="20"/>
                                <w:szCs w:val="20"/>
                              </w:rPr>
                              <w:t xml:space="preserve">area </w:t>
                            </w:r>
                            <w:r w:rsidR="00CA65EC" w:rsidRPr="0011244C">
                              <w:rPr>
                                <w:sz w:val="20"/>
                                <w:szCs w:val="20"/>
                              </w:rPr>
                              <w:t>between red and yellow lines above).</w:t>
                            </w:r>
                            <w:r w:rsidR="00F64E59" w:rsidRPr="0011244C">
                              <w:rPr>
                                <w:sz w:val="20"/>
                                <w:szCs w:val="20"/>
                              </w:rPr>
                              <w:t xml:space="preserve"> Engineered tidal channels and intertidal mudflats were not included in recession estimates. </w:t>
                            </w:r>
                            <w:r w:rsidR="00CA65EC" w:rsidRPr="0011244C">
                              <w:rPr>
                                <w:sz w:val="20"/>
                                <w:szCs w:val="20"/>
                              </w:rPr>
                              <w:t>To ensure the accuracy of</w:t>
                            </w:r>
                            <w:r w:rsidR="00F45A4D" w:rsidRPr="0011244C">
                              <w:rPr>
                                <w:sz w:val="20"/>
                                <w:szCs w:val="20"/>
                              </w:rPr>
                              <w:t xml:space="preserve"> these estimates</w:t>
                            </w:r>
                            <w:r w:rsidR="00CA65EC" w:rsidRPr="0011244C">
                              <w:rPr>
                                <w:sz w:val="20"/>
                                <w:szCs w:val="20"/>
                              </w:rPr>
                              <w:t xml:space="preserve">, we referred to </w:t>
                            </w:r>
                            <w:r w:rsidR="00F64E59" w:rsidRPr="0011244C">
                              <w:rPr>
                                <w:sz w:val="20"/>
                                <w:szCs w:val="20"/>
                              </w:rPr>
                              <w:t xml:space="preserve">a combination of available </w:t>
                            </w:r>
                            <w:r w:rsidR="00CA65EC" w:rsidRPr="0011244C">
                              <w:rPr>
                                <w:sz w:val="20"/>
                                <w:szCs w:val="20"/>
                              </w:rPr>
                              <w:t>historical imagery, site plans, monitoring reports, and photos</w:t>
                            </w:r>
                            <w:r w:rsidR="00F45A4D" w:rsidRPr="0011244C">
                              <w:rPr>
                                <w:sz w:val="20"/>
                                <w:szCs w:val="20"/>
                              </w:rPr>
                              <w:t xml:space="preserve"> to </w:t>
                            </w:r>
                            <w:r w:rsidR="00F64E59" w:rsidRPr="0011244C">
                              <w:rPr>
                                <w:sz w:val="20"/>
                                <w:szCs w:val="20"/>
                              </w:rPr>
                              <w:t>delineate</w:t>
                            </w:r>
                            <w:r w:rsidR="00F45A4D" w:rsidRPr="0011244C">
                              <w:rPr>
                                <w:sz w:val="20"/>
                                <w:szCs w:val="20"/>
                              </w:rPr>
                              <w:t xml:space="preserve"> planted areas</w:t>
                            </w:r>
                            <w:r w:rsidR="00CA65EC" w:rsidRPr="0011244C">
                              <w:rPr>
                                <w:sz w:val="20"/>
                                <w:szCs w:val="20"/>
                              </w:rPr>
                              <w:t xml:space="preserve">. </w:t>
                            </w:r>
                            <w:r w:rsidR="00F64E59" w:rsidRPr="0011244C">
                              <w:rPr>
                                <w:sz w:val="20"/>
                                <w:szCs w:val="20"/>
                              </w:rPr>
                              <w:t xml:space="preserve">As visualised in the photo above, </w:t>
                            </w:r>
                            <w:r w:rsidR="00CA65EC" w:rsidRPr="0011244C">
                              <w:rPr>
                                <w:sz w:val="20"/>
                                <w:szCs w:val="20"/>
                              </w:rPr>
                              <w:t xml:space="preserve">these </w:t>
                            </w:r>
                            <w:r w:rsidR="00F45A4D" w:rsidRPr="0011244C">
                              <w:rPr>
                                <w:sz w:val="20"/>
                                <w:szCs w:val="20"/>
                              </w:rPr>
                              <w:t xml:space="preserve">recessed </w:t>
                            </w:r>
                            <w:r w:rsidR="00CA65EC" w:rsidRPr="0011244C">
                              <w:rPr>
                                <w:sz w:val="20"/>
                                <w:szCs w:val="20"/>
                              </w:rPr>
                              <w:t>areas were</w:t>
                            </w:r>
                            <w:r w:rsidR="00F64E59" w:rsidRPr="0011244C">
                              <w:rPr>
                                <w:sz w:val="20"/>
                                <w:szCs w:val="20"/>
                              </w:rPr>
                              <w:t xml:space="preserve"> often</w:t>
                            </w:r>
                            <w:r w:rsidR="00CA65EC" w:rsidRPr="0011244C">
                              <w:rPr>
                                <w:sz w:val="20"/>
                                <w:szCs w:val="20"/>
                              </w:rPr>
                              <w:t xml:space="preserve"> located along the foreshore, where the effects of adverse factors such as wave erosion and goose herbivory were most pronounced.</w:t>
                            </w:r>
                          </w:p>
                          <w:p w14:paraId="30AE914E" w14:textId="77777777" w:rsidR="00704BAF" w:rsidRDefault="00704BAF">
                            <w:pPr>
                              <w:rPr>
                                <w:sz w:val="18"/>
                                <w:szCs w:val="18"/>
                              </w:rPr>
                            </w:pPr>
                          </w:p>
                          <w:p w14:paraId="21408C79" w14:textId="10783C33" w:rsidR="00B341A3" w:rsidRPr="0011244C" w:rsidRDefault="00B341A3" w:rsidP="00CA65EC">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AED8" id="_x0000_s1027" type="#_x0000_t202" style="position:absolute;left:0;text-align:left;margin-left:247pt;margin-top:11.6pt;width:203.55pt;height:398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" fillcolor="#fbe4d5 [661]" strokeweight="1pt">
                <v:stroke joinstyle="round"/>
                <v:textbox>
                  <w:txbxContent>
                    <w:p w14:paraId="2FB70918" w14:textId="27D02C30" w:rsidR="00C070E9" w:rsidRDefault="00C070E9">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p>
                    <w:p w14:paraId="16271E07" w14:textId="33C00C4E" w:rsidR="00C070E9" w:rsidRPr="0011244C" w:rsidRDefault="00B341A3">
                      <w:pPr>
                        <w:rPr>
                          <w:b/>
                          <w:bCs/>
                          <w:i/>
                          <w:iCs/>
                          <w:sz w:val="24"/>
                          <w:szCs w:val="24"/>
                        </w:rPr>
                      </w:pPr>
                      <w:r w:rsidRPr="0011244C">
                        <w:rPr>
                          <w:b/>
                          <w:bCs/>
                          <w:i/>
                          <w:iCs/>
                          <w:sz w:val="24"/>
                          <w:szCs w:val="24"/>
                        </w:rPr>
                        <w:t xml:space="preserve">Recession in </w:t>
                      </w:r>
                      <w:r w:rsidR="00704BAF" w:rsidRPr="0011244C">
                        <w:rPr>
                          <w:b/>
                          <w:bCs/>
                          <w:i/>
                          <w:iCs/>
                          <w:sz w:val="24"/>
                          <w:szCs w:val="24"/>
                        </w:rPr>
                        <w:t>C</w:t>
                      </w:r>
                      <w:r w:rsidRPr="0011244C">
                        <w:rPr>
                          <w:b/>
                          <w:bCs/>
                          <w:i/>
                          <w:iCs/>
                          <w:sz w:val="24"/>
                          <w:szCs w:val="24"/>
                        </w:rPr>
                        <w:t xml:space="preserve">reated </w:t>
                      </w:r>
                      <w:r w:rsidR="00704BAF" w:rsidRPr="0011244C">
                        <w:rPr>
                          <w:b/>
                          <w:bCs/>
                          <w:i/>
                          <w:iCs/>
                          <w:sz w:val="24"/>
                          <w:szCs w:val="24"/>
                        </w:rPr>
                        <w:t>M</w:t>
                      </w:r>
                      <w:r w:rsidRPr="0011244C">
                        <w:rPr>
                          <w:b/>
                          <w:bCs/>
                          <w:i/>
                          <w:iCs/>
                          <w:sz w:val="24"/>
                          <w:szCs w:val="24"/>
                        </w:rPr>
                        <w:t>arshes</w:t>
                      </w:r>
                    </w:p>
                    <w:p w14:paraId="0452EB32" w14:textId="3043664E" w:rsidR="00704BAF" w:rsidRPr="0011244C" w:rsidRDefault="00704BAF">
                      <w:pPr>
                        <w:rPr>
                          <w:sz w:val="20"/>
                          <w:szCs w:val="20"/>
                        </w:rPr>
                      </w:pPr>
                      <w:r w:rsidRPr="0011244C">
                        <w:rPr>
                          <w:sz w:val="20"/>
                          <w:szCs w:val="20"/>
                        </w:rPr>
                        <w:t xml:space="preserve">We defined marsh recession </w:t>
                      </w:r>
                      <w:r w:rsidR="00CA65EC" w:rsidRPr="0011244C">
                        <w:rPr>
                          <w:sz w:val="20"/>
                          <w:szCs w:val="20"/>
                        </w:rPr>
                        <w:t>as areas within</w:t>
                      </w:r>
                      <w:r w:rsidR="00F64E59" w:rsidRPr="0011244C">
                        <w:rPr>
                          <w:sz w:val="20"/>
                          <w:szCs w:val="20"/>
                        </w:rPr>
                        <w:t xml:space="preserve"> </w:t>
                      </w:r>
                      <w:r w:rsidR="00CA65EC" w:rsidRPr="0011244C">
                        <w:rPr>
                          <w:sz w:val="20"/>
                          <w:szCs w:val="20"/>
                        </w:rPr>
                        <w:t>tidal marsh</w:t>
                      </w:r>
                      <w:r w:rsidR="00F45A4D" w:rsidRPr="0011244C">
                        <w:rPr>
                          <w:sz w:val="20"/>
                          <w:szCs w:val="20"/>
                        </w:rPr>
                        <w:t xml:space="preserve"> </w:t>
                      </w:r>
                      <w:r w:rsidR="00F64E59" w:rsidRPr="0011244C">
                        <w:rPr>
                          <w:sz w:val="20"/>
                          <w:szCs w:val="20"/>
                        </w:rPr>
                        <w:t xml:space="preserve">creation </w:t>
                      </w:r>
                      <w:r w:rsidR="00F45A4D" w:rsidRPr="0011244C">
                        <w:rPr>
                          <w:sz w:val="20"/>
                          <w:szCs w:val="20"/>
                        </w:rPr>
                        <w:t>projects</w:t>
                      </w:r>
                      <w:r w:rsidR="008649E7" w:rsidRPr="0011244C">
                        <w:rPr>
                          <w:sz w:val="20"/>
                          <w:szCs w:val="20"/>
                        </w:rPr>
                        <w:t xml:space="preserve"> (red line above)</w:t>
                      </w:r>
                      <w:r w:rsidR="00F45A4D" w:rsidRPr="0011244C">
                        <w:rPr>
                          <w:sz w:val="20"/>
                          <w:szCs w:val="20"/>
                        </w:rPr>
                        <w:t xml:space="preserve"> that were intended to be vegetated</w:t>
                      </w:r>
                      <w:r w:rsidR="00F64E59" w:rsidRPr="0011244C">
                        <w:rPr>
                          <w:sz w:val="20"/>
                          <w:szCs w:val="20"/>
                        </w:rPr>
                        <w:t xml:space="preserve"> in their original </w:t>
                      </w:r>
                      <w:r w:rsidR="00AA7640" w:rsidRPr="00AA7640">
                        <w:rPr>
                          <w:sz w:val="20"/>
                          <w:szCs w:val="20"/>
                        </w:rPr>
                        <w:t>design but</w:t>
                      </w:r>
                      <w:r w:rsidR="00CA65EC" w:rsidRPr="0011244C">
                        <w:rPr>
                          <w:sz w:val="20"/>
                          <w:szCs w:val="20"/>
                        </w:rPr>
                        <w:t xml:space="preserve"> were primarily absent of vegetation</w:t>
                      </w:r>
                      <w:r w:rsidR="00F45A4D" w:rsidRPr="0011244C">
                        <w:rPr>
                          <w:sz w:val="20"/>
                          <w:szCs w:val="20"/>
                        </w:rPr>
                        <w:t xml:space="preserve"> during 2015 and 2021 surveys</w:t>
                      </w:r>
                      <w:r w:rsidR="00CA65EC" w:rsidRPr="0011244C">
                        <w:rPr>
                          <w:sz w:val="20"/>
                          <w:szCs w:val="20"/>
                        </w:rPr>
                        <w:t xml:space="preserve"> (</w:t>
                      </w:r>
                      <w:r w:rsidR="00D250E8" w:rsidRPr="0011244C">
                        <w:rPr>
                          <w:sz w:val="20"/>
                          <w:szCs w:val="20"/>
                        </w:rPr>
                        <w:t xml:space="preserve">area </w:t>
                      </w:r>
                      <w:r w:rsidR="00CA65EC" w:rsidRPr="0011244C">
                        <w:rPr>
                          <w:sz w:val="20"/>
                          <w:szCs w:val="20"/>
                        </w:rPr>
                        <w:t>between red and yellow lines above).</w:t>
                      </w:r>
                      <w:r w:rsidR="00F64E59" w:rsidRPr="0011244C">
                        <w:rPr>
                          <w:sz w:val="20"/>
                          <w:szCs w:val="20"/>
                        </w:rPr>
                        <w:t xml:space="preserve"> Engineered tidal channels and intertidal mudflats were not included in recession estimates. </w:t>
                      </w:r>
                      <w:r w:rsidR="00CA65EC" w:rsidRPr="0011244C">
                        <w:rPr>
                          <w:sz w:val="20"/>
                          <w:szCs w:val="20"/>
                        </w:rPr>
                        <w:t>To ensure the accuracy of</w:t>
                      </w:r>
                      <w:r w:rsidR="00F45A4D" w:rsidRPr="0011244C">
                        <w:rPr>
                          <w:sz w:val="20"/>
                          <w:szCs w:val="20"/>
                        </w:rPr>
                        <w:t xml:space="preserve"> these estimates</w:t>
                      </w:r>
                      <w:r w:rsidR="00CA65EC" w:rsidRPr="0011244C">
                        <w:rPr>
                          <w:sz w:val="20"/>
                          <w:szCs w:val="20"/>
                        </w:rPr>
                        <w:t xml:space="preserve">, we referred to </w:t>
                      </w:r>
                      <w:r w:rsidR="00F64E59" w:rsidRPr="0011244C">
                        <w:rPr>
                          <w:sz w:val="20"/>
                          <w:szCs w:val="20"/>
                        </w:rPr>
                        <w:t xml:space="preserve">a combination of available </w:t>
                      </w:r>
                      <w:r w:rsidR="00CA65EC" w:rsidRPr="0011244C">
                        <w:rPr>
                          <w:sz w:val="20"/>
                          <w:szCs w:val="20"/>
                        </w:rPr>
                        <w:t>historical imagery, site plans, monitoring reports, and photos</w:t>
                      </w:r>
                      <w:r w:rsidR="00F45A4D" w:rsidRPr="0011244C">
                        <w:rPr>
                          <w:sz w:val="20"/>
                          <w:szCs w:val="20"/>
                        </w:rPr>
                        <w:t xml:space="preserve"> to </w:t>
                      </w:r>
                      <w:r w:rsidR="00F64E59" w:rsidRPr="0011244C">
                        <w:rPr>
                          <w:sz w:val="20"/>
                          <w:szCs w:val="20"/>
                        </w:rPr>
                        <w:t>delineate</w:t>
                      </w:r>
                      <w:r w:rsidR="00F45A4D" w:rsidRPr="0011244C">
                        <w:rPr>
                          <w:sz w:val="20"/>
                          <w:szCs w:val="20"/>
                        </w:rPr>
                        <w:t xml:space="preserve"> planted areas</w:t>
                      </w:r>
                      <w:r w:rsidR="00CA65EC" w:rsidRPr="0011244C">
                        <w:rPr>
                          <w:sz w:val="20"/>
                          <w:szCs w:val="20"/>
                        </w:rPr>
                        <w:t xml:space="preserve">. </w:t>
                      </w:r>
                      <w:r w:rsidR="00F64E59" w:rsidRPr="0011244C">
                        <w:rPr>
                          <w:sz w:val="20"/>
                          <w:szCs w:val="20"/>
                        </w:rPr>
                        <w:t xml:space="preserve">As visualised in the photo above, </w:t>
                      </w:r>
                      <w:r w:rsidR="00CA65EC" w:rsidRPr="0011244C">
                        <w:rPr>
                          <w:sz w:val="20"/>
                          <w:szCs w:val="20"/>
                        </w:rPr>
                        <w:t xml:space="preserve">these </w:t>
                      </w:r>
                      <w:r w:rsidR="00F45A4D" w:rsidRPr="0011244C">
                        <w:rPr>
                          <w:sz w:val="20"/>
                          <w:szCs w:val="20"/>
                        </w:rPr>
                        <w:t xml:space="preserve">recessed </w:t>
                      </w:r>
                      <w:r w:rsidR="00CA65EC" w:rsidRPr="0011244C">
                        <w:rPr>
                          <w:sz w:val="20"/>
                          <w:szCs w:val="20"/>
                        </w:rPr>
                        <w:t>areas were</w:t>
                      </w:r>
                      <w:r w:rsidR="00F64E59" w:rsidRPr="0011244C">
                        <w:rPr>
                          <w:sz w:val="20"/>
                          <w:szCs w:val="20"/>
                        </w:rPr>
                        <w:t xml:space="preserve"> often</w:t>
                      </w:r>
                      <w:r w:rsidR="00CA65EC" w:rsidRPr="0011244C">
                        <w:rPr>
                          <w:sz w:val="20"/>
                          <w:szCs w:val="20"/>
                        </w:rPr>
                        <w:t xml:space="preserve"> located along the foreshore, where the effects of adverse factors such as wave erosion and goose herbivory were most pronounced.</w:t>
                      </w:r>
                    </w:p>
                    <w:p w14:paraId="30AE914E" w14:textId="77777777" w:rsidR="00704BAF" w:rsidRDefault="00704BAF">
                      <w:pPr>
                        <w:rPr>
                          <w:sz w:val="18"/>
                          <w:szCs w:val="18"/>
                        </w:rPr>
                      </w:pPr>
                    </w:p>
                    <w:p w14:paraId="21408C79" w14:textId="10783C33" w:rsidR="00B341A3" w:rsidRPr="0011244C" w:rsidRDefault="00B341A3" w:rsidP="00CA65EC">
                      <w:pPr>
                        <w:rPr>
                          <w:sz w:val="18"/>
                          <w:szCs w:val="18"/>
                        </w:rPr>
                      </w:pPr>
                    </w:p>
                  </w:txbxContent>
                </v:textbox>
                <w10:wrap type="square"/>
              </v:shape>
            </w:pict>
          </mc:Fallback>
        </mc:AlternateContent>
      </w:r>
      <w:r w:rsidR="6B6C3D00" w:rsidRPr="00E24608">
        <w:t>Geospatial</w:t>
      </w:r>
      <w:r w:rsidR="0062E7C3" w:rsidRPr="00E24608">
        <w:t xml:space="preserve"> Data</w:t>
      </w:r>
    </w:p>
    <w:p w14:paraId="186A5943" w14:textId="7D2ECE10" w:rsidR="00AA5631" w:rsidRDefault="5E5D78FA" w:rsidP="004C769A">
      <w:r w:rsidRPr="43C0CAC4">
        <w:t>G</w:t>
      </w:r>
      <w:r w:rsidR="442DB482" w:rsidRPr="43C0CAC4">
        <w:t>eospatial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r w:rsidR="4E61303D" w:rsidRPr="43C0CAC4">
        <w:t xml:space="preserve">Project area was calculated based on polygons mapped in the </w:t>
      </w:r>
      <w:r w:rsidR="00397775" w:rsidRPr="43C0CAC4">
        <w:t>field and</w:t>
      </w:r>
      <w:r w:rsidR="4E61303D" w:rsidRPr="43C0CAC4">
        <w:t xml:space="preserve"> was defined as the marsh boundary of a given project.</w:t>
      </w:r>
      <w:r w:rsidR="00E93629">
        <w:t xml:space="preserve"> </w:t>
      </w:r>
      <w:r w:rsidR="00735485">
        <w:t xml:space="preserve">Where </w:t>
      </w:r>
      <w:r w:rsidR="005E2497">
        <w:t xml:space="preserve">original project descriptions, design schematics, </w:t>
      </w:r>
      <w:r w:rsidR="00735485">
        <w:t>or</w:t>
      </w:r>
      <w:r w:rsidR="005E2497">
        <w:t xml:space="preserve"> photographs</w:t>
      </w:r>
      <w:r w:rsidR="00735485">
        <w:t xml:space="preserve"> were available</w:t>
      </w:r>
      <w:r w:rsidR="005E2497">
        <w:t xml:space="preserve">, </w:t>
      </w:r>
      <w:r w:rsidR="008D3B6D">
        <w:t xml:space="preserve">these were </w:t>
      </w:r>
      <w:r w:rsidR="00735485">
        <w:t>also used to aid in delineating site boundaries</w:t>
      </w:r>
      <w:r w:rsidR="008D3B6D">
        <w:t xml:space="preserve">. </w:t>
      </w:r>
      <w:r w:rsidR="00DE0C52">
        <w:t xml:space="preserve">We found that most </w:t>
      </w:r>
      <w:r w:rsidR="00C53476">
        <w:t xml:space="preserve">created marshes visited in this study had clear and obvious boundaries (e.g., rip-rap </w:t>
      </w:r>
      <w:r w:rsidR="008649E7">
        <w:t>perimeter</w:t>
      </w:r>
      <w:r w:rsidR="00C53476">
        <w:t xml:space="preserve">), </w:t>
      </w:r>
      <w:r w:rsidR="00050346">
        <w:t>and so are confident in the calculated project areas.</w:t>
      </w:r>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For the purposes of this study, recessed marsh was defined as </w:t>
      </w:r>
      <w:r w:rsidR="1084FC94" w:rsidRPr="43C0CAC4">
        <w:t xml:space="preserve">areas </w:t>
      </w:r>
      <w:r w:rsidR="5659EA88" w:rsidRPr="43C0CAC4">
        <w:t>within</w:t>
      </w:r>
      <w:r w:rsidR="1084FC94" w:rsidRPr="43C0CAC4">
        <w:t xml:space="preserve"> </w:t>
      </w:r>
      <w:r w:rsidR="008649E7">
        <w:t xml:space="preserve">tidal marsh creation projects </w:t>
      </w:r>
      <w:r w:rsidR="1084FC94" w:rsidRPr="43C0CAC4">
        <w:t>that were</w:t>
      </w:r>
      <w:r w:rsidR="008649E7">
        <w:t xml:space="preserve"> intended </w:t>
      </w:r>
      <w:r w:rsidR="00D250E8">
        <w:t>to be vegetated in their original design, but were primarily absent of vegetation during 2015 and 2021 surveys</w:t>
      </w:r>
      <w:r w:rsidR="73A6D402" w:rsidRPr="43C0CAC4">
        <w:t xml:space="preserve"> (</w:t>
      </w:r>
      <w:r w:rsidR="008649E7">
        <w:t xml:space="preserve">inset right; </w:t>
      </w:r>
      <w:r w:rsidR="44A06519" w:rsidRPr="43C0CAC4">
        <w:t xml:space="preserve">see </w:t>
      </w:r>
      <w:r w:rsidR="73A6D402" w:rsidRPr="43C0CAC4">
        <w:t>Appendix</w:t>
      </w:r>
      <w:r w:rsidR="00150116">
        <w:t xml:space="preserve"> </w:t>
      </w:r>
      <w:r w:rsidR="00006D78">
        <w:t>B</w:t>
      </w:r>
      <w:r w:rsidR="23FE3291" w:rsidRPr="43C0CAC4">
        <w:t xml:space="preserve"> for </w:t>
      </w:r>
      <w:r w:rsidR="00150116">
        <w:t xml:space="preserve">photo </w:t>
      </w:r>
      <w:r w:rsidR="23FE3291" w:rsidRPr="43C0CAC4">
        <w:t>examples</w:t>
      </w:r>
      <w:r w:rsidR="73A6D402" w:rsidRPr="43C0CAC4">
        <w:t>)</w:t>
      </w:r>
      <w:r w:rsidR="3822B15B" w:rsidRPr="43C0CAC4">
        <w:t>.</w:t>
      </w:r>
      <w:r w:rsidR="46DDDCF5" w:rsidRPr="43C0CAC4">
        <w:t xml:space="preserve"> </w:t>
      </w:r>
      <w:r w:rsidR="4ADDA1E4" w:rsidRPr="43C0CAC4">
        <w:t>We calculated p</w:t>
      </w:r>
      <w:r w:rsidR="0847CAE1" w:rsidRPr="43C0CAC4">
        <w:t>ercent</w:t>
      </w:r>
      <w:r w:rsidR="006304DB">
        <w:t xml:space="preserve"> </w:t>
      </w:r>
      <w:r w:rsidR="0847CAE1" w:rsidRPr="43C0CAC4">
        <w:t xml:space="preserve">edge habitat </w:t>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assigned a distance from the 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 (and therefore most influential</w:t>
      </w:r>
      <w:r w:rsidR="041AAF96" w:rsidRPr="43C0CAC4">
        <w:t>)</w:t>
      </w:r>
      <w:r w:rsidR="5E21202B" w:rsidRPr="43C0CAC4">
        <w:t xml:space="preserve"> channel.</w:t>
      </w:r>
      <w:r w:rsidR="607DC48B" w:rsidRPr="43C0CAC4">
        <w:t xml:space="preserve"> </w:t>
      </w:r>
      <w:r w:rsidR="223592D7" w:rsidRPr="43C0CAC4">
        <w:t xml:space="preserve">Elevation data from a publicly available LiDAR dataset was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 (GeoBC, 2021).</w:t>
      </w:r>
      <w:r w:rsidR="05AC51C7" w:rsidRPr="43C0CAC4">
        <w:t xml:space="preserve"> 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6D04A0EC" w:rsidR="00704BAF" w:rsidRDefault="00704BAF" w:rsidP="004C769A"/>
    <w:p w14:paraId="752697A0" w14:textId="335C84A9" w:rsidR="380D8E43" w:rsidRPr="004C769A" w:rsidRDefault="380D8E43" w:rsidP="004C769A">
      <w:pPr>
        <w:pStyle w:val="Heading2"/>
      </w:pPr>
      <w:r w:rsidRPr="004C769A">
        <w:t>Statistical Analysis</w:t>
      </w:r>
    </w:p>
    <w:p w14:paraId="4A582B20" w14:textId="028CCA46" w:rsidR="72085109" w:rsidRPr="004C769A" w:rsidRDefault="5B7C73D5" w:rsidP="004C769A">
      <w:pPr>
        <w:pStyle w:val="Heading3"/>
      </w:pPr>
      <w:r w:rsidRPr="004C769A">
        <w:t>Marsh Recession</w:t>
      </w:r>
    </w:p>
    <w:p w14:paraId="28BC6C5C" w14:textId="43F55346" w:rsidR="23AAF22E" w:rsidRDefault="7283569B" w:rsidP="004C769A">
      <w:r w:rsidRPr="005B1331">
        <w:t>We used multiple linear regression models</w:t>
      </w:r>
      <w:r w:rsidR="6A759A50" w:rsidRPr="005B1331">
        <w:t xml:space="preserve"> in R</w:t>
      </w:r>
      <w:r w:rsidR="6D3B4A67" w:rsidRPr="005B1331">
        <w:t xml:space="preserve"> </w:t>
      </w:r>
      <w:r w:rsidRPr="005B1331">
        <w:t xml:space="preserve">to </w:t>
      </w:r>
      <w:r w:rsidR="1930B943" w:rsidRPr="005B1331">
        <w:t>determine which factors influence marsh recession in created marshes</w:t>
      </w:r>
      <w:r w:rsidR="4FA80115" w:rsidRPr="005B1331">
        <w:t xml:space="preserve"> (lm,</w:t>
      </w:r>
      <w:r w:rsidR="00704BAF">
        <w:t xml:space="preserve"> </w:t>
      </w:r>
      <w:r w:rsidR="4FA80115" w:rsidRPr="005B1331">
        <w:t>‘stats’ package in R;</w:t>
      </w:r>
      <w:r w:rsidR="00397775">
        <w:t xml:space="preserve"> </w:t>
      </w:r>
      <w:r w:rsidR="00397775">
        <w:fldChar w:fldCharType="begin"/>
      </w:r>
      <w:r w:rsidR="000F1124">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 was used as the dependent variable, and</w:t>
      </w:r>
      <w:r w:rsidR="0FEF96AC" w:rsidRPr="005B1331">
        <w:t xml:space="preserve"> </w:t>
      </w:r>
      <w:r w:rsidR="00B0151E">
        <w:t>m</w:t>
      </w:r>
      <w:r w:rsidR="69138557" w:rsidRPr="005B1331">
        <w:t xml:space="preserve">odel covariates were selected for their </w:t>
      </w:r>
      <w:r w:rsidR="77FED192" w:rsidRPr="005B1331">
        <w:t xml:space="preserve">potential relationship </w:t>
      </w:r>
      <w:r w:rsidR="69138557" w:rsidRPr="005B1331">
        <w:t>to marsh recession</w:t>
      </w:r>
      <w:r w:rsidR="713D4596" w:rsidRPr="005B1331">
        <w:t xml:space="preserve"> based on professional judgement</w:t>
      </w:r>
      <w:r w:rsidR="77E7F6CF" w:rsidRPr="005B1331">
        <w:t xml:space="preserve"> and </w:t>
      </w:r>
      <w:r w:rsidR="2A4B6E40" w:rsidRPr="3A5D7FCA">
        <w:t xml:space="preserve">data </w:t>
      </w:r>
      <w:r w:rsidR="77E7F6CF" w:rsidRPr="005B1331">
        <w:t>availability.</w:t>
      </w:r>
      <w:r w:rsidR="45CFB2BC" w:rsidRPr="005B1331">
        <w:t xml:space="preserve"> </w:t>
      </w:r>
      <w:r w:rsidR="00B0151E">
        <w:t>Covariates</w:t>
      </w:r>
      <w:r w:rsidR="437E9F1C" w:rsidRPr="005B1331">
        <w:t xml:space="preserve"> included descriptive categori</w:t>
      </w:r>
      <w:r w:rsidR="1D280CB7" w:rsidRPr="005B1331">
        <w:t xml:space="preserve">cal </w:t>
      </w:r>
      <w:r w:rsidR="689D1D9E" w:rsidRPr="005B1331">
        <w:t>variables</w:t>
      </w:r>
      <w:r w:rsidR="1D280CB7" w:rsidRPr="005B1331">
        <w:t xml:space="preserve">, such as presence of </w:t>
      </w:r>
      <w:r w:rsidR="660FC7ED" w:rsidRPr="005B1331">
        <w:t xml:space="preserve">a </w:t>
      </w:r>
      <w:r w:rsidR="00D250E8">
        <w:t>debris</w:t>
      </w:r>
      <w:r w:rsidR="1D280CB7" w:rsidRPr="005B1331">
        <w:t xml:space="preserve"> fence</w:t>
      </w:r>
      <w:r w:rsidR="00E631E2">
        <w:t xml:space="preserve"> (inset, p. 8)</w:t>
      </w:r>
      <w:r w:rsidR="1D280CB7" w:rsidRPr="005B1331">
        <w:t xml:space="preserve">, presence of </w:t>
      </w:r>
      <w:r w:rsidR="660FC7ED" w:rsidRPr="005B1331">
        <w:t xml:space="preserve">a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 xml:space="preserve">, </w:t>
      </w:r>
      <w:r w:rsidR="00653A87">
        <w:t>inland design (see inset left</w:t>
      </w:r>
      <w:r w:rsidR="00BE6794">
        <w:t>; Appendix B</w:t>
      </w:r>
      <w:r w:rsidR="00653A87">
        <w:t xml:space="preserve">), </w:t>
      </w:r>
      <w:r w:rsidR="47AC345F" w:rsidRPr="005B1331">
        <w:t xml:space="preserve">and river arm. Numeric covariates included project age, project area, </w:t>
      </w:r>
      <w:r w:rsidR="2AF606DE" w:rsidRPr="005B1331">
        <w:t xml:space="preserve">distance upriver, percent edge habitat, and mean site elevation. </w:t>
      </w:r>
      <w:r w:rsidR="06C17553" w:rsidRPr="005B1331">
        <w:t>An interaction term was</w:t>
      </w:r>
      <w:r w:rsidR="007E49CF">
        <w:t xml:space="preserve"> included</w:t>
      </w:r>
      <w:r w:rsidR="06C17553" w:rsidRPr="005B1331">
        <w:t xml:space="preserve"> between mean site elevation and percent edge</w:t>
      </w:r>
      <w:r w:rsidR="007E49CF">
        <w:t xml:space="preserve"> habitat</w:t>
      </w:r>
      <w:r w:rsidR="06C17553" w:rsidRPr="005B1331">
        <w:t xml:space="preserve">, as we </w:t>
      </w:r>
      <w:r w:rsidR="2DC272F2" w:rsidRPr="005B1331">
        <w:t>anticipated</w:t>
      </w:r>
      <w:r w:rsidR="06C17553" w:rsidRPr="005B1331">
        <w:t xml:space="preserve"> that </w:t>
      </w:r>
      <w:r w:rsidR="3DB40B33" w:rsidRPr="005B1331">
        <w:t>the degree of edge effects</w:t>
      </w:r>
      <w:r w:rsidR="05D6FEEE" w:rsidRPr="005B1331">
        <w:t xml:space="preserve"> on our response variables was highly dependent on </w:t>
      </w:r>
      <w:r w:rsidR="72A4F6E5" w:rsidRPr="005B1331">
        <w:t>project elevation.</w:t>
      </w:r>
      <w:r w:rsidR="063EDB62" w:rsidRPr="005B1331">
        <w:t xml:space="preserve"> </w:t>
      </w:r>
      <w:r w:rsidR="00BE6794">
        <w:t>For a more detailed description of each model variable, see Appendix C.</w:t>
      </w:r>
    </w:p>
    <w:p w14:paraId="21D7FF03" w14:textId="2E875EF2" w:rsidR="40FBF216" w:rsidRDefault="40FBF216" w:rsidP="004C769A"/>
    <w:p w14:paraId="02C1FD35" w14:textId="223792F7" w:rsidR="21175539" w:rsidRPr="004C769A" w:rsidRDefault="726178B9" w:rsidP="004C769A">
      <w:pPr>
        <w:pStyle w:val="Heading3"/>
      </w:pPr>
      <w:r w:rsidRPr="004C769A">
        <w:t xml:space="preserve">Native Dominance </w:t>
      </w:r>
    </w:p>
    <w:p w14:paraId="41469A7B" w14:textId="3CFED484" w:rsidR="559EFC6C" w:rsidRDefault="00F72422" w:rsidP="004C769A">
      <w:r>
        <w:rPr>
          <w:noProof/>
        </w:rPr>
        <mc:AlternateContent>
          <mc:Choice Requires="wps">
            <w:drawing>
              <wp:anchor distT="0" distB="0" distL="114300" distR="114300" simplePos="0" relativeHeight="251658282" behindDoc="0" locked="0" layoutInCell="1" allowOverlap="1" wp14:anchorId="1A6ACF1D" wp14:editId="5E2E33A0">
                <wp:simplePos x="0" y="0"/>
                <wp:positionH relativeFrom="column">
                  <wp:posOffset>209550</wp:posOffset>
                </wp:positionH>
                <wp:positionV relativeFrom="paragraph">
                  <wp:posOffset>1500650</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71434" id="Freeform 144723458" o:spid="_x0000_s1026" style="position:absolute;margin-left:16.5pt;margin-top:118.15pt;width:184.15pt;height:40.15pt;z-index:251658282;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" path="m744279,10633r382772,148856l1392865,233917r180754,10632l1765005,138224r95693,-42531l2041451,138224r159489,95693l2328530,404037r10633,106326l1105786,425303,893135,414670r-244549,l393405,404037,138223,414670,,414670r,l,318977,53163,287079,223284,202019,446567,95693,574158,53163,659219,r85060,10633xe" fillcolor="red" strokecolor="red" strokeweight="1pt">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000C167C">
        <w:rPr>
          <w:noProof/>
        </w:rPr>
        <mc:AlternateContent>
          <mc:Choice Requires="wps">
            <w:drawing>
              <wp:anchor distT="45720" distB="45720" distL="114300" distR="114300" simplePos="0" relativeHeight="251658278" behindDoc="0" locked="0" layoutInCell="1" allowOverlap="1" wp14:anchorId="29386DE5" wp14:editId="0AADCF33">
                <wp:simplePos x="0" y="0"/>
                <wp:positionH relativeFrom="margin">
                  <wp:posOffset>25400</wp:posOffset>
                </wp:positionH>
                <wp:positionV relativeFrom="paragraph">
                  <wp:posOffset>867248</wp:posOffset>
                </wp:positionV>
                <wp:extent cx="2902585" cy="42037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203700"/>
                        </a:xfrm>
                        <a:prstGeom prst="rect">
                          <a:avLst/>
                        </a:prstGeom>
                        <a:solidFill>
                          <a:schemeClr val="accent6">
                            <a:lumMod val="20000"/>
                            <a:lumOff val="80000"/>
                          </a:schemeClr>
                        </a:solidFill>
                        <a:ln w="9525">
                          <a:solidFill>
                            <a:srgbClr val="000000"/>
                          </a:solidFill>
                          <a:miter lim="800000"/>
                          <a:headEnd/>
                          <a:tailEnd/>
                        </a:ln>
                      </wps:spPr>
                      <wps:txbx>
                        <w:txbxContent>
                          <w:p w14:paraId="007AC5F2" w14:textId="77777777" w:rsidR="00481A99" w:rsidRDefault="00481A99" w:rsidP="0011244C">
                            <w:pPr>
                              <w:jc w:val="center"/>
                            </w:pPr>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7FF69476" w:rsidR="00481A99" w:rsidRPr="0011244C" w:rsidRDefault="00481A99" w:rsidP="00481A99">
                            <w:pPr>
                              <w:rPr>
                                <w:b/>
                                <w:bCs/>
                                <w:i/>
                                <w:iCs/>
                                <w:sz w:val="24"/>
                                <w:szCs w:val="24"/>
                              </w:rPr>
                            </w:pPr>
                            <w:r w:rsidRPr="0011244C">
                              <w:rPr>
                                <w:b/>
                                <w:bCs/>
                                <w:i/>
                                <w:iCs/>
                                <w:sz w:val="24"/>
                                <w:szCs w:val="24"/>
                              </w:rPr>
                              <w:t>Inland Designs</w:t>
                            </w:r>
                          </w:p>
                          <w:p w14:paraId="3EBB9DA2" w14:textId="35A113DD" w:rsidR="00481A99" w:rsidRPr="0011244C" w:rsidRDefault="001B1D94" w:rsidP="00284AC3">
                            <w:pPr>
                              <w:rPr>
                                <w:sz w:val="20"/>
                                <w:szCs w:val="20"/>
                              </w:rPr>
                            </w:pPr>
                            <w:r>
                              <w:rPr>
                                <w:sz w:val="20"/>
                                <w:szCs w:val="20"/>
                              </w:rPr>
                              <w:t xml:space="preserve">Sixteen of the </w:t>
                            </w:r>
                            <w:r w:rsidR="00653A87">
                              <w:rPr>
                                <w:sz w:val="20"/>
                                <w:szCs w:val="20"/>
                              </w:rPr>
                              <w:t>79 compensation sites included in this study</w:t>
                            </w:r>
                            <w:r>
                              <w:rPr>
                                <w:sz w:val="20"/>
                                <w:szCs w:val="20"/>
                              </w:rPr>
                              <w:t xml:space="preserve"> were classified</w:t>
                            </w:r>
                            <w:r w:rsidR="00653A87">
                              <w:rPr>
                                <w:sz w:val="20"/>
                                <w:szCs w:val="20"/>
                              </w:rPr>
                              <w:t xml:space="preserve"> as “inland” designs.</w:t>
                            </w:r>
                            <w:r w:rsidR="00197481">
                              <w:rPr>
                                <w:sz w:val="20"/>
                                <w:szCs w:val="20"/>
                              </w:rPr>
                              <w:t xml:space="preserve"> These </w:t>
                            </w:r>
                            <w:r w:rsidR="008E0FC6">
                              <w:rPr>
                                <w:sz w:val="20"/>
                                <w:szCs w:val="20"/>
                              </w:rPr>
                              <w:t xml:space="preserve">projects </w:t>
                            </w:r>
                            <w:r w:rsidR="00197481">
                              <w:rPr>
                                <w:sz w:val="20"/>
                                <w:szCs w:val="20"/>
                              </w:rPr>
                              <w:t xml:space="preserve">are typically excavated </w:t>
                            </w:r>
                            <w:r w:rsidR="00284AC3">
                              <w:rPr>
                                <w:sz w:val="20"/>
                                <w:szCs w:val="20"/>
                              </w:rPr>
                              <w:t>behind dikes</w:t>
                            </w:r>
                            <w:r w:rsidR="008E0FC6">
                              <w:rPr>
                                <w:sz w:val="20"/>
                                <w:szCs w:val="20"/>
                              </w:rPr>
                              <w:t xml:space="preserve"> and</w:t>
                            </w:r>
                            <w:r w:rsidR="00197481">
                              <w:rPr>
                                <w:sz w:val="20"/>
                                <w:szCs w:val="20"/>
                              </w:rPr>
                              <w:t xml:space="preserve"> are</w:t>
                            </w:r>
                            <w:r w:rsidR="00284AC3">
                              <w:rPr>
                                <w:sz w:val="20"/>
                                <w:szCs w:val="20"/>
                              </w:rPr>
                              <w:t xml:space="preserve"> connected to the river via engineered drainage channels</w:t>
                            </w:r>
                            <w:r w:rsidR="00E631E2">
                              <w:rPr>
                                <w:sz w:val="20"/>
                                <w:szCs w:val="20"/>
                              </w:rPr>
                              <w:t>, such as the site pictured above (FREMP# 03-004, CPR# 9303-0041)</w:t>
                            </w:r>
                            <w:r w:rsidR="00284AC3">
                              <w:rPr>
                                <w:sz w:val="20"/>
                                <w:szCs w:val="20"/>
                              </w:rPr>
                              <w:t xml:space="preserve">. </w:t>
                            </w:r>
                            <w:r w:rsidR="00E631E2">
                              <w:rPr>
                                <w:sz w:val="20"/>
                                <w:szCs w:val="20"/>
                              </w:rPr>
                              <w:t xml:space="preserve">Inland sites vary </w:t>
                            </w:r>
                            <w:r w:rsidR="00197481">
                              <w:rPr>
                                <w:sz w:val="20"/>
                                <w:szCs w:val="20"/>
                              </w:rPr>
                              <w:t xml:space="preserve">in size and shape from narrow </w:t>
                            </w:r>
                            <w:r w:rsidR="00284AC3">
                              <w:rPr>
                                <w:sz w:val="20"/>
                                <w:szCs w:val="20"/>
                              </w:rPr>
                              <w:t xml:space="preserve">channels and </w:t>
                            </w:r>
                            <w:r w:rsidR="00197481">
                              <w:rPr>
                                <w:sz w:val="20"/>
                                <w:szCs w:val="20"/>
                              </w:rPr>
                              <w:t>sloughs</w:t>
                            </w:r>
                            <w:r w:rsidR="00284AC3">
                              <w:rPr>
                                <w:sz w:val="20"/>
                                <w:szCs w:val="20"/>
                              </w:rPr>
                              <w:t>,</w:t>
                            </w:r>
                            <w:r w:rsidR="00197481">
                              <w:rPr>
                                <w:sz w:val="20"/>
                                <w:szCs w:val="20"/>
                              </w:rPr>
                              <w:t xml:space="preserve"> to large lagoons</w:t>
                            </w:r>
                            <w:r w:rsidR="00481A99" w:rsidRPr="00F03C49">
                              <w:rPr>
                                <w:sz w:val="20"/>
                                <w:szCs w:val="20"/>
                              </w:rPr>
                              <w:t>.</w:t>
                            </w:r>
                            <w:r w:rsidR="008E0FC6">
                              <w:rPr>
                                <w:sz w:val="20"/>
                                <w:szCs w:val="20"/>
                              </w:rPr>
                              <w:t xml:space="preserve"> By design, inland sites have very little exposure </w:t>
                            </w:r>
                            <w:r w:rsidR="00BE6794">
                              <w:rPr>
                                <w:sz w:val="20"/>
                                <w:szCs w:val="20"/>
                              </w:rPr>
                              <w:t xml:space="preserve">to external </w:t>
                            </w:r>
                            <w:r w:rsidR="008E0FC6">
                              <w:rPr>
                                <w:sz w:val="20"/>
                                <w:szCs w:val="20"/>
                              </w:rPr>
                              <w:t xml:space="preserve">stressors such as erosion and herbivory, but may </w:t>
                            </w:r>
                            <w:r w:rsidR="00BE6794">
                              <w:rPr>
                                <w:sz w:val="20"/>
                                <w:szCs w:val="20"/>
                              </w:rPr>
                              <w:t>suffer from other factors such as sha</w:t>
                            </w:r>
                            <w:r w:rsidR="008E0FC6">
                              <w:rPr>
                                <w:sz w:val="20"/>
                                <w:szCs w:val="20"/>
                              </w:rPr>
                              <w:t>ding, ponding resulting from poor drainage, and invasive species.</w:t>
                            </w:r>
                            <w:r w:rsidR="006C710D">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386DE5" id="_x0000_t202" coordsize="21600,21600" o:spt="202" path="m,l,21600r21600,l21600,xe">
                <v:stroke joinstyle="miter"/>
                <v:path gradientshapeok="t" o:connecttype="rect"/>
              </v:shapetype>
              <v:shape id="_x0000_s1028" type="#_x0000_t202" style="position:absolute;left:0;text-align:left;margin-left:2pt;margin-top:68.3pt;width:228.55pt;height:331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" fillcolor="#e2efd9 [665]">
                <v:textbox>
                  <w:txbxContent>
                    <w:p w14:paraId="007AC5F2" w14:textId="77777777" w:rsidR="00481A99" w:rsidRDefault="00481A99" w:rsidP="0011244C">
                      <w:pPr>
                        <w:jc w:val="center"/>
                      </w:pPr>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p>
                    <w:p w14:paraId="010883F9" w14:textId="7FF69476" w:rsidR="00481A99" w:rsidRPr="0011244C" w:rsidRDefault="00481A99" w:rsidP="00481A99">
                      <w:pPr>
                        <w:rPr>
                          <w:b/>
                          <w:bCs/>
                          <w:i/>
                          <w:iCs/>
                          <w:sz w:val="24"/>
                          <w:szCs w:val="24"/>
                        </w:rPr>
                      </w:pPr>
                      <w:r w:rsidRPr="0011244C">
                        <w:rPr>
                          <w:b/>
                          <w:bCs/>
                          <w:i/>
                          <w:iCs/>
                          <w:sz w:val="24"/>
                          <w:szCs w:val="24"/>
                        </w:rPr>
                        <w:t>Inland Designs</w:t>
                      </w:r>
                    </w:p>
                    <w:p w14:paraId="3EBB9DA2" w14:textId="35A113DD" w:rsidR="00481A99" w:rsidRPr="0011244C" w:rsidRDefault="001B1D94" w:rsidP="00284AC3">
                      <w:pPr>
                        <w:rPr>
                          <w:sz w:val="20"/>
                          <w:szCs w:val="20"/>
                        </w:rPr>
                      </w:pPr>
                      <w:r>
                        <w:rPr>
                          <w:sz w:val="20"/>
                          <w:szCs w:val="20"/>
                        </w:rPr>
                        <w:t xml:space="preserve">Sixteen of the </w:t>
                      </w:r>
                      <w:r w:rsidR="00653A87">
                        <w:rPr>
                          <w:sz w:val="20"/>
                          <w:szCs w:val="20"/>
                        </w:rPr>
                        <w:t>79 compensation sites included in this study</w:t>
                      </w:r>
                      <w:r>
                        <w:rPr>
                          <w:sz w:val="20"/>
                          <w:szCs w:val="20"/>
                        </w:rPr>
                        <w:t xml:space="preserve"> were classified</w:t>
                      </w:r>
                      <w:r w:rsidR="00653A87">
                        <w:rPr>
                          <w:sz w:val="20"/>
                          <w:szCs w:val="20"/>
                        </w:rPr>
                        <w:t xml:space="preserve"> as “inland” designs.</w:t>
                      </w:r>
                      <w:r w:rsidR="00197481">
                        <w:rPr>
                          <w:sz w:val="20"/>
                          <w:szCs w:val="20"/>
                        </w:rPr>
                        <w:t xml:space="preserve"> These </w:t>
                      </w:r>
                      <w:r w:rsidR="008E0FC6">
                        <w:rPr>
                          <w:sz w:val="20"/>
                          <w:szCs w:val="20"/>
                        </w:rPr>
                        <w:t xml:space="preserve">projects </w:t>
                      </w:r>
                      <w:r w:rsidR="00197481">
                        <w:rPr>
                          <w:sz w:val="20"/>
                          <w:szCs w:val="20"/>
                        </w:rPr>
                        <w:t xml:space="preserve">are typically excavated </w:t>
                      </w:r>
                      <w:r w:rsidR="00284AC3">
                        <w:rPr>
                          <w:sz w:val="20"/>
                          <w:szCs w:val="20"/>
                        </w:rPr>
                        <w:t>behind dikes</w:t>
                      </w:r>
                      <w:r w:rsidR="008E0FC6">
                        <w:rPr>
                          <w:sz w:val="20"/>
                          <w:szCs w:val="20"/>
                        </w:rPr>
                        <w:t xml:space="preserve"> and</w:t>
                      </w:r>
                      <w:r w:rsidR="00197481">
                        <w:rPr>
                          <w:sz w:val="20"/>
                          <w:szCs w:val="20"/>
                        </w:rPr>
                        <w:t xml:space="preserve"> are</w:t>
                      </w:r>
                      <w:r w:rsidR="00284AC3">
                        <w:rPr>
                          <w:sz w:val="20"/>
                          <w:szCs w:val="20"/>
                        </w:rPr>
                        <w:t xml:space="preserve"> connected to the river via engineered drainage channels</w:t>
                      </w:r>
                      <w:r w:rsidR="00E631E2">
                        <w:rPr>
                          <w:sz w:val="20"/>
                          <w:szCs w:val="20"/>
                        </w:rPr>
                        <w:t>, such as the site pictured above (FREMP# 03-004, CPR# 9303-0041)</w:t>
                      </w:r>
                      <w:r w:rsidR="00284AC3">
                        <w:rPr>
                          <w:sz w:val="20"/>
                          <w:szCs w:val="20"/>
                        </w:rPr>
                        <w:t xml:space="preserve">. </w:t>
                      </w:r>
                      <w:r w:rsidR="00E631E2">
                        <w:rPr>
                          <w:sz w:val="20"/>
                          <w:szCs w:val="20"/>
                        </w:rPr>
                        <w:t xml:space="preserve">Inland sites vary </w:t>
                      </w:r>
                      <w:r w:rsidR="00197481">
                        <w:rPr>
                          <w:sz w:val="20"/>
                          <w:szCs w:val="20"/>
                        </w:rPr>
                        <w:t xml:space="preserve">in size and shape from narrow </w:t>
                      </w:r>
                      <w:r w:rsidR="00284AC3">
                        <w:rPr>
                          <w:sz w:val="20"/>
                          <w:szCs w:val="20"/>
                        </w:rPr>
                        <w:t xml:space="preserve">channels and </w:t>
                      </w:r>
                      <w:r w:rsidR="00197481">
                        <w:rPr>
                          <w:sz w:val="20"/>
                          <w:szCs w:val="20"/>
                        </w:rPr>
                        <w:t>sloughs</w:t>
                      </w:r>
                      <w:r w:rsidR="00284AC3">
                        <w:rPr>
                          <w:sz w:val="20"/>
                          <w:szCs w:val="20"/>
                        </w:rPr>
                        <w:t>,</w:t>
                      </w:r>
                      <w:r w:rsidR="00197481">
                        <w:rPr>
                          <w:sz w:val="20"/>
                          <w:szCs w:val="20"/>
                        </w:rPr>
                        <w:t xml:space="preserve"> to large lagoons</w:t>
                      </w:r>
                      <w:r w:rsidR="00481A99" w:rsidRPr="00F03C49">
                        <w:rPr>
                          <w:sz w:val="20"/>
                          <w:szCs w:val="20"/>
                        </w:rPr>
                        <w:t>.</w:t>
                      </w:r>
                      <w:r w:rsidR="008E0FC6">
                        <w:rPr>
                          <w:sz w:val="20"/>
                          <w:szCs w:val="20"/>
                        </w:rPr>
                        <w:t xml:space="preserve"> By design, inland sites have very little exposure </w:t>
                      </w:r>
                      <w:r w:rsidR="00BE6794">
                        <w:rPr>
                          <w:sz w:val="20"/>
                          <w:szCs w:val="20"/>
                        </w:rPr>
                        <w:t xml:space="preserve">to external </w:t>
                      </w:r>
                      <w:r w:rsidR="008E0FC6">
                        <w:rPr>
                          <w:sz w:val="20"/>
                          <w:szCs w:val="20"/>
                        </w:rPr>
                        <w:t xml:space="preserve">stressors such as erosion and herbivory, but may </w:t>
                      </w:r>
                      <w:r w:rsidR="00BE6794">
                        <w:rPr>
                          <w:sz w:val="20"/>
                          <w:szCs w:val="20"/>
                        </w:rPr>
                        <w:t>suffer from other factors such as sha</w:t>
                      </w:r>
                      <w:r w:rsidR="008E0FC6">
                        <w:rPr>
                          <w:sz w:val="20"/>
                          <w:szCs w:val="20"/>
                        </w:rPr>
                        <w:t>ding, ponding resulting from poor drainage, and invasive species.</w:t>
                      </w:r>
                      <w:r w:rsidR="006C710D">
                        <w:rPr>
                          <w:sz w:val="20"/>
                          <w:szCs w:val="20"/>
                        </w:rPr>
                        <w:t xml:space="preserve"> </w:t>
                      </w:r>
                    </w:p>
                  </w:txbxContent>
                </v:textbox>
                <w10:wrap type="square" anchorx="margin"/>
              </v:shape>
            </w:pict>
          </mc:Fallback>
        </mc:AlternateContent>
      </w:r>
      <w:r w:rsidR="001859BB">
        <w:rPr>
          <w:noProof/>
        </w:rPr>
        <mc:AlternateContent>
          <mc:Choice Requires="wps">
            <w:drawing>
              <wp:anchor distT="0" distB="0" distL="114300" distR="114300" simplePos="0" relativeHeight="251658283" behindDoc="0" locked="0" layoutInCell="1" allowOverlap="1" wp14:anchorId="71FDADE6" wp14:editId="2A9200FA">
                <wp:simplePos x="0" y="0"/>
                <wp:positionH relativeFrom="column">
                  <wp:posOffset>152273</wp:posOffset>
                </wp:positionH>
                <wp:positionV relativeFrom="paragraph">
                  <wp:posOffset>1930400</wp:posOffset>
                </wp:positionV>
                <wp:extent cx="786130" cy="269875"/>
                <wp:effectExtent l="0" t="0" r="0" b="0"/>
                <wp:wrapNone/>
                <wp:docPr id="144723461" name="Text Box 144723461"/>
                <wp:cNvGraphicFramePr/>
                <a:graphic xmlns:a="http://schemas.openxmlformats.org/drawingml/2006/main">
                  <a:graphicData uri="http://schemas.microsoft.com/office/word/2010/wordprocessingShape">
                    <wps:wsp>
                      <wps:cNvSpPr txBox="1"/>
                      <wps:spPr>
                        <a:xfrm>
                          <a:off x="0" y="0"/>
                          <a:ext cx="786130" cy="269875"/>
                        </a:xfrm>
                        <a:prstGeom prst="rect">
                          <a:avLst/>
                        </a:prstGeom>
                        <a:noFill/>
                        <a:ln w="6350">
                          <a:noFill/>
                        </a:ln>
                      </wps:spPr>
                      <wps:txbx>
                        <w:txbxContent>
                          <w:p w14:paraId="74301F79" w14:textId="6343A445" w:rsidR="001B1D94" w:rsidRPr="001B1D94" w:rsidRDefault="001B1D94" w:rsidP="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FDADE6" id="Text Box 144723461" o:spid="_x0000_s1029" type="#_x0000_t202" style="position:absolute;left:0;text-align:left;margin-left:12pt;margin-top:152pt;width:61.9pt;height:21.2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" filled="f" stroked="f" strokeweight=".5pt">
                <v:textbox>
                  <w:txbxContent>
                    <w:p w14:paraId="74301F79" w14:textId="6343A445" w:rsidR="001B1D94" w:rsidRPr="001B1D94" w:rsidRDefault="001B1D94" w:rsidP="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001859BB">
        <w:rPr>
          <w:noProof/>
        </w:rPr>
        <mc:AlternateContent>
          <mc:Choice Requires="wps">
            <w:drawing>
              <wp:anchor distT="0" distB="0" distL="114300" distR="114300" simplePos="0" relativeHeight="251658279" behindDoc="0" locked="0" layoutInCell="1" allowOverlap="1" wp14:anchorId="77E07FB9" wp14:editId="47F8BA7C">
                <wp:simplePos x="0" y="0"/>
                <wp:positionH relativeFrom="column">
                  <wp:posOffset>803910</wp:posOffset>
                </wp:positionH>
                <wp:positionV relativeFrom="paragraph">
                  <wp:posOffset>1882013</wp:posOffset>
                </wp:positionV>
                <wp:extent cx="45085" cy="391160"/>
                <wp:effectExtent l="50800" t="12700" r="43815" b="27940"/>
                <wp:wrapNone/>
                <wp:docPr id="61" name="Straight Arrow Connector 61"/>
                <wp:cNvGraphicFramePr/>
                <a:graphic xmlns:a="http://schemas.openxmlformats.org/drawingml/2006/main">
                  <a:graphicData uri="http://schemas.microsoft.com/office/word/2010/wordprocessingShape">
                    <wps:wsp>
                      <wps:cNvCnPr/>
                      <wps:spPr>
                        <a:xfrm flipH="1">
                          <a:off x="0" y="0"/>
                          <a:ext cx="45085" cy="39116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7B3DCB6">
              <v:shapetype id="_x0000_t32" coordsize="21600,21600" o:oned="t" filled="f" o:spt="32" path="m,l21600,21600e" w14:anchorId="79E788C5">
                <v:path fillok="f" arrowok="t" o:connecttype="none"/>
                <o:lock v:ext="edit" shapetype="t"/>
              </v:shapetype>
              <v:shape id="Straight Arrow Connector 61" style="position:absolute;margin-left:63.3pt;margin-top:148.2pt;width:3.55pt;height:30.8pt;flip:x;z-index:251705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">
                <v:stroke joinstyle="miter" endarrow="block"/>
              </v:shape>
            </w:pict>
          </mc:Fallback>
        </mc:AlternateContent>
      </w:r>
      <w:r w:rsidR="001859BB">
        <w:rPr>
          <w:noProof/>
        </w:rPr>
        <mc:AlternateContent>
          <mc:Choice Requires="wps">
            <w:drawing>
              <wp:anchor distT="0" distB="0" distL="114300" distR="114300" simplePos="0" relativeHeight="251658280" behindDoc="0" locked="0" layoutInCell="1" allowOverlap="1" wp14:anchorId="7D1DA74C" wp14:editId="172B97EF">
                <wp:simplePos x="0" y="0"/>
                <wp:positionH relativeFrom="column">
                  <wp:posOffset>307975</wp:posOffset>
                </wp:positionH>
                <wp:positionV relativeFrom="paragraph">
                  <wp:posOffset>1385443</wp:posOffset>
                </wp:positionV>
                <wp:extent cx="273626" cy="214718"/>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626" cy="214718"/>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F17C3E" id="_x0000_t32" coordsize="21600,21600" o:spt="32" o:oned="t" path="m,l21600,21600e" filled="f">
                <v:path arrowok="t" fillok="f" o:connecttype="none"/>
                <o:lock v:ext="edit" shapetype="t"/>
              </v:shapetype>
              <v:shape id="Straight Arrow Connector 62" o:spid="_x0000_s1026" type="#_x0000_t32" style="position:absolute;margin-left:24.25pt;margin-top:109.1pt;width:21.55pt;height:16.9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" strokecolor="white [3212]" strokeweight="1.5pt">
                <v:stroke endarrow="block" joinstyle="miter"/>
              </v:shape>
            </w:pict>
          </mc:Fallback>
        </mc:AlternateContent>
      </w:r>
      <w:r w:rsidR="001859BB">
        <w:rPr>
          <w:noProof/>
        </w:rPr>
        <mc:AlternateContent>
          <mc:Choice Requires="wps">
            <w:drawing>
              <wp:anchor distT="0" distB="0" distL="114300" distR="114300" simplePos="0" relativeHeight="251658281" behindDoc="0" locked="0" layoutInCell="1" allowOverlap="1" wp14:anchorId="3BFBBE65" wp14:editId="2CF8C281">
                <wp:simplePos x="0" y="0"/>
                <wp:positionH relativeFrom="column">
                  <wp:posOffset>303530</wp:posOffset>
                </wp:positionH>
                <wp:positionV relativeFrom="paragraph">
                  <wp:posOffset>1170686</wp:posOffset>
                </wp:positionV>
                <wp:extent cx="1275907" cy="27033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907" cy="270332"/>
                        </a:xfrm>
                        <a:prstGeom prst="rect">
                          <a:avLst/>
                        </a:prstGeom>
                        <a:noFill/>
                        <a:ln w="6350">
                          <a:noFill/>
                        </a:ln>
                      </wps:spPr>
                      <wps:txbx>
                        <w:txbxContent>
                          <w:p w14:paraId="3E4440C8" w14:textId="0B940396" w:rsidR="001B1D94" w:rsidRPr="001B1D94" w:rsidRDefault="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BE65" id="Text Box 63" o:spid="_x0000_s1030" type="#_x0000_t202" style="position:absolute;left:0;text-align:left;margin-left:23.9pt;margin-top:92.2pt;width:100.45pt;height:21.3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" filled="f" stroked="f" strokeweight=".5pt">
                <v:textbox>
                  <w:txbxContent>
                    <w:p w14:paraId="3E4440C8" w14:textId="0B940396" w:rsidR="001B1D94" w:rsidRPr="001B1D94" w:rsidRDefault="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45795D12" w:rsidRPr="005B1331">
        <w:t>To determine wh</w:t>
      </w:r>
      <w:r w:rsidR="53FE9D3F" w:rsidRPr="005B1331">
        <w:t>ich</w:t>
      </w:r>
      <w:r w:rsidR="45795D12" w:rsidRPr="005B1331">
        <w:t xml:space="preserve"> </w:t>
      </w:r>
      <w:r w:rsidR="681DAEBC" w:rsidRPr="005B1331">
        <w:t>factors</w:t>
      </w:r>
      <w:r w:rsidR="45795D12"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w:t>
      </w:r>
      <w:r w:rsidR="17EE0536" w:rsidRPr="005B1331">
        <w:t>/plot</w:t>
      </w:r>
      <w:r w:rsidR="33347CEB" w:rsidRPr="005B1331">
        <w:t xml:space="preserve"> of native species</w:t>
      </w:r>
      <w:r w:rsidR="3E1F01D8" w:rsidRPr="005B1331">
        <w:t xml:space="preserve"> using a </w:t>
      </w:r>
      <w:r w:rsidR="1D6F5941" w:rsidRPr="005B1331">
        <w:t>linear mixed-effects model</w:t>
      </w:r>
      <w:r w:rsidR="0B911E00" w:rsidRPr="005B1331">
        <w:t xml:space="preserve"> (‘lmer’,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2F04B77F" w:rsidRPr="005B1331">
        <w:t xml:space="preserve">Covariates were selected based on data availability, and evidence in the literature of their relevance to plant species distributions in estuaries. </w:t>
      </w:r>
      <w:r w:rsidR="4D4D8D99" w:rsidRPr="005B1331">
        <w:t>Numeric</w:t>
      </w:r>
      <w:r w:rsidR="2F04B77F" w:rsidRPr="005B1331">
        <w:t xml:space="preserve"> </w:t>
      </w:r>
      <w:r w:rsidR="049E2CC9" w:rsidRPr="005B1331">
        <w:t xml:space="preserve">covariates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habitat creation site</w:t>
      </w:r>
      <w:r w:rsidR="189657BC" w:rsidRPr="005B1331">
        <w:t xml:space="preserve">. </w:t>
      </w:r>
      <w:r w:rsidR="63C6965B" w:rsidRPr="005B1331">
        <w:t xml:space="preserve">River arm </w:t>
      </w:r>
      <w:r w:rsidR="15B68EE5" w:rsidRPr="3A5D7FCA">
        <w:t xml:space="preserve">and inland basin were binary </w:t>
      </w:r>
      <w:r w:rsidR="63C6965B" w:rsidRPr="005B1331">
        <w:t xml:space="preserve">categorical </w:t>
      </w:r>
      <w:r w:rsidR="00B0151E" w:rsidRPr="005B1331">
        <w:t>variable</w:t>
      </w:r>
      <w:r w:rsidR="00B0151E" w:rsidRPr="3A5D7FCA">
        <w:t>s</w:t>
      </w:r>
      <w:r w:rsidR="00B0151E">
        <w:t>.</w:t>
      </w:r>
      <w:r w:rsidR="00B0151E" w:rsidRPr="005B1331">
        <w:t xml:space="preserve"> Sample</w:t>
      </w:r>
      <w:r w:rsidR="1C5D2BB7" w:rsidRPr="005B1331">
        <w:t xml:space="preserve"> year and sites </w:t>
      </w:r>
      <w:r w:rsidR="2B6244D6" w:rsidRPr="005B1331">
        <w:t xml:space="preserve">were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site-to-site variation</w:t>
      </w:r>
      <w:r w:rsidR="766E8E71" w:rsidRPr="005B1331">
        <w:t xml:space="preserve"> (lmer, ‘lme4’ package in R; Bates et al. 2015)</w:t>
      </w:r>
      <w:r w:rsidR="0A1897BE" w:rsidRPr="005B1331">
        <w:t xml:space="preserve">. </w:t>
      </w:r>
      <w:r w:rsidR="2CD73714" w:rsidRPr="3A5D7FCA">
        <w:t xml:space="preserve">We included an interaction term between </w:t>
      </w:r>
      <w:r w:rsidR="54DE55AB" w:rsidRPr="3A5D7FCA">
        <w:t xml:space="preserve">both </w:t>
      </w:r>
      <w:r w:rsidR="2CD73714" w:rsidRPr="3A5D7FCA">
        <w:t>plot distance upriver,</w:t>
      </w:r>
      <w:r w:rsidR="39A463DC" w:rsidRPr="3A5D7FCA">
        <w:t xml:space="preserve"> and</w:t>
      </w:r>
      <w:r w:rsidR="2CD73714" w:rsidRPr="3A5D7FCA">
        <w:t xml:space="preserve"> </w:t>
      </w:r>
      <w:r w:rsidR="4BCFC2C4" w:rsidRPr="3A5D7FCA">
        <w:t xml:space="preserve">plot </w:t>
      </w:r>
      <w:r w:rsidR="2E38FA8A" w:rsidRPr="3A5D7FCA">
        <w:t xml:space="preserve">channel proximity with elevation, as we </w:t>
      </w:r>
      <w:r w:rsidR="00B0151E">
        <w:t>anticipated</w:t>
      </w:r>
      <w:r w:rsidR="2E38FA8A" w:rsidRPr="3A5D7FCA">
        <w:t xml:space="preserve"> the effect of both covariates </w:t>
      </w:r>
      <w:r w:rsidR="00DC0CE2">
        <w:t xml:space="preserve">on native dominance </w:t>
      </w:r>
      <w:r w:rsidR="2E38FA8A" w:rsidRPr="3A5D7FCA">
        <w:t>to be dependent on elevation.</w:t>
      </w:r>
    </w:p>
    <w:p w14:paraId="5193294D" w14:textId="372A0F0E" w:rsidR="3A5D7FCA" w:rsidRDefault="3A5D7FCA" w:rsidP="004C769A"/>
    <w:p w14:paraId="61CA6268" w14:textId="1D76EF19" w:rsidR="40FBF216" w:rsidRPr="004C769A" w:rsidRDefault="71BFF630" w:rsidP="004C769A">
      <w:pPr>
        <w:pStyle w:val="Heading3"/>
      </w:pPr>
      <w:r w:rsidRPr="004C769A">
        <w:t xml:space="preserve">Species Richness </w:t>
      </w:r>
    </w:p>
    <w:p w14:paraId="62EC43D3" w14:textId="1CEA59CE" w:rsidR="2BC3E884" w:rsidRDefault="2BC3E884" w:rsidP="004C769A">
      <w:r w:rsidRPr="3A5D7FCA">
        <w:t>We used linear mixed-effects models to investigate factors that influence native and non-native species richness</w:t>
      </w:r>
      <w:r w:rsidR="23E95990" w:rsidRPr="3A5D7FCA">
        <w:t xml:space="preserve"> across the estuary</w:t>
      </w:r>
      <w:r w:rsidRPr="3A5D7FCA">
        <w:t xml:space="preserve"> (‘lmer’, “lme4” package in R; Bates et al. 2015).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 in </w:t>
      </w:r>
      <w:r w:rsidR="011671F7" w:rsidRPr="3A5D7FCA">
        <w:t xml:space="preserve">that </w:t>
      </w:r>
      <w:r w:rsidR="728DEA1A" w:rsidRPr="3A5D7FCA">
        <w:t>they</w:t>
      </w:r>
      <w:r w:rsidR="00397775">
        <w:t xml:space="preserve">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covariates </w:t>
      </w:r>
      <w:r w:rsidR="07FABDE4" w:rsidRPr="3A5D7FCA">
        <w:t>differed in</w:t>
      </w:r>
      <w:r w:rsidR="557D4FC4" w:rsidRPr="3A5D7FCA">
        <w:t xml:space="preserve"> the addition of a</w:t>
      </w:r>
      <w:r w:rsidR="07FABDE4" w:rsidRPr="3A5D7FCA">
        <w:t xml:space="preserve"> binary categorical to distinguish between reference and created marshes, and</w:t>
      </w:r>
      <w:r w:rsidR="5D90021C" w:rsidRPr="3A5D7FCA">
        <w:t xml:space="preserve"> the removal of site age as a covariate, since the age of reference marshes could not be estimated. </w:t>
      </w:r>
      <w:r w:rsidR="73C8A841" w:rsidRPr="3A5D7FCA">
        <w:t>An</w:t>
      </w:r>
      <w:r w:rsidR="7AF14590" w:rsidRPr="3A5D7FCA">
        <w:t xml:space="preserve"> interaction term between plot distance upriver and elevation</w:t>
      </w:r>
      <w:r w:rsidR="37486B31" w:rsidRPr="3A5D7FCA">
        <w:t xml:space="preserve"> was included in both richness models</w:t>
      </w:r>
      <w:r w:rsidR="7AF14590" w:rsidRPr="3A5D7FCA">
        <w:t xml:space="preserve">, as we </w:t>
      </w:r>
      <w:r w:rsidR="00B0151E">
        <w:t xml:space="preserve">expected </w:t>
      </w:r>
      <w:r w:rsidR="7AF14590" w:rsidRPr="3A5D7FCA">
        <w:t xml:space="preserve">the effect of </w:t>
      </w:r>
      <w:r w:rsidR="52C130EA" w:rsidRPr="3A5D7FCA">
        <w:t>p</w:t>
      </w:r>
      <w:r w:rsidR="00B0151E">
        <w:t>lot</w:t>
      </w:r>
      <w:r w:rsidR="52C130EA" w:rsidRPr="3A5D7FCA">
        <w:t xml:space="preserve"> </w:t>
      </w:r>
      <w:r w:rsidR="7AF14590" w:rsidRPr="3A5D7FCA">
        <w:t xml:space="preserve">distance upriver on richness </w:t>
      </w:r>
      <w:r w:rsidR="00B0151E">
        <w:t>to be</w:t>
      </w:r>
      <w:r w:rsidR="7AF14590" w:rsidRPr="3A5D7FCA">
        <w:t xml:space="preserve"> dependent on </w:t>
      </w:r>
      <w:r w:rsidR="129AFCA4" w:rsidRPr="3A5D7FCA">
        <w:t xml:space="preserve">plot </w:t>
      </w:r>
      <w:r w:rsidR="7AF14590" w:rsidRPr="3A5D7FCA">
        <w:t>elevation</w:t>
      </w:r>
      <w:r w:rsidR="143E4CDD" w:rsidRPr="3A5D7FCA">
        <w:t>.</w:t>
      </w:r>
    </w:p>
    <w:p w14:paraId="01C14BEE" w14:textId="5C6D9BB5" w:rsidR="3A5D7FCA" w:rsidRDefault="3A5D7FCA" w:rsidP="004C769A"/>
    <w:p w14:paraId="5E543EC2" w14:textId="2276C1DD" w:rsidR="18D32BF1" w:rsidRDefault="18D32BF1" w:rsidP="004C769A">
      <w:r w:rsidRPr="3A5D7FCA">
        <w:t xml:space="preserve">All models were evaluated for collinearity </w:t>
      </w:r>
      <w:r w:rsidR="3A5D7FCA" w:rsidRPr="3A5D7FCA">
        <w:t>using variance inflation factors (VIF; vif, “car” package in R;</w:t>
      </w:r>
      <w:r w:rsidR="00397775">
        <w:t xml:space="preserve"> </w:t>
      </w:r>
      <w:r w:rsidR="00397775">
        <w:fldChar w:fldCharType="begin"/>
      </w:r>
      <w:r w:rsidR="000F1124">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3A5D7FCA">
        <w:t>R</w:t>
      </w:r>
      <w:r w:rsidR="352A607A" w:rsidRPr="00E14013">
        <w:rPr>
          <w:vertAlign w:val="superscript"/>
        </w:rPr>
        <w:t>2</w:t>
      </w:r>
      <w:r w:rsidR="352A607A" w:rsidRPr="3A5D7FCA">
        <w:t xml:space="preserve"> values for the linear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 and</w:t>
      </w:r>
      <w:r w:rsidR="352A607A" w:rsidRPr="3A5D7FCA">
        <w:t xml:space="preserve"> R</w:t>
      </w:r>
      <w:r w:rsidR="352A607A" w:rsidRPr="3A5D7FCA">
        <w:rPr>
          <w:vertAlign w:val="superscript"/>
        </w:rPr>
        <w:t>2</w:t>
      </w:r>
      <w:r w:rsidR="352A607A" w:rsidRPr="3A5D7FCA">
        <w:t xml:space="preserve"> values</w:t>
      </w:r>
      <w:r w:rsidR="44493751" w:rsidRPr="3A5D7FCA">
        <w:t xml:space="preserve"> for the linear mixed effects </w:t>
      </w:r>
      <w:r w:rsidR="3D0D22D7" w:rsidRPr="3A5D7FCA">
        <w:t>models</w:t>
      </w:r>
      <w:r w:rsidR="3517CD51" w:rsidRPr="3A5D7FCA">
        <w:t xml:space="preserve"> 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 xml:space="preserve">using the “MuMIn” </w:t>
      </w:r>
      <w:r w:rsidR="00F077C2" w:rsidRPr="3A5D7FCA">
        <w:t>package</w:t>
      </w:r>
      <w:r w:rsidR="2F2B5D33" w:rsidRPr="3A5D7FCA">
        <w:t xml:space="preserve"> in R</w:t>
      </w:r>
      <w:r w:rsidR="37B42128" w:rsidRPr="3A5D7FCA">
        <w:t xml:space="preserve"> </w:t>
      </w:r>
      <w:r w:rsidR="3166B877" w:rsidRPr="3A5D7FCA">
        <w:t>(</w:t>
      </w:r>
      <w:r w:rsidR="37B42128" w:rsidRPr="3A5D7FCA">
        <w:t>r.squaredGLMM</w:t>
      </w:r>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r w:rsidR="00397775" w:rsidRPr="00397775">
        <w:rPr>
          <w:lang w:val="en-GB"/>
        </w:rPr>
        <w:t>Bartoń 2020)</w:t>
      </w:r>
      <w:r w:rsidR="00397775">
        <w:fldChar w:fldCharType="end"/>
      </w:r>
      <w:r w:rsidR="37B42128" w:rsidRPr="3A5D7FCA">
        <w:t>.</w:t>
      </w:r>
      <w:r w:rsidR="3D0D22D7" w:rsidRPr="3A5D7FCA">
        <w:t xml:space="preserve"> </w:t>
      </w:r>
      <w:r w:rsidR="3A5D7FCA" w:rsidRPr="3A5D7FCA">
        <w:t xml:space="preserve">All statistical analyses were performed using R version 4.0 (R Core Team 2021). </w:t>
      </w:r>
    </w:p>
    <w:p w14:paraId="5A5F6AB7" w14:textId="5729E071" w:rsidR="600A8E5D" w:rsidRPr="004C769A" w:rsidRDefault="1356C183" w:rsidP="0011244C">
      <w:pPr>
        <w:pStyle w:val="Heading1"/>
        <w:keepNext w:val="0"/>
        <w:ind w:left="431" w:hanging="431"/>
      </w:pPr>
      <w:r w:rsidRPr="004C769A">
        <w:lastRenderedPageBreak/>
        <w:t>Results</w:t>
      </w:r>
    </w:p>
    <w:p w14:paraId="3EE7855E" w14:textId="191F5503" w:rsidR="2F809E8E" w:rsidRPr="004C769A" w:rsidRDefault="50068FF4" w:rsidP="0011244C">
      <w:pPr>
        <w:pStyle w:val="Heading2"/>
        <w:keepNext w:val="0"/>
        <w:ind w:left="578" w:hanging="578"/>
      </w:pPr>
      <w:r w:rsidRPr="004C769A">
        <w:t>Marsh Recession</w:t>
      </w:r>
    </w:p>
    <w:p w14:paraId="195B1A46" w14:textId="484E2733" w:rsidR="40FBF216" w:rsidRDefault="00DC0CE2" w:rsidP="004102E8">
      <w:r>
        <w:rPr>
          <w:noProof/>
          <w:lang w:val="en-US"/>
        </w:rPr>
        <w:drawing>
          <wp:anchor distT="0" distB="0" distL="114300" distR="114300" simplePos="0" relativeHeight="251658277" behindDoc="0" locked="0" layoutInCell="1" allowOverlap="1" wp14:anchorId="5D7053C7" wp14:editId="63EFEFCD">
            <wp:simplePos x="0" y="0"/>
            <wp:positionH relativeFrom="column">
              <wp:posOffset>-25400</wp:posOffset>
            </wp:positionH>
            <wp:positionV relativeFrom="paragraph">
              <wp:posOffset>1151456</wp:posOffset>
            </wp:positionV>
            <wp:extent cx="5723255" cy="6438900"/>
            <wp:effectExtent l="0" t="0" r="4445"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19">
                      <a:extLst>
                        <a:ext uri="{28A0092B-C50C-407E-A947-70E740481C1C}">
                          <a14:useLocalDpi xmlns:a14="http://schemas.microsoft.com/office/drawing/2010/main" val="0"/>
                        </a:ext>
                      </a:extLst>
                    </a:blip>
                    <a:stretch>
                      <a:fillRect/>
                    </a:stretch>
                  </pic:blipFill>
                  <pic:spPr>
                    <a:xfrm>
                      <a:off x="0" y="0"/>
                      <a:ext cx="5723255" cy="6438900"/>
                    </a:xfrm>
                    <a:prstGeom prst="rect">
                      <a:avLst/>
                    </a:prstGeom>
                  </pic:spPr>
                </pic:pic>
              </a:graphicData>
            </a:graphic>
            <wp14:sizeRelH relativeFrom="page">
              <wp14:pctWidth>0</wp14:pctWidth>
            </wp14:sizeRelH>
            <wp14:sizeRelV relativeFrom="page">
              <wp14:pctHeight>0</wp14:pctHeight>
            </wp14:sizeRelV>
          </wp:anchor>
        </w:drawing>
      </w:r>
      <w:r w:rsidR="18185D56"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79</w:t>
      </w:r>
      <w:r w:rsidR="2708C7C8" w:rsidRPr="3A5D7FCA">
        <w:t xml:space="preserve"> created tidal marshes</w:t>
      </w:r>
      <w:r w:rsidR="6ADC7BEA" w:rsidRPr="3A5D7FCA">
        <w:t>,</w:t>
      </w:r>
      <w:r w:rsidR="124BDB74" w:rsidRPr="3A5D7FCA">
        <w:t xml:space="preserve"> averaging </w:t>
      </w:r>
      <w:r w:rsidR="558EB86E" w:rsidRPr="3A5D7FCA">
        <w:t>1</w:t>
      </w:r>
      <w:r w:rsidR="004102E8">
        <w:t>3</w:t>
      </w:r>
      <w:r w:rsidR="558EB86E" w:rsidRPr="3A5D7FCA">
        <w:t>.</w:t>
      </w:r>
      <w:r w:rsidR="004102E8">
        <w:t>3</w:t>
      </w:r>
      <w:r w:rsidR="003E05A0">
        <w:t>%</w:t>
      </w:r>
      <w:r w:rsidR="008F4CA9">
        <w:t xml:space="preserve"> </w:t>
      </w:r>
      <w:r w:rsidR="00F60A7B">
        <w:t xml:space="preserve">(SD </w:t>
      </w:r>
      <w:r w:rsidR="008F4CA9">
        <w:t>= 2</w:t>
      </w:r>
      <w:r w:rsidR="005E6301">
        <w:t>2</w:t>
      </w:r>
      <w:r w:rsidR="008F4CA9">
        <w:t>.</w:t>
      </w:r>
      <w:r w:rsidR="005E6301">
        <w:t>5</w:t>
      </w:r>
      <w:r w:rsidR="008F4CA9">
        <w:t>%)</w:t>
      </w:r>
      <w:r w:rsidR="124BDB74" w:rsidRPr="3A5D7FCA">
        <w:t xml:space="preserve">. </w:t>
      </w:r>
      <w:r w:rsidR="53057E40" w:rsidRPr="3A5D7FCA">
        <w:t>T</w:t>
      </w:r>
      <w:r w:rsidR="5E47D572" w:rsidRPr="3A5D7FCA">
        <w:t xml:space="preserve">his equates to approximately </w:t>
      </w:r>
      <w:r w:rsidR="005E6301">
        <w:t>22</w:t>
      </w:r>
      <w:r w:rsidR="5E47D572" w:rsidRPr="3A5D7FCA">
        <w:t>,</w:t>
      </w:r>
      <w:r w:rsidR="005E6301">
        <w:t>946</w:t>
      </w:r>
      <w:r w:rsidR="003F3051">
        <w:t xml:space="preserve"> m</w:t>
      </w:r>
      <w:r w:rsidR="003F3051" w:rsidRPr="00F13652">
        <w:rPr>
          <w:vertAlign w:val="superscript"/>
        </w:rPr>
        <w:t>2</w:t>
      </w:r>
      <w:r w:rsidR="5E47D572" w:rsidRPr="3A5D7FCA">
        <w:t xml:space="preserve"> </w:t>
      </w:r>
      <w:r w:rsidR="00235C84">
        <w:t xml:space="preserve">or 9.9% </w:t>
      </w:r>
      <w:r w:rsidR="5E47D572" w:rsidRPr="3A5D7FCA">
        <w:t xml:space="preserve">of </w:t>
      </w:r>
      <w:r w:rsidR="004102E8">
        <w:t>the</w:t>
      </w:r>
      <w:r w:rsidR="003F3051">
        <w:t xml:space="preserve"> </w:t>
      </w:r>
      <w:r w:rsidR="004102E8">
        <w:t>231,092 m</w:t>
      </w:r>
      <w:r w:rsidR="004102E8" w:rsidRPr="0011244C">
        <w:rPr>
          <w:vertAlign w:val="superscript"/>
        </w:rPr>
        <w:t>2</w:t>
      </w:r>
      <w:r w:rsidR="003F3051">
        <w:rPr>
          <w:vertAlign w:val="superscript"/>
        </w:rPr>
        <w:t xml:space="preserve"> </w:t>
      </w:r>
      <w:r w:rsidR="00C93E71" w:rsidRPr="0011244C">
        <w:t>of created tidal marshes sampled</w:t>
      </w:r>
      <w:r w:rsidR="004102E8">
        <w:t>.</w:t>
      </w:r>
      <w:r w:rsidR="649074F2" w:rsidRPr="3A5D7FCA">
        <w:t xml:space="preserve"> </w:t>
      </w:r>
      <w:r w:rsidR="62EEBDAE" w:rsidRPr="3A5D7FCA">
        <w:t>Three s</w:t>
      </w:r>
      <w:r w:rsidR="124BDB74" w:rsidRPr="3A5D7FCA">
        <w:t>ites</w:t>
      </w:r>
      <w:r w:rsidR="01ECA041" w:rsidRPr="3A5D7FCA">
        <w:t xml:space="preserve"> (</w:t>
      </w:r>
      <w:r w:rsidR="0037023F">
        <w:t>4</w:t>
      </w:r>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r w:rsidR="005E6301">
        <w:t>4</w:t>
      </w:r>
      <w:r w:rsidR="0037023F">
        <w:t>2</w:t>
      </w:r>
      <w:r w:rsidR="4B3AA2C0" w:rsidRPr="3A5D7FCA">
        <w:t xml:space="preserve"> </w:t>
      </w:r>
      <w:r w:rsidR="36CFABB8" w:rsidRPr="3A5D7FCA">
        <w:t>(</w:t>
      </w:r>
      <w:r w:rsidR="005E6301">
        <w:t>5</w:t>
      </w:r>
      <w:r w:rsidR="0037023F">
        <w:t>3</w:t>
      </w:r>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 xml:space="preserve">46.9 km), age (6 </w:t>
      </w:r>
      <w:r w:rsidR="00B0151E">
        <w:t>–</w:t>
      </w:r>
      <w:r w:rsidR="0037023F">
        <w:t>39</w:t>
      </w:r>
      <w:r w:rsidR="295699F1" w:rsidRPr="3A5D7FCA">
        <w:t xml:space="preserve"> years), size </w:t>
      </w:r>
      <w:r w:rsidR="46848FB5" w:rsidRPr="3A5D7FCA">
        <w:t>(20</w:t>
      </w:r>
      <w:r w:rsidR="40951341" w:rsidRPr="3A5D7FCA">
        <w:t xml:space="preserve"> </w:t>
      </w:r>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-0.41</w:t>
      </w:r>
      <w:r w:rsidR="00B0151E">
        <w:t>–</w:t>
      </w:r>
      <w:r w:rsidR="3CDE27AB" w:rsidRPr="3A5D7FCA">
        <w:t xml:space="preserve">2.16 m) and </w:t>
      </w:r>
      <w:r w:rsidR="205D9B55" w:rsidRPr="3A5D7FCA">
        <w:t>proportion of</w:t>
      </w:r>
      <w:r w:rsidR="3CDE27AB" w:rsidRPr="3A5D7FCA">
        <w:t xml:space="preserve"> edge habitat </w:t>
      </w:r>
      <w:r w:rsidR="6CEF6892" w:rsidRPr="3A5D7FCA">
        <w:t>(0</w:t>
      </w:r>
      <w:r w:rsidR="66D19D7A" w:rsidRPr="3A5D7FCA">
        <w:t>.0</w:t>
      </w:r>
      <w:r w:rsidR="00B0151E">
        <w:t>–</w:t>
      </w:r>
      <w:r w:rsidR="6CEF6892" w:rsidRPr="3A5D7FCA">
        <w:t>36.4%</w:t>
      </w:r>
      <w:r w:rsidR="00B0151E">
        <w:t>; Fig. 2)</w:t>
      </w:r>
      <w:r w:rsidR="6CEF6892" w:rsidRPr="3A5D7FCA">
        <w:t>.</w:t>
      </w:r>
    </w:p>
    <w:p w14:paraId="2A8CCEB8" w14:textId="4334769F" w:rsidR="40FBF216" w:rsidRDefault="00397775" w:rsidP="0011244C">
      <w:pPr>
        <w:pStyle w:val="Caption"/>
        <w:jc w:val="both"/>
      </w:pPr>
      <w:r>
        <w:t xml:space="preserve">Figure </w:t>
      </w:r>
      <w:r>
        <w:fldChar w:fldCharType="begin"/>
      </w:r>
      <w:r>
        <w:instrText>SEQ Figure \* ARABIC</w:instrText>
      </w:r>
      <w:r>
        <w:fldChar w:fldCharType="separate"/>
      </w:r>
      <w:r w:rsidR="006567E1">
        <w:rPr>
          <w:noProof/>
        </w:rPr>
        <w:t>2</w:t>
      </w:r>
      <w:r>
        <w:fldChar w:fldCharType="end"/>
      </w:r>
      <w:r>
        <w:t xml:space="preserve">. </w:t>
      </w:r>
      <w:r w:rsidR="00B0151E">
        <w:t>Scatter plots and b</w:t>
      </w:r>
      <w:r w:rsidRPr="559EFC6C">
        <w:t>ox and whisker plots displaying the distribution of data for each covariate</w:t>
      </w:r>
      <w:r w:rsidR="00F077C2">
        <w:t xml:space="preserve"> used in the marsh recession model</w:t>
      </w:r>
      <w:r w:rsidRPr="559EFC6C">
        <w:t xml:space="preserve">. </w:t>
      </w:r>
      <w:r w:rsidR="00F077C2">
        <w:t>Box and whisker m</w:t>
      </w:r>
      <w:r w:rsidRPr="559EFC6C">
        <w:t>edian values are shown by the middle horizontal line of each box plot, separating the upper box (2</w:t>
      </w:r>
      <w:r w:rsidRPr="0011244C">
        <w:rPr>
          <w:vertAlign w:val="superscript"/>
        </w:rPr>
        <w:t>nd</w:t>
      </w:r>
      <w:r w:rsidRPr="559EFC6C">
        <w:t xml:space="preserve"> quartile) and lower box (3</w:t>
      </w:r>
      <w:r w:rsidRPr="0011244C">
        <w:rPr>
          <w:vertAlign w:val="superscript"/>
        </w:rPr>
        <w:t>rd</w:t>
      </w:r>
      <w:r w:rsidRPr="559EFC6C">
        <w:t xml:space="preserve"> quartile) Mean elevation and % edge habitat were entered as interacting terms, which we have visualized by showing the interactions relative to low (&lt; [mean </w:t>
      </w:r>
      <w:r w:rsidR="00EC57B7">
        <w:t>–</w:t>
      </w:r>
      <w:r w:rsidRPr="559EFC6C">
        <w:t xml:space="preserve"> </w:t>
      </w:r>
      <w:r>
        <w:t>σ])</w:t>
      </w:r>
      <w:r w:rsidRPr="559EFC6C">
        <w:t xml:space="preserve">, average (mean), and high (&gt; [mean + </w:t>
      </w:r>
      <w:r>
        <w:t>σ]</w:t>
      </w:r>
      <w:r w:rsidRPr="559EFC6C">
        <w:t>) maximum elevation values (centre bottom).</w:t>
      </w:r>
    </w:p>
    <w:p w14:paraId="3227CA74" w14:textId="6A8B04C4" w:rsidR="161A033F" w:rsidRDefault="00F077C2" w:rsidP="004C769A">
      <w:r>
        <w:lastRenderedPageBreak/>
        <w:t>Results from our linear regression model indicate that s</w:t>
      </w:r>
      <w:r w:rsidR="616E580E" w:rsidRPr="43C0CAC4">
        <w:t xml:space="preserve">ites </w:t>
      </w:r>
      <w:r w:rsidR="38BC1C0A" w:rsidRPr="43C0CAC4">
        <w:t>with protective</w:t>
      </w:r>
      <w:r w:rsidR="09BF898A" w:rsidRPr="43C0CAC4">
        <w:t xml:space="preserve"> infrastructure, such as offshore structures (</w:t>
      </w:r>
      <w:r w:rsidR="09BF898A" w:rsidRPr="43C0CAC4">
        <w:rPr>
          <w:i/>
          <w:iCs/>
        </w:rPr>
        <w:t xml:space="preserve">p </w:t>
      </w:r>
      <w:r w:rsidR="09BF898A" w:rsidRPr="43C0CAC4">
        <w:t>= .01</w:t>
      </w:r>
      <w:r w:rsidR="00351DCE">
        <w:t>7</w:t>
      </w:r>
      <w:r w:rsidR="09BF898A" w:rsidRPr="43C0CAC4">
        <w:t>)</w:t>
      </w:r>
      <w:r w:rsidR="1343C259" w:rsidRPr="43C0CAC4">
        <w:t xml:space="preserve">, and perhaps </w:t>
      </w:r>
      <w:r w:rsidR="00C93E71">
        <w:t>debris</w:t>
      </w:r>
      <w:r w:rsidR="1343C259" w:rsidRPr="43C0CAC4">
        <w:t xml:space="preserve"> fences (</w:t>
      </w:r>
      <w:r w:rsidR="1343C259" w:rsidRPr="43C0CAC4">
        <w:rPr>
          <w:i/>
          <w:iCs/>
        </w:rPr>
        <w:t>p</w:t>
      </w:r>
      <w:r w:rsidR="1343C259" w:rsidRPr="43C0CAC4">
        <w:t xml:space="preserve"> = .0</w:t>
      </w:r>
      <w:r w:rsidR="00351DCE">
        <w:t>6</w:t>
      </w:r>
      <w:r w:rsidR="00C93E71">
        <w:t>4</w:t>
      </w:r>
      <w:r w:rsidR="1343C259" w:rsidRPr="43C0CAC4">
        <w:t>)</w:t>
      </w:r>
      <w:r w:rsidR="7549DEF4" w:rsidRPr="43C0CAC4">
        <w:t>,</w:t>
      </w:r>
      <w:r w:rsidR="65F971EF" w:rsidRPr="43C0CAC4">
        <w:t xml:space="preserve"> </w:t>
      </w:r>
      <w:r w:rsidR="327593A0" w:rsidRPr="43C0CAC4">
        <w:t>a</w:t>
      </w:r>
      <w:r w:rsidR="07A64728" w:rsidRPr="43C0CAC4">
        <w:t xml:space="preserve">ppeared to be more resilient to recession, </w:t>
      </w:r>
      <w:r w:rsidR="32DFFE6E" w:rsidRPr="43C0CAC4">
        <w:t>averaging 1</w:t>
      </w:r>
      <w:r w:rsidR="008752D7">
        <w:t>2</w:t>
      </w:r>
      <w:r w:rsidR="32DFFE6E" w:rsidRPr="43C0CAC4">
        <w:t>.</w:t>
      </w:r>
      <w:r w:rsidR="008752D7">
        <w:t>7</w:t>
      </w:r>
      <w:r w:rsidR="327593A0" w:rsidRPr="43C0CAC4">
        <w:t xml:space="preserve">% and </w:t>
      </w:r>
      <w:r w:rsidR="2334EB02" w:rsidRPr="43C0CAC4">
        <w:t>2</w:t>
      </w:r>
      <w:r w:rsidR="008752D7">
        <w:t>6</w:t>
      </w:r>
      <w:r w:rsidR="2334EB02" w:rsidRPr="43C0CAC4">
        <w:t>.</w:t>
      </w:r>
      <w:r w:rsidR="008752D7">
        <w:t>0</w:t>
      </w:r>
      <w:r w:rsidR="327593A0" w:rsidRPr="43C0CAC4">
        <w:t>%</w:t>
      </w:r>
      <w:r w:rsidR="65F971EF" w:rsidRPr="43C0CAC4">
        <w:t xml:space="preserve"> </w:t>
      </w:r>
      <w:r w:rsidR="6E4F69BC" w:rsidRPr="43C0CAC4">
        <w:t xml:space="preserve">less </w:t>
      </w:r>
      <w:r w:rsidR="2FB7FECB" w:rsidRPr="43C0CAC4">
        <w:t>recessed marsh</w:t>
      </w:r>
      <w:r w:rsidR="5F8B874D" w:rsidRPr="43C0CAC4">
        <w:t xml:space="preserve"> </w:t>
      </w:r>
      <w:r w:rsidR="3EF41352" w:rsidRPr="43C0CAC4">
        <w:t>respectively</w:t>
      </w:r>
      <w:r>
        <w:t xml:space="preserve"> </w:t>
      </w:r>
      <w:r w:rsidRPr="43C0CAC4">
        <w:t>(</w:t>
      </w:r>
      <w:r w:rsidRPr="43C0CAC4">
        <w:rPr>
          <w:i/>
          <w:iCs/>
        </w:rPr>
        <w:t>F</w:t>
      </w:r>
      <w:r>
        <w:rPr>
          <w:i/>
          <w:iCs/>
        </w:rPr>
        <w:t xml:space="preserve"> </w:t>
      </w:r>
      <w:r w:rsidRPr="43C0CAC4">
        <w:t>(11,67) = 2.</w:t>
      </w:r>
      <w:r w:rsidR="00351DCE">
        <w:t>79</w:t>
      </w:r>
      <w:r w:rsidRPr="43C0CAC4">
        <w:rPr>
          <w:i/>
          <w:iCs/>
        </w:rPr>
        <w:t xml:space="preserve">, </w:t>
      </w:r>
      <w:r w:rsidRPr="43C0CAC4">
        <w:t>adj.</w:t>
      </w:r>
      <w:r w:rsidRPr="43C0CAC4">
        <w:rPr>
          <w:i/>
          <w:iCs/>
        </w:rPr>
        <w:t xml:space="preserve"> R</w:t>
      </w:r>
      <w:r w:rsidRPr="43C0CAC4">
        <w:rPr>
          <w:i/>
          <w:iCs/>
          <w:vertAlign w:val="superscript"/>
        </w:rPr>
        <w:t>2</w:t>
      </w:r>
      <w:r w:rsidRPr="43C0CAC4">
        <w:rPr>
          <w:i/>
          <w:iCs/>
        </w:rPr>
        <w:t xml:space="preserve"> =</w:t>
      </w:r>
      <w:r w:rsidRPr="43C0CAC4">
        <w:t xml:space="preserve"> 0.</w:t>
      </w:r>
      <w:r w:rsidR="00351DCE">
        <w:t>202</w:t>
      </w:r>
      <w:r w:rsidRPr="43C0CAC4">
        <w:t xml:space="preserve">, </w:t>
      </w:r>
      <w:r w:rsidRPr="43C0CAC4">
        <w:rPr>
          <w:i/>
          <w:iCs/>
        </w:rPr>
        <w:t>p</w:t>
      </w:r>
      <w:r w:rsidRPr="43C0CAC4">
        <w:t xml:space="preserve"> = .00</w:t>
      </w:r>
      <w:r w:rsidR="00351DCE">
        <w:t>5</w:t>
      </w:r>
      <w:r>
        <w:t>; Fig. 3</w:t>
      </w:r>
      <w:r w:rsidRPr="43C0CAC4">
        <w:t>)</w:t>
      </w:r>
      <w:r>
        <w:t xml:space="preserve">. </w:t>
      </w:r>
      <w:r w:rsidR="1B68DC42" w:rsidRPr="43C0CAC4">
        <w:t xml:space="preserve">Conversely, </w:t>
      </w:r>
      <w:r>
        <w:t>percent</w:t>
      </w:r>
      <w:r w:rsidR="636DA763" w:rsidRPr="43C0CAC4">
        <w:t xml:space="preserve"> recessed marsh was on average 18.</w:t>
      </w:r>
      <w:r w:rsidR="008752D7">
        <w:t>8</w:t>
      </w:r>
      <w:r w:rsidR="636DA763" w:rsidRPr="43C0CAC4">
        <w:t xml:space="preserve">% higher in North Arm </w:t>
      </w:r>
      <w:r w:rsidR="05EFD3BA" w:rsidRPr="43C0CAC4">
        <w:t>than South Arm sites</w:t>
      </w:r>
      <w:r w:rsidR="1B68DC42" w:rsidRPr="43C0CAC4">
        <w:t xml:space="preserve"> </w:t>
      </w:r>
      <w:r w:rsidR="09BF898A" w:rsidRPr="43C0CAC4">
        <w:t>(</w:t>
      </w:r>
      <w:r w:rsidR="09BF898A" w:rsidRPr="43C0CAC4">
        <w:rPr>
          <w:i/>
          <w:iCs/>
        </w:rPr>
        <w:t>p</w:t>
      </w:r>
      <w:r w:rsidR="09BF898A" w:rsidRPr="43C0CAC4">
        <w:t xml:space="preserve"> = .001)</w:t>
      </w:r>
      <w:r w:rsidR="5F07F244" w:rsidRPr="43C0CAC4">
        <w:t>.</w:t>
      </w:r>
      <w:r w:rsidR="09BF898A" w:rsidRPr="43C0CAC4">
        <w:t xml:space="preserve"> Presence of a foreshore shear boom,</w:t>
      </w:r>
      <w:r w:rsidR="5165747F" w:rsidRPr="43C0CAC4">
        <w:t xml:space="preserve"> inland basin designs, </w:t>
      </w:r>
      <w:r w:rsidR="09BF898A" w:rsidRPr="43C0CAC4">
        <w:t>site age, and site size had no significant effect</w:t>
      </w:r>
      <w:r>
        <w:t xml:space="preserve"> on recession</w:t>
      </w:r>
      <w:r w:rsidR="09BF898A" w:rsidRPr="43C0CAC4">
        <w:t xml:space="preserve">. </w:t>
      </w:r>
      <w:r w:rsidR="21F65A25" w:rsidRPr="43C0CAC4">
        <w:t>A</w:t>
      </w:r>
      <w:r w:rsidR="0E187E00" w:rsidRPr="43C0CAC4">
        <w:t>s interacting terms</w:t>
      </w:r>
      <w:r>
        <w:t xml:space="preserve"> however</w:t>
      </w:r>
      <w:r w:rsidR="55942ECB" w:rsidRPr="43C0CAC4">
        <w:t xml:space="preserve">, </w:t>
      </w:r>
      <w:r w:rsidR="536E6EE1" w:rsidRPr="43C0CAC4">
        <w:t xml:space="preserve">mean </w:t>
      </w:r>
      <w:r w:rsidR="55942ECB" w:rsidRPr="43C0CAC4">
        <w:t xml:space="preserve">elevation and percent </w:t>
      </w:r>
      <w:r w:rsidR="55942ECB" w:rsidRPr="00397775">
        <w:t>edge habitat</w:t>
      </w:r>
      <w:r w:rsidR="0E187E00" w:rsidRPr="00397775">
        <w:t xml:space="preserve"> had a significant effect on </w:t>
      </w:r>
      <w:r w:rsidR="31DDBE67" w:rsidRPr="00397775">
        <w:t>marsh recession</w:t>
      </w:r>
      <w:r w:rsidR="20BB5B6E" w:rsidRPr="00397775">
        <w:t>.</w:t>
      </w:r>
      <w:r w:rsidR="0E187E00" w:rsidRPr="00397775">
        <w:t xml:space="preserve"> </w:t>
      </w:r>
      <w:r w:rsidR="7C5FA4DA" w:rsidRPr="00397775">
        <w:t>This</w:t>
      </w:r>
      <w:r w:rsidR="3A91B60D" w:rsidRPr="00397775">
        <w:t xml:space="preserve"> significant</w:t>
      </w:r>
      <w:r w:rsidR="7C5FA4DA" w:rsidRPr="00397775">
        <w:t xml:space="preserve"> interaction indicates that</w:t>
      </w:r>
      <w:r w:rsidR="60D1489E" w:rsidRPr="00397775">
        <w:t xml:space="preserve"> r</w:t>
      </w:r>
      <w:r w:rsidR="7C5FA4DA" w:rsidRPr="00397775">
        <w:t>ecession increase</w:t>
      </w:r>
      <w:r w:rsidR="2C9AE7CD" w:rsidRPr="00397775">
        <w:t>s</w:t>
      </w:r>
      <w:r w:rsidR="7C5FA4DA" w:rsidRPr="00397775">
        <w:t xml:space="preserve"> </w:t>
      </w:r>
      <w:r w:rsidR="58583B4C" w:rsidRPr="00397775">
        <w:t xml:space="preserve">most strongly </w:t>
      </w:r>
      <w:r w:rsidR="453393AE" w:rsidRPr="00397775">
        <w:t>as</w:t>
      </w:r>
      <w:r w:rsidR="7C5FA4DA" w:rsidRPr="00397775">
        <w:t xml:space="preserve"> </w:t>
      </w:r>
      <w:r w:rsidR="5B5F30AA" w:rsidRPr="00397775">
        <w:t xml:space="preserve">percent </w:t>
      </w:r>
      <w:r w:rsidR="7C5FA4DA" w:rsidRPr="00397775">
        <w:t xml:space="preserve">edge habitat </w:t>
      </w:r>
      <w:r w:rsidR="7C91FE89" w:rsidRPr="00397775">
        <w:t>increase</w:t>
      </w:r>
      <w:r w:rsidR="755193F5" w:rsidRPr="00397775">
        <w:t>s</w:t>
      </w:r>
      <w:r w:rsidR="7C91FE89" w:rsidRPr="00397775">
        <w:t xml:space="preserve"> </w:t>
      </w:r>
      <w:r w:rsidR="5F6B2B02" w:rsidRPr="00397775">
        <w:t xml:space="preserve">in low </w:t>
      </w:r>
      <w:r>
        <w:t xml:space="preserve">and average </w:t>
      </w:r>
      <w:r w:rsidR="5F6B2B02" w:rsidRPr="00397775">
        <w:t>elevation conditions</w:t>
      </w:r>
      <w:r w:rsidR="52479705" w:rsidRPr="00397775">
        <w:t xml:space="preserve">, with </w:t>
      </w:r>
      <w:r>
        <w:t>diminished</w:t>
      </w:r>
      <w:r w:rsidR="52479705" w:rsidRPr="00397775">
        <w:t xml:space="preserve"> effects in higher elevations</w:t>
      </w:r>
      <w:r w:rsidR="12783A8A" w:rsidRPr="00397775">
        <w:t xml:space="preserve"> (</w:t>
      </w:r>
      <w:r w:rsidR="00351DCE" w:rsidRPr="00351DCE">
        <w:rPr>
          <w:i/>
          <w:iCs/>
        </w:rPr>
        <w:t>p</w:t>
      </w:r>
      <w:r w:rsidR="00351DCE">
        <w:t xml:space="preserve"> = .002; </w:t>
      </w:r>
      <w:r w:rsidR="12783A8A" w:rsidRPr="00351DCE">
        <w:t>Fig</w:t>
      </w:r>
      <w:r>
        <w:t>. 2</w:t>
      </w:r>
      <w:r w:rsidR="12783A8A" w:rsidRPr="00397775">
        <w:t>)</w:t>
      </w:r>
      <w:r w:rsidR="7C5FA4DA" w:rsidRPr="00397775">
        <w:t>.</w:t>
      </w:r>
    </w:p>
    <w:p w14:paraId="69C78E01" w14:textId="6BE4BB25" w:rsidR="00AA5631" w:rsidRDefault="00AA5631" w:rsidP="004C769A"/>
    <w:p w14:paraId="210360F2" w14:textId="501B76E1" w:rsidR="00397775" w:rsidRDefault="1E25E1FE" w:rsidP="004C769A">
      <w:pPr>
        <w:keepNext/>
      </w:pPr>
      <w:r>
        <w:rPr>
          <w:noProof/>
          <w:lang w:val="en-US"/>
        </w:rPr>
        <w:drawing>
          <wp:inline distT="0" distB="0" distL="0" distR="0" wp14:anchorId="12F41CBB" wp14:editId="7CC9CBD3">
            <wp:extent cx="2854248" cy="3381383"/>
            <wp:effectExtent l="0" t="0" r="3810" b="0"/>
            <wp:docPr id="1688993341" name="Picture 168899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20">
                      <a:extLst>
                        <a:ext uri="{28A0092B-C50C-407E-A947-70E740481C1C}">
                          <a14:useLocalDpi xmlns:a14="http://schemas.microsoft.com/office/drawing/2010/main" val="0"/>
                        </a:ext>
                      </a:extLst>
                    </a:blip>
                    <a:stretch>
                      <a:fillRect/>
                    </a:stretch>
                  </pic:blipFill>
                  <pic:spPr>
                    <a:xfrm>
                      <a:off x="0" y="0"/>
                      <a:ext cx="2854248" cy="3381383"/>
                    </a:xfrm>
                    <a:prstGeom prst="rect">
                      <a:avLst/>
                    </a:prstGeom>
                  </pic:spPr>
                </pic:pic>
              </a:graphicData>
            </a:graphic>
          </wp:inline>
        </w:drawing>
      </w:r>
      <w:r w:rsidR="00397775">
        <w:rPr>
          <w:noProof/>
          <w:lang w:val="en-US"/>
        </w:rPr>
        <w:drawing>
          <wp:inline distT="0" distB="0" distL="0" distR="0" wp14:anchorId="48AC6DA1" wp14:editId="5D983EB9">
            <wp:extent cx="2854248" cy="3381383"/>
            <wp:effectExtent l="0" t="0" r="3810" b="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21">
                      <a:extLst>
                        <a:ext uri="{28A0092B-C50C-407E-A947-70E740481C1C}">
                          <a14:useLocalDpi xmlns:a14="http://schemas.microsoft.com/office/drawing/2010/main" val="0"/>
                        </a:ext>
                      </a:extLst>
                    </a:blip>
                    <a:stretch>
                      <a:fillRect/>
                    </a:stretch>
                  </pic:blipFill>
                  <pic:spPr>
                    <a:xfrm>
                      <a:off x="0" y="0"/>
                      <a:ext cx="2854248" cy="3381383"/>
                    </a:xfrm>
                    <a:prstGeom prst="rect">
                      <a:avLst/>
                    </a:prstGeom>
                  </pic:spPr>
                </pic:pic>
              </a:graphicData>
            </a:graphic>
          </wp:inline>
        </w:drawing>
      </w:r>
    </w:p>
    <w:p w14:paraId="19AAF597" w14:textId="5EA7D30B" w:rsidR="00397775" w:rsidRDefault="00397775" w:rsidP="004C769A">
      <w:pPr>
        <w:pStyle w:val="Caption"/>
      </w:pPr>
      <w:r>
        <w:t xml:space="preserve">Figure </w:t>
      </w:r>
      <w:r>
        <w:fldChar w:fldCharType="begin"/>
      </w:r>
      <w:r>
        <w:instrText>SEQ Figure \* ARABIC</w:instrText>
      </w:r>
      <w:r>
        <w:fldChar w:fldCharType="separate"/>
      </w:r>
      <w:r w:rsidR="006567E1">
        <w:rPr>
          <w:noProof/>
        </w:rPr>
        <w:t>3</w:t>
      </w:r>
      <w:r>
        <w:fldChar w:fldCharType="end"/>
      </w:r>
      <w:r>
        <w:t xml:space="preserve">. </w:t>
      </w:r>
      <w:r w:rsidRPr="559EFC6C">
        <w:t xml:space="preserve">Model coefficients for fixed effects included in </w:t>
      </w:r>
      <w:r w:rsidR="00F077C2">
        <w:t xml:space="preserve">percent </w:t>
      </w:r>
      <w:r w:rsidRPr="559EFC6C">
        <w:t>recessed marsh (</w:t>
      </w:r>
      <w:r w:rsidR="00F077C2">
        <w:t>left</w:t>
      </w:r>
      <w:r w:rsidRPr="559EFC6C">
        <w:t>)</w:t>
      </w:r>
      <w:r w:rsidR="00F077C2">
        <w:t xml:space="preserve"> and</w:t>
      </w:r>
      <w:r w:rsidRPr="559EFC6C">
        <w:t xml:space="preserve"> relative </w:t>
      </w:r>
      <w:r w:rsidR="00F077C2">
        <w:t xml:space="preserve">percent </w:t>
      </w:r>
      <w:r w:rsidRPr="559EFC6C">
        <w:t>cover native (</w:t>
      </w:r>
      <w:r w:rsidR="00F077C2">
        <w:t>right</w:t>
      </w:r>
      <w:r w:rsidRPr="559EFC6C">
        <w: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67584840" w14:textId="77777777" w:rsidR="00DC0CE2" w:rsidRPr="00DC0CE2" w:rsidRDefault="00DC0CE2" w:rsidP="000915E4"/>
    <w:p w14:paraId="670891D3" w14:textId="176F3C5C" w:rsidR="600A8E5D" w:rsidRPr="004C769A" w:rsidRDefault="4882412D" w:rsidP="004C769A">
      <w:pPr>
        <w:pStyle w:val="Heading2"/>
      </w:pPr>
      <w:r w:rsidRPr="004C769A">
        <w:t xml:space="preserve">Relative % Cover </w:t>
      </w:r>
      <w:r w:rsidR="00E24608" w:rsidRPr="004C769A">
        <w:t xml:space="preserve">of </w:t>
      </w:r>
      <w:r w:rsidR="3434965F" w:rsidRPr="004C769A">
        <w:t>Native</w:t>
      </w:r>
      <w:r w:rsidRPr="004C769A">
        <w:t xml:space="preserve"> Species in Created Marshes</w:t>
      </w:r>
    </w:p>
    <w:p w14:paraId="721AF5DA" w14:textId="78E00C56" w:rsidR="600A8E5D" w:rsidRPr="005B1331" w:rsidRDefault="21999174" w:rsidP="004C769A">
      <w:pPr>
        <w:rPr>
          <w:rFonts w:ascii="Calibri" w:eastAsia="Calibri" w:hAnsi="Calibri" w:cs="Calibri"/>
        </w:rPr>
      </w:pPr>
      <w:r w:rsidRPr="005B1331">
        <w:t>A total of 12</w:t>
      </w:r>
      <w:r w:rsidR="00915CFF">
        <w:t>70</w:t>
      </w:r>
      <w:r w:rsidRPr="005B1331">
        <w:t xml:space="preserve"> </w:t>
      </w:r>
      <w:r w:rsidR="6DA94D97" w:rsidRPr="005B1331">
        <w:t xml:space="preserve">vegetation </w:t>
      </w:r>
      <w:r w:rsidRPr="005B1331">
        <w:t>plots sampled in created marshes were included in this analysis,</w:t>
      </w:r>
      <w:r w:rsidR="4C0DB723" w:rsidRPr="005B1331">
        <w:t xml:space="preserve"> with </w:t>
      </w:r>
      <w:r w:rsidR="668A9E87" w:rsidRPr="005B1331">
        <w:t>8</w:t>
      </w:r>
      <w:r w:rsidR="00C178B4">
        <w:t>57</w:t>
      </w:r>
      <w:r w:rsidR="668A9E87" w:rsidRPr="005B1331">
        <w:t xml:space="preserve"> </w:t>
      </w:r>
      <w:r w:rsidR="1EBFEBED" w:rsidRPr="005B1331">
        <w:t xml:space="preserve">plots sampled </w:t>
      </w:r>
      <w:r w:rsidR="6063D8B3" w:rsidRPr="005B1331">
        <w:t>at</w:t>
      </w:r>
      <w:r w:rsidR="1EBFEBED" w:rsidRPr="005B1331">
        <w:t xml:space="preserve"> 51 sites</w:t>
      </w:r>
      <w:r w:rsidR="6EA4941D" w:rsidRPr="005B1331">
        <w:t xml:space="preserve"> in 2015</w:t>
      </w:r>
      <w:r w:rsidR="1EBFEBED" w:rsidRPr="005B1331">
        <w:t>, and</w:t>
      </w:r>
      <w:r w:rsidR="4C0DB723" w:rsidRPr="005B1331">
        <w:t xml:space="preserve"> 4</w:t>
      </w:r>
      <w:r w:rsidR="00C178B4">
        <w:t>13</w:t>
      </w:r>
      <w:r w:rsidR="4C0DB723" w:rsidRPr="005B1331">
        <w:t xml:space="preserve"> plots sampled</w:t>
      </w:r>
      <w:r w:rsidR="7CCE6F56" w:rsidRPr="005B1331">
        <w:t xml:space="preserve"> </w:t>
      </w:r>
      <w:r w:rsidR="7434E632" w:rsidRPr="005B1331">
        <w:t>at</w:t>
      </w:r>
      <w:r w:rsidR="7CCE6F56" w:rsidRPr="005B1331">
        <w:t xml:space="preserve"> </w:t>
      </w:r>
      <w:r w:rsidR="42CD203B" w:rsidRPr="005B1331">
        <w:t xml:space="preserve">28 sites </w:t>
      </w:r>
      <w:r w:rsidR="6EB3038C" w:rsidRPr="005B1331">
        <w:t>in</w:t>
      </w:r>
      <w:r w:rsidR="518FF40E" w:rsidRPr="005B1331">
        <w:t xml:space="preserve"> </w:t>
      </w:r>
      <w:r w:rsidR="4C0DB723" w:rsidRPr="005B1331">
        <w:t>2021</w:t>
      </w:r>
      <w:r w:rsidR="00F077C2">
        <w:t xml:space="preserve"> (Fig.</w:t>
      </w:r>
      <w:r w:rsidR="00C178B4">
        <w:t xml:space="preserve"> </w:t>
      </w:r>
      <w:r w:rsidR="00F077C2">
        <w:t>4)</w:t>
      </w:r>
      <w:r w:rsidR="4C0DB723" w:rsidRPr="005B1331">
        <w:t>.</w:t>
      </w:r>
      <w:r w:rsidR="6AD56545" w:rsidRPr="005B1331">
        <w:t xml:space="preserve"> Sampling effort was similar among years</w:t>
      </w:r>
      <w:r w:rsidR="1008E38F" w:rsidRPr="005B1331">
        <w:t xml:space="preserve"> in created marshes</w:t>
      </w:r>
      <w:r w:rsidR="16C5C1E5" w:rsidRPr="005B1331">
        <w:t>, averaging 1</w:t>
      </w:r>
      <w:r w:rsidR="00C178B4">
        <w:t>6</w:t>
      </w:r>
      <w:r w:rsidR="16C5C1E5" w:rsidRPr="005B1331">
        <w:t>.</w:t>
      </w:r>
      <w:r w:rsidR="00C178B4">
        <w:t>8</w:t>
      </w:r>
      <w:r w:rsidR="16C5C1E5" w:rsidRPr="005B1331">
        <w:t xml:space="preserve"> plots/site in 2015 and 1</w:t>
      </w:r>
      <w:r w:rsidR="00C178B4">
        <w:t>4</w:t>
      </w:r>
      <w:r w:rsidR="16C5C1E5" w:rsidRPr="005B1331">
        <w:t>.</w:t>
      </w:r>
      <w:r w:rsidR="00C178B4">
        <w:t>8</w:t>
      </w:r>
      <w:r w:rsidR="00B32D2B">
        <w:t xml:space="preserve"> plots/site</w:t>
      </w:r>
      <w:r w:rsidR="16C5C1E5" w:rsidRPr="005B1331">
        <w:t xml:space="preserve"> in 2021.</w:t>
      </w:r>
      <w:r w:rsidRPr="005B1331">
        <w:t xml:space="preserve"> </w:t>
      </w:r>
      <w:r w:rsidR="7B01D53C" w:rsidRPr="005B1331">
        <w:t>Relative percent cover of native species ranged from 0</w:t>
      </w:r>
      <w:r w:rsidR="00F077C2">
        <w:t>–</w:t>
      </w:r>
      <w:r w:rsidR="7B01D53C" w:rsidRPr="005B1331">
        <w:t xml:space="preserve">100% </w:t>
      </w:r>
      <w:r w:rsidR="21DB7013" w:rsidRPr="005B1331">
        <w:t xml:space="preserve">in the </w:t>
      </w:r>
      <w:r w:rsidR="341BB388" w:rsidRPr="005B1331">
        <w:t>created marsh</w:t>
      </w:r>
      <w:r w:rsidR="21DB7013" w:rsidRPr="005B1331">
        <w:t xml:space="preserve"> sample plots, averaging</w:t>
      </w:r>
      <w:r w:rsidR="66EAEBB9" w:rsidRPr="005B1331">
        <w:t xml:space="preserve"> 60.</w:t>
      </w:r>
      <w:r w:rsidR="00C178B4">
        <w:t>2</w:t>
      </w:r>
      <w:r w:rsidR="00EC57B7">
        <w:t>%</w:t>
      </w:r>
      <w:r w:rsidR="66EAEBB9" w:rsidRPr="005B1331">
        <w:t xml:space="preserve"> </w:t>
      </w:r>
      <w:r w:rsidR="000E26D3">
        <w:t>(SD =</w:t>
      </w:r>
      <w:r w:rsidR="66EAEBB9" w:rsidRPr="005B1331">
        <w:t xml:space="preserve"> 35.8</w:t>
      </w:r>
      <w:r w:rsidR="000E26D3">
        <w:t>%)</w:t>
      </w:r>
      <w:r w:rsidR="76A40551" w:rsidRPr="005B1331">
        <w:t>.</w:t>
      </w:r>
      <w:r w:rsidR="67B838DB" w:rsidRPr="005B1331">
        <w:t xml:space="preserve"> </w:t>
      </w:r>
    </w:p>
    <w:p w14:paraId="7D2B1266" w14:textId="115066CE" w:rsidR="600A8E5D" w:rsidRDefault="600A8E5D" w:rsidP="004C769A"/>
    <w:p w14:paraId="3EF62507" w14:textId="77777777" w:rsidR="00397775" w:rsidRDefault="7FCD6A39" w:rsidP="004C769A">
      <w:pPr>
        <w:keepNext/>
        <w:jc w:val="center"/>
      </w:pPr>
      <w:r>
        <w:rPr>
          <w:noProof/>
          <w:lang w:val="en-US"/>
        </w:rPr>
        <w:lastRenderedPageBreak/>
        <w:drawing>
          <wp:inline distT="0" distB="0" distL="0" distR="0" wp14:anchorId="6550FF46" wp14:editId="511C216A">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22">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50165D99" w:rsidR="00AA5631" w:rsidRPr="00AA5631" w:rsidRDefault="00397775" w:rsidP="005D3470">
      <w:pPr>
        <w:pStyle w:val="Caption"/>
      </w:pPr>
      <w:r>
        <w:t xml:space="preserve">Figure </w:t>
      </w:r>
      <w:r>
        <w:fldChar w:fldCharType="begin"/>
      </w:r>
      <w:r>
        <w:instrText>SEQ Figure \* ARABIC</w:instrText>
      </w:r>
      <w:r>
        <w:fldChar w:fldCharType="separate"/>
      </w:r>
      <w:r w:rsidR="006567E1">
        <w:rPr>
          <w:noProof/>
        </w:rPr>
        <w:t>4</w:t>
      </w:r>
      <w:r>
        <w:fldChar w:fldCharType="end"/>
      </w:r>
      <w:r>
        <w:t xml:space="preserve">. </w:t>
      </w:r>
      <w:r w:rsidR="00F077C2">
        <w:t>Scatter plots and b</w:t>
      </w:r>
      <w:r w:rsidR="00F077C2" w:rsidRPr="559EFC6C">
        <w:t>ox and whisker plots displaying the distribution of data for each covariate</w:t>
      </w:r>
      <w:r w:rsidR="00F077C2">
        <w:t xml:space="preserve"> used to model relative percent cover of native species per plot</w:t>
      </w:r>
      <w:r w:rsidR="00F077C2" w:rsidRPr="559EFC6C">
        <w:t xml:space="preserve">. </w:t>
      </w:r>
      <w:r w:rsidR="00F077C2">
        <w:t>Box and whisker m</w:t>
      </w:r>
      <w:r w:rsidR="00F077C2" w:rsidRPr="559EFC6C">
        <w:t xml:space="preserve">edian values are shown by the middle horizontal line of each box plot, separating the upper box (2nd quartile) and lower box (3rd quartile) </w:t>
      </w:r>
      <w:r w:rsidR="003522D6">
        <w:t xml:space="preserve">Percent </w:t>
      </w:r>
      <w:r w:rsidR="00F077C2" w:rsidRPr="559EFC6C">
        <w:t xml:space="preserve">edge habitat </w:t>
      </w:r>
      <w:r w:rsidR="003522D6">
        <w:t xml:space="preserve">and distance upriver </w:t>
      </w:r>
      <w:r w:rsidR="00F077C2" w:rsidRPr="559EFC6C">
        <w:t>were entered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 (centre bottom).</w:t>
      </w:r>
    </w:p>
    <w:p w14:paraId="1080E862" w14:textId="23D77708" w:rsidR="600A8E5D" w:rsidRDefault="29EBDC8C" w:rsidP="004C769A">
      <w:r w:rsidRPr="3A5D7FCA">
        <w:t xml:space="preserve">Among model main effects, only </w:t>
      </w:r>
      <w:r w:rsidR="33F2FFD1" w:rsidRPr="3A5D7FCA">
        <w:t>channel proximity</w:t>
      </w:r>
      <w:r w:rsidRPr="3A5D7FCA">
        <w:t xml:space="preserve"> (</w:t>
      </w:r>
      <w:r w:rsidRPr="3A5D7FCA">
        <w:rPr>
          <w:i/>
          <w:iCs/>
        </w:rPr>
        <w:t>p</w:t>
      </w:r>
      <w:r w:rsidRPr="3A5D7FCA">
        <w:t xml:space="preserve"> = .03</w:t>
      </w:r>
      <w:r w:rsidR="00D7012B">
        <w:t>2</w:t>
      </w:r>
      <w:r w:rsidRPr="3A5D7FCA">
        <w:t>) had a significant</w:t>
      </w:r>
      <w:r w:rsidR="12D8655B" w:rsidRPr="3A5D7FCA">
        <w:t xml:space="preserve"> positive</w:t>
      </w:r>
      <w:r w:rsidRPr="3A5D7FCA">
        <w:t xml:space="preserve"> effect</w:t>
      </w:r>
      <w:r w:rsidR="3C5A6400" w:rsidRPr="3A5D7FCA">
        <w:t xml:space="preserve"> on native dominance</w:t>
      </w:r>
      <w:r w:rsidR="35C621B1" w:rsidRPr="3A5D7FCA">
        <w:t xml:space="preserve"> (marginal </w:t>
      </w:r>
      <w:r w:rsidR="35C621B1" w:rsidRPr="3A5D7FCA">
        <w:rPr>
          <w:i/>
          <w:iCs/>
        </w:rPr>
        <w:t>R</w:t>
      </w:r>
      <w:r w:rsidR="35C621B1" w:rsidRPr="3A5D7FCA">
        <w:rPr>
          <w:vertAlign w:val="superscript"/>
        </w:rPr>
        <w:t xml:space="preserve">2 </w:t>
      </w:r>
      <w:r w:rsidR="35C621B1" w:rsidRPr="3A5D7FCA">
        <w:t>= 0.0</w:t>
      </w:r>
      <w:r w:rsidR="00B32D2B">
        <w:t>7</w:t>
      </w:r>
      <w:r w:rsidR="00555CFD">
        <w:t>1</w:t>
      </w:r>
      <w:r w:rsidR="35C621B1" w:rsidRPr="3A5D7FCA">
        <w:t xml:space="preserve">, conditional </w:t>
      </w:r>
      <w:r w:rsidR="35C621B1" w:rsidRPr="3A5D7FCA">
        <w:rPr>
          <w:i/>
          <w:iCs/>
        </w:rPr>
        <w:t>R</w:t>
      </w:r>
      <w:r w:rsidR="35C621B1" w:rsidRPr="3A5D7FCA">
        <w:rPr>
          <w:vertAlign w:val="superscript"/>
        </w:rPr>
        <w:t>2</w:t>
      </w:r>
      <w:r w:rsidR="35C621B1" w:rsidRPr="3A5D7FCA">
        <w:t>= 0.4</w:t>
      </w:r>
      <w:r w:rsidR="00555CFD">
        <w:t>1</w:t>
      </w:r>
      <w:r w:rsidR="003522D6">
        <w:t>; Fig. 3</w:t>
      </w:r>
      <w:r w:rsidR="35C621B1" w:rsidRPr="3A5D7FCA">
        <w:t>).</w:t>
      </w:r>
      <w:r w:rsidR="36B2FB8C" w:rsidRPr="3A5D7FCA">
        <w:t xml:space="preserve"> The significant interaction between channel proximity and elevation suggest</w:t>
      </w:r>
      <w:r w:rsidR="49D15540" w:rsidRPr="3A5D7FCA">
        <w:t>s</w:t>
      </w:r>
      <w:r w:rsidR="36B2FB8C" w:rsidRPr="3A5D7FCA">
        <w:t xml:space="preserve"> that mid to high elevation marshes generally experience </w:t>
      </w:r>
      <w:r w:rsidR="270ECA23" w:rsidRPr="3A5D7FCA">
        <w:t xml:space="preserve">more significant </w:t>
      </w:r>
      <w:r w:rsidR="36B2FB8C" w:rsidRPr="3A5D7FCA">
        <w:t xml:space="preserve">declines in native dominance with distance </w:t>
      </w:r>
      <w:r w:rsidR="11EC65A5" w:rsidRPr="3A5D7FCA">
        <w:t>from channel</w:t>
      </w:r>
      <w:r w:rsidR="57DAEF7A" w:rsidRPr="3A5D7FCA">
        <w:t>s</w:t>
      </w:r>
      <w:r w:rsidR="2006FBD8" w:rsidRPr="3A5D7FCA">
        <w:t xml:space="preserve"> (</w:t>
      </w:r>
      <w:r w:rsidR="00D7012B" w:rsidRPr="00D7012B">
        <w:rPr>
          <w:i/>
          <w:iCs/>
        </w:rPr>
        <w:t>p</w:t>
      </w:r>
      <w:r w:rsidR="00D7012B">
        <w:t xml:space="preserve"> = .00</w:t>
      </w:r>
      <w:r w:rsidR="00555CFD">
        <w:t>2</w:t>
      </w:r>
      <w:r w:rsidR="00D7012B">
        <w:t xml:space="preserve">; </w:t>
      </w:r>
      <w:r w:rsidR="003522D6" w:rsidRPr="00D7012B">
        <w:t>Fig</w:t>
      </w:r>
      <w:r w:rsidR="003522D6">
        <w:t>. 4</w:t>
      </w:r>
      <w:r w:rsidR="2006FBD8" w:rsidRPr="3A5D7FCA">
        <w:t>)</w:t>
      </w:r>
      <w:r w:rsidR="11009B37" w:rsidRPr="3A5D7FCA">
        <w:t xml:space="preserve">. </w:t>
      </w:r>
      <w:r w:rsidR="402DC15D" w:rsidRPr="3A5D7FCA">
        <w:t xml:space="preserve">Distance upriver </w:t>
      </w:r>
      <w:r w:rsidR="00D7012B">
        <w:t>(</w:t>
      </w:r>
      <w:r w:rsidR="00D7012B">
        <w:rPr>
          <w:i/>
          <w:iCs/>
        </w:rPr>
        <w:t xml:space="preserve">p </w:t>
      </w:r>
      <w:r w:rsidR="00D7012B">
        <w:t xml:space="preserve">= .027) </w:t>
      </w:r>
      <w:r w:rsidR="0AB486A2" w:rsidRPr="3A5D7FCA">
        <w:t>and plots located in inland basins</w:t>
      </w:r>
      <w:r w:rsidR="00D7012B">
        <w:t xml:space="preserve"> (</w:t>
      </w:r>
      <w:r w:rsidR="00D7012B">
        <w:rPr>
          <w:i/>
          <w:iCs/>
        </w:rPr>
        <w:t>p</w:t>
      </w:r>
      <w:r w:rsidR="00D7012B">
        <w:t xml:space="preserve"> = .04</w:t>
      </w:r>
      <w:r w:rsidR="00555CFD">
        <w:t>4</w:t>
      </w:r>
      <w:r w:rsidR="00D7012B">
        <w:t>)</w:t>
      </w:r>
      <w:r w:rsidR="0AB486A2" w:rsidRPr="3A5D7FCA">
        <w:t xml:space="preserve"> had more substantial negative effects</w:t>
      </w:r>
      <w:r w:rsidR="0FA8AB85" w:rsidRPr="3A5D7FCA">
        <w:t>,</w:t>
      </w:r>
      <w:r w:rsidR="0AB486A2" w:rsidRPr="3A5D7FCA">
        <w:t xml:space="preserve"> with </w:t>
      </w:r>
      <w:r w:rsidR="79E2554D" w:rsidRPr="3A5D7FCA">
        <w:t>plots</w:t>
      </w:r>
      <w:r w:rsidR="0AB486A2" w:rsidRPr="3A5D7FCA">
        <w:t xml:space="preserve"> averaging declines of nearly </w:t>
      </w:r>
      <w:r w:rsidR="71EFC3EC" w:rsidRPr="3A5D7FCA">
        <w:t>1% per kilometer upriver, and 14% in inland basins.</w:t>
      </w:r>
      <w:r w:rsidR="12443E84" w:rsidRPr="3A5D7FCA">
        <w:t xml:space="preserve"> </w:t>
      </w:r>
      <w:r w:rsidR="152DFDC2" w:rsidRPr="3A5D7FCA">
        <w:t xml:space="preserve">Project age, </w:t>
      </w:r>
      <w:r w:rsidR="4E350B3E" w:rsidRPr="3A5D7FCA">
        <w:t>r</w:t>
      </w:r>
      <w:r w:rsidRPr="3A5D7FCA">
        <w:t>iver arm</w:t>
      </w:r>
      <w:r w:rsidR="223AF68B" w:rsidRPr="3A5D7FCA">
        <w:t xml:space="preserve"> and elevation had no significant effect.</w:t>
      </w:r>
      <w:r w:rsidR="49C31C26" w:rsidRPr="3A5D7FCA">
        <w:t xml:space="preserve"> Though no significant interaction was observed between distance upriver and elevation, there are indications that low elevation marshes</w:t>
      </w:r>
      <w:r w:rsidR="00B32D2B">
        <w:t xml:space="preserve"> may</w:t>
      </w:r>
      <w:r w:rsidR="49C31C26" w:rsidRPr="3A5D7FCA">
        <w:t xml:space="preserve"> experience greater declines in native dominance with distance upriver than mid to high elevation marshes.</w:t>
      </w:r>
    </w:p>
    <w:p w14:paraId="764A735E" w14:textId="55CF740C" w:rsidR="3A5D7FCA" w:rsidRDefault="3A5D7FCA" w:rsidP="004C769A"/>
    <w:p w14:paraId="2BD5C035" w14:textId="40FCFA97" w:rsidR="600A8E5D" w:rsidRPr="004C769A" w:rsidRDefault="2C7672EC" w:rsidP="004C769A">
      <w:pPr>
        <w:pStyle w:val="Heading2"/>
      </w:pPr>
      <w:r w:rsidRPr="004C769A">
        <w:lastRenderedPageBreak/>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p>
    <w:p w14:paraId="25C674E7" w14:textId="0662D4AB" w:rsidR="00CA40B1" w:rsidRDefault="769A0334" w:rsidP="00CA40B1">
      <w:r w:rsidRPr="005B1331">
        <w:t xml:space="preserve">A total of </w:t>
      </w:r>
      <w:r w:rsidR="15F72E70" w:rsidRPr="005B1331">
        <w:t>17</w:t>
      </w:r>
      <w:r w:rsidR="0071679A">
        <w:t>40</w:t>
      </w:r>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r w:rsidR="00B32D2B">
        <w:t>70</w:t>
      </w:r>
      <w:r w:rsidR="2617484C" w:rsidRPr="005B1331">
        <w:t xml:space="preserve"> originating from </w:t>
      </w:r>
      <w:r w:rsidR="04027C61" w:rsidRPr="005B1331">
        <w:t>79</w:t>
      </w:r>
      <w:r w:rsidR="2617484C" w:rsidRPr="005B1331">
        <w:t xml:space="preserve"> created marshes</w:t>
      </w:r>
      <w:r w:rsidR="00B32D2B">
        <w:t xml:space="preserve"> (see 3.2 for more details)</w:t>
      </w:r>
      <w:r w:rsidR="2617484C" w:rsidRPr="005B1331">
        <w:t xml:space="preserve">, and 470 from </w:t>
      </w:r>
      <w:r w:rsidR="3C553CFA" w:rsidRPr="005B1331">
        <w:t xml:space="preserve">16 </w:t>
      </w:r>
      <w:r w:rsidR="2617484C" w:rsidRPr="005B1331">
        <w:t>reference marshes</w:t>
      </w:r>
      <w:r w:rsidR="00AA5631">
        <w:t xml:space="preserve"> (Fig. 5)</w:t>
      </w:r>
      <w:r w:rsidR="7377992F" w:rsidRPr="005B1331">
        <w:t>.</w:t>
      </w:r>
      <w:r w:rsidR="3D6E60D0" w:rsidRPr="005B1331">
        <w:t xml:space="preserve"> </w:t>
      </w:r>
      <w:r w:rsidR="64853C5F" w:rsidRPr="005B1331">
        <w:t xml:space="preserve">Sampling effort was similar in compensation sites between years, however reference sites were sampled with greater intensity in 2015, averaging </w:t>
      </w:r>
      <w:r w:rsidR="0071679A">
        <w:t>42</w:t>
      </w:r>
      <w:r w:rsidR="420AC6DC" w:rsidRPr="005B1331">
        <w:t>.0</w:t>
      </w:r>
      <w:r w:rsidR="64853C5F" w:rsidRPr="005B1331">
        <w:t xml:space="preserve"> plots</w:t>
      </w:r>
      <w:r w:rsidR="00854586">
        <w:t xml:space="preserve"> in 7 sites,</w:t>
      </w:r>
      <w:r w:rsidR="64853C5F" w:rsidRPr="005B1331">
        <w:t xml:space="preserve"> versus </w:t>
      </w:r>
      <w:r w:rsidR="6F099043" w:rsidRPr="005B1331">
        <w:t>1</w:t>
      </w:r>
      <w:r w:rsidR="0071679A">
        <w:t>9</w:t>
      </w:r>
      <w:r w:rsidR="6F099043" w:rsidRPr="005B1331">
        <w:t>.</w:t>
      </w:r>
      <w:r w:rsidR="0071679A">
        <w:t>6</w:t>
      </w:r>
      <w:r w:rsidR="64853C5F" w:rsidRPr="005B1331">
        <w:t xml:space="preserve"> plots</w:t>
      </w:r>
      <w:r w:rsidR="00854586">
        <w:t xml:space="preserve"> in 9 s</w:t>
      </w:r>
      <w:r w:rsidR="64853C5F" w:rsidRPr="005B1331">
        <w:t>ite</w:t>
      </w:r>
      <w:r w:rsidR="00854586">
        <w:t>s</w:t>
      </w:r>
      <w:r w:rsidR="64853C5F" w:rsidRPr="005B1331">
        <w:t xml:space="preserve"> in 2021.</w:t>
      </w:r>
      <w:r w:rsidR="15F72E70" w:rsidRPr="005B1331">
        <w:t xml:space="preserve"> </w:t>
      </w:r>
      <w:r w:rsidR="34AE82F4" w:rsidRPr="005B1331">
        <w:t>Native richness ranged from 0</w:t>
      </w:r>
      <w:r w:rsidR="0071679A">
        <w:t>–</w:t>
      </w:r>
      <w:r w:rsidR="34AE82F4" w:rsidRPr="005B1331">
        <w:t>13 species</w:t>
      </w:r>
      <w:r w:rsidR="5F16ED13" w:rsidRPr="005B1331">
        <w:t>/plot</w:t>
      </w:r>
      <w:r w:rsidR="23ECEC17" w:rsidRPr="005B1331">
        <w:t>,</w:t>
      </w:r>
      <w:r w:rsidR="082ABEA8" w:rsidRPr="005B1331">
        <w:t xml:space="preserve"> averaging 3.</w:t>
      </w:r>
      <w:r w:rsidR="77C495D1" w:rsidRPr="005B1331">
        <w:t>6</w:t>
      </w:r>
      <w:r w:rsidR="00976373">
        <w:t xml:space="preserve"> species/plot</w:t>
      </w:r>
      <w:r w:rsidR="77C495D1" w:rsidRPr="005B1331">
        <w:t xml:space="preserve"> </w:t>
      </w:r>
      <w:r w:rsidR="00F65639">
        <w:t xml:space="preserve">(SD = </w:t>
      </w:r>
      <w:r w:rsidR="721E4511" w:rsidRPr="005B1331">
        <w:t>2.4</w:t>
      </w:r>
      <w:r w:rsidR="00F65639">
        <w:t>)</w:t>
      </w:r>
      <w:r w:rsidR="5B0AF3BE" w:rsidRPr="005B1331">
        <w:t xml:space="preserve">. </w:t>
      </w:r>
      <w:r w:rsidR="00CA40B1" w:rsidRPr="005B1331">
        <w:t>Elevation (</w:t>
      </w:r>
      <w:r w:rsidR="00CA40B1" w:rsidRPr="005B1331">
        <w:rPr>
          <w:i/>
          <w:iCs/>
        </w:rPr>
        <w:t>p</w:t>
      </w:r>
      <w:r w:rsidR="00CA40B1" w:rsidRPr="005B1331">
        <w:t xml:space="preserve"> &lt;.001)</w:t>
      </w:r>
      <w:r w:rsidR="00CA40B1">
        <w:t xml:space="preserve">, </w:t>
      </w:r>
      <w:r w:rsidR="00CA40B1" w:rsidRPr="005B1331">
        <w:t>distance upriver (</w:t>
      </w:r>
      <w:r w:rsidR="00CA40B1" w:rsidRPr="005B1331">
        <w:rPr>
          <w:i/>
          <w:iCs/>
        </w:rPr>
        <w:t xml:space="preserve">p = </w:t>
      </w:r>
      <w:r w:rsidR="00CA40B1" w:rsidRPr="005B1331">
        <w:t>.02</w:t>
      </w:r>
      <w:r w:rsidR="00CA40B1">
        <w:t>8</w:t>
      </w:r>
      <w:r w:rsidR="00CA40B1" w:rsidRPr="005B1331">
        <w:t>)</w:t>
      </w:r>
      <w:r w:rsidR="00CA40B1">
        <w:t xml:space="preserve">, and channel proximity </w:t>
      </w:r>
      <w:r w:rsidR="00CA40B1" w:rsidRPr="005B1331">
        <w:t xml:space="preserve">had significant positive effects on native richness, with an average increase of 0.8 native species/plot with each meter elevation, </w:t>
      </w:r>
      <w:r w:rsidR="00B959EA">
        <w:t>0</w:t>
      </w:r>
      <w:r w:rsidR="00CA40B1" w:rsidRPr="005B1331">
        <w:t>.06 native species/plot with each kilometer upriver</w:t>
      </w:r>
      <w:r w:rsidR="00CA40B1">
        <w:t xml:space="preserve">, and </w:t>
      </w:r>
      <w:r w:rsidR="00B959EA">
        <w:t>0</w:t>
      </w:r>
      <w:r w:rsidR="00CA40B1">
        <w:t>.01 species/plot per meter distance from channel</w:t>
      </w:r>
      <w:r w:rsidR="00CA40B1" w:rsidRPr="005B1331">
        <w:t xml:space="preserve"> (marginal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0.6</w:t>
      </w:r>
      <w:r w:rsidR="00CA40B1">
        <w:t>41</w:t>
      </w:r>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0.44</w:t>
      </w:r>
      <w:r w:rsidR="00CA40B1">
        <w:t>4; Fig. 6</w:t>
      </w:r>
      <w:r w:rsidR="00CA40B1" w:rsidRPr="005B1331">
        <w:t xml:space="preserve">). The placement of a plot in a reference site had no significant effect, nor did river arm or </w:t>
      </w:r>
      <w:r w:rsidR="00CA40B1">
        <w:t>an interaction between distance upriver and elevation.</w:t>
      </w:r>
    </w:p>
    <w:p w14:paraId="04CDCA99" w14:textId="508A68E5" w:rsidR="600A8E5D" w:rsidRDefault="600A8E5D" w:rsidP="004C769A"/>
    <w:p w14:paraId="2AE3C34F" w14:textId="50F61C06" w:rsidR="00AA5631" w:rsidRDefault="00AA5631" w:rsidP="004C769A"/>
    <w:p w14:paraId="0C9DDFE2" w14:textId="3D3D2DBF" w:rsidR="00AA5631" w:rsidRDefault="00AA5631" w:rsidP="004C769A"/>
    <w:p w14:paraId="6F10CB1B" w14:textId="724CB906" w:rsidR="00AA5631" w:rsidRDefault="00AA5631" w:rsidP="004C769A"/>
    <w:p w14:paraId="046322E1" w14:textId="264A3940" w:rsidR="00AA5631" w:rsidRDefault="00AA5631" w:rsidP="004C769A"/>
    <w:p w14:paraId="088303A0" w14:textId="252ECD85" w:rsidR="00AA5631" w:rsidRDefault="00AA5631" w:rsidP="004C769A"/>
    <w:p w14:paraId="0F8F2A3B" w14:textId="32B12102" w:rsidR="00AA5631" w:rsidRDefault="00AA5631" w:rsidP="004C769A"/>
    <w:p w14:paraId="504C2211" w14:textId="13C3C5F0" w:rsidR="00AA5631" w:rsidRDefault="00AA5631" w:rsidP="004C769A"/>
    <w:p w14:paraId="588D40E8" w14:textId="23F39934" w:rsidR="00AA5631" w:rsidRDefault="00AA5631" w:rsidP="004C769A"/>
    <w:p w14:paraId="53492340" w14:textId="37DA3367" w:rsidR="00AA5631" w:rsidRDefault="00AA5631" w:rsidP="004C769A"/>
    <w:p w14:paraId="48F2D880" w14:textId="74DADF79" w:rsidR="00AA5631" w:rsidRDefault="00AA5631" w:rsidP="004C769A"/>
    <w:p w14:paraId="0BBC0970" w14:textId="47C2D77E" w:rsidR="00AA5631" w:rsidRDefault="00AA5631" w:rsidP="004C769A"/>
    <w:p w14:paraId="18D1D365" w14:textId="44A77C45" w:rsidR="00AA5631" w:rsidRDefault="00AA5631" w:rsidP="004C769A"/>
    <w:p w14:paraId="68572DD8" w14:textId="1ABBB28B" w:rsidR="00AA5631" w:rsidRDefault="00AA5631" w:rsidP="004C769A"/>
    <w:p w14:paraId="2DBD381E" w14:textId="4F1EA486" w:rsidR="00AA5631" w:rsidRDefault="00AA5631" w:rsidP="004C769A"/>
    <w:p w14:paraId="659A8969" w14:textId="448B87FB" w:rsidR="00AA5631" w:rsidRDefault="00AA5631" w:rsidP="004C769A"/>
    <w:p w14:paraId="37EC8672" w14:textId="07EE8A3A" w:rsidR="00AA5631" w:rsidRDefault="00AA5631" w:rsidP="004C769A"/>
    <w:p w14:paraId="65397922" w14:textId="6045286F" w:rsidR="00AA5631" w:rsidRDefault="00AA5631" w:rsidP="004C769A"/>
    <w:p w14:paraId="582D1851" w14:textId="550ACE24" w:rsidR="00AA5631" w:rsidRDefault="00AA5631" w:rsidP="004C769A"/>
    <w:p w14:paraId="1A931871" w14:textId="181D66F8" w:rsidR="00AA5631" w:rsidRDefault="00AA5631" w:rsidP="004C769A"/>
    <w:p w14:paraId="3B03E93F" w14:textId="2B315AB0" w:rsidR="00AA5631" w:rsidRDefault="00AA5631" w:rsidP="004C769A"/>
    <w:p w14:paraId="1F70DEBE" w14:textId="481DD978" w:rsidR="00AA5631" w:rsidRDefault="00AA5631" w:rsidP="004C769A"/>
    <w:p w14:paraId="3C2C9E25" w14:textId="6E627811" w:rsidR="00AA5631" w:rsidRDefault="00AA5631" w:rsidP="004C769A"/>
    <w:p w14:paraId="52A508A7" w14:textId="2049DED6" w:rsidR="00AA5631" w:rsidRDefault="00AA5631" w:rsidP="004C769A"/>
    <w:p w14:paraId="4CF68E5C" w14:textId="29C0385D" w:rsidR="00AA5631" w:rsidRDefault="00AA5631" w:rsidP="004C769A"/>
    <w:p w14:paraId="4E3F1290" w14:textId="59517E0E" w:rsidR="00AA5631" w:rsidRDefault="00AA5631" w:rsidP="004C769A"/>
    <w:p w14:paraId="265DC6DD" w14:textId="76A2D5B6" w:rsidR="00AA5631" w:rsidRDefault="00AA5631" w:rsidP="004C769A"/>
    <w:p w14:paraId="5FEDA79E" w14:textId="3B444605" w:rsidR="00AA5631" w:rsidRDefault="00AA5631" w:rsidP="004C769A"/>
    <w:p w14:paraId="3D6F7AF5" w14:textId="46E78A0E" w:rsidR="00AA5631" w:rsidRDefault="00AA5631" w:rsidP="004C769A"/>
    <w:p w14:paraId="258551DD" w14:textId="3BA814B3" w:rsidR="600A8E5D" w:rsidRDefault="008A6AB4" w:rsidP="004C769A">
      <w:pPr>
        <w:pStyle w:val="Caption"/>
      </w:pPr>
      <w:r>
        <w:rPr>
          <w:noProof/>
          <w:lang w:val="en-US"/>
        </w:rPr>
        <w:lastRenderedPageBreak/>
        <w:drawing>
          <wp:anchor distT="0" distB="0" distL="114300" distR="114300" simplePos="0" relativeHeight="251658244" behindDoc="1" locked="0" layoutInCell="1" allowOverlap="1" wp14:anchorId="19333DC8" wp14:editId="03361CB8">
            <wp:simplePos x="0" y="0"/>
            <wp:positionH relativeFrom="column">
              <wp:posOffset>165100</wp:posOffset>
            </wp:positionH>
            <wp:positionV relativeFrom="paragraph">
              <wp:posOffset>0</wp:posOffset>
            </wp:positionV>
            <wp:extent cx="5443220" cy="8166100"/>
            <wp:effectExtent l="0" t="0" r="5080"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a:blip r:embed="rId23">
                      <a:extLst>
                        <a:ext uri="{28A0092B-C50C-407E-A947-70E740481C1C}">
                          <a14:useLocalDpi xmlns:a14="http://schemas.microsoft.com/office/drawing/2010/main" val="0"/>
                        </a:ext>
                      </a:extLst>
                    </a:blip>
                    <a:stretch>
                      <a:fillRect/>
                    </a:stretch>
                  </pic:blipFill>
                  <pic:spPr>
                    <a:xfrm>
                      <a:off x="0" y="0"/>
                      <a:ext cx="5443220" cy="8166100"/>
                    </a:xfrm>
                    <a:prstGeom prst="rect">
                      <a:avLst/>
                    </a:prstGeom>
                  </pic:spPr>
                </pic:pic>
              </a:graphicData>
            </a:graphic>
            <wp14:sizeRelH relativeFrom="page">
              <wp14:pctWidth>0</wp14:pctWidth>
            </wp14:sizeRelH>
            <wp14:sizeRelV relativeFrom="page">
              <wp14:pctHeight>0</wp14:pctHeight>
            </wp14:sizeRelV>
          </wp:anchor>
        </w:drawing>
      </w:r>
      <w:r w:rsidR="00397775">
        <w:t xml:space="preserve">Figure </w:t>
      </w:r>
      <w:r w:rsidR="00397775">
        <w:fldChar w:fldCharType="begin"/>
      </w:r>
      <w:r w:rsidR="00397775">
        <w:instrText>SEQ Figure \* ARABIC</w:instrText>
      </w:r>
      <w:r w:rsidR="00397775">
        <w:fldChar w:fldCharType="separate"/>
      </w:r>
      <w:r w:rsidR="006567E1">
        <w:rPr>
          <w:noProof/>
        </w:rPr>
        <w:t>5</w:t>
      </w:r>
      <w:r w:rsidR="00397775">
        <w:fldChar w:fldCharType="end"/>
      </w:r>
      <w:r w:rsidR="00397775">
        <w:t>.</w:t>
      </w:r>
      <w:r w:rsidR="00397775" w:rsidRPr="00397775">
        <w:t xml:space="preserve"> </w:t>
      </w:r>
      <w:r w:rsidR="00AA5631">
        <w:t>Scatter plots and b</w:t>
      </w:r>
      <w:r w:rsidR="00AA5631" w:rsidRPr="559EFC6C">
        <w:t>ox and whisker plots displaying the distribution of data for each covariate</w:t>
      </w:r>
      <w:r w:rsidR="00AA5631">
        <w:t xml:space="preserve"> used to model native richness/plot (left) and non-native richness/plot (right)</w:t>
      </w:r>
      <w:r w:rsidR="00AA5631" w:rsidRPr="559EFC6C">
        <w:t xml:space="preserve">. </w:t>
      </w:r>
      <w:r w:rsidR="00AA5631">
        <w:t>Box and whisker m</w:t>
      </w:r>
      <w:r w:rsidR="00AA5631" w:rsidRPr="559EFC6C">
        <w:t xml:space="preserve">edian values are shown by the middle horizontal line of each box plot, separating the upper box (2nd quartile) and lower box (3rd quartile) </w:t>
      </w:r>
      <w:r w:rsidR="00AA5631">
        <w:t xml:space="preserve">Percent </w:t>
      </w:r>
      <w:r w:rsidR="00AA5631" w:rsidRPr="559EFC6C">
        <w:t xml:space="preserve">edge habitat </w:t>
      </w:r>
      <w:r w:rsidR="00AA5631">
        <w:t xml:space="preserve">and distance upriver </w:t>
      </w:r>
      <w:r w:rsidR="00AA5631" w:rsidRPr="559EFC6C">
        <w:t>were entered as interacting terms</w:t>
      </w:r>
      <w:r w:rsidR="00AA5631">
        <w:t xml:space="preserve"> with elevation</w:t>
      </w:r>
      <w:r w:rsidR="00AA5631" w:rsidRPr="559EFC6C">
        <w:t xml:space="preserve">, which we have visualized by showing the interactions relative to low (&lt; [mean - </w:t>
      </w:r>
      <w:r w:rsidR="00AA5631">
        <w:t>σ])</w:t>
      </w:r>
      <w:r w:rsidR="00AA5631" w:rsidRPr="559EFC6C">
        <w:t xml:space="preserve">, average (mean), and high (&gt; [mean + </w:t>
      </w:r>
      <w:r w:rsidR="00AA5631">
        <w:t>σ]</w:t>
      </w:r>
      <w:r w:rsidR="00AA5631" w:rsidRPr="559EFC6C">
        <w:t>) maximum elevation values (centre bottom).</w:t>
      </w:r>
    </w:p>
    <w:p w14:paraId="3AAC5460" w14:textId="57C331FE" w:rsidR="600A8E5D" w:rsidRDefault="05F114BC" w:rsidP="004C769A">
      <w:r w:rsidRPr="43C0CAC4">
        <w:lastRenderedPageBreak/>
        <w:t>N</w:t>
      </w:r>
      <w:r w:rsidR="4C404CE9" w:rsidRPr="43C0CAC4">
        <w:t xml:space="preserve">on-native richness ranged from 0–12 species/plot, averaging 2.5 </w:t>
      </w:r>
      <w:r w:rsidR="00F65639">
        <w:t>(SD =</w:t>
      </w:r>
      <w:r w:rsidR="4C404CE9" w:rsidRPr="43C0CAC4">
        <w:t xml:space="preserve"> 1.9</w:t>
      </w:r>
      <w:r w:rsidR="00F65639">
        <w:t>)</w:t>
      </w:r>
      <w:r w:rsidR="6FF09B52" w:rsidRPr="43C0CAC4">
        <w:t xml:space="preserve"> over the study area.</w:t>
      </w:r>
      <w:r w:rsidR="08C8BD7D" w:rsidRPr="43C0CAC4">
        <w:t xml:space="preserve"> Similar to native richness, non-native richness wa</w:t>
      </w:r>
      <w:r w:rsidR="75DF6D96" w:rsidRPr="43C0CAC4">
        <w:t>s</w:t>
      </w:r>
      <w:r w:rsidR="08C8BD7D" w:rsidRPr="43C0CAC4">
        <w:t xml:space="preserve"> correlated with elevation (</w:t>
      </w:r>
      <w:r w:rsidR="08C8BD7D" w:rsidRPr="43C0CAC4">
        <w:rPr>
          <w:i/>
          <w:iCs/>
        </w:rPr>
        <w:t>p</w:t>
      </w:r>
      <w:r w:rsidR="08C8BD7D" w:rsidRPr="43C0CAC4">
        <w:t xml:space="preserve"> &lt;</w:t>
      </w:r>
      <w:r w:rsidR="00AA5631">
        <w:t xml:space="preserve"> </w:t>
      </w:r>
      <w:r w:rsidR="08C8BD7D" w:rsidRPr="43C0CAC4">
        <w:t>.001)</w:t>
      </w:r>
      <w:r w:rsidR="00CA40B1">
        <w:t xml:space="preserve">, </w:t>
      </w:r>
      <w:r w:rsidR="08C8BD7D" w:rsidRPr="43C0CAC4">
        <w:t xml:space="preserve">distance upriver </w:t>
      </w:r>
      <w:r w:rsidR="6A783D7A" w:rsidRPr="43C0CAC4">
        <w:t>(</w:t>
      </w:r>
      <w:r w:rsidR="6A783D7A" w:rsidRPr="43C0CAC4">
        <w:rPr>
          <w:i/>
          <w:iCs/>
        </w:rPr>
        <w:t>p</w:t>
      </w:r>
      <w:r w:rsidR="6A783D7A" w:rsidRPr="43C0CAC4">
        <w:t xml:space="preserve"> &lt;.001), </w:t>
      </w:r>
      <w:r w:rsidR="00CA40B1">
        <w:t xml:space="preserve">and </w:t>
      </w:r>
      <w:r w:rsidR="6A783D7A" w:rsidRPr="43C0CAC4">
        <w:t>proximity to channel (</w:t>
      </w:r>
      <w:r w:rsidR="6A783D7A" w:rsidRPr="43C0CAC4">
        <w:rPr>
          <w:i/>
          <w:iCs/>
        </w:rPr>
        <w:t>p</w:t>
      </w:r>
      <w:r w:rsidR="6A783D7A" w:rsidRPr="43C0CAC4">
        <w:t xml:space="preserve"> = .00</w:t>
      </w:r>
      <w:r w:rsidR="00CA40B1">
        <w:t>7</w:t>
      </w:r>
      <w:r w:rsidR="3A6C5A8E" w:rsidRPr="43C0CAC4">
        <w:t xml:space="preserve">; </w:t>
      </w:r>
      <w:r w:rsidR="4E1D9DE6" w:rsidRPr="43C0CAC4">
        <w:t xml:space="preserve">marginal </w:t>
      </w:r>
      <w:r w:rsidR="4E1D9DE6" w:rsidRPr="43C0CAC4">
        <w:rPr>
          <w:i/>
          <w:iCs/>
        </w:rPr>
        <w:t>R</w:t>
      </w:r>
      <w:r w:rsidR="4E1D9DE6" w:rsidRPr="43C0CAC4">
        <w:rPr>
          <w:vertAlign w:val="superscript"/>
        </w:rPr>
        <w:t xml:space="preserve">2 </w:t>
      </w:r>
      <w:r w:rsidR="4E1D9DE6" w:rsidRPr="43C0CAC4">
        <w:t>= 0.1</w:t>
      </w:r>
      <w:r w:rsidR="3ECAA3DA" w:rsidRPr="43C0CAC4">
        <w:t>6</w:t>
      </w:r>
      <w:r w:rsidR="00CA40B1">
        <w:t>4</w:t>
      </w:r>
      <w:r w:rsidR="4E1D9DE6" w:rsidRPr="43C0CAC4">
        <w:t xml:space="preserve">, </w:t>
      </w:r>
      <w:r w:rsidR="3A6C5A8E" w:rsidRPr="43C0CAC4">
        <w:t xml:space="preserve">conditional </w:t>
      </w:r>
      <w:r w:rsidR="3A6C5A8E" w:rsidRPr="43C0CAC4">
        <w:rPr>
          <w:i/>
          <w:iCs/>
        </w:rPr>
        <w:t>R</w:t>
      </w:r>
      <w:r w:rsidR="3A6C5A8E" w:rsidRPr="43C0CAC4">
        <w:rPr>
          <w:vertAlign w:val="superscript"/>
        </w:rPr>
        <w:t xml:space="preserve">2 </w:t>
      </w:r>
      <w:r w:rsidR="3A6C5A8E" w:rsidRPr="43C0CAC4">
        <w:t>= 0.5</w:t>
      </w:r>
      <w:r w:rsidR="325DC692" w:rsidRPr="43C0CAC4">
        <w:t>2</w:t>
      </w:r>
      <w:r w:rsidR="00CA40B1">
        <w:t>2</w:t>
      </w:r>
      <w:r w:rsidR="00AA5631">
        <w:t>; Fig. 6</w:t>
      </w:r>
      <w:r w:rsidR="6A783D7A" w:rsidRPr="43C0CAC4">
        <w:t>).</w:t>
      </w:r>
      <w:r w:rsidR="2D670475" w:rsidRPr="43C0CAC4">
        <w:t xml:space="preserve"> </w:t>
      </w:r>
      <w:r w:rsidR="2B83A72F" w:rsidRPr="43C0CAC4">
        <w:t xml:space="preserve">The placement of plots in </w:t>
      </w:r>
      <w:r w:rsidR="6278B557" w:rsidRPr="43C0CAC4">
        <w:t xml:space="preserve">inland basins, </w:t>
      </w:r>
      <w:r w:rsidR="2B83A72F" w:rsidRPr="43C0CAC4">
        <w:t xml:space="preserve">the North Arm or in reference sites had no significant effect on non-native richness, though there are indications that </w:t>
      </w:r>
      <w:r w:rsidR="38F70E60" w:rsidRPr="43C0CAC4">
        <w:t xml:space="preserve">plots in </w:t>
      </w:r>
      <w:r w:rsidR="2B83A72F" w:rsidRPr="43C0CAC4">
        <w:t xml:space="preserve">reference sites </w:t>
      </w:r>
      <w:r w:rsidR="4EA60349" w:rsidRPr="43C0CAC4">
        <w:t>may be prone to lower non-native richness than</w:t>
      </w:r>
      <w:r w:rsidR="6D2CED1E" w:rsidRPr="43C0CAC4">
        <w:t xml:space="preserve"> those of</w:t>
      </w:r>
      <w:r w:rsidR="4EA60349" w:rsidRPr="43C0CAC4">
        <w:t xml:space="preserve"> created marshes (</w:t>
      </w:r>
      <w:r w:rsidR="4EA60349" w:rsidRPr="43C0CAC4">
        <w:rPr>
          <w:i/>
          <w:iCs/>
        </w:rPr>
        <w:t>p</w:t>
      </w:r>
      <w:r w:rsidR="4EA60349" w:rsidRPr="43C0CAC4">
        <w:t xml:space="preserve"> = .</w:t>
      </w:r>
      <w:r w:rsidR="62A1CDD4" w:rsidRPr="43C0CAC4">
        <w:t>0</w:t>
      </w:r>
      <w:r w:rsidR="00BA6133">
        <w:t>84</w:t>
      </w:r>
      <w:r w:rsidR="4EA60349" w:rsidRPr="43C0CAC4">
        <w:t xml:space="preserve">). </w:t>
      </w:r>
      <w:r w:rsidR="2D670475" w:rsidRPr="43C0CAC4">
        <w:t>A significant interaction was found between distance upriver and elevation (</w:t>
      </w:r>
      <w:r w:rsidR="2D670475" w:rsidRPr="43C0CAC4">
        <w:rPr>
          <w:i/>
          <w:iCs/>
        </w:rPr>
        <w:t>p</w:t>
      </w:r>
      <w:r w:rsidR="2D670475" w:rsidRPr="43C0CAC4">
        <w:t xml:space="preserve"> </w:t>
      </w:r>
      <w:r w:rsidR="05A3255B" w:rsidRPr="43C0CAC4">
        <w:t>=</w:t>
      </w:r>
      <w:r w:rsidR="2D670475" w:rsidRPr="43C0CAC4">
        <w:t xml:space="preserve"> </w:t>
      </w:r>
      <w:r w:rsidR="42FDFFA2" w:rsidRPr="43C0CAC4">
        <w:t>.</w:t>
      </w:r>
      <w:r w:rsidR="6E7946A9" w:rsidRPr="43C0CAC4">
        <w:t>00</w:t>
      </w:r>
      <w:r w:rsidR="6FF3A309" w:rsidRPr="43C0CAC4">
        <w:t>2</w:t>
      </w:r>
      <w:r w:rsidR="6E7946A9" w:rsidRPr="43C0CAC4">
        <w:t>)</w:t>
      </w:r>
      <w:r w:rsidR="0DAF2528" w:rsidRPr="43C0CAC4">
        <w:t xml:space="preserve">, indicating that the effects of </w:t>
      </w:r>
      <w:r w:rsidR="1B8F0F76" w:rsidRPr="43C0CAC4">
        <w:t xml:space="preserve">distance upriver on non-native diversity is dependent on elevation. </w:t>
      </w:r>
      <w:r w:rsidR="28745869" w:rsidRPr="43C0CAC4">
        <w:t>A</w:t>
      </w:r>
      <w:r w:rsidR="3559BAFD" w:rsidRPr="43C0CAC4">
        <w:t>verage and low elevation marshes</w:t>
      </w:r>
      <w:r w:rsidR="3F92E7DD" w:rsidRPr="43C0CAC4">
        <w:t xml:space="preserve"> appear to</w:t>
      </w:r>
      <w:r w:rsidR="3559BAFD" w:rsidRPr="43C0CAC4">
        <w:t xml:space="preserve"> increase in richness with distance upriver, whereas high elevation marshes </w:t>
      </w:r>
      <w:r w:rsidR="40D1EB7B" w:rsidRPr="43C0CAC4">
        <w:t>experience minimal change</w:t>
      </w:r>
      <w:r w:rsidR="3559BAFD" w:rsidRPr="43C0CAC4">
        <w:t>.</w:t>
      </w:r>
      <w:r w:rsidR="6E7547E3" w:rsidRPr="43C0CAC4">
        <w:t xml:space="preserve"> Though not statistically significant, similar trends were observed with the native richness model</w:t>
      </w:r>
      <w:r w:rsidR="4672C171" w:rsidRPr="43C0CAC4">
        <w:t xml:space="preserve"> (</w:t>
      </w:r>
      <w:r w:rsidR="00AA5631">
        <w:t>see Fig. 5 for all visualized interactions</w:t>
      </w:r>
      <w:r w:rsidR="4672C171" w:rsidRPr="43C0CAC4">
        <w:t>)</w:t>
      </w:r>
      <w:r w:rsidR="6E7547E3" w:rsidRPr="43C0CAC4">
        <w:t>.</w:t>
      </w:r>
    </w:p>
    <w:p w14:paraId="4B419C20" w14:textId="01B4D6AC" w:rsidR="600A8E5D" w:rsidRDefault="600A8E5D" w:rsidP="004C769A"/>
    <w:p w14:paraId="3299F8F8" w14:textId="1310B9F4" w:rsidR="00397775" w:rsidRDefault="3A5D7FCA" w:rsidP="004C769A">
      <w:pPr>
        <w:keepNext/>
      </w:pPr>
      <w:r>
        <w:rPr>
          <w:noProof/>
          <w:lang w:val="en-US"/>
        </w:rPr>
        <w:drawing>
          <wp:inline distT="0" distB="0" distL="0" distR="0" wp14:anchorId="23CADF24" wp14:editId="17281C66">
            <wp:extent cx="2824875" cy="3345413"/>
            <wp:effectExtent l="0" t="0" r="0" b="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24">
                      <a:extLst>
                        <a:ext uri="{28A0092B-C50C-407E-A947-70E740481C1C}">
                          <a14:useLocalDpi xmlns:a14="http://schemas.microsoft.com/office/drawing/2010/main" val="0"/>
                        </a:ext>
                      </a:extLst>
                    </a:blip>
                    <a:stretch>
                      <a:fillRect/>
                    </a:stretch>
                  </pic:blipFill>
                  <pic:spPr>
                    <a:xfrm>
                      <a:off x="0" y="0"/>
                      <a:ext cx="2824875" cy="3345413"/>
                    </a:xfrm>
                    <a:prstGeom prst="rect">
                      <a:avLst/>
                    </a:prstGeom>
                  </pic:spPr>
                </pic:pic>
              </a:graphicData>
            </a:graphic>
          </wp:inline>
        </w:drawing>
      </w:r>
      <w:r w:rsidR="00397775">
        <w:rPr>
          <w:noProof/>
          <w:lang w:val="en-US"/>
        </w:rPr>
        <w:drawing>
          <wp:inline distT="0" distB="0" distL="0" distR="0" wp14:anchorId="03BA8063" wp14:editId="600285E6">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25">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p>
    <w:p w14:paraId="57F12034" w14:textId="4C129939" w:rsidR="00397775" w:rsidRDefault="00397775" w:rsidP="004C769A">
      <w:pPr>
        <w:pStyle w:val="Caption"/>
      </w:pPr>
      <w:r>
        <w:t xml:space="preserve">Figure </w:t>
      </w:r>
      <w:r>
        <w:fldChar w:fldCharType="begin"/>
      </w:r>
      <w:r>
        <w:instrText>SEQ Figure \* ARABIC</w:instrText>
      </w:r>
      <w:r>
        <w:fldChar w:fldCharType="separate"/>
      </w:r>
      <w:r w:rsidR="006567E1">
        <w:rPr>
          <w:noProof/>
        </w:rPr>
        <w:t>6</w:t>
      </w:r>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0C603AF4" w14:textId="577FC691" w:rsidR="600A8E5D" w:rsidRPr="004C769A" w:rsidRDefault="6E490991" w:rsidP="004C769A">
      <w:pPr>
        <w:pStyle w:val="Heading1"/>
      </w:pPr>
      <w:r w:rsidRPr="004C769A">
        <w:t>Discussion</w:t>
      </w:r>
    </w:p>
    <w:p w14:paraId="724C74C3" w14:textId="3BA3015E" w:rsidR="4600F354" w:rsidRPr="004C769A" w:rsidRDefault="75CA79F2" w:rsidP="004C769A">
      <w:pPr>
        <w:pStyle w:val="Heading2"/>
      </w:pPr>
      <w:r w:rsidRPr="004C769A">
        <w:t>Marsh Recession</w:t>
      </w:r>
      <w:r w:rsidR="20AA8BA2" w:rsidRPr="004C769A">
        <w:t xml:space="preserve"> Mitigation Strategies</w:t>
      </w:r>
    </w:p>
    <w:p w14:paraId="4E755EF6" w14:textId="6D4C2AAD" w:rsidR="4600F354" w:rsidRDefault="7F18F4F0" w:rsidP="004C769A">
      <w:r w:rsidRPr="43C0CAC4">
        <w:t xml:space="preserve">We found that </w:t>
      </w:r>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 occu</w:t>
      </w:r>
      <w:r w:rsidR="3A0D20C1" w:rsidRPr="43C0CAC4">
        <w:t>r</w:t>
      </w:r>
      <w:r w:rsidR="5B9A781C" w:rsidRPr="43C0CAC4">
        <w:t xml:space="preserve">ring </w:t>
      </w:r>
      <w:r w:rsidR="38F9F1F7" w:rsidRPr="43C0CAC4">
        <w:t xml:space="preserve">in </w:t>
      </w:r>
      <w:r w:rsidR="3FC07E7F" w:rsidRPr="43C0CAC4">
        <w:t xml:space="preserve">39% of </w:t>
      </w:r>
      <w:r w:rsidR="7CF298DF" w:rsidRPr="43C0CAC4">
        <w:t>projects</w:t>
      </w:r>
      <w:r w:rsidR="5B9A781C" w:rsidRPr="43C0CAC4">
        <w:t xml:space="preserve"> </w:t>
      </w:r>
      <w:r w:rsidR="401BD191" w:rsidRPr="43C0CAC4">
        <w:t xml:space="preserve">included </w:t>
      </w:r>
      <w:r w:rsidR="09A708F0" w:rsidRPr="43C0CAC4">
        <w:t>in this study</w:t>
      </w:r>
      <w:r w:rsidR="6220B96D" w:rsidRPr="43C0CAC4">
        <w:t xml:space="preserve">, and representing about </w:t>
      </w:r>
      <w:r w:rsidR="00D53AFF">
        <w:t>22</w:t>
      </w:r>
      <w:r w:rsidR="00D53AFF" w:rsidRPr="3A5D7FCA">
        <w:t>,</w:t>
      </w:r>
      <w:r w:rsidR="00D53AFF">
        <w:t>946 m</w:t>
      </w:r>
      <w:r w:rsidR="00D53AFF" w:rsidRPr="00F13652">
        <w:rPr>
          <w:vertAlign w:val="superscript"/>
        </w:rPr>
        <w:t>2</w:t>
      </w:r>
      <w:r w:rsidR="00D53AFF" w:rsidRPr="3A5D7FCA">
        <w:t xml:space="preserve"> </w:t>
      </w:r>
      <w:r w:rsidR="6220B96D" w:rsidRPr="43C0CAC4">
        <w:t xml:space="preserve">of </w:t>
      </w:r>
      <w:r w:rsidR="48991AEC" w:rsidRPr="43C0CAC4">
        <w:t xml:space="preserve">total </w:t>
      </w:r>
      <w:r w:rsidR="004518DD">
        <w:t xml:space="preserve">recessed marsh </w:t>
      </w:r>
      <w:r w:rsidR="005A5989">
        <w:t>(</w:t>
      </w:r>
      <w:r w:rsidR="00F72422">
        <w:t>s</w:t>
      </w:r>
      <w:r w:rsidR="005A5989">
        <w:t>ee Appendix</w:t>
      </w:r>
      <w:r w:rsidR="00FB0A19">
        <w:t xml:space="preserve"> </w:t>
      </w:r>
      <w:r w:rsidR="00F72422">
        <w:t>B</w:t>
      </w:r>
      <w:r w:rsidR="005A5989">
        <w:t xml:space="preserve"> for </w:t>
      </w:r>
      <w:r w:rsidR="00F72422">
        <w:t>examples</w:t>
      </w:r>
      <w:r w:rsidR="00FB0A19">
        <w:t xml:space="preserve">. </w:t>
      </w:r>
      <w:r w:rsidR="68FBFD1E" w:rsidRPr="43C0CAC4">
        <w:t xml:space="preserve">Similar to recession </w:t>
      </w:r>
      <w:r w:rsidR="5062CDD0" w:rsidRPr="43C0CAC4">
        <w:t>occurring</w:t>
      </w:r>
      <w:r w:rsidR="68FBFD1E" w:rsidRPr="43C0CAC4">
        <w:t xml:space="preserve"> in the natural marshes of the outer estuary,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r w:rsidR="00636E6F">
        <w:t>presumably</w:t>
      </w:r>
      <w:r w:rsidR="00636E6F" w:rsidRPr="43C0CAC4">
        <w:t xml:space="preserve"> </w:t>
      </w:r>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mortality</w:t>
      </w:r>
      <w:r w:rsidR="00397775">
        <w:t xml:space="preserve"> </w:t>
      </w:r>
      <w:r w:rsidR="00397775">
        <w:fldChar w:fldCharType="begin"/>
      </w:r>
      <w:r w:rsidR="00397775">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r w:rsidR="5FA85602" w:rsidRPr="43C0CAC4">
        <w:t>.</w:t>
      </w:r>
      <w:r w:rsidR="7857E268" w:rsidRPr="43C0CAC4">
        <w:t xml:space="preserve"> </w:t>
      </w:r>
      <w:r w:rsidR="14346D15" w:rsidRPr="43C0CAC4">
        <w:t>W</w:t>
      </w:r>
      <w:r w:rsidR="185EE9CA" w:rsidRPr="43C0CAC4">
        <w:t>ave</w:t>
      </w:r>
      <w:r w:rsidR="281B02C0" w:rsidRPr="43C0CAC4">
        <w:t xml:space="preserve"> </w:t>
      </w:r>
      <w:r w:rsidR="2AA7495F" w:rsidRPr="43C0CAC4">
        <w:t>erosion, herbivory by 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r w:rsidR="341CBD86" w:rsidRPr="43C0CAC4">
        <w:t>altered sediment</w:t>
      </w:r>
      <w:r w:rsidR="432C946D" w:rsidRPr="43C0CAC4">
        <w:t xml:space="preserve"> </w:t>
      </w:r>
      <w:r w:rsidR="341CBD86" w:rsidRPr="43C0CAC4">
        <w:t xml:space="preserve">processes, </w:t>
      </w:r>
      <w:r w:rsidR="4F8D0E58" w:rsidRPr="43C0CAC4">
        <w:t xml:space="preserve">sea 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r w:rsidR="110475C2" w:rsidRPr="43C0CAC4">
        <w:t xml:space="preserve"> are </w:t>
      </w:r>
      <w:r w:rsidR="597D6E19" w:rsidRPr="43C0CAC4">
        <w:t xml:space="preserve">all </w:t>
      </w:r>
      <w:r w:rsidR="346C25E8" w:rsidRPr="43C0CAC4">
        <w:t>possible</w:t>
      </w:r>
      <w:r w:rsidR="36F9B112" w:rsidRPr="43C0CAC4">
        <w:t xml:space="preserve"> causes</w:t>
      </w:r>
      <w:r w:rsidR="346C25E8" w:rsidRPr="43C0CAC4">
        <w:t>,</w:t>
      </w:r>
      <w:r w:rsidR="4DEEA6A8" w:rsidRPr="43C0CAC4">
        <w:t xml:space="preserve"> and warrant further investigation</w:t>
      </w:r>
      <w:r w:rsidR="2AA7495F" w:rsidRPr="43C0CAC4">
        <w:t>.</w:t>
      </w:r>
    </w:p>
    <w:p w14:paraId="7B8B1756" w14:textId="497DECEF" w:rsidR="6C1B43F5" w:rsidRDefault="6C1B43F5" w:rsidP="004C769A"/>
    <w:p w14:paraId="2BF7C084" w14:textId="6EB14A50" w:rsidR="559EFC6C" w:rsidRDefault="1E9C7696" w:rsidP="004C769A">
      <w:r w:rsidRPr="001C1CAE">
        <w:t>O</w:t>
      </w:r>
      <w:r w:rsidR="09A708F0" w:rsidRPr="001C1CAE">
        <w:t>ffshore structures</w:t>
      </w:r>
      <w:r w:rsidR="685886D7" w:rsidRPr="001C1CAE">
        <w:t xml:space="preserve">, which included </w:t>
      </w:r>
      <w:r w:rsidR="09A708F0" w:rsidRPr="001C1CAE">
        <w:t xml:space="preserve">log </w:t>
      </w:r>
      <w:r w:rsidR="2BB2B20D" w:rsidRPr="001C1CAE">
        <w:t xml:space="preserve">storage </w:t>
      </w:r>
      <w:r w:rsidR="09A708F0" w:rsidRPr="001C1CAE">
        <w:t xml:space="preserve">booms and </w:t>
      </w:r>
      <w:r w:rsidR="5D722E6F" w:rsidRPr="001C1CAE">
        <w:t>dock</w:t>
      </w:r>
      <w:r w:rsidR="09A708F0" w:rsidRPr="001C1CAE">
        <w:t xml:space="preserve"> structures</w:t>
      </w:r>
      <w:r w:rsidR="7838D08E" w:rsidRPr="001C1CAE">
        <w:t>,</w:t>
      </w:r>
      <w:r w:rsidR="09A708F0" w:rsidRPr="001C1CAE">
        <w:t xml:space="preserve"> were negati</w:t>
      </w:r>
      <w:r w:rsidR="05794AC5" w:rsidRPr="001C1CAE">
        <w:t>vely correlated with recession,</w:t>
      </w:r>
      <w:r w:rsidR="05794AC5" w:rsidRPr="43C0CAC4">
        <w:t xml:space="preserve"> </w:t>
      </w:r>
      <w:r w:rsidR="760FF3A0" w:rsidRPr="43C0CAC4">
        <w:t>suggesting t</w:t>
      </w:r>
      <w:r w:rsidR="629F43D4" w:rsidRPr="43C0CAC4">
        <w:t>hey</w:t>
      </w:r>
      <w:r w:rsidR="1D9E6E54" w:rsidRPr="43C0CAC4">
        <w:t xml:space="preserve"> are</w:t>
      </w:r>
      <w:r w:rsidR="0B0F14FE" w:rsidRPr="43C0CAC4">
        <w:t xml:space="preserve"> at least partially</w:t>
      </w:r>
      <w:r w:rsidR="1D9E6E54" w:rsidRPr="43C0CAC4">
        <w:t xml:space="preserve"> mitigating the biotic and/or abiotic drivers of marsh loss. </w:t>
      </w:r>
      <w:r w:rsidR="005C2A15">
        <w:t xml:space="preserve">As </w:t>
      </w:r>
      <w:r w:rsidR="4E68AEAE" w:rsidRPr="43C0CAC4">
        <w:t xml:space="preserve">log </w:t>
      </w:r>
      <w:r w:rsidR="185E861F" w:rsidRPr="43C0CAC4">
        <w:t xml:space="preserve">storage </w:t>
      </w:r>
      <w:r w:rsidR="66861D6D" w:rsidRPr="43C0CAC4">
        <w:t>booms are often installed to reduce the energy of boat wake</w:t>
      </w:r>
      <w:r w:rsidR="00397775">
        <w:t xml:space="preserve"> </w:t>
      </w:r>
      <w:r w:rsidR="00397775">
        <w:fldChar w:fldCharType="begin"/>
      </w:r>
      <w:r w:rsidR="00397775">
        <w:instrText xml:space="preserve"> ADDIN ZOTERO_ITEM CSL_CITATION {"citationID":"2IzXWmwf","properties":{"formattedCitation":"(Adams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 xml:space="preserve">(Adams &amp; Williams </w:t>
      </w:r>
      <w:r w:rsidR="00397775">
        <w:rPr>
          <w:noProof/>
        </w:rPr>
        <w:lastRenderedPageBreak/>
        <w:t>2004)</w:t>
      </w:r>
      <w:r w:rsidR="00397775">
        <w:fldChar w:fldCharType="end"/>
      </w:r>
      <w:r w:rsidR="66861D6D" w:rsidRPr="43C0CAC4">
        <w:t xml:space="preserve">, this </w:t>
      </w:r>
      <w:r w:rsidR="002F3F78">
        <w:t>could</w:t>
      </w:r>
      <w:r w:rsidR="66861D6D" w:rsidRPr="43C0CAC4">
        <w:t xml:space="preserve"> indicate that boat </w:t>
      </w:r>
      <w:r w:rsidR="4B916063" w:rsidRPr="43C0CAC4">
        <w:t>wake is a driver of</w:t>
      </w:r>
      <w:r w:rsidR="1B14C583" w:rsidRPr="43C0CAC4">
        <w:t xml:space="preserve"> recession</w:t>
      </w:r>
      <w:r w:rsidR="4B916063" w:rsidRPr="43C0CAC4">
        <w:t xml:space="preserve">. </w:t>
      </w:r>
      <w:r w:rsidR="49B959FB" w:rsidRPr="43C0CAC4">
        <w:t xml:space="preserve">Further </w:t>
      </w:r>
      <w:r w:rsidR="7CDA0EC6" w:rsidRPr="43C0CAC4">
        <w:t>evidence</w:t>
      </w:r>
      <w:r w:rsidR="49B959FB" w:rsidRPr="43C0CAC4">
        <w:t xml:space="preserve"> of wake impacts may be the </w:t>
      </w:r>
      <w:r w:rsidR="6FE62275" w:rsidRPr="43C0CAC4">
        <w:t>difference between Main Arm and North Arm sites, with North Arm sites averaging 18% more recessed area</w:t>
      </w:r>
      <w:r w:rsidR="5A64CABE" w:rsidRPr="43C0CAC4">
        <w:t xml:space="preserve"> per site</w:t>
      </w:r>
      <w:r w:rsidR="6FE62275" w:rsidRPr="43C0CAC4">
        <w:t xml:space="preserve">. Though both river </w:t>
      </w:r>
      <w:r w:rsidR="40A20F8E" w:rsidRPr="43C0CAC4">
        <w:t xml:space="preserve">arms </w:t>
      </w:r>
      <w:r w:rsidR="6FE62275" w:rsidRPr="43C0CAC4">
        <w:t xml:space="preserve">support substantial boat </w:t>
      </w:r>
      <w:r w:rsidR="689CF418" w:rsidRPr="43C0CAC4">
        <w:t>traffic</w:t>
      </w:r>
      <w:r w:rsidR="6FE62275" w:rsidRPr="43C0CAC4">
        <w:t>, the North Arm</w:t>
      </w:r>
      <w:r w:rsidR="4358A1BD" w:rsidRPr="43C0CAC4">
        <w:t xml:space="preserve"> channel</w:t>
      </w:r>
      <w:r w:rsidR="6FE62275" w:rsidRPr="43C0CAC4">
        <w:t xml:space="preserve"> is </w:t>
      </w:r>
      <w:r w:rsidR="2B8C116A" w:rsidRPr="43C0CAC4">
        <w:t>narrower</w:t>
      </w:r>
      <w:r w:rsidR="6493AF15" w:rsidRPr="43C0CAC4">
        <w:t xml:space="preserve"> throughout</w:t>
      </w:r>
      <w:r w:rsidR="6FE62275" w:rsidRPr="43C0CAC4">
        <w:t>, allowing</w:t>
      </w:r>
      <w:r w:rsidR="15748832" w:rsidRPr="43C0CAC4">
        <w:t xml:space="preserve"> less time</w:t>
      </w:r>
      <w:r w:rsidR="00F8589F">
        <w:t xml:space="preserve"> and distance</w:t>
      </w:r>
      <w:r w:rsidR="15748832" w:rsidRPr="43C0CAC4">
        <w:t xml:space="preserve"> for wave energy to dissipate before reaching the shore.</w:t>
      </w:r>
      <w:r w:rsidR="00481944">
        <w:t xml:space="preserve"> </w:t>
      </w:r>
      <w:r w:rsidR="0055396F" w:rsidRPr="43C0CAC4">
        <w:t>The negative effect of debris fences on recession may also be interpreted as evidence of wave erosion, as these fences generally occur at the entrance to highly protected inland channels and lagoons.</w:t>
      </w:r>
    </w:p>
    <w:p w14:paraId="62A1B269" w14:textId="227CDF44" w:rsidR="559EFC6C" w:rsidRDefault="559EFC6C" w:rsidP="004C769A"/>
    <w:p w14:paraId="0ED12235" w14:textId="149AFFF2" w:rsidR="559EFC6C" w:rsidRDefault="00D74D8E" w:rsidP="004C769A">
      <w:r>
        <w:t xml:space="preserve">Reduced recession </w:t>
      </w:r>
      <w:r w:rsidR="00D851A4">
        <w:t>in highly protected inland marshes may also point to herbivory by Canada Geese as a contributing factor</w:t>
      </w:r>
      <w:r w:rsidR="004F23BD">
        <w:t>.</w:t>
      </w:r>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397775">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nearby estuaries</w:t>
      </w:r>
      <w:r w:rsidR="15527FC4" w:rsidRPr="43C0CAC4">
        <w:t xml:space="preserve"> </w:t>
      </w:r>
      <w:r w:rsidR="00397775">
        <w:fldChar w:fldCharType="begin"/>
      </w:r>
      <w:r w:rsidR="00397775">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Branta canadensis (Canada Geese) on the fitness of Carex lyngbyei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(Branta canadensis)?","volume":"25","author":[{"family":"Dawe","given":"Neil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(Crandell 2001; Dawe et al. 2015)</w:t>
      </w:r>
      <w:r w:rsidR="00397775">
        <w:fldChar w:fldCharType="end"/>
      </w:r>
      <w:r w:rsidR="5237CFB5" w:rsidRPr="43C0CAC4">
        <w:t>.</w:t>
      </w:r>
      <w:r w:rsidR="02D1A89A" w:rsidRPr="43C0CAC4">
        <w:t xml:space="preserve"> </w:t>
      </w:r>
      <w:r w:rsidR="43C0CAC4" w:rsidRPr="43C0CAC4">
        <w:t>Herbivory was noted in more than half of the</w:t>
      </w:r>
      <w:r w:rsidR="42874C54" w:rsidRPr="43C0CAC4">
        <w:t xml:space="preserve"> </w:t>
      </w:r>
      <w:r w:rsidR="43C0CAC4" w:rsidRPr="43C0CAC4">
        <w:t xml:space="preserve">created marshes visited in this study, with high </w:t>
      </w:r>
      <w:r w:rsidR="4DF2B5A6" w:rsidRPr="43C0CAC4">
        <w:t xml:space="preserve">(community altering) </w:t>
      </w:r>
      <w:r w:rsidR="11F5CCF8" w:rsidRPr="43C0CAC4">
        <w:t>impacts</w:t>
      </w:r>
      <w:r w:rsidR="43C0CAC4" w:rsidRPr="43C0CAC4">
        <w:t xml:space="preserve"> observed in 14%, moderate</w:t>
      </w:r>
      <w:r w:rsidR="770853E9" w:rsidRPr="43C0CAC4">
        <w:t xml:space="preserve"> (</w:t>
      </w:r>
      <w:r w:rsidR="7DD88C2E" w:rsidRPr="43C0CAC4">
        <w:t>widespread</w:t>
      </w:r>
      <w:r w:rsidR="770853E9" w:rsidRPr="43C0CAC4">
        <w:t xml:space="preserve"> clipping)</w:t>
      </w:r>
      <w:r w:rsidR="43C0CAC4" w:rsidRPr="43C0CAC4">
        <w:t xml:space="preserve"> in 15%, </w:t>
      </w:r>
      <w:r w:rsidR="69A845AC" w:rsidRPr="43C0CAC4">
        <w:t xml:space="preserve">and </w:t>
      </w:r>
      <w:r w:rsidR="43C0CAC4" w:rsidRPr="43C0CAC4">
        <w:t>low</w:t>
      </w:r>
      <w:r w:rsidR="06310474" w:rsidRPr="43C0CAC4">
        <w:t xml:space="preserve"> (occasional clipping)</w:t>
      </w:r>
      <w:r w:rsidR="43C0CAC4" w:rsidRPr="43C0CAC4">
        <w:t xml:space="preserve"> in 24% of sites</w:t>
      </w:r>
      <w:r w:rsidR="7AB9DD4D" w:rsidRPr="43C0CAC4">
        <w:t xml:space="preserve"> (Fig.</w:t>
      </w:r>
      <w:r w:rsidR="00F8589F">
        <w:t xml:space="preserve"> 7</w:t>
      </w:r>
      <w:r w:rsidR="7AB9DD4D" w:rsidRPr="43C0CAC4">
        <w:t>)</w:t>
      </w:r>
      <w:r w:rsidR="43C0CAC4" w:rsidRPr="43C0CAC4">
        <w:t xml:space="preserve">. </w:t>
      </w:r>
      <w:r w:rsidR="3EF38563" w:rsidRPr="000915E4">
        <w:t>I</w:t>
      </w:r>
      <w:r w:rsidR="5A2F0B3D" w:rsidRPr="000915E4">
        <w:t>nland</w:t>
      </w:r>
      <w:r w:rsidR="2B7E4011" w:rsidRPr="000915E4">
        <w:t xml:space="preserve"> marsh designs may offer a solution to herbivory</w:t>
      </w:r>
      <w:r w:rsidR="00BD5649" w:rsidRPr="00D53AFF">
        <w:t xml:space="preserve"> (see </w:t>
      </w:r>
      <w:r w:rsidR="00C079AC" w:rsidRPr="00D53AFF">
        <w:t xml:space="preserve">inset, </w:t>
      </w:r>
      <w:r w:rsidR="00A343A0" w:rsidRPr="00D53AFF">
        <w:t>p. 8</w:t>
      </w:r>
      <w:r w:rsidR="00C079AC" w:rsidRPr="00D53AFF">
        <w:t>)</w:t>
      </w:r>
      <w:r w:rsidR="2B7E4011" w:rsidRPr="00D53AFF">
        <w:t>, as</w:t>
      </w:r>
      <w:r w:rsidR="5A2F0B3D" w:rsidRPr="00D53AFF">
        <w:t xml:space="preserve"> sites are generally less accessible to</w:t>
      </w:r>
      <w:r w:rsidR="5A2F0B3D" w:rsidRPr="001C1CAE">
        <w:t xml:space="preserve"> Canada Geese</w:t>
      </w:r>
      <w:r w:rsidR="7AC07B75" w:rsidRPr="001C1CAE">
        <w:t xml:space="preserve">, who </w:t>
      </w:r>
      <w:r w:rsidR="391BDD2E" w:rsidRPr="001C1CAE">
        <w:t>rely on tidal flats and large channels to enter marshes</w:t>
      </w:r>
      <w:r w:rsidR="6D2AE633" w:rsidRPr="43C0CAC4">
        <w:t>,</w:t>
      </w:r>
      <w:r w:rsidR="7AC07B75" w:rsidRPr="43C0CAC4">
        <w:t xml:space="preserve"> and </w:t>
      </w:r>
      <w:r w:rsidR="56B4802F" w:rsidRPr="43C0CAC4">
        <w:t>generally</w:t>
      </w:r>
      <w:r w:rsidR="7AC07B75" w:rsidRPr="43C0CAC4">
        <w:t xml:space="preserve"> avoid enclosed areas</w:t>
      </w:r>
      <w:r w:rsidR="0B307718" w:rsidRPr="43C0CAC4">
        <w:t xml:space="preserve"> w</w:t>
      </w:r>
      <w:r w:rsidR="1293EF35" w:rsidRPr="43C0CAC4">
        <w:t xml:space="preserve">here tall </w:t>
      </w:r>
      <w:r w:rsidR="00750A27">
        <w:t xml:space="preserve">riparian </w:t>
      </w:r>
      <w:r w:rsidR="1293EF35" w:rsidRPr="43C0CAC4">
        <w:t xml:space="preserve">vegetation or human structures </w:t>
      </w:r>
      <w:r w:rsidR="489F3F93" w:rsidRPr="43C0CAC4">
        <w:t>obscure their vision</w:t>
      </w:r>
      <w:r w:rsidR="7AC07B75" w:rsidRPr="43C0CAC4">
        <w:t>.</w:t>
      </w:r>
      <w:r w:rsidR="4984D497" w:rsidRPr="43C0CAC4">
        <w:t xml:space="preserve"> </w:t>
      </w:r>
      <w:r w:rsidR="00F8589F">
        <w:t>Our data support this hypothesis, as</w:t>
      </w:r>
      <w:r w:rsidR="0041032E">
        <w:t xml:space="preserve"> 9 out of 13 (69 %) of inland sites visited in our surveys had no visible sign of herbivory and none were graded as moderate or high intensity.</w:t>
      </w:r>
      <w:r w:rsidR="00F8589F">
        <w:t xml:space="preserve"> </w:t>
      </w:r>
      <w:r w:rsidR="4984D497" w:rsidRPr="43C0CAC4">
        <w:t xml:space="preserve">Maximum </w:t>
      </w:r>
      <w:r w:rsidR="4984D497" w:rsidRPr="43C0CAC4">
        <w:rPr>
          <w:i/>
          <w:iCs/>
        </w:rPr>
        <w:t xml:space="preserve">C. lyngbyei </w:t>
      </w:r>
      <w:r w:rsidR="4984D497" w:rsidRPr="43C0CAC4">
        <w:t xml:space="preserve">leaf 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inland sites</w:t>
      </w:r>
      <w:r w:rsidR="6DBB00DF" w:rsidRPr="43C0CAC4">
        <w:t xml:space="preserve"> 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r w:rsidR="008752B3">
        <w:t>.</w:t>
      </w:r>
      <w:r w:rsidR="4984D497" w:rsidRPr="43C0CAC4">
        <w:t xml:space="preserve"> </w:t>
      </w:r>
      <w:r w:rsidR="7AC07B75" w:rsidRPr="43C0CAC4">
        <w:t xml:space="preserve"> </w:t>
      </w:r>
    </w:p>
    <w:p w14:paraId="6292DA31" w14:textId="789AB5B3" w:rsidR="00397775" w:rsidRDefault="00F8589F" w:rsidP="004C769A">
      <w:pPr>
        <w:keepNext/>
      </w:pPr>
      <w:r>
        <w:rPr>
          <w:noProof/>
          <w:lang w:val="en-US"/>
        </w:rPr>
        <w:drawing>
          <wp:inline distT="0" distB="0" distL="0" distR="0" wp14:anchorId="62399CB2" wp14:editId="226B9FAB">
            <wp:extent cx="5731510" cy="2456180"/>
            <wp:effectExtent l="0" t="0" r="0" b="0"/>
            <wp:docPr id="14" name="Picture 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waterfall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683DA72D" w14:textId="0D5B93C7" w:rsidR="60046CE4" w:rsidRDefault="00397775" w:rsidP="004C769A">
      <w:pPr>
        <w:pStyle w:val="Caption"/>
      </w:pPr>
      <w:r>
        <w:t xml:space="preserve">Figure </w:t>
      </w:r>
      <w:r>
        <w:fldChar w:fldCharType="begin"/>
      </w:r>
      <w:r>
        <w:instrText>SEQ Figure \* ARABIC</w:instrText>
      </w:r>
      <w:r>
        <w:fldChar w:fldCharType="separate"/>
      </w:r>
      <w:r w:rsidR="006567E1">
        <w:rPr>
          <w:noProof/>
        </w:rPr>
        <w:t>7</w:t>
      </w:r>
      <w:r>
        <w:fldChar w:fldCharType="end"/>
      </w:r>
      <w:r>
        <w:t xml:space="preserve">. </w:t>
      </w:r>
      <w:r w:rsidRPr="43C0CAC4">
        <w:t xml:space="preserve">Bar plot (left) showing the number of created marsh sites (inland versus non-inland) per grazing intensity class, based on field notes </w:t>
      </w:r>
      <w:r w:rsidR="0041032E">
        <w:t xml:space="preserve">and photos </w:t>
      </w:r>
      <w:r w:rsidRPr="43C0CAC4">
        <w:t>taken in 2015 by Lievesley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p>
    <w:p w14:paraId="073FDE3B" w14:textId="73AFE5F6" w:rsidR="4F24B6C7" w:rsidRDefault="00A343A0" w:rsidP="004C769A">
      <w:r>
        <w:t xml:space="preserve">To our surprise, </w:t>
      </w:r>
      <w:r w:rsidR="2E0DB18C" w:rsidRPr="43C0CAC4">
        <w:t xml:space="preserve">we </w:t>
      </w:r>
      <w:r w:rsidR="2E0DB18C" w:rsidRPr="001C1CAE">
        <w:t xml:space="preserve">found that </w:t>
      </w:r>
      <w:r w:rsidR="269B9C98" w:rsidRPr="001C1CAE">
        <w:t xml:space="preserve">project size </w:t>
      </w:r>
      <w:r w:rsidR="00245770">
        <w:t xml:space="preserve">did </w:t>
      </w:r>
      <w:r w:rsidR="00E20734">
        <w:t>not have a significant effect on</w:t>
      </w:r>
      <w:r w:rsidR="4F24B6C7" w:rsidRPr="001C1CAE">
        <w:t xml:space="preserve"> marsh recession</w:t>
      </w:r>
      <w:r w:rsidR="0182D7DD" w:rsidRPr="001C1CAE">
        <w:t xml:space="preserve">, </w:t>
      </w:r>
      <w:r w:rsidR="31DB6AB3" w:rsidRPr="001C1CAE">
        <w:t>suggesting</w:t>
      </w:r>
      <w:r w:rsidR="0182D7DD" w:rsidRPr="001C1CAE">
        <w:t xml:space="preserve"> that </w:t>
      </w:r>
      <w:r w:rsidR="2FD41AC3" w:rsidRPr="001C1CAE">
        <w:t>project size</w:t>
      </w:r>
      <w:r w:rsidR="00032ED6">
        <w:t xml:space="preserve"> alone</w:t>
      </w:r>
      <w:r w:rsidR="2FD41AC3" w:rsidRPr="001C1CAE">
        <w:t xml:space="preserve"> does not equate to recession resilience</w:t>
      </w:r>
      <w:r w:rsidR="416DF61B" w:rsidRPr="001C1CAE">
        <w:t>.</w:t>
      </w:r>
      <w:r w:rsidR="5742EB75" w:rsidRPr="001C1CAE">
        <w:t xml:space="preserve"> </w:t>
      </w:r>
      <w:r w:rsidR="73C9E0A6" w:rsidRPr="001C1CAE">
        <w:t xml:space="preserve">This finding </w:t>
      </w:r>
      <w:r w:rsidR="00725D9E">
        <w:t xml:space="preserve">fails to support </w:t>
      </w:r>
      <w:r w:rsidR="73C9E0A6" w:rsidRPr="001C1CAE">
        <w:t>th</w:t>
      </w:r>
      <w:r w:rsidR="3CA54983" w:rsidRPr="001C1CAE">
        <w:t xml:space="preserve">e prevailing </w:t>
      </w:r>
      <w:r w:rsidR="713A67E7" w:rsidRPr="001C1CAE">
        <w:t>opinion that</w:t>
      </w:r>
      <w:r w:rsidR="73C9E0A6" w:rsidRPr="001C1CAE">
        <w:t xml:space="preserve"> larger projects </w:t>
      </w:r>
      <w:r w:rsidR="5982E9A3" w:rsidRPr="001C1CAE">
        <w:t>are more resilient</w:t>
      </w:r>
      <w:r w:rsidR="4D5096F7" w:rsidRPr="001C1CAE">
        <w:t xml:space="preserve"> to </w:t>
      </w:r>
      <w:r w:rsidR="1A0E4E3E" w:rsidRPr="001C1CAE">
        <w:t xml:space="preserve">external </w:t>
      </w:r>
      <w:r w:rsidR="4D5096F7" w:rsidRPr="001C1CAE">
        <w:t>stressors</w:t>
      </w:r>
      <w:r w:rsidR="4D5096F7" w:rsidRPr="43C0CAC4">
        <w:t xml:space="preserve"> due to their size</w:t>
      </w:r>
      <w:r w:rsidR="5982E9A3" w:rsidRPr="43C0CAC4">
        <w:t>.</w:t>
      </w:r>
      <w:r w:rsidR="74DC67F2" w:rsidRPr="43C0CAC4">
        <w:t xml:space="preserve"> </w:t>
      </w:r>
      <w:r w:rsidR="2248E908" w:rsidRPr="43C0CAC4">
        <w:t>Instead, we found that</w:t>
      </w:r>
      <w:r w:rsidR="41824953" w:rsidRPr="43C0CAC4">
        <w:t xml:space="preserve"> </w:t>
      </w:r>
      <w:r w:rsidR="2248E908" w:rsidRPr="43C0CAC4">
        <w:t>proportion of edge</w:t>
      </w:r>
      <w:r w:rsidR="7F3B3C74" w:rsidRPr="43C0CAC4">
        <w:t xml:space="preserve"> habitat</w:t>
      </w:r>
      <w:r w:rsidR="0041032E">
        <w:t xml:space="preserve"> had greater influence, and</w:t>
      </w:r>
      <w:r w:rsidR="7F3B3C74" w:rsidRPr="43C0CAC4">
        <w:t xml:space="preserve"> </w:t>
      </w:r>
      <w:r w:rsidR="338C5AD6" w:rsidRPr="43C0CAC4">
        <w:t xml:space="preserve">was positively correlated with </w:t>
      </w:r>
      <w:r w:rsidR="17C62905" w:rsidRPr="43C0CAC4">
        <w:t>recession</w:t>
      </w:r>
      <w:r w:rsidR="7F3B3C74" w:rsidRPr="43C0CAC4">
        <w:t xml:space="preserve">, particularly in low to mid elevation marshes. </w:t>
      </w:r>
      <w:r w:rsidR="35321E4F" w:rsidRPr="43C0CAC4">
        <w:t xml:space="preserve">These findings do not disqualify large-scale projects, </w:t>
      </w:r>
      <w:r w:rsidR="79CED13A" w:rsidRPr="43C0CAC4">
        <w:t xml:space="preserve">as large projects </w:t>
      </w:r>
      <w:r w:rsidR="001A7D47">
        <w:t xml:space="preserve">can </w:t>
      </w:r>
      <w:r w:rsidR="79CED13A" w:rsidRPr="43C0CAC4">
        <w:t xml:space="preserve">have </w:t>
      </w:r>
      <w:r w:rsidR="00160216">
        <w:t>smaller</w:t>
      </w:r>
      <w:r w:rsidR="79CED13A" w:rsidRPr="43C0CAC4">
        <w:t xml:space="preserve"> edge</w:t>
      </w:r>
      <w:r w:rsidR="001A7D47">
        <w:t xml:space="preserve"> to area ra</w:t>
      </w:r>
      <w:r w:rsidR="00D10103">
        <w:t>tios, reducing edge</w:t>
      </w:r>
      <w:r w:rsidR="79CED13A" w:rsidRPr="43C0CAC4">
        <w:t xml:space="preserve"> effects</w:t>
      </w:r>
      <w:r w:rsidR="7B9F5D5A" w:rsidRPr="43C0CAC4">
        <w:t xml:space="preserve"> and </w:t>
      </w:r>
      <w:r w:rsidR="009B77BE">
        <w:t>providing</w:t>
      </w:r>
      <w:r w:rsidR="009B77BE" w:rsidRPr="43C0CAC4">
        <w:t xml:space="preserve"> </w:t>
      </w:r>
      <w:r w:rsidR="7B9F5D5A" w:rsidRPr="43C0CAC4">
        <w:t xml:space="preserve">many other </w:t>
      </w:r>
      <w:r w:rsidR="0041032E" w:rsidRPr="43C0CAC4">
        <w:t>values</w:t>
      </w:r>
      <w:r w:rsidR="009B77BE">
        <w:t xml:space="preserve">. </w:t>
      </w:r>
      <w:r w:rsidR="00C83441">
        <w:t>This finding does, however,</w:t>
      </w:r>
      <w:r w:rsidR="0041032E">
        <w:t xml:space="preserve"> </w:t>
      </w:r>
      <w:r w:rsidR="79CED13A" w:rsidRPr="43C0CAC4">
        <w:t xml:space="preserve">highlight the need </w:t>
      </w:r>
      <w:r w:rsidR="00030348">
        <w:t>to</w:t>
      </w:r>
      <w:r w:rsidR="79CED13A" w:rsidRPr="43C0CAC4">
        <w:t xml:space="preserve"> incorporat</w:t>
      </w:r>
      <w:r w:rsidR="00030348">
        <w:t>e</w:t>
      </w:r>
      <w:r w:rsidR="79CED13A" w:rsidRPr="43C0CAC4">
        <w:t xml:space="preserve"> edge effects in project design. </w:t>
      </w:r>
    </w:p>
    <w:p w14:paraId="22AE4D75" w14:textId="6EC87B98" w:rsidR="43C0CAC4" w:rsidRDefault="43C0CAC4" w:rsidP="004C769A"/>
    <w:p w14:paraId="3C11662F" w14:textId="2A1E17AE" w:rsidR="132F5732" w:rsidRPr="004C769A" w:rsidRDefault="60C84A38" w:rsidP="004C769A">
      <w:pPr>
        <w:pStyle w:val="Heading2"/>
      </w:pPr>
      <w:r w:rsidRPr="004C769A">
        <w:lastRenderedPageBreak/>
        <w:t>Edge Effects &amp; Sea Level Rise</w:t>
      </w:r>
    </w:p>
    <w:p w14:paraId="24CC0A31" w14:textId="49A1FB2C" w:rsidR="00FF6217" w:rsidRPr="001C1CAE" w:rsidRDefault="70FAF1FD" w:rsidP="004C769A">
      <w:r w:rsidRPr="001C1CAE">
        <w:t>Low and mid-elevation c</w:t>
      </w:r>
      <w:r w:rsidR="60C84A38" w:rsidRPr="001C1CAE">
        <w:t>reated marshes with a large p</w:t>
      </w:r>
      <w:r w:rsidR="00FF6217" w:rsidRPr="001C1CAE">
        <w:t>ercentage</w:t>
      </w:r>
      <w:r w:rsidR="60C84A38" w:rsidRPr="001C1CAE">
        <w:t xml:space="preserve"> of edge habitat experienced more marsh recession</w:t>
      </w:r>
      <w:r w:rsidR="00FF6217" w:rsidRPr="001C1CAE">
        <w:t xml:space="preserve"> than high marshes</w:t>
      </w:r>
      <w:r w:rsidR="60C84A38" w:rsidRPr="001C1CAE">
        <w:t xml:space="preserve">, indicating that elevation </w:t>
      </w:r>
      <w:r w:rsidR="7B798174" w:rsidRPr="001C1CAE">
        <w:t>is linked to the intensity of</w:t>
      </w:r>
      <w:r w:rsidR="60C84A38" w:rsidRPr="001C1CAE">
        <w:t xml:space="preserve"> edge effects. This is of particular concern</w:t>
      </w:r>
      <w:r w:rsidR="60A1002D" w:rsidRPr="001C1CAE">
        <w:t xml:space="preserve"> in a coastal </w:t>
      </w:r>
      <w:r w:rsidR="5CFF0022" w:rsidRPr="001C1CAE">
        <w:t>context where</w:t>
      </w:r>
      <w:r w:rsidR="4A72023D" w:rsidRPr="001C1CAE">
        <w:t xml:space="preserve"> sea level</w:t>
      </w:r>
      <w:r w:rsidR="531E2287" w:rsidRPr="001C1CAE">
        <w:t>s</w:t>
      </w:r>
      <w:r w:rsidR="4A72023D" w:rsidRPr="001C1CAE">
        <w:t xml:space="preserve"> are </w:t>
      </w:r>
      <w:r w:rsidR="28547846" w:rsidRPr="001C1CAE">
        <w:t>estimated</w:t>
      </w:r>
      <w:r w:rsidR="4A72023D" w:rsidRPr="001C1CAE">
        <w:t xml:space="preserve"> to increase </w:t>
      </w:r>
      <w:r w:rsidR="004C020E">
        <w:t xml:space="preserve">0.5 </w:t>
      </w:r>
      <w:r w:rsidR="0012755D">
        <w:t>– 2.</w:t>
      </w:r>
      <w:r w:rsidR="00F06E23">
        <w:t>5</w:t>
      </w:r>
      <w:r w:rsidR="0012755D">
        <w:t xml:space="preserve"> m</w:t>
      </w:r>
      <w:r w:rsidR="4A72023D" w:rsidRPr="001C1CAE">
        <w:t xml:space="preserve"> by the year 2</w:t>
      </w:r>
      <w:r w:rsidR="0012755D">
        <w:t>1</w:t>
      </w:r>
      <w:r w:rsidR="00397775" w:rsidRPr="001C1CAE">
        <w:t>00</w:t>
      </w:r>
      <w:r w:rsidR="009D051B">
        <w:t xml:space="preserve"> </w:t>
      </w:r>
      <w:r w:rsidR="009D051B">
        <w:fldChar w:fldCharType="begin"/>
      </w:r>
      <w:r w:rsidR="009D051B">
        <w:instrText xml:space="preserve"> ADDIN ZOTERO_ITEM CSL_CITATION {"citationID":"c5PnoPUr","properties":{"formattedCitation":"(Ausenco Sandwell 2011; Sweet et al. 2017)","plainCitation":"(Ausenco Sandwell 2011; Sweet et al. 2017)","noteIndex":0},"citationItems":[{"id":1810,"uris":["http://zotero.org/users/6112721/items/GB26F264"],"uri":["http://zotero.org/users/6112721/items/GB26F264"],"itemData":{"id":1810,"type":"report","language":"en","page":"59","publisher":"BC Ministry of Environment","source":"Zotero","title":"Climate Change Adaption Guidelines for Sea Dikes and Coastal Flood Hazard Land Use","URL":"https://www2.gov.bc.ca/assets/gov/environment/air-land-water/water/integrated-flood-hazard-mgmt/sea_dike_guidelines.pdf","author":[{"family":"Ausenco Sandwell","given":""}],"issued":{"date-parts":[["2011"]]}}},{"id":1842,"uris":["http://zotero.org/users/6112721/items/ES9W6UQ8"],"uri":["http://zotero.org/users/6112721/items/ES9W6UQ8"],"itemData":{"id":1842,"type":"article-journal","DOI":"10.7289/V5/TR-NOS-COOPS-083","note":"publisher: U.S. Department of Commerce, National Oceanic and Atmospheric Administration, National Ocean Service, Center for Operational Oceanographic Products and Services","source":"DOI.org (Datacite)","title":"Global and regional sea level rise scenarios for the United States","URL":"https://repository.library.noaa.gov/view/noaa/18399","author":[{"family":"Sweet","given":"William V."},{"family":"Kopp","given":"Robert"},{"family":"Weaver","given":"Christopher P."},{"family":"Obeysekera","given":"Jayantha"},{"family":"Horton","given":"Radley M."},{"family":"Thieler","given":"E. Robert"},{"family":"Zervas","given":"Chris Eugene"}],"accessed":{"date-parts":[["2021",12,10]]},"issued":{"date-parts":[["2017"]]}}}],"schema":"https://github.com/citation-style-language/schema/raw/master/csl-citation.json"} </w:instrText>
      </w:r>
      <w:r w:rsidR="009D051B">
        <w:fldChar w:fldCharType="separate"/>
      </w:r>
      <w:r w:rsidR="009D051B">
        <w:rPr>
          <w:noProof/>
        </w:rPr>
        <w:t>(Ausenco Sandwell 2011; Sweet et al. 2017)</w:t>
      </w:r>
      <w:r w:rsidR="009D051B">
        <w:fldChar w:fldCharType="end"/>
      </w:r>
      <w:r w:rsidR="4A72023D" w:rsidRPr="001C1CAE">
        <w:t>.</w:t>
      </w:r>
      <w:r w:rsidR="003643E6">
        <w:t xml:space="preserve"> Though accretionary processes</w:t>
      </w:r>
      <w:r w:rsidR="00844D1D">
        <w:t xml:space="preserve"> can mitigate the loss of marsh habitat in modest sea level rise scenarios, low marsh erosion and </w:t>
      </w:r>
      <w:r w:rsidR="007472E6">
        <w:t xml:space="preserve">the bounding of the high marsh with hard infrastructure </w:t>
      </w:r>
      <w:r w:rsidR="00DF4F57">
        <w:t>would</w:t>
      </w:r>
      <w:r w:rsidR="005414C3">
        <w:t xml:space="preserve"> still</w:t>
      </w:r>
      <w:r w:rsidR="00DF4F57">
        <w:t xml:space="preserve"> </w:t>
      </w:r>
      <w:r w:rsidR="007472E6">
        <w:t>result in net marsh loss</w:t>
      </w:r>
      <w:r w:rsidR="00DF4F57">
        <w:t xml:space="preserve"> </w:t>
      </w:r>
      <w:r w:rsidR="000F1124">
        <w:fldChar w:fldCharType="begin"/>
      </w:r>
      <w:r w:rsidR="000F1124">
        <w:instrText xml:space="preserve"> ADDIN ZOTERO_ITEM CSL_CITATION {"citationID":"sBZNseVh","properties":{"formattedCitation":"(Kirwan &amp; Murray 2008)","plainCitation":"(Kirwan &amp; Murray 2008)","noteIndex":0},"citationItems":[{"id":1562,"uris":["http://zotero.org/users/6112721/items/FW2GB4X9"],"uri":["http://zotero.org/users/6112721/items/FW2GB4X9"],"itemData":{"id":1562,"type":"article-journal","abstract":"In response to climatic warming, eustatic sea level has been predicted to rise by about 50 cm in the next century. While feedbacks between vegetation growth and sediment deposition tend to allow marshes to maintain their morphology under a constant rate of sea level rise, recent observations of marsh deterioration suggest that changes in the rate of sea level rise may induce loss of economically and ecologically important marshland. We have developed a three dimensional model of tidal marsh evolution that couples vegetation growth and sediment transport processes including bed accretion and wave erosion. We use the model to simulate the response of marshes and tidal flats along the Fraser River Delta, British Columbia to 100 yr forecasts of sea level change. Under low sea level-rise scenarios, the delta and its marshes prograde slightly, consistent with historical measurements. While accretionary processes greatly mediate the response to increased rates of sea level rise, vegetation zones transgress landward under median and high sea level rise rate scenarios. In these scenarios, low marsh erosion and constriction of high marsh vegetation against a dyke at its landward edge result in a 15–35% loss of marshland in the next century. Several important behavioral changes take place after 2050, suggesting that predictions based on field observations and short term model experiments may not adequately characterize (and sometimes underestimate) long-term change. In particular, the replacement of highly productive high marsh vegetation by less productive low marsh vegetation results in continued reduction of the system's total biomass productivity, even as the rate of loss of vegetated area begins to decline.","container-title":"Global and Planetary Change","DOI":"10.1016/j.gloplacha.2007.05.005","ISSN":"09218181","issue":"3-4","journalAbbreviation":"Global and Planetary Change","language":"en","page":"471-486","source":"DOI.org (Crossref)","title":"Ecological and morphological response of brackish tidal marshland to the next century of sea level rise: Westham Island, British Columbia","title-short":"Ecological and morphological response of brackish tidal marshland to the next century of sea level rise","volume":"60","author":[{"family":"Kirwan","given":"Matthew L."},{"family":"Murray","given":"A. Brad"}],"issued":{"date-parts":[["2008",2]]}}}],"schema":"https://github.com/citation-style-language/schema/raw/master/csl-citation.json"} </w:instrText>
      </w:r>
      <w:r w:rsidR="000F1124">
        <w:fldChar w:fldCharType="separate"/>
      </w:r>
      <w:r w:rsidR="000F1124">
        <w:rPr>
          <w:noProof/>
        </w:rPr>
        <w:t>(Kirwan &amp; Murray 2008)</w:t>
      </w:r>
      <w:r w:rsidR="000F1124">
        <w:fldChar w:fldCharType="end"/>
      </w:r>
      <w:r w:rsidR="00D82038">
        <w:fldChar w:fldCharType="begin"/>
      </w:r>
      <w:r w:rsidR="00D82038">
        <w:instrText xml:space="preserve"> ADDIN ZOTERO_TEMP </w:instrText>
      </w:r>
      <w:r w:rsidR="00D82038">
        <w:fldChar w:fldCharType="separate"/>
      </w:r>
      <w:r w:rsidR="00D82038">
        <w:fldChar w:fldCharType="end"/>
      </w:r>
      <w:r w:rsidR="00AB1D54">
        <w:t>.</w:t>
      </w:r>
      <w:r w:rsidR="4A72023D" w:rsidRPr="001C1CAE">
        <w:t xml:space="preserve"> Increases in ocean heights</w:t>
      </w:r>
      <w:r w:rsidR="3A8E1048" w:rsidRPr="001C1CAE">
        <w:t xml:space="preserve"> may amplify</w:t>
      </w:r>
      <w:r w:rsidR="081E88A8" w:rsidRPr="001C1CAE">
        <w:t xml:space="preserve"> </w:t>
      </w:r>
      <w:r w:rsidR="3A8E1048" w:rsidRPr="001C1CAE">
        <w:t>edge effects</w:t>
      </w:r>
      <w:r w:rsidR="55CF3275" w:rsidRPr="001C1CAE">
        <w:t xml:space="preserve"> by exposing marshes to wake and river flow energy for </w:t>
      </w:r>
      <w:r w:rsidR="5350FA0D" w:rsidRPr="001C1CAE">
        <w:t>longer durations</w:t>
      </w:r>
      <w:r w:rsidR="55CF3275" w:rsidRPr="001C1CAE">
        <w:t xml:space="preserve">, increasing grazing access by Canada Geese, and </w:t>
      </w:r>
      <w:r w:rsidR="00935C60" w:rsidRPr="001C1CAE">
        <w:t xml:space="preserve">decreasing </w:t>
      </w:r>
      <w:r w:rsidR="67ED057E" w:rsidRPr="001C1CAE">
        <w:t>plant community resilience through</w:t>
      </w:r>
      <w:r w:rsidR="73D94329" w:rsidRPr="001C1CAE">
        <w:t xml:space="preserve"> increased </w:t>
      </w:r>
      <w:r w:rsidR="55CF3275" w:rsidRPr="001C1CAE">
        <w:t>inundation</w:t>
      </w:r>
      <w:r w:rsidR="7571793F" w:rsidRPr="001C1CAE">
        <w:t xml:space="preserve"> and salinity</w:t>
      </w:r>
      <w:r w:rsidR="55CF3275" w:rsidRPr="001C1CAE">
        <w:t xml:space="preserve"> stress</w:t>
      </w:r>
      <w:r w:rsidR="71E77C5B" w:rsidRPr="001C1CAE">
        <w:t>.</w:t>
      </w:r>
      <w:r w:rsidR="00FF6217" w:rsidRPr="001C1CAE">
        <w:t xml:space="preserve"> </w:t>
      </w:r>
    </w:p>
    <w:p w14:paraId="6A353BD7" w14:textId="77777777" w:rsidR="00FF6217" w:rsidRPr="001C1CAE" w:rsidRDefault="00FF6217" w:rsidP="004C769A"/>
    <w:p w14:paraId="7F99E7F0" w14:textId="787077DF" w:rsidR="00FF6217" w:rsidRPr="001C1CAE" w:rsidRDefault="60C84A38" w:rsidP="004C769A">
      <w:r w:rsidRPr="001C1CAE">
        <w:t>Low elevation was also correlated with significantly lower native and non-native species richness</w:t>
      </w:r>
      <w:r w:rsidR="007D1ACD" w:rsidRPr="001C1CAE">
        <w:t>,</w:t>
      </w:r>
      <w:r w:rsidR="00FF6217" w:rsidRPr="001C1CAE">
        <w:t xml:space="preserve"> a pattern common</w:t>
      </w:r>
      <w:r w:rsidR="007D1ACD" w:rsidRPr="001C1CAE">
        <w:t xml:space="preserve"> </w:t>
      </w:r>
      <w:r w:rsidR="00B54613" w:rsidRPr="001C1CAE">
        <w:t>to</w:t>
      </w:r>
      <w:r w:rsidR="00FF6217" w:rsidRPr="001C1CAE">
        <w:t xml:space="preserve"> estuaries</w:t>
      </w:r>
      <w:r w:rsidR="007D1ACD" w:rsidRPr="001C1CAE">
        <w:t xml:space="preserve"> around the world</w:t>
      </w:r>
      <w:r w:rsidR="00B54613" w:rsidRPr="001C1CAE">
        <w:t xml:space="preserve"> </w:t>
      </w:r>
      <w:r w:rsidR="00B54613" w:rsidRPr="001C1CAE">
        <w:fldChar w:fldCharType="begin"/>
      </w:r>
      <w:r w:rsidR="000F1124">
        <w:instrText xml:space="preserve"> ADDIN ZOTERO_ITEM CSL_CITATION {"citationID":"qxXHCv4r","properties":{"formattedCitation":"(Crain et al. 2004; Engels &amp; Jensen 2009)","plainCitation":"(Crain et al. 2004; Engels &amp; Jensen 2009)","dontUpdate":true,"noteIndex":0},"citationItems":[{"id":647,"uris":["http://zotero.org/users/6112721/items/5FKPSJK3"],"uri":["http://zotero.org/users/6112721/items/5FKPSJK3"],"itemData":{"id":647,"type":"article-journal","abstract":"Although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B54613" w:rsidRPr="001C1CAE">
        <w:fldChar w:fldCharType="separate"/>
      </w:r>
      <w:r w:rsidR="00B54613" w:rsidRPr="001C1CAE">
        <w:rPr>
          <w:noProof/>
        </w:rPr>
        <w:t>(Engels &amp; Jensen 2009)</w:t>
      </w:r>
      <w:r w:rsidR="00B54613" w:rsidRPr="001C1CAE">
        <w:fldChar w:fldCharType="end"/>
      </w:r>
      <w:r w:rsidRPr="001C1CAE">
        <w:t>. Native species richness plays a</w:t>
      </w:r>
      <w:r w:rsidR="002570BF" w:rsidRPr="001C1CAE">
        <w:t>n important</w:t>
      </w:r>
      <w:r w:rsidRPr="001C1CAE">
        <w:t xml:space="preserve"> role in stabilizing the community-level effects of environmental fluctuations </w:t>
      </w:r>
      <w:r w:rsidR="00D048B3" w:rsidRPr="001C1CAE">
        <w:fldChar w:fldCharType="begin"/>
      </w:r>
      <w:r w:rsidR="00D048B3" w:rsidRPr="001C1CAE">
        <w:instrText xml:space="preserve"> ADDIN ZOTERO_ITEM CSL_CITATION {"citationID":"aJNJjtlH","properties":{"formattedCitation":"(Loreau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D048B3" w:rsidRPr="001C1CAE">
        <w:fldChar w:fldCharType="separate"/>
      </w:r>
      <w:r w:rsidR="00D048B3" w:rsidRPr="001C1CAE">
        <w:rPr>
          <w:noProof/>
        </w:rPr>
        <w:t>(Loreau &amp; de Mazancourt 2013)</w:t>
      </w:r>
      <w:r w:rsidR="00D048B3" w:rsidRPr="001C1CAE">
        <w:fldChar w:fldCharType="end"/>
      </w:r>
      <w:r w:rsidRPr="001C1CAE">
        <w:t xml:space="preserve">, </w:t>
      </w:r>
      <w:r w:rsidR="00B54613" w:rsidRPr="001C1CAE">
        <w:t>and</w:t>
      </w:r>
      <w:r w:rsidRPr="001C1CAE">
        <w:t xml:space="preserve"> may be</w:t>
      </w:r>
      <w:r w:rsidR="00B54613" w:rsidRPr="001C1CAE">
        <w:t xml:space="preserve"> critical </w:t>
      </w:r>
      <w:r w:rsidR="002570BF" w:rsidRPr="001C1CAE">
        <w:t>for the persistence of tidal marshes in the context of</w:t>
      </w:r>
      <w:r w:rsidRPr="001C1CAE">
        <w:t xml:space="preserve"> large-scale environmental change</w:t>
      </w:r>
      <w:r w:rsidR="007D1ACD" w:rsidRPr="001C1CAE">
        <w:t xml:space="preserve">. </w:t>
      </w:r>
      <w:r w:rsidR="002570BF" w:rsidRPr="001C1CAE">
        <w:t xml:space="preserve">There was no observed difference in native or non-native species richness between created marshes and reference marshes, indicating they are similarly equipped for environmental change. </w:t>
      </w:r>
      <w:r w:rsidR="005E2C09" w:rsidRPr="001C1CAE">
        <w:t>However, t</w:t>
      </w:r>
      <w:r w:rsidR="007D1ACD" w:rsidRPr="001C1CAE">
        <w:t xml:space="preserve">he </w:t>
      </w:r>
      <w:r w:rsidR="005E2C09" w:rsidRPr="001C1CAE">
        <w:t xml:space="preserve">pattern of </w:t>
      </w:r>
      <w:r w:rsidR="007D1ACD" w:rsidRPr="001C1CAE">
        <w:t xml:space="preserve">low richness at the margins of </w:t>
      </w:r>
      <w:r w:rsidR="00380060" w:rsidRPr="001C1CAE">
        <w:t xml:space="preserve">tidal marshes </w:t>
      </w:r>
      <w:r w:rsidR="007D1ACD" w:rsidRPr="001C1CAE">
        <w:t>could be problematic, as the pool of species</w:t>
      </w:r>
      <w:r w:rsidR="005E2C09" w:rsidRPr="001C1CAE">
        <w:t>,</w:t>
      </w:r>
      <w:r w:rsidR="002570BF" w:rsidRPr="001C1CAE">
        <w:t xml:space="preserve"> and </w:t>
      </w:r>
      <w:r w:rsidR="0041032E" w:rsidRPr="001C1CAE">
        <w:t xml:space="preserve">therefore </w:t>
      </w:r>
      <w:r w:rsidR="002570BF" w:rsidRPr="001C1CAE">
        <w:t>diversity of morphological and functional trait</w:t>
      </w:r>
      <w:r w:rsidR="005E2C09" w:rsidRPr="001C1CAE">
        <w:t>s</w:t>
      </w:r>
      <w:r w:rsidR="002570BF" w:rsidRPr="001C1CAE">
        <w:t xml:space="preserve"> </w:t>
      </w:r>
      <w:r w:rsidR="00B54613" w:rsidRPr="001C1CAE">
        <w:t>facing the</w:t>
      </w:r>
      <w:r w:rsidR="002570BF" w:rsidRPr="001C1CAE">
        <w:t xml:space="preserve">se </w:t>
      </w:r>
      <w:r w:rsidR="005E2C09" w:rsidRPr="001C1CAE">
        <w:t xml:space="preserve">environmental </w:t>
      </w:r>
      <w:r w:rsidR="00B54613" w:rsidRPr="001C1CAE">
        <w:t>extremes</w:t>
      </w:r>
      <w:r w:rsidR="00380060" w:rsidRPr="001C1CAE">
        <w:t>,</w:t>
      </w:r>
      <w:r w:rsidR="00B54613" w:rsidRPr="001C1CAE">
        <w:t xml:space="preserve"> is </w:t>
      </w:r>
      <w:r w:rsidR="002570BF" w:rsidRPr="001C1CAE">
        <w:t>minimal</w:t>
      </w:r>
      <w:r w:rsidR="00B54613" w:rsidRPr="001C1CAE">
        <w:t>.</w:t>
      </w:r>
      <w:r w:rsidR="002570BF" w:rsidRPr="001C1CAE">
        <w:t xml:space="preserve"> We recommend that experiments be conducted on th</w:t>
      </w:r>
      <w:r w:rsidR="005E2C09" w:rsidRPr="001C1CAE">
        <w:t>ese specialists</w:t>
      </w:r>
      <w:r w:rsidR="002570BF" w:rsidRPr="001C1CAE">
        <w:t xml:space="preserve"> to further quantify their resilience to change. </w:t>
      </w:r>
      <w:r w:rsidR="005E2C09" w:rsidRPr="001C1CAE">
        <w:t>Experimental t</w:t>
      </w:r>
      <w:r w:rsidR="002570BF" w:rsidRPr="001C1CAE">
        <w:t xml:space="preserve">ranslocation </w:t>
      </w:r>
      <w:r w:rsidR="005E2C09" w:rsidRPr="001C1CAE">
        <w:t xml:space="preserve">of native species within the estuary </w:t>
      </w:r>
      <w:r w:rsidR="002570BF" w:rsidRPr="001C1CAE">
        <w:t>may also b</w:t>
      </w:r>
      <w:r w:rsidR="005E2C09" w:rsidRPr="001C1CAE">
        <w:t>e considered, as the current distribution of native</w:t>
      </w:r>
      <w:r w:rsidR="00380060" w:rsidRPr="001C1CAE">
        <w:t xml:space="preserve"> species</w:t>
      </w:r>
      <w:r w:rsidR="005E2C09" w:rsidRPr="001C1CAE">
        <w:t xml:space="preserve"> is likely not indicative of what is best adapted to future conditions. </w:t>
      </w:r>
    </w:p>
    <w:p w14:paraId="66DA4021" w14:textId="77777777" w:rsidR="00FF6217" w:rsidRPr="001C1CAE" w:rsidRDefault="00FF6217" w:rsidP="004C769A"/>
    <w:p w14:paraId="797C5F69" w14:textId="77777777" w:rsidR="00FB0A19" w:rsidRDefault="005E2C09" w:rsidP="004C769A">
      <w:pPr>
        <w:rPr>
          <w:ins w:id="0" w:author="Daniel Stewart" w:date="2021-12-16T13:43:00Z"/>
        </w:rPr>
      </w:pPr>
      <w:r w:rsidRPr="001C1CAE">
        <w:t xml:space="preserve">Coastal squeeze is a term used to describe the loss of intertidal habitat due to the low water mark migrating landward due to sea level rise, while the high water mark is fixed by a dike or other defence infrastructure </w:t>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Pr="001C1CAE">
        <w:fldChar w:fldCharType="separate"/>
      </w:r>
      <w:r w:rsidR="00397775" w:rsidRPr="001C1CAE">
        <w:rPr>
          <w:noProof/>
        </w:rPr>
        <w:t>(Loreau &amp; de Mazancourt 2013)</w:t>
      </w:r>
      <w:r w:rsidRPr="001C1CAE">
        <w:fldChar w:fldCharType="end"/>
      </w:r>
      <w:r w:rsidRPr="001C1CAE">
        <w:t>.</w:t>
      </w:r>
      <w:r w:rsidR="00E01AD0" w:rsidRPr="001C1CAE">
        <w:t xml:space="preserve"> We </w:t>
      </w:r>
      <w:r w:rsidR="00250297" w:rsidRPr="001C1CAE">
        <w:t xml:space="preserve">propose </w:t>
      </w:r>
      <w:r w:rsidR="00E01AD0" w:rsidRPr="001C1CAE">
        <w:t>a</w:t>
      </w:r>
      <w:r w:rsidR="0041032E" w:rsidRPr="001C1CAE">
        <w:t>nother form of coastal squeeze</w:t>
      </w:r>
      <w:r w:rsidR="006567E1" w:rsidRPr="001C1CAE">
        <w:t xml:space="preserve"> may also occur</w:t>
      </w:r>
      <w:r w:rsidR="00E01AD0" w:rsidRPr="001C1CAE">
        <w:t xml:space="preserve">, as </w:t>
      </w:r>
      <w:r w:rsidR="00250297" w:rsidRPr="001C1CAE">
        <w:t xml:space="preserve">rising sea levels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(Fig. 8)</w:t>
      </w:r>
      <w:r w:rsidR="00E01AD0" w:rsidRPr="001C1CAE">
        <w:t xml:space="preserve">. This is evidenced by </w:t>
      </w:r>
      <w:r w:rsidR="00CA3CA6" w:rsidRPr="001C1CAE">
        <w:t xml:space="preserve">our richness data. First, the </w:t>
      </w:r>
      <w:r w:rsidR="00E01AD0" w:rsidRPr="001C1CAE">
        <w:t>distribution of our richness data, though positively correlated with elevation, appears to be symmetric and unimodal, peaking around 1 m elevation</w:t>
      </w:r>
      <w:r w:rsidR="00CA3CA6" w:rsidRPr="001C1CAE">
        <w:t xml:space="preserve"> (Fig. 5)</w:t>
      </w:r>
      <w:r w:rsidR="00E01AD0" w:rsidRPr="001C1CAE">
        <w:t xml:space="preserve">. This suggests </w:t>
      </w:r>
      <w:r w:rsidR="00380060" w:rsidRPr="001C1CAE">
        <w:t xml:space="preserve">that the species-rich elevations of the estuary are currently constrained by environmental stress at low elevations, and another, unknown factor in upper elevations. </w:t>
      </w:r>
    </w:p>
    <w:p w14:paraId="4F76BBBA" w14:textId="77777777" w:rsidR="00FB0A19" w:rsidRDefault="00FB0A19" w:rsidP="004C769A">
      <w:pPr>
        <w:rPr>
          <w:ins w:id="1" w:author="Daniel Stewart" w:date="2021-12-16T13:43:00Z"/>
        </w:rPr>
      </w:pPr>
    </w:p>
    <w:p w14:paraId="496CC626" w14:textId="7D529753" w:rsidR="00E01AD0" w:rsidRPr="004319F9" w:rsidRDefault="00CA3CA6" w:rsidP="004C769A">
      <w:r w:rsidRPr="001C1CAE">
        <w:t>Second</w:t>
      </w:r>
      <w:r w:rsidR="005B1331" w:rsidRPr="001C1CAE">
        <w:t>, we found that richness generally increased with distance upriver, but this trend was not observed in high elevations, which appear to remain stable throughout</w:t>
      </w:r>
      <w:r w:rsidR="005B1331">
        <w:t xml:space="preserve"> the estuary.</w:t>
      </w:r>
      <w:r>
        <w:t xml:space="preserve"> Though only observational, we believe that reed canarygrass (</w:t>
      </w:r>
      <w:r>
        <w:rPr>
          <w:i/>
          <w:iCs/>
        </w:rPr>
        <w:t>Phalaris arundinacea</w:t>
      </w:r>
      <w:r>
        <w:t>) is likely this biotic barrier, as (1) we have observed it</w:t>
      </w:r>
      <w:r w:rsidR="006567E1">
        <w:t xml:space="preserve"> as a dominant species</w:t>
      </w:r>
      <w:r>
        <w:t xml:space="preserve"> throughout the estuary, particularly in mid to high elevation marshes where salinity and tidal stresses are minimal, (2) only it and invasive cattail are known to form dense monocultures among the four invasives of the region</w:t>
      </w:r>
      <w:r w:rsidR="00250297">
        <w:t xml:space="preserve"> (Fig. 9)</w:t>
      </w:r>
      <w:r>
        <w:t>, and (3) it</w:t>
      </w:r>
      <w:r w:rsidR="00250297">
        <w:t xml:space="preserve"> may be </w:t>
      </w:r>
      <w:r w:rsidR="00E14013">
        <w:t>better-</w:t>
      </w:r>
      <w:r w:rsidR="00250297">
        <w:t xml:space="preserve">adapted to higher elevations because </w:t>
      </w:r>
      <w:r w:rsidR="00E14013">
        <w:t xml:space="preserve">unlike the other invasives, </w:t>
      </w:r>
      <w:r w:rsidR="00250297">
        <w:t xml:space="preserve">it is </w:t>
      </w:r>
      <w:r w:rsidR="00E14013">
        <w:t>not an obligate</w:t>
      </w:r>
      <w:r w:rsidRPr="00E14013">
        <w:t xml:space="preserve"> </w:t>
      </w:r>
      <w:r>
        <w:t>wetland species</w:t>
      </w:r>
      <w:r w:rsidR="00E14013">
        <w:t>, and can be found in upland and disturbed environments</w:t>
      </w:r>
      <w:r w:rsidR="00FB0A19">
        <w:t xml:space="preserve"> </w:t>
      </w:r>
      <w:r w:rsidR="00FB0A19">
        <w:fldChar w:fldCharType="begin"/>
      </w:r>
      <w:r w:rsidR="00FB0A19">
        <w:instrText xml:space="preserve"> ADDIN ZOTERO_ITEM CSL_CITATION {"citationID":"C9STQcoU","properties":{"formattedCitation":"(Lichvar et al. 2012)","plainCitation":"(Lichvar et al. 2012)","noteIndex":0},"citationItems":[{"id":1828,"uris":["http://zotero.org/users/6112721/items/PHYLPFAV"],"uri":["http://zotero.org/users/6112721/items/PHYLPFAV"],"itemData":{"id":1828,"type":"report","abstract":"For over two decades, the National List of Plant Species that Occur in Wetlands has served as the standard reference for plant species’ wetland indicator status ratings in the United States. In 2012 the list, now called the National Wetland Plant List, was updated and approved for use for various purposes by the U.S. Army Corps of Engineers (USACE), the U.S. Environmental Protection Agency (EPA), the U.S. Fish and Wildlife Service (FWS), and the USDA Natural Resources Conservation Service (NRCS). Prior to the update, wetland plant species were rated using five categories, based on percentages representing the frequency that a species occurs in a wetland. The updated list uses the same five categories but they are now defined based on qualitative ecological descriptions. Quantitative frequency categories are now used only for field-based studies designed to challenge a species’ wetland rating. This Technical Note presents the new definitions for the five wetland plant categories. A long version is intended to standardize the groups using wetland features to define the groups, and a short version is intended to be easy to use for everyday purposes.","event-place":"Cold Regions Research and Engineering Laboratory","language":"en","page":"14","publisher":"US Army Corps of Engineers","publisher-place":"Cold Regions Research and Engineering Laboratory","source":"Zotero","title":"National Wetland Plant List Indicator Rating Definitions","author":[{"family":"Lichvar","given":"Robert W."},{"family":"Melvin","given":"Norman C."},{"family":"Butterwick","given":"Mary L."},{"family":"Kirchner","given":"William N."}],"issued":{"date-parts":[["2012"]]}}}],"schema":"https://github.com/citation-style-language/schema/raw/master/csl-citation.json"} </w:instrText>
      </w:r>
      <w:r w:rsidR="00FB0A19">
        <w:fldChar w:fldCharType="separate"/>
      </w:r>
      <w:r w:rsidR="00FB0A19">
        <w:rPr>
          <w:noProof/>
        </w:rPr>
        <w:t>(Lichvar et al. 2012)</w:t>
      </w:r>
      <w:r w:rsidR="00FB0A19">
        <w:fldChar w:fldCharType="end"/>
      </w:r>
      <w:r w:rsidR="00E14013">
        <w:t>.</w:t>
      </w:r>
      <w:r w:rsidR="0032177B">
        <w:t xml:space="preserve"> </w:t>
      </w:r>
      <w:r w:rsidR="00FB0A19">
        <w:t>Reed canarygrass</w:t>
      </w:r>
      <w:ins w:id="2" w:author="Daniel Stewart" w:date="2021-12-16T13:45:00Z">
        <w:r w:rsidR="00FB0A19">
          <w:t xml:space="preserve"> </w:t>
        </w:r>
      </w:ins>
      <w:r w:rsidR="004319F9">
        <w:t xml:space="preserve">forms dense, rhizomatous mats </w:t>
      </w:r>
      <w:r w:rsidR="00F0744C">
        <w:t>and is tolerant of periodic flooding</w:t>
      </w:r>
      <w:r w:rsidR="00DC0CE2">
        <w:t xml:space="preserve"> </w:t>
      </w:r>
      <w:r w:rsidR="00FD77B9">
        <w:fldChar w:fldCharType="begin"/>
      </w:r>
      <w:r w:rsidR="00FD77B9">
        <w:instrText xml:space="preserve"> ADDIN ZOTERO_ITEM CSL_CITATION {"citationID":"VynJjwk8","properties":{"formattedCitation":"(Klime\\uc0\\u353{}ov\\uc0\\u225{} 1994; Kercher &amp; Zedler 2004)","plainCitation":"(Klimešová 1994; Kercher &amp; Zedler 2004)","noteIndex":0},"citationItems":[{"id":1850,"uris":["http://zotero.org/users/6112721/items/X3ERHULQ"],"uri":["http://zotero.org/users/6112721/items/X3ERHULQ"],"itemData":{"id":1850,"type":"article-journal","abstract":"A pot experiment was performed with young plants of Phalaris arundinacea L. and Urtica dioica L. cultivated from seeds sown in April. Seedlings of both species were flooded during the spring (May-June) or summer (June-August) or autumn (August-October). Flooding in spring did not affect the survival of P. arundinacea seedlings but increased mortality of U. dioica seedlings. Summer flooding reduced the growth of rhizomes and tillering in P. arundinacea, while none of the U. dioica plants survived more than 4 weeks of summer flooding. Plants of P. arundinacea flooded in autumn had a higher dry mass than those grown in mesic conditions, but their growth terminated earlier. All plants of U. dioica survived the whole period of autumn flooding (9 weeks) but their dry mass decreased as a result of leaf and root mortality. The response of the two species to flooding is discussed in relation to their establishment in floodplain habitats.","container-title":"Aquatic Botany","language":"en","page":"21-29","source":"Zotero","title":"The effects of timing and duration of floods on growth of young plants of Phalaris arundinacea L. and Urtica dioica L.: an experimental study","volume":"48","author":[{"family":"Klimešová","given":"Jitka"}],"issued":{"date-parts":[["1994"]]}}},{"id":1852,"uris":["http://zotero.org/users/6112721/items/4B95CCI7"],"uri":["http://zotero.org/users/6112721/items/4B95CCI7"],"itemData":{"id":1852,"type":"article-journal","abstract":"We assessed the biomass production, biomass allocation patterns, height growth, and root airspace of seventeen wetland plant taxa, including two potentially invasive species, grown under high nutrient conditions and subjected to four hydrologic regimes: constant drawdown, cyclic ﬂooding and drawdown, cyclic ﬂooding and drought, and constant ﬂooding for the duration of the experiment ($10 weeks). We found that: (1) the potentially invasive reed canary grass (Phalaris arundinacea) and broadleaf cattail (Typha latifolia) responded to treatments similarly; both outgrew the other perennial species in all four hydrologic regimes; (2) Phalaris had the highest levels of root airspace of all the taxa; (3) the grasses and graminoids nearly always tolerated ﬂooding better than the broadleaf forbs, perhaps in part due to greater quantities of root airspace; and (4) the species that were most sensitive to ﬂooding are typically found in drier, groundwater-fed, and more nutrient-poor environments. We hypothesize that Phalaris and Typha, which are both tall and productive, should be competitive dominants under a variety of hydrologic conditions, at least where nutrients are abundant, as in urban and agricultural landscapes. Eight of the noninvasive taxa tolerated ﬂooding but produced less biomass and/or were shorter or shorter-lived than Phalaris and Typha. Among the ﬁve taxa that were most sensitive to ﬂooding were slow-growing habitat specialists; such species will likely experience declines in areas that become impounded or experience greater volumes of runoff. # 2004 Elsevier B.V. All rights reserved.","container-title":"Aquatic Botany","DOI":"10.1016/j.aquabot.2004.08.003","ISSN":"03043770","issue":"2","journalAbbreviation":"Aquatic Botany","language":"en","page":"89-102","source":"DOI.org (Crossref)","title":"Flood tolerance in wetland angiosperms: a comparison of invasive and noninvasive species","title-short":"Flood tolerance in wetland angiosperms","volume":"80","author":[{"family":"Kercher","given":"Suzanne M."},{"family":"Zedler","given":"Joy B."}],"issued":{"date-parts":[["2004",10]]}}}],"schema":"https://github.com/citation-style-language/schema/raw/master/csl-citation.json"} </w:instrText>
      </w:r>
      <w:r w:rsidR="00FD77B9">
        <w:fldChar w:fldCharType="separate"/>
      </w:r>
      <w:r w:rsidR="00FD77B9" w:rsidRPr="00FD77B9">
        <w:rPr>
          <w:lang w:val="en-GB"/>
        </w:rPr>
        <w:t>(Klimešová 1994; Kercher &amp; Zedler 2004)</w:t>
      </w:r>
      <w:r w:rsidR="00FD77B9">
        <w:fldChar w:fldCharType="end"/>
      </w:r>
      <w:r w:rsidR="00FD77B9">
        <w:t xml:space="preserve">. </w:t>
      </w:r>
      <w:r w:rsidR="002A39BF">
        <w:t xml:space="preserve">In one in-situ experiment, prolonged </w:t>
      </w:r>
      <w:r w:rsidR="007305BA">
        <w:t>inundation</w:t>
      </w:r>
      <w:r w:rsidR="007C3E37">
        <w:t xml:space="preserve"> under more than 0.85 m of water </w:t>
      </w:r>
      <w:r w:rsidR="00192C38">
        <w:t>was required to reduce</w:t>
      </w:r>
      <w:r w:rsidR="007C3E37">
        <w:t xml:space="preserve"> </w:t>
      </w:r>
      <w:r w:rsidR="007C3E37">
        <w:rPr>
          <w:i/>
          <w:iCs/>
        </w:rPr>
        <w:t xml:space="preserve">P. arundinacea </w:t>
      </w:r>
      <w:r w:rsidR="007C3E37">
        <w:t xml:space="preserve">cover by </w:t>
      </w:r>
      <w:r w:rsidR="00192C38">
        <w:t>6</w:t>
      </w:r>
      <w:r w:rsidR="00190A51">
        <w:t>.8%</w:t>
      </w:r>
      <w:r w:rsidR="007C3E37">
        <w:t xml:space="preserve"> </w:t>
      </w:r>
      <w:r w:rsidR="009D051B">
        <w:fldChar w:fldCharType="begin"/>
      </w:r>
      <w:r w:rsidR="009D051B">
        <w:instrText xml:space="preserve"> ADDIN ZOTERO_ITEM CSL_CITATION {"citationID":"iUOtLTFb","properties":{"formattedCitation":"(Jenkins et al. 2008)","plainCitation":"(Jenkins et al. 2008)","noteIndex":0},"citationItems":[{"id":1844,"uris":["http://zotero.org/users/6112721/items/RDLU3GYN"],"uri":["http://zotero.org/users/6112721/items/RDLU3GYN"],"itemData":{"id":1844,"type":"article-journal","abstract":"Managers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Phalaris arundinacea","volume":"28","author":[{"family":"Jenkins","given":"Noah J."},{"family":"Yeakley","given":"J. Alan"},{"family":"Stewart","given":"Elaine M."}],"issued":{"date-parts":[["2008",12]]}}}],"schema":"https://github.com/citation-style-language/schema/raw/master/csl-citation.json"} </w:instrText>
      </w:r>
      <w:r w:rsidR="009D051B">
        <w:fldChar w:fldCharType="separate"/>
      </w:r>
      <w:r w:rsidR="009D051B">
        <w:rPr>
          <w:noProof/>
        </w:rPr>
        <w:t>(Jenkins et al. 2008)</w:t>
      </w:r>
      <w:r w:rsidR="009D051B">
        <w:fldChar w:fldCharType="end"/>
      </w:r>
      <w:r w:rsidR="00190A51">
        <w:t>.</w:t>
      </w:r>
      <w:r w:rsidR="0003679C">
        <w:t xml:space="preserve"> </w:t>
      </w:r>
      <w:r w:rsidR="00FB0A19">
        <w:t>F</w:t>
      </w:r>
      <w:r w:rsidR="0003679C">
        <w:t xml:space="preserve">urther investigation is </w:t>
      </w:r>
      <w:r w:rsidR="00591477">
        <w:t>warranted</w:t>
      </w:r>
      <w:r w:rsidR="0003679C">
        <w:t>,</w:t>
      </w:r>
      <w:r w:rsidR="0089120E">
        <w:t xml:space="preserve"> </w:t>
      </w:r>
      <w:r w:rsidR="00FB0A19">
        <w:t xml:space="preserve">however </w:t>
      </w:r>
      <w:r w:rsidR="0003679C">
        <w:t>t</w:t>
      </w:r>
      <w:r w:rsidR="001177C2">
        <w:t>he periodic flooding of a rising tidal cycle will likely not</w:t>
      </w:r>
      <w:r w:rsidR="00657984">
        <w:t xml:space="preserve"> be sufficient to</w:t>
      </w:r>
      <w:r w:rsidR="001177C2">
        <w:t xml:space="preserve"> </w:t>
      </w:r>
      <w:ins w:id="3" w:author="Daniel Stewart" w:date="2021-12-16T13:46:00Z">
        <w:r w:rsidR="003F00A3">
          <w:t xml:space="preserve">facilitate </w:t>
        </w:r>
      </w:ins>
      <w:r w:rsidR="00BE36DF">
        <w:t xml:space="preserve">the landward encroachment of native marsh species into </w:t>
      </w:r>
      <w:r w:rsidR="00F73D4A">
        <w:t>well-established</w:t>
      </w:r>
      <w:r w:rsidR="00BE36DF">
        <w:t xml:space="preserve"> </w:t>
      </w:r>
      <w:r w:rsidR="00F73D4A">
        <w:rPr>
          <w:i/>
          <w:iCs/>
        </w:rPr>
        <w:t xml:space="preserve">P. arundinacea </w:t>
      </w:r>
      <w:r w:rsidR="00F73D4A">
        <w:t>stands</w:t>
      </w:r>
      <w:r w:rsidR="009C1206">
        <w:t>.</w:t>
      </w:r>
    </w:p>
    <w:p w14:paraId="3AFE4468" w14:textId="3584B04F" w:rsidR="00E01AD0" w:rsidRDefault="00E01AD0" w:rsidP="004C769A"/>
    <w:p w14:paraId="16BD3D7E" w14:textId="77777777" w:rsidR="006567E1" w:rsidRDefault="00FB498E" w:rsidP="004C769A">
      <w:pPr>
        <w:keepNext/>
      </w:pPr>
      <w:r>
        <w:rPr>
          <w:noProof/>
          <w:lang w:val="en-US"/>
        </w:rPr>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3ABC668C" w:rsidR="00FB498E" w:rsidRDefault="006567E1" w:rsidP="004C769A">
      <w:pPr>
        <w:pStyle w:val="Caption"/>
      </w:pPr>
      <w:r>
        <w:t xml:space="preserve">Figure </w:t>
      </w:r>
      <w:r>
        <w:fldChar w:fldCharType="begin"/>
      </w:r>
      <w:r>
        <w:instrText>SEQ Figure \* ARABIC</w:instrText>
      </w:r>
      <w:r>
        <w:fldChar w:fldCharType="separate"/>
      </w:r>
      <w:r>
        <w:rPr>
          <w:noProof/>
        </w:rPr>
        <w:t>8</w:t>
      </w:r>
      <w:r>
        <w:fldChar w:fldCharType="end"/>
      </w:r>
      <w:r>
        <w:t>. Illustration of the biotic coastal squeeze proposed by the authors. Reed canarygrass is present in many of the high marshes of the Fraser Estuary</w:t>
      </w:r>
      <w:r w:rsidR="00E14013">
        <w:t xml:space="preserve"> (A) </w:t>
      </w:r>
      <w:r>
        <w:t>and is likely resilient to environmental change once established. As rising sea levels force the retreat of native marshes, their low competitive ability, and inability to move upslope may lead to their disappearance</w:t>
      </w:r>
      <w:r w:rsidR="00E14013">
        <w:t xml:space="preserve"> (B).</w:t>
      </w:r>
    </w:p>
    <w:p w14:paraId="298D34D4" w14:textId="4B7E6C07" w:rsidR="2262953E" w:rsidRPr="004C769A" w:rsidRDefault="2262953E" w:rsidP="004C769A">
      <w:pPr>
        <w:pStyle w:val="Heading2"/>
      </w:pPr>
      <w:r w:rsidRPr="004C769A">
        <w:t>Invasive Species</w:t>
      </w:r>
    </w:p>
    <w:p w14:paraId="2F191286" w14:textId="7F9C887B" w:rsidR="008C35EF" w:rsidRDefault="2262953E" w:rsidP="004C769A">
      <w:r w:rsidRPr="001C1CAE">
        <w:t xml:space="preserve">Relative percent cover of native species decreased at a rate of about 1% </w:t>
      </w:r>
      <w:r w:rsidR="2D952CE3" w:rsidRPr="001C1CAE">
        <w:t>p</w:t>
      </w:r>
      <w:r w:rsidRPr="001C1CAE">
        <w:t xml:space="preserve">er </w:t>
      </w:r>
      <w:r w:rsidR="1FB12674" w:rsidRPr="001C1CAE">
        <w:t>km</w:t>
      </w:r>
      <w:r w:rsidRPr="001C1CAE">
        <w:t xml:space="preserve"> 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r w:rsidR="3ABBB8DD" w:rsidRPr="001C1CAE">
        <w:t xml:space="preserve">invasion resilience of marshes near the delta front can likely be attributed to </w:t>
      </w:r>
      <w:r w:rsidR="67353F26" w:rsidRPr="001C1CAE">
        <w:t>elevated salinity and tidal stress, which exclude most competitors and facilitate the dominance of a small number of native specialists</w:t>
      </w:r>
      <w:r w:rsidR="664974B8" w:rsidRPr="001C1CAE">
        <w:t xml:space="preserve">, such as </w:t>
      </w:r>
      <w:r w:rsidRPr="001C1CAE">
        <w:t xml:space="preserve">common </w:t>
      </w:r>
      <w:r w:rsidR="00E14013" w:rsidRPr="001C1CAE">
        <w:t>threesquare</w:t>
      </w:r>
      <w:r w:rsidRPr="001C1CAE">
        <w:t xml:space="preserve"> bulrush (</w:t>
      </w:r>
      <w:r w:rsidRPr="001C1CAE">
        <w:rPr>
          <w:i/>
          <w:iCs/>
        </w:rPr>
        <w:t>Schoenoplectus pungens</w:t>
      </w:r>
      <w:r w:rsidRPr="001C1CAE">
        <w:t>)</w:t>
      </w:r>
      <w:r w:rsidRPr="001C1CAE">
        <w:rPr>
          <w:i/>
          <w:iCs/>
        </w:rPr>
        <w:t xml:space="preserve"> </w:t>
      </w:r>
      <w:r w:rsidRPr="001C1CAE">
        <w:t>and</w:t>
      </w:r>
      <w:r w:rsidR="5E2DDC9D" w:rsidRPr="001C1CAE">
        <w:t xml:space="preserve"> Lyngbye’s sedge. </w:t>
      </w:r>
      <w:r w:rsidR="002B485D">
        <w:t xml:space="preserve">Distance upriver was also correlated with increased </w:t>
      </w:r>
      <w:r w:rsidR="002300B0">
        <w:t xml:space="preserve">species richness. </w:t>
      </w:r>
      <w:r w:rsidR="00C2359E">
        <w:t>The larger pool of species competing for more favorable upstream conditions</w:t>
      </w:r>
      <w:r w:rsidR="00BF6C67">
        <w:t xml:space="preserve"> </w:t>
      </w:r>
      <w:r w:rsidR="003305FA">
        <w:t>likely drives diminishing native dominance with distance upriver.</w:t>
      </w:r>
      <w:r w:rsidR="7C8AB9A5" w:rsidRPr="43C0CAC4">
        <w:t xml:space="preserve"> </w:t>
      </w:r>
      <w:r w:rsidR="7C693749" w:rsidRPr="43C0CAC4">
        <w:t>These results align with</w:t>
      </w:r>
      <w:r w:rsidR="6AC20A83" w:rsidRPr="43C0CAC4">
        <w:t xml:space="preserve"> </w:t>
      </w:r>
      <w:r w:rsidR="7C693749" w:rsidRPr="43C0CAC4">
        <w:t>Crain et al. (2004) who found</w:t>
      </w:r>
      <w:r w:rsidR="30361F61" w:rsidRPr="43C0CAC4">
        <w:t xml:space="preserve"> through transplant experiments </w:t>
      </w:r>
      <w:r w:rsidR="00E14013" w:rsidRPr="43C0CAC4">
        <w:t>that</w:t>
      </w:r>
      <w:r w:rsidR="00E14013">
        <w:t xml:space="preserve"> dominant</w:t>
      </w:r>
      <w:r w:rsidR="00E14013" w:rsidRPr="43C0CAC4">
        <w:t xml:space="preserve"> saltwater specialist</w:t>
      </w:r>
      <w:r w:rsidR="0032177B">
        <w:t>s</w:t>
      </w:r>
      <w:r w:rsidR="7C693749" w:rsidRPr="43C0CAC4">
        <w:t xml:space="preserve"> diminish</w:t>
      </w:r>
      <w:r w:rsidR="00E14013">
        <w:t>ed in competition experiments</w:t>
      </w:r>
      <w:r w:rsidR="7C693749" w:rsidRPr="43C0CAC4">
        <w:t xml:space="preserve"> as </w:t>
      </w:r>
      <w:r w:rsidR="00E14013">
        <w:t xml:space="preserve">salt </w:t>
      </w:r>
      <w:r w:rsidR="7C693749" w:rsidRPr="43C0CAC4">
        <w:t xml:space="preserve">stress </w:t>
      </w:r>
      <w:r w:rsidR="00E14013">
        <w:t>was</w:t>
      </w:r>
      <w:r w:rsidR="005B1331">
        <w:t xml:space="preserve"> reduced</w:t>
      </w:r>
      <w:r w:rsidR="7C693749" w:rsidRPr="43C0CAC4">
        <w:t xml:space="preserve">, </w:t>
      </w:r>
      <w:r w:rsidR="29CFC0C6" w:rsidRPr="43C0CAC4">
        <w:t xml:space="preserve">succumbing to more competitive freshwater wetland species. </w:t>
      </w:r>
    </w:p>
    <w:p w14:paraId="3CC4DE8C" w14:textId="0885B701" w:rsidR="43C0CAC4" w:rsidRDefault="43C0CAC4" w:rsidP="004C769A"/>
    <w:p w14:paraId="0D53CC1A" w14:textId="77777777" w:rsidR="005B1331" w:rsidRDefault="2262953E" w:rsidP="004C769A">
      <w:pPr>
        <w:keepNext/>
      </w:pPr>
      <w:r>
        <w:rPr>
          <w:noProof/>
          <w:lang w:val="en-US"/>
        </w:rPr>
        <w:lastRenderedPageBreak/>
        <w:drawing>
          <wp:inline distT="0" distB="0" distL="0" distR="0" wp14:anchorId="70D72E24" wp14:editId="35091AC3">
            <wp:extent cx="5621864" cy="2108200"/>
            <wp:effectExtent l="0" t="0" r="4445" b="0"/>
            <wp:docPr id="773176074" name="Picture 77317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389C31DA" w14:textId="4CD2E2C5" w:rsidR="2262953E" w:rsidRPr="005B1331" w:rsidRDefault="005B1331" w:rsidP="004C769A">
      <w:pPr>
        <w:pStyle w:val="Caption"/>
      </w:pPr>
      <w:r w:rsidRPr="005B1331">
        <w:t xml:space="preserve">Figure </w:t>
      </w:r>
      <w:r>
        <w:fldChar w:fldCharType="begin"/>
      </w:r>
      <w:r>
        <w:instrText>SEQ Figure \* ARABIC</w:instrText>
      </w:r>
      <w:r>
        <w:fldChar w:fldCharType="separate"/>
      </w:r>
      <w:r w:rsidR="006567E1">
        <w:rPr>
          <w:noProof/>
        </w:rPr>
        <w:t>9</w:t>
      </w:r>
      <w:r>
        <w:fldChar w:fldCharType="end"/>
      </w:r>
      <w:r w:rsidRPr="005B1331">
        <w:t>. Scatterplot showing the % frequency of plots of four known invasive species in the Fraser Estuary with increasing distance upriver (left) and the relative percent cover of those species, when present in a plot (right). Data were collected from created and reference marshes in the FRE by Lievesley et al. (2016) and in 2021. Loess regression lines display non-parametric trends in the data.</w:t>
      </w:r>
    </w:p>
    <w:p w14:paraId="5181BB69" w14:textId="580E3ABF" w:rsidR="00017A69" w:rsidRDefault="27FF0FD2" w:rsidP="004C769A">
      <w:r w:rsidRPr="43C0CAC4">
        <w:t>Invasive species</w:t>
      </w:r>
      <w:r w:rsidR="2548DA35" w:rsidRPr="43C0CAC4">
        <w:t xml:space="preserve"> that </w:t>
      </w:r>
      <w:r w:rsidR="005B1331" w:rsidRPr="43C0CAC4">
        <w:t>can</w:t>
      </w:r>
      <w:r w:rsidR="1E32004D" w:rsidRPr="43C0CAC4">
        <w:t xml:space="preserve"> defy these specialist-competitor interactions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Spartina anglica</w:t>
      </w:r>
      <w:r w:rsidR="0766EBE3" w:rsidRPr="43C0CAC4">
        <w:t>)</w:t>
      </w:r>
      <w:r w:rsidR="75BE5F87" w:rsidRPr="43C0CAC4">
        <w:t>, which is not present in any of the sites included in this study,</w:t>
      </w:r>
      <w:r w:rsidR="0766EBE3" w:rsidRPr="43C0CAC4">
        <w:t xml:space="preserve"> and non-native cattai</w:t>
      </w:r>
      <w:r w:rsidR="7A2D920E" w:rsidRPr="43C0CAC4">
        <w:t>l</w:t>
      </w:r>
      <w:r w:rsidR="6571C5D9" w:rsidRPr="43C0CAC4">
        <w:t>, which</w:t>
      </w:r>
      <w:r w:rsidR="3EC109CE" w:rsidRPr="43C0CAC4">
        <w:t xml:space="preserve"> differs from the other estuarine invasives in being pri</w:t>
      </w:r>
      <w:r w:rsidR="6571C5D9" w:rsidRPr="43C0CAC4">
        <w:t xml:space="preserve">marily restricted to the lower 10 km of the </w:t>
      </w:r>
      <w:r w:rsidR="70AE2BAF" w:rsidRPr="43C0CAC4">
        <w:t>estuary</w:t>
      </w:r>
      <w:r w:rsidR="005B1331">
        <w:t xml:space="preserve">, </w:t>
      </w:r>
      <w:r w:rsidR="00060C4A">
        <w:t>occurring in</w:t>
      </w:r>
      <w:r w:rsidR="00060C4A" w:rsidRPr="43C0CAC4">
        <w:t xml:space="preserve"> </w:t>
      </w:r>
      <w:r w:rsidR="1A72FE8D" w:rsidRPr="43C0CAC4">
        <w:t xml:space="preserve">only </w:t>
      </w:r>
      <w:r w:rsidR="007D0743">
        <w:t xml:space="preserve">15 </w:t>
      </w:r>
      <w:r w:rsidR="1A72FE8D" w:rsidRPr="43C0CAC4">
        <w:t xml:space="preserve">sites </w:t>
      </w:r>
      <w:r w:rsidR="06771385" w:rsidRPr="43C0CAC4">
        <w:t>(</w:t>
      </w:r>
      <w:r w:rsidR="007D0743">
        <w:t xml:space="preserve">19%; </w:t>
      </w:r>
      <w:r w:rsidR="06771385" w:rsidRPr="43C0CAC4">
        <w:t xml:space="preserve">Fig. </w:t>
      </w:r>
      <w:r w:rsidR="00E14013">
        <w:t>9</w:t>
      </w:r>
      <w:r w:rsidR="06771385" w:rsidRPr="43C0CAC4">
        <w:t>; Stewart, 2021</w:t>
      </w:r>
      <w:r w:rsidR="7B0BAA32" w:rsidRPr="43C0CAC4">
        <w:t>).</w:t>
      </w:r>
      <w:r w:rsidR="005B1331">
        <w:t xml:space="preserve"> Conversely, yellow flag</w:t>
      </w:r>
      <w:r w:rsidR="00814281">
        <w:t xml:space="preserve"> iris (</w:t>
      </w:r>
      <w:r w:rsidR="00814281">
        <w:rPr>
          <w:i/>
          <w:iCs/>
        </w:rPr>
        <w:t>Iris pseudacorus</w:t>
      </w:r>
      <w:r w:rsidR="00814281">
        <w:t>), purple loosestrife, and reed canarygrass (</w:t>
      </w:r>
      <w:r w:rsidR="00814281">
        <w:rPr>
          <w:i/>
          <w:iCs/>
        </w:rPr>
        <w:t>Phalaris arundinacea</w:t>
      </w:r>
      <w:r w:rsidR="00814281">
        <w:t>)</w:t>
      </w:r>
      <w:r w:rsidR="005B1331">
        <w:t xml:space="preserve"> </w:t>
      </w:r>
      <w:r w:rsidR="00814281">
        <w:t>were found throughout the study area in 42</w:t>
      </w:r>
      <w:r w:rsidR="007D0743">
        <w:t xml:space="preserve"> (53%)</w:t>
      </w:r>
      <w:r w:rsidR="00814281">
        <w:t>, 66</w:t>
      </w:r>
      <w:r w:rsidR="007D0743">
        <w:t xml:space="preserve"> (84%)</w:t>
      </w:r>
      <w:r w:rsidR="00814281">
        <w:t xml:space="preserve"> and 56 </w:t>
      </w:r>
      <w:r w:rsidR="007D0743">
        <w:t xml:space="preserve">(71%) </w:t>
      </w:r>
      <w:r w:rsidR="00814281">
        <w:t>sites</w:t>
      </w:r>
      <w:r w:rsidR="00F770C0">
        <w:t>,</w:t>
      </w:r>
      <w:r w:rsidR="00814281">
        <w:t xml:space="preserve"> respectively. </w:t>
      </w:r>
      <w:r w:rsidR="06771385" w:rsidRPr="43C0CAC4">
        <w:t xml:space="preserve">Though native dominance was </w:t>
      </w:r>
      <w:r w:rsidR="4DBBC2F3" w:rsidRPr="43C0CAC4">
        <w:t>generally</w:t>
      </w:r>
      <w:r w:rsidR="06771385" w:rsidRPr="43C0CAC4">
        <w:t xml:space="preserve"> highest 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t>be attributed to</w:t>
      </w:r>
      <w:r w:rsidR="6747E03F" w:rsidRPr="43C0CAC4">
        <w:t xml:space="preserve"> the high</w:t>
      </w:r>
      <w:r w:rsidR="411150F2" w:rsidRPr="43C0CAC4">
        <w:t xml:space="preserve"> displacement ability</w:t>
      </w:r>
      <w:r w:rsidR="6747E03F" w:rsidRPr="43C0CAC4">
        <w:t xml:space="preserve"> of cattail</w:t>
      </w:r>
      <w:r w:rsidR="000F005B">
        <w:t>and</w:t>
      </w:r>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 cover of </w:t>
      </w:r>
      <w:r w:rsidR="3908CEAB" w:rsidRPr="43C0CAC4">
        <w:t xml:space="preserve">68.8 </w:t>
      </w:r>
      <w:r w:rsidR="00F65639">
        <w:t>(SD =</w:t>
      </w:r>
      <w:r w:rsidR="00AA0410">
        <w:t xml:space="preserve"> </w:t>
      </w:r>
      <w:r w:rsidR="3C50DDD0" w:rsidRPr="43C0CAC4">
        <w:t>37.2%</w:t>
      </w:r>
      <w:r w:rsidR="00AA0410">
        <w:t>)</w:t>
      </w:r>
      <w:r w:rsidR="008C35EF">
        <w:t>, significantly</w:t>
      </w:r>
      <w:r w:rsidR="00814281">
        <w:t xml:space="preserve"> higher than any other invasive species</w:t>
      </w:r>
      <w:r w:rsidR="008C35EF">
        <w:t xml:space="preserve"> (Fig. </w:t>
      </w:r>
      <w:r w:rsidR="00E14013">
        <w:t>9</w:t>
      </w:r>
      <w:r w:rsidR="008C35EF">
        <w:t>)</w:t>
      </w:r>
      <w:r w:rsidR="6538CF7B" w:rsidRPr="43C0CAC4">
        <w:t xml:space="preserve">. </w:t>
      </w:r>
    </w:p>
    <w:p w14:paraId="2EF4E339" w14:textId="77777777" w:rsidR="00017A69" w:rsidRDefault="00017A69" w:rsidP="004C769A"/>
    <w:p w14:paraId="3411D372" w14:textId="34F08D06" w:rsidR="008C35EF" w:rsidRDefault="008C35EF" w:rsidP="004C769A">
      <w:r w:rsidRPr="43C0CAC4">
        <w:t>Th</w:t>
      </w:r>
      <w:r>
        <w:t xml:space="preserve">is </w:t>
      </w:r>
      <w:r w:rsidRPr="43C0CAC4">
        <w:t>trend</w:t>
      </w:r>
      <w:r>
        <w:t xml:space="preserve"> </w:t>
      </w:r>
      <w:r w:rsidRPr="001C1CAE">
        <w:t>of declining native dominance with distance upriver</w:t>
      </w:r>
      <w:r>
        <w:t xml:space="preserve"> may be useful</w:t>
      </w:r>
      <w:r w:rsidRPr="43C0CAC4">
        <w:t xml:space="preserve"> </w:t>
      </w:r>
      <w:r>
        <w:t>for managers and practitioners as they plan for invasive species in the design and maintenance of created tidal marshes</w:t>
      </w:r>
      <w:r w:rsidRPr="43C0CAC4">
        <w:t xml:space="preserve">. </w:t>
      </w:r>
      <w:r>
        <w:t>S</w:t>
      </w:r>
      <w:r w:rsidRPr="43C0CAC4">
        <w:t xml:space="preserve">ites constructed further upriver may require more intensive </w:t>
      </w:r>
      <w:r>
        <w:t xml:space="preserve">and long-term invasive species </w:t>
      </w:r>
      <w:r w:rsidRPr="43C0CAC4">
        <w:t xml:space="preserve">management, as they </w:t>
      </w:r>
      <w:r>
        <w:t>appear</w:t>
      </w:r>
      <w:r w:rsidRPr="43C0CAC4">
        <w:t xml:space="preserve"> more </w:t>
      </w:r>
      <w:r>
        <w:t xml:space="preserve">vulnerable </w:t>
      </w:r>
      <w:r w:rsidRPr="43C0CAC4">
        <w:t>to invasion</w:t>
      </w:r>
      <w:r>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to the Fraser River may be factors. Our findings support this, as the 15 created marshes where cattail is present, 9 (60%) are inland designs, representing 69% of all inland sites in this study. </w:t>
      </w:r>
      <w:r w:rsidR="008C2695">
        <w:t xml:space="preserve">Not surprisingly, inland sites were negatively correlated with native dominance, averaging 14% less native relative percent cover than non-inland sites. </w:t>
      </w:r>
      <w:r w:rsidR="00E04535">
        <w:t>Managers and practitioners must therefore balance the benefits of inland site designs (as discussed</w:t>
      </w:r>
      <w:r w:rsidR="00E14013">
        <w:t xml:space="preserve"> in 4</w:t>
      </w:r>
      <w:r w:rsidR="008C2695">
        <w:t>.1</w:t>
      </w:r>
      <w:r w:rsidR="00E04535">
        <w:t xml:space="preserve">) with their potential vulnerability to cattail </w:t>
      </w:r>
      <w:r w:rsidR="008C2695">
        <w:t xml:space="preserve">and other species </w:t>
      </w:r>
      <w:r w:rsidR="00E04535">
        <w:t>invasions.</w:t>
      </w:r>
    </w:p>
    <w:p w14:paraId="30068C16" w14:textId="77777777" w:rsidR="00397775" w:rsidRDefault="00397775" w:rsidP="004C769A"/>
    <w:p w14:paraId="7908D029" w14:textId="297059A4" w:rsidR="5F4646BA" w:rsidRPr="004C769A" w:rsidRDefault="5F4646BA" w:rsidP="004C769A">
      <w:pPr>
        <w:pStyle w:val="Heading2"/>
      </w:pPr>
      <w:r w:rsidRPr="004C769A">
        <w:t>Monitoring Implications</w:t>
      </w:r>
    </w:p>
    <w:p w14:paraId="49E6E152" w14:textId="62DA9500" w:rsidR="559EFC6C" w:rsidRDefault="4AB5134A" w:rsidP="004C769A">
      <w:r w:rsidRPr="00235C84">
        <w:t xml:space="preserve">Contrary to our </w:t>
      </w:r>
      <w:r w:rsidR="1AA70A6D" w:rsidRPr="00235C84">
        <w:t>expectations</w:t>
      </w:r>
      <w:r w:rsidRPr="00235C84">
        <w:t xml:space="preserve">, </w:t>
      </w:r>
      <w:r w:rsidR="00F368D9" w:rsidRPr="000915E4">
        <w:t>t</w:t>
      </w:r>
      <w:r w:rsidR="2F6E3288" w:rsidRPr="000915E4">
        <w:t>he age of</w:t>
      </w:r>
      <w:r w:rsidR="00F343E2" w:rsidRPr="00FB0A19">
        <w:t xml:space="preserve"> the</w:t>
      </w:r>
      <w:r w:rsidR="2F6E3288" w:rsidRPr="000915E4">
        <w:t xml:space="preserve"> created marshes</w:t>
      </w:r>
      <w:r w:rsidR="0047247D" w:rsidRPr="00FB0A19">
        <w:t xml:space="preserve"> we surveyed</w:t>
      </w:r>
      <w:r w:rsidR="2F6E3288" w:rsidRPr="000915E4">
        <w:t xml:space="preserve"> did not have a significant effect on marsh recession</w:t>
      </w:r>
      <w:r w:rsidR="6BD899B9" w:rsidRPr="000915E4">
        <w:t xml:space="preserve">, </w:t>
      </w:r>
      <w:r w:rsidR="16D4EBE6" w:rsidRPr="000915E4">
        <w:t>n</w:t>
      </w:r>
      <w:r w:rsidR="33581650" w:rsidRPr="000915E4">
        <w:t xml:space="preserve">or </w:t>
      </w:r>
      <w:r w:rsidR="008C2695" w:rsidRPr="000915E4">
        <w:t xml:space="preserve">on </w:t>
      </w:r>
      <w:r w:rsidR="33581650" w:rsidRPr="000915E4">
        <w:t>relative percent cover of native species</w:t>
      </w:r>
      <w:r w:rsidR="1BC119C1" w:rsidRPr="00235C84">
        <w:t>.</w:t>
      </w:r>
      <w:r w:rsidR="1E0B7A18" w:rsidRPr="00235C84">
        <w:t xml:space="preserve"> </w:t>
      </w:r>
      <w:r w:rsidR="00CB44B3" w:rsidRPr="00235C84">
        <w:t>The five</w:t>
      </w:r>
      <w:r w:rsidR="00CB44B3">
        <w:t>-year monitoring period that is typical of marsh creation projects in the FRE may therefore be sufficient</w:t>
      </w:r>
      <w:r w:rsidR="004219FC">
        <w:t xml:space="preserve"> to predict their long-term success.</w:t>
      </w:r>
      <w:r w:rsidR="00C502AE">
        <w:t xml:space="preserve"> </w:t>
      </w:r>
      <w:r w:rsidR="008C2695" w:rsidRPr="43C0CAC4">
        <w:t>This</w:t>
      </w:r>
      <w:r w:rsidR="00883FF0">
        <w:t xml:space="preserve"> finding</w:t>
      </w:r>
      <w:r w:rsidR="008C2695" w:rsidRPr="43C0CAC4">
        <w:t xml:space="preserve"> indicates that </w:t>
      </w:r>
      <w:r w:rsidR="008C2695">
        <w:t xml:space="preserve">(1) </w:t>
      </w:r>
      <w:r w:rsidR="008C2695" w:rsidRPr="43C0CAC4">
        <w:t xml:space="preserve">well-designed and implemented tidal marsh creation </w:t>
      </w:r>
      <w:r w:rsidR="008C2695" w:rsidRPr="43C0CAC4">
        <w:lastRenderedPageBreak/>
        <w:t>projects that account for threats such as invasive species, wake erosion</w:t>
      </w:r>
      <w:r w:rsidR="000B1E7E">
        <w:t>,</w:t>
      </w:r>
      <w:r w:rsidR="008C2695" w:rsidRPr="43C0CAC4">
        <w:t xml:space="preserve"> and goose herbivory</w:t>
      </w:r>
      <w:r w:rsidR="004F0C76">
        <w:t xml:space="preserve"> </w:t>
      </w:r>
      <w:r w:rsidR="001D297E">
        <w:t>appear</w:t>
      </w:r>
      <w:r w:rsidR="008C2695" w:rsidRPr="43C0CAC4">
        <w:t xml:space="preserve"> resilient in the long term</w:t>
      </w:r>
      <w:r w:rsidR="008C2695">
        <w:t xml:space="preserve">, and (2) the success trajectory of a project should be evident not long after it is completed. </w:t>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covariate operated as a proxy for age</w:t>
      </w:r>
      <w:r w:rsidR="07C4D967" w:rsidRPr="43C0CAC4">
        <w:t xml:space="preserve"> to a degree</w:t>
      </w:r>
      <w:r w:rsidR="63FBB75F" w:rsidRPr="43C0CAC4">
        <w:t xml:space="preserve">, as reference sites are inherently </w:t>
      </w:r>
      <w:r w:rsidR="0028A3FB" w:rsidRPr="43C0CAC4">
        <w:t>much</w:t>
      </w:r>
      <w:r w:rsidR="63FBB75F" w:rsidRPr="43C0CAC4">
        <w:t xml:space="preserve"> older than created sites. </w:t>
      </w:r>
      <w:r w:rsidR="72460C77" w:rsidRPr="001C1CAE">
        <w:t xml:space="preserve">Since </w:t>
      </w:r>
      <w:r w:rsidR="052D76E9" w:rsidRPr="001C1CAE">
        <w:t>no significant difference was observed in native and non-native richness between reference and created tidal marshes</w:t>
      </w:r>
      <w:r w:rsidR="72460C77" w:rsidRPr="001C1CAE">
        <w:t xml:space="preserve">,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in a relatively short amount of time</w:t>
      </w:r>
      <w:r w:rsidR="008C2695">
        <w:t xml:space="preserve">, either through natural colonisation, or through propagules introduced </w:t>
      </w:r>
      <w:r w:rsidR="009C7E6E">
        <w:t xml:space="preserve">via </w:t>
      </w:r>
      <w:r w:rsidR="008C2695">
        <w:t>transplant cores from neighbouring natural marshes</w:t>
      </w:r>
      <w:r w:rsidR="330E4D6E" w:rsidRPr="43C0CAC4">
        <w:t>.</w:t>
      </w:r>
      <w:r w:rsidR="009C7E6E">
        <w:t xml:space="preserve"> </w:t>
      </w:r>
    </w:p>
    <w:p w14:paraId="3708C014" w14:textId="520788E8" w:rsidR="559EFC6C" w:rsidRDefault="559EFC6C" w:rsidP="004C769A"/>
    <w:p w14:paraId="105350E6" w14:textId="77777777" w:rsidR="00D53AFF" w:rsidRDefault="00D53AFF" w:rsidP="00D53AFF">
      <w:pPr>
        <w:pStyle w:val="Heading2"/>
      </w:pPr>
      <w:r>
        <w:t>Site Design Trade-offs</w:t>
      </w:r>
    </w:p>
    <w:p w14:paraId="67534D50" w14:textId="77777777" w:rsidR="00D53AFF" w:rsidRDefault="00D53AFF" w:rsidP="00D53AFF">
      <w:r>
        <w:t xml:space="preserve">These findings have shed light on factors that play into the health of created marshes in the FRE, but they by no means provide a simple formula to ensure their success. In part this is due to the dynamic and unpredictable nature of the system, but also the complexity of building and sustaining sites that are resilient to numerous stressors simultaneously. This study has included a subset of these stressors (grazing, wave erosion, sea level rise, invasive species), but there are numerous others that were not explored (e.g., log debris, geofluvial processes, biochemical processes). The challenge for those designing and constructing these marshes is that mitigation strategies often differ and or even conflict among stressors, and therefore design trade-offs must occur (Table 1). </w:t>
      </w:r>
    </w:p>
    <w:p w14:paraId="01C9D407" w14:textId="77777777" w:rsidR="00D53AFF" w:rsidRDefault="00D53AFF" w:rsidP="00D53AF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53AFF" w:rsidRPr="005A1040" w14:paraId="01033568" w14:textId="77777777" w:rsidTr="005A1040">
        <w:tc>
          <w:tcPr>
            <w:tcW w:w="3005" w:type="dxa"/>
            <w:tcBorders>
              <w:bottom w:val="single" w:sz="4" w:space="0" w:color="auto"/>
            </w:tcBorders>
          </w:tcPr>
          <w:p w14:paraId="4E735C6B" w14:textId="77777777" w:rsidR="00D53AFF" w:rsidRPr="005A1040" w:rsidRDefault="00D53AFF" w:rsidP="005A1040">
            <w:pPr>
              <w:rPr>
                <w:b/>
                <w:bCs/>
                <w:sz w:val="18"/>
                <w:szCs w:val="18"/>
              </w:rPr>
            </w:pPr>
            <w:r w:rsidRPr="005A1040">
              <w:rPr>
                <w:b/>
                <w:bCs/>
                <w:sz w:val="18"/>
                <w:szCs w:val="18"/>
              </w:rPr>
              <w:t>Design Element</w:t>
            </w:r>
          </w:p>
        </w:tc>
        <w:tc>
          <w:tcPr>
            <w:tcW w:w="3005" w:type="dxa"/>
            <w:tcBorders>
              <w:bottom w:val="single" w:sz="4" w:space="0" w:color="auto"/>
            </w:tcBorders>
          </w:tcPr>
          <w:p w14:paraId="3AAD5B4C" w14:textId="77777777" w:rsidR="00D53AFF" w:rsidRPr="005A1040" w:rsidRDefault="00D53AFF" w:rsidP="005A1040">
            <w:pPr>
              <w:rPr>
                <w:b/>
                <w:bCs/>
                <w:sz w:val="18"/>
                <w:szCs w:val="18"/>
              </w:rPr>
            </w:pPr>
            <w:r w:rsidRPr="005A1040">
              <w:rPr>
                <w:b/>
                <w:bCs/>
                <w:sz w:val="18"/>
                <w:szCs w:val="18"/>
              </w:rPr>
              <w:t>Pro</w:t>
            </w:r>
          </w:p>
        </w:tc>
        <w:tc>
          <w:tcPr>
            <w:tcW w:w="3006" w:type="dxa"/>
            <w:tcBorders>
              <w:bottom w:val="single" w:sz="4" w:space="0" w:color="auto"/>
            </w:tcBorders>
          </w:tcPr>
          <w:p w14:paraId="27945810" w14:textId="77777777" w:rsidR="00D53AFF" w:rsidRPr="005A1040" w:rsidRDefault="00D53AFF" w:rsidP="000915E4">
            <w:pPr>
              <w:ind w:left="252" w:hanging="252"/>
              <w:rPr>
                <w:b/>
                <w:bCs/>
                <w:sz w:val="18"/>
                <w:szCs w:val="18"/>
              </w:rPr>
            </w:pPr>
            <w:r w:rsidRPr="005A1040">
              <w:rPr>
                <w:b/>
                <w:bCs/>
                <w:sz w:val="18"/>
                <w:szCs w:val="18"/>
              </w:rPr>
              <w:t>Con</w:t>
            </w:r>
          </w:p>
        </w:tc>
      </w:tr>
      <w:tr w:rsidR="00D53AFF" w:rsidRPr="004609EF" w14:paraId="72E43259" w14:textId="77777777" w:rsidTr="005A1040">
        <w:trPr>
          <w:trHeight w:val="1298"/>
        </w:trPr>
        <w:tc>
          <w:tcPr>
            <w:tcW w:w="3005" w:type="dxa"/>
            <w:tcBorders>
              <w:top w:val="single" w:sz="4" w:space="0" w:color="auto"/>
            </w:tcBorders>
          </w:tcPr>
          <w:p w14:paraId="73249737" w14:textId="77777777" w:rsidR="00D53AFF" w:rsidRPr="004609EF" w:rsidRDefault="00D53AFF" w:rsidP="005A1040">
            <w:pPr>
              <w:rPr>
                <w:sz w:val="18"/>
                <w:szCs w:val="18"/>
              </w:rPr>
            </w:pPr>
            <w:r w:rsidRPr="004609EF">
              <w:rPr>
                <w:sz w:val="18"/>
                <w:szCs w:val="18"/>
              </w:rPr>
              <w:t>Inland design</w:t>
            </w:r>
          </w:p>
        </w:tc>
        <w:tc>
          <w:tcPr>
            <w:tcW w:w="3005" w:type="dxa"/>
            <w:tcBorders>
              <w:top w:val="single" w:sz="4" w:space="0" w:color="auto"/>
            </w:tcBorders>
          </w:tcPr>
          <w:p w14:paraId="5DCA2146" w14:textId="77777777" w:rsidR="00D53AFF" w:rsidRDefault="00D53AFF" w:rsidP="005A1040">
            <w:pPr>
              <w:pStyle w:val="ListParagraph"/>
              <w:numPr>
                <w:ilvl w:val="0"/>
                <w:numId w:val="47"/>
              </w:numPr>
              <w:ind w:left="148" w:hanging="142"/>
              <w:jc w:val="left"/>
              <w:rPr>
                <w:sz w:val="18"/>
                <w:szCs w:val="18"/>
              </w:rPr>
            </w:pPr>
            <w:r w:rsidRPr="004609EF">
              <w:rPr>
                <w:sz w:val="18"/>
                <w:szCs w:val="18"/>
              </w:rPr>
              <w:t>Reduced impacts of herbivory</w:t>
            </w:r>
            <w:r>
              <w:rPr>
                <w:sz w:val="18"/>
                <w:szCs w:val="18"/>
              </w:rPr>
              <w:t>, and river and wake erosion</w:t>
            </w:r>
          </w:p>
          <w:p w14:paraId="2E6B6F65" w14:textId="77777777" w:rsidR="00D53AFF" w:rsidRPr="004609EF" w:rsidRDefault="00D53AFF" w:rsidP="005A1040">
            <w:pPr>
              <w:pStyle w:val="ListParagraph"/>
              <w:numPr>
                <w:ilvl w:val="0"/>
                <w:numId w:val="47"/>
              </w:numPr>
              <w:ind w:left="148" w:hanging="142"/>
              <w:jc w:val="left"/>
              <w:rPr>
                <w:sz w:val="18"/>
                <w:szCs w:val="18"/>
              </w:rPr>
            </w:pPr>
            <w:r>
              <w:rPr>
                <w:sz w:val="18"/>
                <w:szCs w:val="18"/>
              </w:rPr>
              <w:t>Log debris can be managed through fencing structures at channel entrance</w:t>
            </w:r>
          </w:p>
        </w:tc>
        <w:tc>
          <w:tcPr>
            <w:tcW w:w="3006" w:type="dxa"/>
            <w:tcBorders>
              <w:top w:val="single" w:sz="4" w:space="0" w:color="auto"/>
            </w:tcBorders>
          </w:tcPr>
          <w:p w14:paraId="6A9D3DEC" w14:textId="77777777" w:rsidR="00D53AFF" w:rsidRDefault="00D53AFF" w:rsidP="005A1040">
            <w:pPr>
              <w:pStyle w:val="ListParagraph"/>
              <w:numPr>
                <w:ilvl w:val="0"/>
                <w:numId w:val="47"/>
              </w:numPr>
              <w:ind w:left="110" w:hanging="141"/>
              <w:jc w:val="left"/>
              <w:rPr>
                <w:sz w:val="18"/>
                <w:szCs w:val="18"/>
              </w:rPr>
            </w:pPr>
            <w:r>
              <w:rPr>
                <w:sz w:val="18"/>
                <w:szCs w:val="18"/>
              </w:rPr>
              <w:t>P</w:t>
            </w:r>
            <w:r w:rsidRPr="004609EF">
              <w:rPr>
                <w:sz w:val="18"/>
                <w:szCs w:val="18"/>
              </w:rPr>
              <w:t xml:space="preserve">rone to </w:t>
            </w:r>
            <w:r>
              <w:rPr>
                <w:sz w:val="18"/>
                <w:szCs w:val="18"/>
              </w:rPr>
              <w:t xml:space="preserve">dominance by invasive </w:t>
            </w:r>
            <w:r w:rsidRPr="004609EF">
              <w:rPr>
                <w:sz w:val="18"/>
                <w:szCs w:val="18"/>
              </w:rPr>
              <w:t xml:space="preserve">species, particularly </w:t>
            </w:r>
            <w:r w:rsidRPr="005A1040">
              <w:rPr>
                <w:i/>
                <w:iCs/>
                <w:sz w:val="18"/>
                <w:szCs w:val="18"/>
              </w:rPr>
              <w:t xml:space="preserve">Typha </w:t>
            </w:r>
            <w:r>
              <w:rPr>
                <w:sz w:val="18"/>
                <w:szCs w:val="18"/>
              </w:rPr>
              <w:t>sp., and lower species richness</w:t>
            </w:r>
          </w:p>
          <w:p w14:paraId="2D5D6479" w14:textId="77777777" w:rsidR="00D53AFF" w:rsidRPr="004609EF" w:rsidRDefault="00D53AFF" w:rsidP="005A1040">
            <w:pPr>
              <w:pStyle w:val="ListParagraph"/>
              <w:numPr>
                <w:ilvl w:val="0"/>
                <w:numId w:val="47"/>
              </w:numPr>
              <w:ind w:left="110" w:hanging="141"/>
              <w:jc w:val="left"/>
              <w:rPr>
                <w:sz w:val="18"/>
                <w:szCs w:val="18"/>
              </w:rPr>
            </w:pPr>
            <w:r>
              <w:rPr>
                <w:sz w:val="18"/>
                <w:szCs w:val="18"/>
              </w:rPr>
              <w:t>Dependent on available terrestrial habitat, which is not common</w:t>
            </w:r>
          </w:p>
        </w:tc>
      </w:tr>
      <w:tr w:rsidR="00D53AFF" w:rsidRPr="004609EF" w14:paraId="5AA07944" w14:textId="77777777" w:rsidTr="005A1040">
        <w:tc>
          <w:tcPr>
            <w:tcW w:w="3005" w:type="dxa"/>
          </w:tcPr>
          <w:p w14:paraId="376C699B" w14:textId="77777777" w:rsidR="00D53AFF" w:rsidRPr="004609EF" w:rsidRDefault="00D53AFF" w:rsidP="005A1040">
            <w:pPr>
              <w:rPr>
                <w:sz w:val="18"/>
                <w:szCs w:val="18"/>
              </w:rPr>
            </w:pPr>
            <w:r>
              <w:rPr>
                <w:sz w:val="18"/>
                <w:szCs w:val="18"/>
              </w:rPr>
              <w:t>Marsh bench design</w:t>
            </w:r>
          </w:p>
        </w:tc>
        <w:tc>
          <w:tcPr>
            <w:tcW w:w="3005" w:type="dxa"/>
          </w:tcPr>
          <w:p w14:paraId="551C4117" w14:textId="77777777" w:rsidR="00D53AFF" w:rsidRDefault="00D53AFF" w:rsidP="00D53AFF">
            <w:pPr>
              <w:pStyle w:val="ListParagraph"/>
              <w:numPr>
                <w:ilvl w:val="0"/>
                <w:numId w:val="48"/>
              </w:numPr>
              <w:ind w:left="148" w:hanging="148"/>
              <w:jc w:val="left"/>
              <w:rPr>
                <w:sz w:val="18"/>
                <w:szCs w:val="18"/>
              </w:rPr>
            </w:pPr>
            <w:r>
              <w:rPr>
                <w:sz w:val="18"/>
                <w:szCs w:val="18"/>
              </w:rPr>
              <w:t>Less susceptible to dominance by invasive species</w:t>
            </w:r>
          </w:p>
          <w:p w14:paraId="37F9EAC5" w14:textId="77777777" w:rsidR="00D53AFF" w:rsidRDefault="00D53AFF" w:rsidP="00D53AFF">
            <w:pPr>
              <w:pStyle w:val="ListParagraph"/>
              <w:numPr>
                <w:ilvl w:val="0"/>
                <w:numId w:val="48"/>
              </w:numPr>
              <w:ind w:left="148" w:hanging="148"/>
              <w:jc w:val="left"/>
              <w:rPr>
                <w:sz w:val="18"/>
                <w:szCs w:val="18"/>
              </w:rPr>
            </w:pPr>
            <w:r>
              <w:rPr>
                <w:sz w:val="18"/>
                <w:szCs w:val="18"/>
              </w:rPr>
              <w:t>Higher plant community diversity</w:t>
            </w:r>
          </w:p>
          <w:p w14:paraId="09B05220" w14:textId="77777777" w:rsidR="00D53AFF" w:rsidRDefault="00D53AFF" w:rsidP="00D53AFF">
            <w:pPr>
              <w:pStyle w:val="ListParagraph"/>
              <w:numPr>
                <w:ilvl w:val="0"/>
                <w:numId w:val="48"/>
              </w:numPr>
              <w:ind w:left="148" w:hanging="148"/>
              <w:jc w:val="left"/>
              <w:rPr>
                <w:sz w:val="18"/>
                <w:szCs w:val="18"/>
              </w:rPr>
            </w:pPr>
            <w:r>
              <w:rPr>
                <w:sz w:val="18"/>
                <w:szCs w:val="18"/>
              </w:rPr>
              <w:t>Site s</w:t>
            </w:r>
          </w:p>
        </w:tc>
        <w:tc>
          <w:tcPr>
            <w:tcW w:w="3006" w:type="dxa"/>
          </w:tcPr>
          <w:p w14:paraId="4C4B3ED6" w14:textId="77777777" w:rsidR="00D53AFF" w:rsidRDefault="00D53AFF" w:rsidP="00D53AFF">
            <w:pPr>
              <w:pStyle w:val="ListParagraph"/>
              <w:numPr>
                <w:ilvl w:val="0"/>
                <w:numId w:val="48"/>
              </w:numPr>
              <w:ind w:left="148" w:hanging="148"/>
              <w:jc w:val="left"/>
              <w:rPr>
                <w:sz w:val="18"/>
                <w:szCs w:val="18"/>
              </w:rPr>
            </w:pPr>
            <w:r>
              <w:rPr>
                <w:sz w:val="18"/>
                <w:szCs w:val="18"/>
              </w:rPr>
              <w:t xml:space="preserve">More edge habitat, therefore more susceptible to herbivory, wake erosion, </w:t>
            </w:r>
          </w:p>
          <w:p w14:paraId="7DB66DD5" w14:textId="77777777" w:rsidR="00D53AFF" w:rsidRPr="004609EF" w:rsidRDefault="00D53AFF" w:rsidP="00D53AFF">
            <w:pPr>
              <w:pStyle w:val="ListParagraph"/>
              <w:numPr>
                <w:ilvl w:val="0"/>
                <w:numId w:val="48"/>
              </w:numPr>
              <w:ind w:left="110" w:hanging="141"/>
              <w:jc w:val="left"/>
              <w:rPr>
                <w:sz w:val="18"/>
                <w:szCs w:val="18"/>
              </w:rPr>
            </w:pPr>
          </w:p>
        </w:tc>
      </w:tr>
      <w:tr w:rsidR="00D53AFF" w:rsidRPr="004609EF" w14:paraId="3346093E" w14:textId="77777777" w:rsidTr="005A1040">
        <w:tc>
          <w:tcPr>
            <w:tcW w:w="3005" w:type="dxa"/>
          </w:tcPr>
          <w:p w14:paraId="59590D54" w14:textId="77777777" w:rsidR="00D53AFF" w:rsidRPr="004609EF" w:rsidRDefault="00D53AFF" w:rsidP="005A1040">
            <w:pPr>
              <w:rPr>
                <w:sz w:val="18"/>
                <w:szCs w:val="18"/>
              </w:rPr>
            </w:pPr>
            <w:r w:rsidRPr="004609EF">
              <w:rPr>
                <w:sz w:val="18"/>
                <w:szCs w:val="18"/>
              </w:rPr>
              <w:t>Low elevation</w:t>
            </w:r>
          </w:p>
        </w:tc>
        <w:tc>
          <w:tcPr>
            <w:tcW w:w="3005" w:type="dxa"/>
          </w:tcPr>
          <w:p w14:paraId="4861315F" w14:textId="77777777" w:rsidR="00D53AFF" w:rsidRDefault="00D53AFF" w:rsidP="00D53AFF">
            <w:pPr>
              <w:pStyle w:val="ListParagraph"/>
              <w:numPr>
                <w:ilvl w:val="0"/>
                <w:numId w:val="48"/>
              </w:numPr>
              <w:ind w:left="148" w:hanging="148"/>
              <w:jc w:val="left"/>
              <w:rPr>
                <w:sz w:val="18"/>
                <w:szCs w:val="18"/>
              </w:rPr>
            </w:pPr>
            <w:r>
              <w:rPr>
                <w:sz w:val="18"/>
                <w:szCs w:val="18"/>
              </w:rPr>
              <w:t>More resilient to species invasions, as low elevations are generally more dominated by native specialists</w:t>
            </w:r>
          </w:p>
          <w:p w14:paraId="53AFEBE4" w14:textId="77777777" w:rsidR="00D53AFF" w:rsidRDefault="00D53AFF" w:rsidP="00D53AFF">
            <w:pPr>
              <w:pStyle w:val="ListParagraph"/>
              <w:numPr>
                <w:ilvl w:val="0"/>
                <w:numId w:val="48"/>
              </w:numPr>
              <w:ind w:left="148" w:hanging="148"/>
              <w:jc w:val="left"/>
              <w:rPr>
                <w:sz w:val="18"/>
                <w:szCs w:val="18"/>
              </w:rPr>
            </w:pPr>
            <w:r>
              <w:rPr>
                <w:sz w:val="18"/>
                <w:szCs w:val="18"/>
              </w:rPr>
              <w:t>Less susceptible to log debris accumulation</w:t>
            </w:r>
          </w:p>
          <w:p w14:paraId="1EF976A0" w14:textId="77777777" w:rsidR="00D53AFF" w:rsidRPr="004609EF" w:rsidRDefault="00D53AFF" w:rsidP="00D53AFF">
            <w:pPr>
              <w:pStyle w:val="ListParagraph"/>
              <w:numPr>
                <w:ilvl w:val="0"/>
                <w:numId w:val="48"/>
              </w:numPr>
              <w:ind w:left="148" w:hanging="148"/>
              <w:jc w:val="left"/>
              <w:rPr>
                <w:sz w:val="18"/>
                <w:szCs w:val="18"/>
              </w:rPr>
            </w:pPr>
            <w:r>
              <w:rPr>
                <w:sz w:val="18"/>
                <w:szCs w:val="18"/>
              </w:rPr>
              <w:t>Higher value fish habitat, inundated for long periods of tidal cycle</w:t>
            </w:r>
          </w:p>
        </w:tc>
        <w:tc>
          <w:tcPr>
            <w:tcW w:w="3006" w:type="dxa"/>
          </w:tcPr>
          <w:p w14:paraId="6348A812" w14:textId="77777777" w:rsidR="00D53AFF" w:rsidRDefault="00D53AFF" w:rsidP="00D53AFF">
            <w:pPr>
              <w:pStyle w:val="ListParagraph"/>
              <w:numPr>
                <w:ilvl w:val="0"/>
                <w:numId w:val="48"/>
              </w:numPr>
              <w:ind w:left="110" w:hanging="141"/>
              <w:jc w:val="left"/>
              <w:rPr>
                <w:sz w:val="18"/>
                <w:szCs w:val="18"/>
              </w:rPr>
            </w:pPr>
            <w:r w:rsidRPr="004609EF">
              <w:rPr>
                <w:sz w:val="18"/>
                <w:szCs w:val="18"/>
              </w:rPr>
              <w:t xml:space="preserve">More </w:t>
            </w:r>
            <w:r>
              <w:rPr>
                <w:sz w:val="18"/>
                <w:szCs w:val="18"/>
              </w:rPr>
              <w:t>susceptible to foreshore marsh recession, perhaps due to elevated exposure to grazing and erosional forces</w:t>
            </w:r>
          </w:p>
          <w:p w14:paraId="7564B378" w14:textId="77777777" w:rsidR="00D53AFF" w:rsidRPr="004609EF" w:rsidRDefault="00D53AFF" w:rsidP="00D53AFF">
            <w:pPr>
              <w:pStyle w:val="ListParagraph"/>
              <w:numPr>
                <w:ilvl w:val="0"/>
                <w:numId w:val="48"/>
              </w:numPr>
              <w:ind w:left="110" w:hanging="141"/>
              <w:jc w:val="left"/>
              <w:rPr>
                <w:sz w:val="18"/>
                <w:szCs w:val="18"/>
              </w:rPr>
            </w:pPr>
            <w:r>
              <w:rPr>
                <w:sz w:val="18"/>
                <w:szCs w:val="18"/>
              </w:rPr>
              <w:t>Potentially more vulnerable to SLR</w:t>
            </w:r>
          </w:p>
        </w:tc>
      </w:tr>
      <w:tr w:rsidR="00D53AFF" w:rsidRPr="005A1040" w14:paraId="4A710776" w14:textId="77777777" w:rsidTr="005A1040">
        <w:tc>
          <w:tcPr>
            <w:tcW w:w="3005" w:type="dxa"/>
          </w:tcPr>
          <w:p w14:paraId="20DD52BD" w14:textId="77777777" w:rsidR="00D53AFF" w:rsidRPr="005A1040" w:rsidRDefault="00D53AFF" w:rsidP="005A1040">
            <w:pPr>
              <w:rPr>
                <w:sz w:val="18"/>
                <w:szCs w:val="18"/>
              </w:rPr>
            </w:pPr>
            <w:r>
              <w:rPr>
                <w:sz w:val="18"/>
                <w:szCs w:val="18"/>
              </w:rPr>
              <w:t>High elevation</w:t>
            </w:r>
          </w:p>
        </w:tc>
        <w:tc>
          <w:tcPr>
            <w:tcW w:w="3005" w:type="dxa"/>
          </w:tcPr>
          <w:p w14:paraId="65BBCD83" w14:textId="77777777" w:rsidR="00D53AFF" w:rsidRDefault="00D53AFF" w:rsidP="00D53AFF">
            <w:pPr>
              <w:pStyle w:val="ListParagraph"/>
              <w:numPr>
                <w:ilvl w:val="0"/>
                <w:numId w:val="49"/>
              </w:numPr>
              <w:ind w:left="148" w:hanging="142"/>
              <w:jc w:val="left"/>
              <w:rPr>
                <w:sz w:val="18"/>
                <w:szCs w:val="18"/>
              </w:rPr>
            </w:pPr>
            <w:r>
              <w:rPr>
                <w:sz w:val="18"/>
                <w:szCs w:val="18"/>
              </w:rPr>
              <w:t>More resilient to adverse edge effects, and less likely to experience recession</w:t>
            </w:r>
          </w:p>
          <w:p w14:paraId="70C804E9" w14:textId="77777777" w:rsidR="00D53AFF" w:rsidRDefault="00D53AFF" w:rsidP="00D53AFF">
            <w:pPr>
              <w:pStyle w:val="ListParagraph"/>
              <w:numPr>
                <w:ilvl w:val="0"/>
                <w:numId w:val="49"/>
              </w:numPr>
              <w:ind w:left="148" w:hanging="142"/>
              <w:jc w:val="left"/>
              <w:rPr>
                <w:sz w:val="18"/>
                <w:szCs w:val="18"/>
              </w:rPr>
            </w:pPr>
            <w:r>
              <w:rPr>
                <w:sz w:val="18"/>
                <w:szCs w:val="18"/>
              </w:rPr>
              <w:t>Potentially more resilient to SLR</w:t>
            </w:r>
          </w:p>
          <w:p w14:paraId="4471552E" w14:textId="77777777" w:rsidR="00D53AFF" w:rsidRPr="005A1040" w:rsidRDefault="00D53AFF" w:rsidP="000915E4">
            <w:pPr>
              <w:ind w:left="6"/>
              <w:jc w:val="left"/>
              <w:rPr>
                <w:sz w:val="18"/>
                <w:szCs w:val="18"/>
              </w:rPr>
            </w:pPr>
          </w:p>
        </w:tc>
        <w:tc>
          <w:tcPr>
            <w:tcW w:w="3006" w:type="dxa"/>
          </w:tcPr>
          <w:p w14:paraId="4ADDAD56" w14:textId="77777777" w:rsidR="00D53AFF" w:rsidRDefault="00D53AFF" w:rsidP="00D53AFF">
            <w:pPr>
              <w:pStyle w:val="ListParagraph"/>
              <w:numPr>
                <w:ilvl w:val="0"/>
                <w:numId w:val="49"/>
              </w:numPr>
              <w:ind w:left="110" w:hanging="141"/>
              <w:jc w:val="left"/>
              <w:rPr>
                <w:sz w:val="18"/>
                <w:szCs w:val="18"/>
              </w:rPr>
            </w:pPr>
            <w:r>
              <w:rPr>
                <w:sz w:val="18"/>
                <w:szCs w:val="18"/>
              </w:rPr>
              <w:t>Lower value fish habitat, isolated for much of tidal cycle</w:t>
            </w:r>
          </w:p>
          <w:p w14:paraId="354F9E19" w14:textId="77777777" w:rsidR="00D53AFF" w:rsidRPr="005A1040" w:rsidRDefault="00D53AFF" w:rsidP="00D53AFF">
            <w:pPr>
              <w:pStyle w:val="ListParagraph"/>
              <w:numPr>
                <w:ilvl w:val="0"/>
                <w:numId w:val="49"/>
              </w:numPr>
              <w:ind w:left="110" w:hanging="141"/>
              <w:jc w:val="left"/>
              <w:rPr>
                <w:sz w:val="18"/>
                <w:szCs w:val="18"/>
              </w:rPr>
            </w:pPr>
            <w:r>
              <w:rPr>
                <w:sz w:val="18"/>
                <w:szCs w:val="18"/>
              </w:rPr>
              <w:t>More prone to invasion by invasive species</w:t>
            </w:r>
          </w:p>
        </w:tc>
      </w:tr>
    </w:tbl>
    <w:p w14:paraId="06A4AD85" w14:textId="63D69DBF" w:rsidR="559EFC6C" w:rsidRPr="004C769A" w:rsidRDefault="0641C4F7" w:rsidP="004C769A">
      <w:pPr>
        <w:pStyle w:val="Heading2"/>
      </w:pPr>
      <w:r w:rsidRPr="004C769A">
        <w:t>Data limitations</w:t>
      </w:r>
      <w:r w:rsidR="7C4632CD" w:rsidRPr="004C769A">
        <w:t xml:space="preserve"> and Underlying Mechanisms</w:t>
      </w:r>
    </w:p>
    <w:p w14:paraId="2535A83D" w14:textId="1A93D07B" w:rsidR="559EFC6C" w:rsidRDefault="0035BF81" w:rsidP="004C769A">
      <w:r>
        <w:t xml:space="preserve">While these findings and interpretations provide valuable </w:t>
      </w:r>
      <w:r w:rsidR="003A7324">
        <w:t>insights</w:t>
      </w:r>
      <w:r w:rsidR="000C6C28">
        <w:t xml:space="preserve"> </w:t>
      </w:r>
      <w:r w:rsidRPr="005B1331">
        <w:t>for restoration practitioners, there are key data limitations to con</w:t>
      </w:r>
      <w:r w:rsidR="3E5A20C6" w:rsidRPr="005B1331">
        <w:t xml:space="preserve">sider. </w:t>
      </w:r>
      <w:r w:rsidR="74994981" w:rsidRPr="005B1331">
        <w:t xml:space="preserve">The covariates included in these models point to important trends in marsh recession and vegetation </w:t>
      </w:r>
      <w:r w:rsidR="00DC0CE2">
        <w:t>resilience</w:t>
      </w:r>
      <w:r w:rsidR="74994981" w:rsidRPr="005B1331">
        <w:t xml:space="preserve">, but they do not </w:t>
      </w:r>
      <w:r w:rsidR="00D53AFF">
        <w:t xml:space="preserve">claim to </w:t>
      </w:r>
      <w:r w:rsidR="74994981" w:rsidRPr="005B1331">
        <w:t>identify the mecha</w:t>
      </w:r>
      <w:r w:rsidR="1965DEE5" w:rsidRPr="005B1331">
        <w:t xml:space="preserve">nisms </w:t>
      </w:r>
      <w:r w:rsidR="2E468445" w:rsidRPr="43C0CAC4">
        <w:t>underlying</w:t>
      </w:r>
      <w:r w:rsidR="1965DEE5" w:rsidRPr="005B1331">
        <w:t xml:space="preserve"> these phenomena. Further study will be required to identify the</w:t>
      </w:r>
      <w:r w:rsidR="00D53AFF">
        <w:t xml:space="preserve"> true effect of these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Our findings indicate that wave action mitigating structures are correlated with reduce</w:t>
      </w:r>
      <w:r w:rsidR="4A1B916A" w:rsidRPr="43C0CAC4">
        <w:t>d</w:t>
      </w:r>
      <w:r w:rsidR="4FCB7137" w:rsidRPr="005B1331">
        <w:t xml:space="preserve"> 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wake impacts</w:t>
      </w:r>
      <w:r w:rsidR="349BEC5A" w:rsidRPr="005B1331">
        <w:t xml:space="preserve">. </w:t>
      </w:r>
      <w:r w:rsidR="1965DEE5" w:rsidRPr="005B1331">
        <w:lastRenderedPageBreak/>
        <w:t xml:space="preserve">Likewise, further research is needed to </w:t>
      </w:r>
      <w:r w:rsidR="1F5CBD7A" w:rsidRPr="43C0CAC4">
        <w:t>identify the</w:t>
      </w:r>
      <w:r w:rsidR="1965DEE5" w:rsidRPr="005B1331">
        <w:t xml:space="preserve"> distribution and magnitude of goose herbivory impacts </w:t>
      </w:r>
      <w:r w:rsidR="3CCFE322" w:rsidRPr="43C0CAC4">
        <w:t>and to develop effective goose management strategies</w:t>
      </w:r>
      <w:r w:rsidR="00DD7EC2">
        <w:t xml:space="preserve"> that go beyond short</w:t>
      </w:r>
      <w:r w:rsidR="00270EAD">
        <w:t>-</w:t>
      </w:r>
      <w:r w:rsidR="00DD7EC2">
        <w:t xml:space="preserve"> term</w:t>
      </w:r>
      <w:r w:rsidR="0015551F">
        <w:t>, localized,</w:t>
      </w:r>
      <w:r w:rsidR="00DD7EC2">
        <w:t xml:space="preserve"> mitigation</w:t>
      </w:r>
      <w:r w:rsidR="0D627A93" w:rsidRPr="43C0CAC4">
        <w:t>.</w:t>
      </w:r>
      <w:r w:rsidR="18684AF2" w:rsidRPr="43C0CAC4">
        <w:t xml:space="preserve"> </w:t>
      </w:r>
    </w:p>
    <w:p w14:paraId="6CE2D61F" w14:textId="2F60D073" w:rsidR="43C0CAC4" w:rsidRDefault="43C0CAC4" w:rsidP="004C769A"/>
    <w:p w14:paraId="2E3CE003" w14:textId="6C5374FB" w:rsidR="1A4F0DB7" w:rsidRDefault="1A4F0DB7" w:rsidP="004C769A">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xml:space="preserve">= 0.6, indicating that there are likely several biotic and abiotic </w:t>
      </w:r>
      <w:r w:rsidR="0F6D3C14" w:rsidRPr="43C0CAC4">
        <w:t>factors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35B91660" w:rsidRPr="43C0CAC4">
        <w:t>accounted for</w:t>
      </w:r>
      <w:r w:rsidR="1562FA2A" w:rsidRPr="43C0CAC4">
        <w:t xml:space="preserve"> much of the variation in our data. Exa</w:t>
      </w:r>
      <w:r w:rsidR="0FEF5E92" w:rsidRPr="43C0CAC4">
        <w:t xml:space="preserve">mples of </w:t>
      </w:r>
      <w:r w:rsidR="1D9A1CAE" w:rsidRPr="43C0CAC4">
        <w:t>abiotic</w:t>
      </w:r>
      <w:r w:rsidR="0FEF5E92" w:rsidRPr="43C0CAC4">
        <w:t xml:space="preserve"> factors include true measures of salinity and tidal prism (not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xml:space="preserve">, and maintenance plans would have been included, as well as overall project cost. </w:t>
      </w:r>
      <w:r w:rsidR="5821773F" w:rsidRPr="43C0CAC4">
        <w:t>O</w:t>
      </w:r>
      <w:r w:rsidR="1C31507C" w:rsidRPr="43C0CAC4">
        <w:t>ur models provide useful insights,</w:t>
      </w:r>
      <w:r w:rsidR="0CE641E5" w:rsidRPr="43C0CAC4">
        <w:t xml:space="preserve"> but</w:t>
      </w:r>
      <w:r w:rsidR="1C31507C" w:rsidRPr="43C0CAC4">
        <w:t xml:space="preserve"> further investigation into the successes and failures of marsh creation in the FRE is warranted.</w:t>
      </w:r>
    </w:p>
    <w:p w14:paraId="3510121F" w14:textId="77777777" w:rsidR="00EE0E6C" w:rsidRDefault="00EE0E6C" w:rsidP="004C769A"/>
    <w:p w14:paraId="134FABED" w14:textId="77777777" w:rsidR="00F8589F" w:rsidRPr="004C769A" w:rsidRDefault="00F8589F" w:rsidP="004C769A">
      <w:pPr>
        <w:pStyle w:val="Heading1"/>
      </w:pPr>
      <w:r w:rsidRPr="004C769A">
        <w:t xml:space="preserve">Conclusion </w:t>
      </w:r>
    </w:p>
    <w:p w14:paraId="08F3933A" w14:textId="0575E13A" w:rsidR="00B54613" w:rsidRDefault="00F8589F" w:rsidP="004C769A">
      <w:r>
        <w:t xml:space="preserve">Assessments of the more than 100 marsh creation projects in the Fraser River Estuary have heretofore been restricted to qualifying success or failure. Here we sought to identify what factors determine marsh creation success through field sampling, remote sensing, and rigorous statistical models. We </w:t>
      </w:r>
      <w:r w:rsidR="009C7E6E">
        <w:t xml:space="preserve">found that approximately </w:t>
      </w:r>
      <w:r w:rsidR="00235C84">
        <w:t>10</w:t>
      </w:r>
      <w:r w:rsidR="002136CD">
        <w:t xml:space="preserve">% of the created marsh area </w:t>
      </w:r>
      <w:r w:rsidR="00E14814">
        <w:t>we surveyed had recessed</w:t>
      </w:r>
      <w:r w:rsidR="009C7E6E">
        <w:t>,</w:t>
      </w:r>
      <w:r>
        <w:t xml:space="preserve"> </w:t>
      </w:r>
      <w:r w:rsidR="00731BE9">
        <w:t xml:space="preserve">a phenomenon </w:t>
      </w:r>
      <w:r w:rsidR="00CC71D6">
        <w:t>that was</w:t>
      </w:r>
      <w:r>
        <w:t xml:space="preserve"> negatively correlated with shoreline protecting structures like shear booms and offshore floating structures like log storage booms</w:t>
      </w:r>
      <w:r w:rsidRPr="001C1CAE">
        <w:t>. Our findings point to wake erosion and goose herbivory as potential underlying causes of marsh recession, though further investigation into these mechanisms is warranted. Marsh recession, relative cover of native species</w:t>
      </w:r>
      <w:r>
        <w:t>, and native species richness were all influenced by edge effects and elevation, an important finding as sea level is projected to rise in our region. We hope that lessons from these investigations will contribute to more successful marsh creation projects and inspire further study of the underlying causes of marsh creation success and failure.</w:t>
      </w:r>
      <w:r w:rsidR="0FB63551">
        <w:br w:type="page"/>
      </w:r>
    </w:p>
    <w:p w14:paraId="3DA8732A" w14:textId="146E4C61" w:rsidR="001859BB" w:rsidRDefault="001859BB" w:rsidP="001859BB">
      <w:pPr>
        <w:pStyle w:val="Heading1"/>
        <w:numPr>
          <w:ilvl w:val="0"/>
          <w:numId w:val="0"/>
        </w:numPr>
        <w:ind w:left="432" w:hanging="432"/>
      </w:pPr>
      <w:r>
        <w:lastRenderedPageBreak/>
        <w:t>Works Cited</w:t>
      </w:r>
    </w:p>
    <w:p w14:paraId="6674EA65" w14:textId="2E5117A2" w:rsidR="001859BB" w:rsidRDefault="001859BB" w:rsidP="001859BB"/>
    <w:p w14:paraId="287A72E3" w14:textId="77777777" w:rsidR="00FB0A19" w:rsidRPr="00FB0A19" w:rsidRDefault="001859BB" w:rsidP="00FB0A19">
      <w:pPr>
        <w:pStyle w:val="Bibliography"/>
        <w:rPr>
          <w:lang w:val="en-GB"/>
        </w:rPr>
      </w:pPr>
      <w:r>
        <w:fldChar w:fldCharType="begin"/>
      </w:r>
      <w:r>
        <w:instrText xml:space="preserve"> ADDIN ZOTERO_BIBL {"uncited":[],"omitted":[],"custom":[]} CSL_BIBLIOGRAPHY </w:instrText>
      </w:r>
      <w:r>
        <w:fldChar w:fldCharType="separate"/>
      </w:r>
      <w:r w:rsidR="00FB0A19" w:rsidRPr="00FB0A19">
        <w:rPr>
          <w:lang w:val="en-GB"/>
        </w:rPr>
        <w:t>Adams MA, Williams GL. 2004. Tidal marshes of the Fraser River estuary: composition, structure, and a history of marsh creation efforts to 1997. Pages 147–172 in Groulx DC, Luternauer JL, Bilderback DE, editors. Fraser River Delta, British Columbia: Issues of an Urban Estuary. Available from https://geoscan.nrcan.gc.ca/starweb/geoscan/servlet.starweb?path=geoscan/fulle.web&amp;search1=R=215772 (accessed September 7, 2021).</w:t>
      </w:r>
    </w:p>
    <w:p w14:paraId="7C963B0A" w14:textId="77777777" w:rsidR="00FB0A19" w:rsidRPr="00FB0A19" w:rsidRDefault="00FB0A19" w:rsidP="00FB0A19">
      <w:pPr>
        <w:pStyle w:val="Bibliography"/>
        <w:rPr>
          <w:lang w:val="en-GB"/>
        </w:rPr>
      </w:pPr>
      <w:r w:rsidRPr="00FB0A19">
        <w:rPr>
          <w:lang w:val="en-GB"/>
        </w:rPr>
        <w:t>Ausenco Sandwell. 2011. Climate Change Adaption Guidelines for Sea Dikes and Coastal Flood Hazard Land Use. Page 59. BC Ministry of Environment. Available from https://www2.gov.bc.ca/assets/gov/environment/air-land-water/water/integrated-flood-hazard-mgmt/sea_dike_guidelines.pdf.</w:t>
      </w:r>
    </w:p>
    <w:p w14:paraId="2A63E0E6" w14:textId="77777777" w:rsidR="00FB0A19" w:rsidRPr="00FB0A19" w:rsidRDefault="00FB0A19" w:rsidP="00FB0A19">
      <w:pPr>
        <w:pStyle w:val="Bibliography"/>
        <w:rPr>
          <w:lang w:val="en-GB"/>
        </w:rPr>
      </w:pPr>
      <w:r w:rsidRPr="00FB0A19">
        <w:rPr>
          <w:lang w:val="en-GB"/>
        </w:rPr>
        <w:t>Avenza Systems Inc. 2021. Avenza Maps. Toronto, Ontario.</w:t>
      </w:r>
    </w:p>
    <w:p w14:paraId="54B7B18B" w14:textId="77777777" w:rsidR="00FB0A19" w:rsidRPr="00FB0A19" w:rsidRDefault="00FB0A19" w:rsidP="00FB0A19">
      <w:pPr>
        <w:pStyle w:val="Bibliography"/>
        <w:rPr>
          <w:lang w:val="en-GB"/>
        </w:rPr>
      </w:pPr>
      <w:r w:rsidRPr="00FB0A19">
        <w:rPr>
          <w:lang w:val="en-GB"/>
        </w:rPr>
        <w:t>Balke E. 2017. Investigating the role of elevated salinity in the recession of a large brackish marsh in the Fraser River estuary. Masters Project. Simon Fraser University &amp; British Columbia Institute of Technology, Burnaby.</w:t>
      </w:r>
    </w:p>
    <w:p w14:paraId="2623011B" w14:textId="77777777" w:rsidR="00FB0A19" w:rsidRPr="00FB0A19" w:rsidRDefault="00FB0A19" w:rsidP="00FB0A19">
      <w:pPr>
        <w:pStyle w:val="Bibliography"/>
        <w:rPr>
          <w:lang w:val="en-GB"/>
        </w:rPr>
      </w:pPr>
      <w:r w:rsidRPr="00FB0A19">
        <w:rPr>
          <w:lang w:val="en-GB"/>
        </w:rPr>
        <w:t xml:space="preserve">Barbier EB, Hacker SD, Kennedy C, Koch EW, Stier AC, Silliman BR. 2011. The value of estuarine and coastal ecosystem services. Ecological Monographs </w:t>
      </w:r>
      <w:r w:rsidRPr="00FB0A19">
        <w:rPr>
          <w:b/>
          <w:bCs/>
          <w:lang w:val="en-GB"/>
        </w:rPr>
        <w:t>81</w:t>
      </w:r>
      <w:r w:rsidRPr="00FB0A19">
        <w:rPr>
          <w:lang w:val="en-GB"/>
        </w:rPr>
        <w:t>:169–193.</w:t>
      </w:r>
    </w:p>
    <w:p w14:paraId="27EE39F5" w14:textId="77777777" w:rsidR="00FB0A19" w:rsidRPr="00FB0A19" w:rsidRDefault="00FB0A19" w:rsidP="00FB0A19">
      <w:pPr>
        <w:pStyle w:val="Bibliography"/>
        <w:rPr>
          <w:lang w:val="en-GB"/>
        </w:rPr>
      </w:pPr>
      <w:r w:rsidRPr="00FB0A19">
        <w:rPr>
          <w:lang w:val="en-GB"/>
        </w:rPr>
        <w:t>Bartoń K. 2020. MuMIn: Multi-Model Inference. Available from https://CRAN.R-project.org/package=MuMIn.</w:t>
      </w:r>
    </w:p>
    <w:p w14:paraId="79323AFA" w14:textId="77777777" w:rsidR="00FB0A19" w:rsidRPr="00FB0A19" w:rsidRDefault="00FB0A19" w:rsidP="00FB0A19">
      <w:pPr>
        <w:pStyle w:val="Bibliography"/>
        <w:rPr>
          <w:lang w:val="en-GB"/>
        </w:rPr>
      </w:pPr>
      <w:r w:rsidRPr="00FB0A19">
        <w:rPr>
          <w:lang w:val="en-GB"/>
        </w:rPr>
        <w:t xml:space="preserve">Bates D, Mächler M, Bolker B, Walker S. 2015. Fitting Linear Mixed-Effects Models Using </w:t>
      </w:r>
      <w:r w:rsidRPr="00FB0A19">
        <w:rPr>
          <w:b/>
          <w:bCs/>
          <w:lang w:val="en-GB"/>
        </w:rPr>
        <w:t>lme4</w:t>
      </w:r>
      <w:r w:rsidRPr="00FB0A19">
        <w:rPr>
          <w:lang w:val="en-GB"/>
        </w:rPr>
        <w:t xml:space="preserve">. Journal of Statistical Software </w:t>
      </w:r>
      <w:r w:rsidRPr="00FB0A19">
        <w:rPr>
          <w:b/>
          <w:bCs/>
          <w:lang w:val="en-GB"/>
        </w:rPr>
        <w:t>67</w:t>
      </w:r>
      <w:r w:rsidRPr="00FB0A19">
        <w:rPr>
          <w:lang w:val="en-GB"/>
        </w:rPr>
        <w:t>. Available from http://www.jstatsoft.org/v67/i01/ (accessed September 7, 2021).</w:t>
      </w:r>
    </w:p>
    <w:p w14:paraId="170D73E5" w14:textId="77777777" w:rsidR="00FB0A19" w:rsidRPr="00FB0A19" w:rsidRDefault="00FB0A19" w:rsidP="00FB0A19">
      <w:pPr>
        <w:pStyle w:val="Bibliography"/>
        <w:rPr>
          <w:lang w:val="en-GB"/>
        </w:rPr>
      </w:pPr>
      <w:r w:rsidRPr="00FB0A19">
        <w:rPr>
          <w:lang w:val="en-GB"/>
        </w:rPr>
        <w:t>Bottom DL, Simenstad CA, Burke J, Baptista AM, Jay DA. 2005. Salmon at river’s end: the role of the estuary in the decline and recovery of Columbia River salmon. Page 246. NOAA Tech. Memo NMFS-NWFSC-68. U.S. Dept. Commer. Available from https://pdxscholar.library.pdx.edu/cgi/viewcontent.cgi?article=1023&amp;context=cengin_fac (accessed October 20, 2021).</w:t>
      </w:r>
    </w:p>
    <w:p w14:paraId="7A23E165" w14:textId="77777777" w:rsidR="00FB0A19" w:rsidRPr="00FB0A19" w:rsidRDefault="00FB0A19" w:rsidP="00FB0A19">
      <w:pPr>
        <w:pStyle w:val="Bibliography"/>
        <w:rPr>
          <w:lang w:val="en-GB"/>
        </w:rPr>
      </w:pPr>
      <w:r w:rsidRPr="00FB0A19">
        <w:rPr>
          <w:lang w:val="en-GB"/>
        </w:rPr>
        <w:t xml:space="preserve">Boyle CA. 1997. Changes in Land Cover and Subsequent Effects on Lower Fraser Basin Ecosystems from 1827 to 1990. Environmental Management </w:t>
      </w:r>
      <w:r w:rsidRPr="00FB0A19">
        <w:rPr>
          <w:b/>
          <w:bCs/>
          <w:lang w:val="en-GB"/>
        </w:rPr>
        <w:t>21</w:t>
      </w:r>
      <w:r w:rsidRPr="00FB0A19">
        <w:rPr>
          <w:lang w:val="en-GB"/>
        </w:rPr>
        <w:t>:185–196.</w:t>
      </w:r>
    </w:p>
    <w:p w14:paraId="4D8ACB4A" w14:textId="77777777" w:rsidR="00FB0A19" w:rsidRPr="00FB0A19" w:rsidRDefault="00FB0A19" w:rsidP="00FB0A19">
      <w:pPr>
        <w:pStyle w:val="Bibliography"/>
        <w:rPr>
          <w:lang w:val="en-GB"/>
        </w:rPr>
      </w:pPr>
      <w:r w:rsidRPr="00FB0A19">
        <w:rPr>
          <w:lang w:val="en-GB"/>
        </w:rPr>
        <w:t>Bradford MJ, Macdonald JS, Levings CD. 2017. Monitoring fish habitat compensation in the Pacific region: lessons from the past 30 years. Page vi + 26. 2017/033, DFO Can. Sci. Advis. Sec. Res. Doc. Fisheries and Oceans Canada, Ottawa.</w:t>
      </w:r>
    </w:p>
    <w:p w14:paraId="60A5A96D" w14:textId="77777777" w:rsidR="00FB0A19" w:rsidRPr="00FB0A19" w:rsidRDefault="00FB0A19" w:rsidP="00FB0A19">
      <w:pPr>
        <w:pStyle w:val="Bibliography"/>
        <w:rPr>
          <w:lang w:val="en-GB"/>
        </w:rPr>
      </w:pPr>
      <w:r w:rsidRPr="00FB0A19">
        <w:rPr>
          <w:lang w:val="en-GB"/>
        </w:rPr>
        <w:t xml:space="preserve">Brophy LS, Greene CM, Hare VC, Holycross B, Lanier A, Heady WN, O’Connor K, Imaki H, Haddad T, Dana R. 2019. Insights into estuary habitat loss in the western United States using a new method for mapping maximum extent of tidal wetlands. PLOS ONE </w:t>
      </w:r>
      <w:r w:rsidRPr="00FB0A19">
        <w:rPr>
          <w:b/>
          <w:bCs/>
          <w:lang w:val="en-GB"/>
        </w:rPr>
        <w:t>14</w:t>
      </w:r>
      <w:r w:rsidRPr="00FB0A19">
        <w:rPr>
          <w:lang w:val="en-GB"/>
        </w:rPr>
        <w:t>:e0218558.</w:t>
      </w:r>
    </w:p>
    <w:p w14:paraId="4E61A8BE" w14:textId="77777777" w:rsidR="00FB0A19" w:rsidRPr="00FB0A19" w:rsidRDefault="00FB0A19" w:rsidP="00FB0A19">
      <w:pPr>
        <w:pStyle w:val="Bibliography"/>
        <w:rPr>
          <w:lang w:val="en-GB"/>
        </w:rPr>
      </w:pPr>
      <w:r w:rsidRPr="00FB0A19">
        <w:rPr>
          <w:lang w:val="en-GB"/>
        </w:rPr>
        <w:t xml:space="preserve">Butler RW, Campbell RW. 1987. The Birds of the Fraser River Delta: Populations, Ecology and International Significance. Occasional Paper </w:t>
      </w:r>
      <w:r w:rsidRPr="00FB0A19">
        <w:rPr>
          <w:b/>
          <w:bCs/>
          <w:lang w:val="en-GB"/>
        </w:rPr>
        <w:t>65</w:t>
      </w:r>
      <w:r w:rsidRPr="00FB0A19">
        <w:rPr>
          <w:lang w:val="en-GB"/>
        </w:rPr>
        <w:t>:1–73.</w:t>
      </w:r>
    </w:p>
    <w:p w14:paraId="13935B51" w14:textId="77777777" w:rsidR="00FB0A19" w:rsidRPr="00FB0A19" w:rsidRDefault="00FB0A19" w:rsidP="00FB0A19">
      <w:pPr>
        <w:pStyle w:val="Bibliography"/>
        <w:rPr>
          <w:lang w:val="en-GB"/>
        </w:rPr>
      </w:pPr>
      <w:r w:rsidRPr="00FB0A19">
        <w:rPr>
          <w:lang w:val="en-GB"/>
        </w:rPr>
        <w:t xml:space="preserve">Chalifour L, Scott DC, MacDuffee M, Iacarella JC, Martin TG, Baum JK. 2019. Habitat use by juvenile salmon, other migratory fish, and resident fish species underscores the importance of estuarine habitat mosaics. Marine Ecology Progress Series </w:t>
      </w:r>
      <w:r w:rsidRPr="00FB0A19">
        <w:rPr>
          <w:b/>
          <w:bCs/>
          <w:lang w:val="en-GB"/>
        </w:rPr>
        <w:t>625</w:t>
      </w:r>
      <w:r w:rsidRPr="00FB0A19">
        <w:rPr>
          <w:lang w:val="en-GB"/>
        </w:rPr>
        <w:t>:145–162.</w:t>
      </w:r>
    </w:p>
    <w:p w14:paraId="1722E12F" w14:textId="77777777" w:rsidR="00FB0A19" w:rsidRPr="00FB0A19" w:rsidRDefault="00FB0A19" w:rsidP="00FB0A19">
      <w:pPr>
        <w:pStyle w:val="Bibliography"/>
        <w:rPr>
          <w:lang w:val="en-GB"/>
        </w:rPr>
      </w:pPr>
      <w:r w:rsidRPr="00FB0A19">
        <w:rPr>
          <w:lang w:val="en-GB"/>
        </w:rPr>
        <w:t xml:space="preserve">Chalifour L, Scott DC, MacDuffee M, Stark S, Dower JF, Beacham TD, Martin TG, Baum JK. 2021. Chinook salmon exhibit long-term rearing and early marine growth in the Fraser River, British Columbia, a large urban estuary. Canadian Journal of Fisheries and Aquatic Sciences </w:t>
      </w:r>
      <w:r w:rsidRPr="00FB0A19">
        <w:rPr>
          <w:b/>
          <w:bCs/>
          <w:lang w:val="en-GB"/>
        </w:rPr>
        <w:t>78</w:t>
      </w:r>
      <w:r w:rsidRPr="00FB0A19">
        <w:rPr>
          <w:lang w:val="en-GB"/>
        </w:rPr>
        <w:t>:539–550.</w:t>
      </w:r>
    </w:p>
    <w:p w14:paraId="302588BD" w14:textId="77777777" w:rsidR="00FB0A19" w:rsidRPr="00FB0A19" w:rsidRDefault="00FB0A19" w:rsidP="00FB0A19">
      <w:pPr>
        <w:pStyle w:val="Bibliography"/>
        <w:rPr>
          <w:lang w:val="en-GB"/>
        </w:rPr>
      </w:pPr>
      <w:r w:rsidRPr="00FB0A19">
        <w:rPr>
          <w:lang w:val="en-GB"/>
        </w:rPr>
        <w:t>Community Mapping Network (CMN). 2021. BIEAP - FREMP Atlas. Available from https://cmnmaps.ca/dfo_fremp/ (accessed November 22, 2021).</w:t>
      </w:r>
    </w:p>
    <w:p w14:paraId="2AFB8B22" w14:textId="77777777" w:rsidR="00FB0A19" w:rsidRPr="00FB0A19" w:rsidRDefault="00FB0A19" w:rsidP="00FB0A19">
      <w:pPr>
        <w:pStyle w:val="Bibliography"/>
        <w:rPr>
          <w:lang w:val="en-GB"/>
        </w:rPr>
      </w:pPr>
      <w:r w:rsidRPr="00FB0A19">
        <w:rPr>
          <w:lang w:val="en-GB"/>
        </w:rPr>
        <w:t xml:space="preserve">Crain CM, Silliman BR, Bertness SL, Bertness MD. 2004. Physical and Biotic Drivers of Plant Distribution Across Estuarine Salinity Gradients. Ecology </w:t>
      </w:r>
      <w:r w:rsidRPr="00FB0A19">
        <w:rPr>
          <w:b/>
          <w:bCs/>
          <w:lang w:val="en-GB"/>
        </w:rPr>
        <w:t>85</w:t>
      </w:r>
      <w:r w:rsidRPr="00FB0A19">
        <w:rPr>
          <w:lang w:val="en-GB"/>
        </w:rPr>
        <w:t>:2539–2549.</w:t>
      </w:r>
    </w:p>
    <w:p w14:paraId="0F157457" w14:textId="77777777" w:rsidR="00FB0A19" w:rsidRPr="00FB0A19" w:rsidRDefault="00FB0A19" w:rsidP="00FB0A19">
      <w:pPr>
        <w:pStyle w:val="Bibliography"/>
        <w:rPr>
          <w:lang w:val="en-GB"/>
        </w:rPr>
      </w:pPr>
      <w:r w:rsidRPr="00FB0A19">
        <w:rPr>
          <w:lang w:val="en-GB"/>
        </w:rPr>
        <w:t>Crandell CJ. 2001. Effect of grazing by Branta canadensis (Canada Geese) on the fitness of Carex lyngbyei (Lyngby’s sedge) at a restored wetland in the Duwamish River Estuary. Masters Thesis. University of Washington, Seattle, WA.</w:t>
      </w:r>
    </w:p>
    <w:p w14:paraId="451CF10A" w14:textId="77777777" w:rsidR="00FB0A19" w:rsidRPr="00FB0A19" w:rsidRDefault="00FB0A19" w:rsidP="00FB0A19">
      <w:pPr>
        <w:pStyle w:val="Bibliography"/>
        <w:rPr>
          <w:lang w:val="en-GB"/>
        </w:rPr>
      </w:pPr>
      <w:r w:rsidRPr="00FB0A19">
        <w:rPr>
          <w:lang w:val="en-GB"/>
        </w:rPr>
        <w:t xml:space="preserve">Dahl TE. 1990. Wetlands losses in the United States 1780s to 1980s. Page 13. U.S. Department of the Interior, Fish and Wildlife Research. Available from </w:t>
      </w:r>
      <w:r w:rsidRPr="00FB0A19">
        <w:rPr>
          <w:lang w:val="en-GB"/>
        </w:rPr>
        <w:lastRenderedPageBreak/>
        <w:t>https://www.fws.gov/wetlands/documents/Wetlands-Losses-in-the-United-States-1780s-to-1980s.pdf (accessed October 19, 2021).</w:t>
      </w:r>
    </w:p>
    <w:p w14:paraId="0257F8C2" w14:textId="77777777" w:rsidR="00FB0A19" w:rsidRPr="00FB0A19" w:rsidRDefault="00FB0A19" w:rsidP="00FB0A19">
      <w:pPr>
        <w:pStyle w:val="Bibliography"/>
        <w:rPr>
          <w:lang w:val="en-GB"/>
        </w:rPr>
      </w:pPr>
      <w:r w:rsidRPr="00FB0A19">
        <w:rPr>
          <w:lang w:val="en-GB"/>
        </w:rPr>
        <w:t xml:space="preserve">Dawe NK, Boyd WS, Martin T, Anderson S, Wright M. 2015. Significant marsh primary production is being lost from the Campbell River estuary: another case of too many resident Canada Geese (Branta canadensis)? </w:t>
      </w:r>
      <w:r w:rsidRPr="00FB0A19">
        <w:rPr>
          <w:b/>
          <w:bCs/>
          <w:lang w:val="en-GB"/>
        </w:rPr>
        <w:t>25</w:t>
      </w:r>
      <w:r w:rsidRPr="00FB0A19">
        <w:rPr>
          <w:lang w:val="en-GB"/>
        </w:rPr>
        <w:t>:11.</w:t>
      </w:r>
    </w:p>
    <w:p w14:paraId="03EEE214" w14:textId="77777777" w:rsidR="00FB0A19" w:rsidRPr="00FB0A19" w:rsidRDefault="00FB0A19" w:rsidP="00FB0A19">
      <w:pPr>
        <w:pStyle w:val="Bibliography"/>
        <w:rPr>
          <w:lang w:val="en-GB"/>
        </w:rPr>
      </w:pPr>
      <w:r w:rsidRPr="00FB0A19">
        <w:rPr>
          <w:lang w:val="en-GB"/>
        </w:rPr>
        <w:t>Department of Fisheries and Oceans. 1986. Policy for the management of fish habitat. Pages 1–32. Communications Directorate, Ottawa, Ontario.</w:t>
      </w:r>
    </w:p>
    <w:p w14:paraId="7E63C433" w14:textId="77777777" w:rsidR="00FB0A19" w:rsidRPr="00FB0A19" w:rsidRDefault="00FB0A19" w:rsidP="00FB0A19">
      <w:pPr>
        <w:pStyle w:val="Bibliography"/>
        <w:rPr>
          <w:lang w:val="en-GB"/>
        </w:rPr>
      </w:pPr>
      <w:r w:rsidRPr="00FB0A19">
        <w:rPr>
          <w:lang w:val="en-GB"/>
        </w:rPr>
        <w:t xml:space="preserve">Engels JG, Jensen K. 2009. Patterns of wetland plant diversity along estuarine stress gradients of the Elbe (Germany) and Connecticut (USA) Rivers. Plant Ecology &amp; Diversity </w:t>
      </w:r>
      <w:r w:rsidRPr="00FB0A19">
        <w:rPr>
          <w:b/>
          <w:bCs/>
          <w:lang w:val="en-GB"/>
        </w:rPr>
        <w:t>2</w:t>
      </w:r>
      <w:r w:rsidRPr="00FB0A19">
        <w:rPr>
          <w:lang w:val="en-GB"/>
        </w:rPr>
        <w:t>:301–311.</w:t>
      </w:r>
    </w:p>
    <w:p w14:paraId="546ACC6E" w14:textId="77777777" w:rsidR="00FB0A19" w:rsidRPr="00FB0A19" w:rsidRDefault="00FB0A19" w:rsidP="00FB0A19">
      <w:pPr>
        <w:pStyle w:val="Bibliography"/>
        <w:rPr>
          <w:lang w:val="en-GB"/>
        </w:rPr>
      </w:pPr>
      <w:r w:rsidRPr="00FB0A19">
        <w:rPr>
          <w:lang w:val="en-GB"/>
        </w:rPr>
        <w:t>Fisheries and Oceans Canada. 2019. Fish and Fish Habitat Protection Policy Statement. Page 37. Ottawa.</w:t>
      </w:r>
    </w:p>
    <w:p w14:paraId="203188E1" w14:textId="77777777" w:rsidR="00FB0A19" w:rsidRPr="00FB0A19" w:rsidRDefault="00FB0A19" w:rsidP="00FB0A19">
      <w:pPr>
        <w:pStyle w:val="Bibliography"/>
        <w:rPr>
          <w:lang w:val="en-GB"/>
        </w:rPr>
      </w:pPr>
      <w:r w:rsidRPr="00FB0A19">
        <w:rPr>
          <w:lang w:val="en-GB"/>
        </w:rPr>
        <w:t xml:space="preserve">Fitzpatrick SM, Rick TC, Erlandson JM. 2015. Recent Progress, Trends, and Developments in Island and Coastal Archaeology. The Journal of Island and Coastal Archaeology </w:t>
      </w:r>
      <w:r w:rsidRPr="00FB0A19">
        <w:rPr>
          <w:b/>
          <w:bCs/>
          <w:lang w:val="en-GB"/>
        </w:rPr>
        <w:t>10</w:t>
      </w:r>
      <w:r w:rsidRPr="00FB0A19">
        <w:rPr>
          <w:lang w:val="en-GB"/>
        </w:rPr>
        <w:t>:3–27.</w:t>
      </w:r>
    </w:p>
    <w:p w14:paraId="275CEF50" w14:textId="77777777" w:rsidR="00FB0A19" w:rsidRPr="00FB0A19" w:rsidRDefault="00FB0A19" w:rsidP="00FB0A19">
      <w:pPr>
        <w:pStyle w:val="Bibliography"/>
        <w:rPr>
          <w:lang w:val="en-GB"/>
        </w:rPr>
      </w:pPr>
      <w:r w:rsidRPr="00FB0A19">
        <w:rPr>
          <w:lang w:val="en-GB"/>
        </w:rPr>
        <w:t>Forysinski K. 2019. Nature-based flood protection: the contribution of tidal marsh vegetation to wave attenuation at Sturgeon Bank. Masters Thesis. University of British Columbia.</w:t>
      </w:r>
    </w:p>
    <w:p w14:paraId="3355A628" w14:textId="77777777" w:rsidR="00FB0A19" w:rsidRPr="00FB0A19" w:rsidRDefault="00FB0A19" w:rsidP="00FB0A19">
      <w:pPr>
        <w:pStyle w:val="Bibliography"/>
        <w:rPr>
          <w:lang w:val="en-GB"/>
        </w:rPr>
      </w:pPr>
      <w:r w:rsidRPr="00FB0A19">
        <w:rPr>
          <w:lang w:val="en-GB"/>
        </w:rPr>
        <w:t>Fox J, Weisberg S. 2019. An {R} Companion to Applied RegressionThird. Sage, Thousand Oaks, California. Available from URL:   https://socialsciences.mcmaster.ca/jfox/Books/Companion/.</w:t>
      </w:r>
    </w:p>
    <w:p w14:paraId="77D41B0E" w14:textId="77777777" w:rsidR="00FB0A19" w:rsidRPr="00FB0A19" w:rsidRDefault="00FB0A19" w:rsidP="00FB0A19">
      <w:pPr>
        <w:pStyle w:val="Bibliography"/>
        <w:rPr>
          <w:lang w:val="en-GB"/>
        </w:rPr>
      </w:pPr>
      <w:r w:rsidRPr="00FB0A19">
        <w:rPr>
          <w:lang w:val="en-GB"/>
        </w:rPr>
        <w:t>GRASS Development Team. 2012. Geographic Resources Analysis Support System (GRASS). Open Source Geospatial Foundation. Available from http://grass.osgeo.org.</w:t>
      </w:r>
    </w:p>
    <w:p w14:paraId="1F1ECFB7" w14:textId="77777777" w:rsidR="00FB0A19" w:rsidRPr="00FB0A19" w:rsidRDefault="00FB0A19" w:rsidP="00FB0A19">
      <w:pPr>
        <w:pStyle w:val="Bibliography"/>
        <w:rPr>
          <w:lang w:val="en-GB"/>
        </w:rPr>
      </w:pPr>
      <w:r w:rsidRPr="00FB0A19">
        <w:rPr>
          <w:lang w:val="en-GB"/>
        </w:rPr>
        <w:t xml:space="preserve">Grout JA, Levings CD, Richardson JS. 1997. Decomposition Rates of Purple Loosestrife (Lythrum salicaria) and Lyngbyei’s Sedge (Carex lyngbyei) in the Fraser River Estuary. Estuaries </w:t>
      </w:r>
      <w:r w:rsidRPr="00FB0A19">
        <w:rPr>
          <w:b/>
          <w:bCs/>
          <w:lang w:val="en-GB"/>
        </w:rPr>
        <w:t>20</w:t>
      </w:r>
      <w:r w:rsidRPr="00FB0A19">
        <w:rPr>
          <w:lang w:val="en-GB"/>
        </w:rPr>
        <w:t>:96–102.</w:t>
      </w:r>
    </w:p>
    <w:p w14:paraId="7C135B0C" w14:textId="77777777" w:rsidR="00FB0A19" w:rsidRPr="00FB0A19" w:rsidRDefault="00FB0A19" w:rsidP="00FB0A19">
      <w:pPr>
        <w:pStyle w:val="Bibliography"/>
        <w:rPr>
          <w:lang w:val="en-GB"/>
        </w:rPr>
      </w:pPr>
      <w:r w:rsidRPr="00FB0A19">
        <w:rPr>
          <w:lang w:val="en-GB"/>
        </w:rPr>
        <w:t xml:space="preserve">Haines EB, Hanson RB. 1979. Experimental degradation of detritus made from the salt marsh plants </w:t>
      </w:r>
      <w:r w:rsidRPr="00FB0A19">
        <w:rPr>
          <w:i/>
          <w:iCs/>
          <w:lang w:val="en-GB"/>
        </w:rPr>
        <w:t xml:space="preserve"> Spartina alterniflora </w:t>
      </w:r>
      <w:r w:rsidRPr="00FB0A19">
        <w:rPr>
          <w:lang w:val="en-GB"/>
        </w:rPr>
        <w:t xml:space="preserve"> Loisel., </w:t>
      </w:r>
      <w:r w:rsidRPr="00FB0A19">
        <w:rPr>
          <w:i/>
          <w:iCs/>
          <w:lang w:val="en-GB"/>
        </w:rPr>
        <w:t xml:space="preserve"> Salicornia virginica </w:t>
      </w:r>
      <w:r w:rsidRPr="00FB0A19">
        <w:rPr>
          <w:lang w:val="en-GB"/>
        </w:rPr>
        <w:t xml:space="preserve"> L., and </w:t>
      </w:r>
      <w:r w:rsidRPr="00FB0A19">
        <w:rPr>
          <w:i/>
          <w:iCs/>
          <w:lang w:val="en-GB"/>
        </w:rPr>
        <w:t xml:space="preserve"> Juncus roemerianus </w:t>
      </w:r>
      <w:r w:rsidRPr="00FB0A19">
        <w:rPr>
          <w:lang w:val="en-GB"/>
        </w:rPr>
        <w:t xml:space="preserve"> Scheele. Journal of Experimental Marine Biology and Ecology </w:t>
      </w:r>
      <w:r w:rsidRPr="00FB0A19">
        <w:rPr>
          <w:b/>
          <w:bCs/>
          <w:lang w:val="en-GB"/>
        </w:rPr>
        <w:t>40</w:t>
      </w:r>
      <w:r w:rsidRPr="00FB0A19">
        <w:rPr>
          <w:lang w:val="en-GB"/>
        </w:rPr>
        <w:t>:27–40.</w:t>
      </w:r>
    </w:p>
    <w:p w14:paraId="0D98C4B6" w14:textId="77777777" w:rsidR="00FB0A19" w:rsidRPr="00FB0A19" w:rsidRDefault="00FB0A19" w:rsidP="00FB0A19">
      <w:pPr>
        <w:pStyle w:val="Bibliography"/>
        <w:rPr>
          <w:lang w:val="en-GB"/>
        </w:rPr>
      </w:pPr>
      <w:r w:rsidRPr="00FB0A19">
        <w:rPr>
          <w:lang w:val="en-GB"/>
        </w:rPr>
        <w:t xml:space="preserve">Hector A et al. 2010. General stabilizing effects of plant diversity on grassland productivity through population asynchrony and overyielding. Ecology </w:t>
      </w:r>
      <w:r w:rsidRPr="00FB0A19">
        <w:rPr>
          <w:b/>
          <w:bCs/>
          <w:lang w:val="en-GB"/>
        </w:rPr>
        <w:t>91</w:t>
      </w:r>
      <w:r w:rsidRPr="00FB0A19">
        <w:rPr>
          <w:lang w:val="en-GB"/>
        </w:rPr>
        <w:t>:2213–2220.</w:t>
      </w:r>
    </w:p>
    <w:p w14:paraId="38BF3C94" w14:textId="77777777" w:rsidR="00FB0A19" w:rsidRPr="00FB0A19" w:rsidRDefault="00FB0A19" w:rsidP="00FB0A19">
      <w:pPr>
        <w:pStyle w:val="Bibliography"/>
        <w:rPr>
          <w:lang w:val="en-GB"/>
        </w:rPr>
      </w:pPr>
      <w:r w:rsidRPr="00FB0A19">
        <w:rPr>
          <w:lang w:val="en-GB"/>
        </w:rPr>
        <w:t>Hoos LM, Packman GA. 1974. The Fraser River Estuary: status of environmental knowledge to 1974. Report of the Estuary Working Group, Department of the Environment, Regional Board Pacific Region. Environment Canada, Ottawa. Available from https://waves-vagues.dfo-mpo.gc.ca/Library/22723.pdf (accessed October 19, 2021).</w:t>
      </w:r>
    </w:p>
    <w:p w14:paraId="1B83D807" w14:textId="77777777" w:rsidR="00FB0A19" w:rsidRPr="00FB0A19" w:rsidRDefault="00FB0A19" w:rsidP="00FB0A19">
      <w:pPr>
        <w:pStyle w:val="Bibliography"/>
        <w:rPr>
          <w:lang w:val="en-GB"/>
        </w:rPr>
      </w:pPr>
      <w:r w:rsidRPr="00FB0A19">
        <w:rPr>
          <w:lang w:val="en-GB"/>
        </w:rPr>
        <w:t>James G, Witten D, Hastie T, Tibshirani R, editors. 2013. An introduction to statistical learning: with applications in R. Springer, New York.</w:t>
      </w:r>
    </w:p>
    <w:p w14:paraId="2C034B5A" w14:textId="77777777" w:rsidR="00FB0A19" w:rsidRPr="00FB0A19" w:rsidRDefault="00FB0A19" w:rsidP="00FB0A19">
      <w:pPr>
        <w:pStyle w:val="Bibliography"/>
        <w:rPr>
          <w:lang w:val="en-GB"/>
        </w:rPr>
      </w:pPr>
      <w:r w:rsidRPr="00FB0A19">
        <w:rPr>
          <w:lang w:val="en-GB"/>
        </w:rPr>
        <w:t xml:space="preserve">James-Pirri M-J, Roman CT, Heltshe JF. 2007. Power analysis to determine sample size for monitoring vegetation change in salt marsh habitats. Wetlands Ecology and Management </w:t>
      </w:r>
      <w:r w:rsidRPr="00FB0A19">
        <w:rPr>
          <w:b/>
          <w:bCs/>
          <w:lang w:val="en-GB"/>
        </w:rPr>
        <w:t>15</w:t>
      </w:r>
      <w:r w:rsidRPr="00FB0A19">
        <w:rPr>
          <w:lang w:val="en-GB"/>
        </w:rPr>
        <w:t>:335–345.</w:t>
      </w:r>
    </w:p>
    <w:p w14:paraId="156E8820" w14:textId="77777777" w:rsidR="00FB0A19" w:rsidRPr="00FB0A19" w:rsidRDefault="00FB0A19" w:rsidP="00FB0A19">
      <w:pPr>
        <w:pStyle w:val="Bibliography"/>
        <w:rPr>
          <w:lang w:val="en-GB"/>
        </w:rPr>
      </w:pPr>
      <w:r w:rsidRPr="00FB0A19">
        <w:rPr>
          <w:lang w:val="en-GB"/>
        </w:rPr>
        <w:t xml:space="preserve">Jenkins NJ, Yeakley JA, Stewart EM. 2008. First-year responses to managed flooding of lower Columbia River bottomland vegetation dominated by Phalaris arundinacea. Wetlands </w:t>
      </w:r>
      <w:r w:rsidRPr="00FB0A19">
        <w:rPr>
          <w:b/>
          <w:bCs/>
          <w:lang w:val="en-GB"/>
        </w:rPr>
        <w:t>28</w:t>
      </w:r>
      <w:r w:rsidRPr="00FB0A19">
        <w:rPr>
          <w:lang w:val="en-GB"/>
        </w:rPr>
        <w:t>:1018–1027.</w:t>
      </w:r>
    </w:p>
    <w:p w14:paraId="4C68F197" w14:textId="77777777" w:rsidR="00FB0A19" w:rsidRPr="00FB0A19" w:rsidRDefault="00FB0A19" w:rsidP="00FB0A19">
      <w:pPr>
        <w:pStyle w:val="Bibliography"/>
        <w:rPr>
          <w:lang w:val="en-GB"/>
        </w:rPr>
      </w:pPr>
      <w:r w:rsidRPr="00FB0A19">
        <w:rPr>
          <w:lang w:val="en-GB"/>
        </w:rPr>
        <w:t xml:space="preserve">Kennish MJ. 2002. Environmental threats and environmental future of estuaries. Environmental Conservation </w:t>
      </w:r>
      <w:r w:rsidRPr="00FB0A19">
        <w:rPr>
          <w:b/>
          <w:bCs/>
          <w:lang w:val="en-GB"/>
        </w:rPr>
        <w:t>29</w:t>
      </w:r>
      <w:r w:rsidRPr="00FB0A19">
        <w:rPr>
          <w:lang w:val="en-GB"/>
        </w:rPr>
        <w:t>:78–107.</w:t>
      </w:r>
    </w:p>
    <w:p w14:paraId="71091002" w14:textId="77777777" w:rsidR="00FB0A19" w:rsidRPr="00FB0A19" w:rsidRDefault="00FB0A19" w:rsidP="00FB0A19">
      <w:pPr>
        <w:pStyle w:val="Bibliography"/>
        <w:rPr>
          <w:lang w:val="en-GB"/>
        </w:rPr>
      </w:pPr>
      <w:r w:rsidRPr="00FB0A19">
        <w:rPr>
          <w:lang w:val="en-GB"/>
        </w:rPr>
        <w:t xml:space="preserve">Kercher SM, Zedler JB. 2004. Flood tolerance in wetland angiosperms: a comparison of invasive and noninvasive species. Aquatic Botany </w:t>
      </w:r>
      <w:r w:rsidRPr="00FB0A19">
        <w:rPr>
          <w:b/>
          <w:bCs/>
          <w:lang w:val="en-GB"/>
        </w:rPr>
        <w:t>80</w:t>
      </w:r>
      <w:r w:rsidRPr="00FB0A19">
        <w:rPr>
          <w:lang w:val="en-GB"/>
        </w:rPr>
        <w:t>:89–102.</w:t>
      </w:r>
    </w:p>
    <w:p w14:paraId="03B81AFC" w14:textId="77777777" w:rsidR="00FB0A19" w:rsidRPr="00FB0A19" w:rsidRDefault="00FB0A19" w:rsidP="00FB0A19">
      <w:pPr>
        <w:pStyle w:val="Bibliography"/>
        <w:rPr>
          <w:lang w:val="en-GB"/>
        </w:rPr>
      </w:pPr>
      <w:r w:rsidRPr="00FB0A19">
        <w:rPr>
          <w:lang w:val="en-GB"/>
        </w:rPr>
        <w:t xml:space="preserve">Kirwan ML, Murray AB. 2008. Ecological and morphological response of brackish tidal marshland to the next century of sea level rise: Westham Island, British Columbia. Global and Planetary Change </w:t>
      </w:r>
      <w:r w:rsidRPr="00FB0A19">
        <w:rPr>
          <w:b/>
          <w:bCs/>
          <w:lang w:val="en-GB"/>
        </w:rPr>
        <w:t>60</w:t>
      </w:r>
      <w:r w:rsidRPr="00FB0A19">
        <w:rPr>
          <w:lang w:val="en-GB"/>
        </w:rPr>
        <w:t>:471–486.</w:t>
      </w:r>
    </w:p>
    <w:p w14:paraId="48EFEB92" w14:textId="77777777" w:rsidR="00FB0A19" w:rsidRPr="00FB0A19" w:rsidRDefault="00FB0A19" w:rsidP="00FB0A19">
      <w:pPr>
        <w:pStyle w:val="Bibliography"/>
        <w:rPr>
          <w:lang w:val="en-GB"/>
        </w:rPr>
      </w:pPr>
      <w:r w:rsidRPr="00FB0A19">
        <w:rPr>
          <w:lang w:val="en-GB"/>
        </w:rPr>
        <w:t>Kistritz RU. 1995. Habitat Compensation, Restoration and Creation in the Fraser River Estuary: Are We Achieving a No-Net-Loss of Fish Habitat? Page 70 p. plus Appendices (113 p.). Can. Tech. Rept. 2349, Fish. Aquat. Sci.</w:t>
      </w:r>
    </w:p>
    <w:p w14:paraId="372D1875" w14:textId="77777777" w:rsidR="00FB0A19" w:rsidRPr="00FB0A19" w:rsidRDefault="00FB0A19" w:rsidP="00FB0A19">
      <w:pPr>
        <w:pStyle w:val="Bibliography"/>
        <w:rPr>
          <w:lang w:val="en-GB"/>
        </w:rPr>
      </w:pPr>
      <w:r w:rsidRPr="00FB0A19">
        <w:rPr>
          <w:lang w:val="en-GB"/>
        </w:rPr>
        <w:t xml:space="preserve">Klimešová J. 1994. The effects of timing and duration of floods on growth of young plants of Phalaris arundinacea L. and Urtica dioica L.: an experimental study. Aquatic Botany </w:t>
      </w:r>
      <w:r w:rsidRPr="00FB0A19">
        <w:rPr>
          <w:b/>
          <w:bCs/>
          <w:lang w:val="en-GB"/>
        </w:rPr>
        <w:t>48</w:t>
      </w:r>
      <w:r w:rsidRPr="00FB0A19">
        <w:rPr>
          <w:lang w:val="en-GB"/>
        </w:rPr>
        <w:t>:21–29.</w:t>
      </w:r>
    </w:p>
    <w:p w14:paraId="581000DE" w14:textId="77777777" w:rsidR="00FB0A19" w:rsidRPr="00FB0A19" w:rsidRDefault="00FB0A19" w:rsidP="00FB0A19">
      <w:pPr>
        <w:pStyle w:val="Bibliography"/>
        <w:rPr>
          <w:lang w:val="en-GB"/>
        </w:rPr>
      </w:pPr>
      <w:r w:rsidRPr="00FB0A19">
        <w:rPr>
          <w:lang w:val="en-GB"/>
        </w:rPr>
        <w:t>Lee JJ. 2021. The impacts of exotic Typha on benthic invertebrate communities in the South Arm of the Fraser River Estuary. Page 41. Masters Project. Simon Fraser University &amp; British Columbia Institute of Technology, Burnaby.</w:t>
      </w:r>
    </w:p>
    <w:p w14:paraId="78FE1F9C" w14:textId="77777777" w:rsidR="00FB0A19" w:rsidRPr="00FB0A19" w:rsidRDefault="00FB0A19" w:rsidP="00FB0A19">
      <w:pPr>
        <w:pStyle w:val="Bibliography"/>
        <w:rPr>
          <w:lang w:val="en-GB"/>
        </w:rPr>
      </w:pPr>
      <w:r w:rsidRPr="00FB0A19">
        <w:rPr>
          <w:lang w:val="en-GB"/>
        </w:rPr>
        <w:t xml:space="preserve">Levings CD. 2004. Knowledge of fish ecology and its application to habitat management. Pages 213–236 in Groulx DC, Luternauer JL, Bilderback DE, editors. Fraser River Delta, British </w:t>
      </w:r>
      <w:r w:rsidRPr="00FB0A19">
        <w:rPr>
          <w:lang w:val="en-GB"/>
        </w:rPr>
        <w:lastRenderedPageBreak/>
        <w:t>Columbia: Issues of an Urban Estuary. Available from https://geoscan.nrcan.gc.ca/starweb/geoscan/servlet.starweb?path=geoscan/fulle.web&amp;search1=R=215810 (accessed November 24, 2021).</w:t>
      </w:r>
    </w:p>
    <w:p w14:paraId="480F9124" w14:textId="77777777" w:rsidR="00FB0A19" w:rsidRPr="00FB0A19" w:rsidRDefault="00FB0A19" w:rsidP="00FB0A19">
      <w:pPr>
        <w:pStyle w:val="Bibliography"/>
        <w:rPr>
          <w:lang w:val="en-GB"/>
        </w:rPr>
      </w:pPr>
      <w:r w:rsidRPr="00FB0A19">
        <w:rPr>
          <w:lang w:val="en-GB"/>
        </w:rPr>
        <w:t>Levings CD, Nishimura [ed.] DJH. 1996. Created and restored sedge marshes in the lower Fraser River and estuary: An evaluation of their functioning as fish habitat. Page 143. Canadian Technical Report 2126, Fisheries and Aquatic Sciences.</w:t>
      </w:r>
    </w:p>
    <w:p w14:paraId="183FFA75" w14:textId="77777777" w:rsidR="00FB0A19" w:rsidRPr="00FB0A19" w:rsidRDefault="00FB0A19" w:rsidP="00FB0A19">
      <w:pPr>
        <w:pStyle w:val="Bibliography"/>
        <w:rPr>
          <w:lang w:val="en-GB"/>
        </w:rPr>
      </w:pPr>
      <w:r w:rsidRPr="00FB0A19">
        <w:rPr>
          <w:lang w:val="en-GB"/>
        </w:rPr>
        <w:t>Lichvar RW, Melvin NC, Butterwick ML, Kirchner WN. 2012. National Wetland Plant List Indicator Rating Definitions. Page 14. US Army Corps of Engineers, Cold Regions Research and Engineering Laboratory.</w:t>
      </w:r>
    </w:p>
    <w:p w14:paraId="69780EF4" w14:textId="77777777" w:rsidR="00FB0A19" w:rsidRPr="00FB0A19" w:rsidRDefault="00FB0A19" w:rsidP="00FB0A19">
      <w:pPr>
        <w:pStyle w:val="Bibliography"/>
        <w:rPr>
          <w:lang w:val="en-GB"/>
        </w:rPr>
      </w:pPr>
      <w:r w:rsidRPr="00FB0A19">
        <w:rPr>
          <w:lang w:val="en-GB"/>
        </w:rPr>
        <w:t>Lievesley M, Stewart D, Knight R, Mason B. 2016. Assessing Habitat Compensation and Examining Limitations to Native Plant Establishment in the Lower Fraser River Estuary. Page 63.</w:t>
      </w:r>
    </w:p>
    <w:p w14:paraId="3DE2862D" w14:textId="77777777" w:rsidR="00FB0A19" w:rsidRPr="00FB0A19" w:rsidRDefault="00FB0A19" w:rsidP="00FB0A19">
      <w:pPr>
        <w:pStyle w:val="Bibliography"/>
        <w:rPr>
          <w:lang w:val="en-GB"/>
        </w:rPr>
      </w:pPr>
      <w:r w:rsidRPr="00FB0A19">
        <w:rPr>
          <w:lang w:val="en-GB"/>
        </w:rPr>
        <w:t xml:space="preserve">Loreau M, de Mazancourt C. 2013. Biodiversity and ecosystem stability: a synthesis of underlying mechanisms. Ecology Letters </w:t>
      </w:r>
      <w:r w:rsidRPr="00FB0A19">
        <w:rPr>
          <w:b/>
          <w:bCs/>
          <w:lang w:val="en-GB"/>
        </w:rPr>
        <w:t>16</w:t>
      </w:r>
      <w:r w:rsidRPr="00FB0A19">
        <w:rPr>
          <w:lang w:val="en-GB"/>
        </w:rPr>
        <w:t>:106–115.</w:t>
      </w:r>
    </w:p>
    <w:p w14:paraId="36423687" w14:textId="77777777" w:rsidR="00FB0A19" w:rsidRPr="00FB0A19" w:rsidRDefault="00FB0A19" w:rsidP="00FB0A19">
      <w:pPr>
        <w:pStyle w:val="Bibliography"/>
        <w:rPr>
          <w:lang w:val="en-GB"/>
        </w:rPr>
      </w:pPr>
      <w:r w:rsidRPr="00FB0A19">
        <w:rPr>
          <w:lang w:val="en-GB"/>
        </w:rPr>
        <w:t xml:space="preserve">Magnusson A, Hilborn R. 2003. Estuarine influence on survival rates of coho (Oncorhynchus kisutch) and chinook salmon (Oncorhynchus tshawytscha) released from hatcheries on the U.S. Pacific coast. Estuaries </w:t>
      </w:r>
      <w:r w:rsidRPr="00FB0A19">
        <w:rPr>
          <w:b/>
          <w:bCs/>
          <w:lang w:val="en-GB"/>
        </w:rPr>
        <w:t>26</w:t>
      </w:r>
      <w:r w:rsidRPr="00FB0A19">
        <w:rPr>
          <w:lang w:val="en-GB"/>
        </w:rPr>
        <w:t>:1094–1103.</w:t>
      </w:r>
    </w:p>
    <w:p w14:paraId="2532AC24" w14:textId="77777777" w:rsidR="00FB0A19" w:rsidRPr="00FB0A19" w:rsidRDefault="00FB0A19" w:rsidP="00FB0A19">
      <w:pPr>
        <w:pStyle w:val="Bibliography"/>
        <w:rPr>
          <w:lang w:val="en-GB"/>
        </w:rPr>
      </w:pPr>
      <w:r w:rsidRPr="00FB0A19">
        <w:rPr>
          <w:lang w:val="en-GB"/>
        </w:rPr>
        <w:t xml:space="preserve">Marijnissen R, Stefan A. 2017. Marsh Recession and Erosion study of the Fraser Delta, B.C., Canada from Historic Satellite Imagery. Communications on Hydraulic and Geotechnical Engineering </w:t>
      </w:r>
      <w:r w:rsidRPr="00FB0A19">
        <w:rPr>
          <w:b/>
          <w:bCs/>
          <w:lang w:val="en-GB"/>
        </w:rPr>
        <w:t>2017–1</w:t>
      </w:r>
      <w:r w:rsidRPr="00FB0A19">
        <w:rPr>
          <w:lang w:val="en-GB"/>
        </w:rPr>
        <w:t>:59.</w:t>
      </w:r>
    </w:p>
    <w:p w14:paraId="2402A56A" w14:textId="77777777" w:rsidR="00FB0A19" w:rsidRPr="00FB0A19" w:rsidRDefault="00FB0A19" w:rsidP="00FB0A19">
      <w:pPr>
        <w:pStyle w:val="Bibliography"/>
        <w:rPr>
          <w:lang w:val="en-GB"/>
        </w:rPr>
      </w:pPr>
      <w:r w:rsidRPr="00FB0A19">
        <w:rPr>
          <w:lang w:val="en-GB"/>
        </w:rPr>
        <w:t xml:space="preserve">Nakagawa S, Schielzeth H. 2013. A general and simple method for obtaining </w:t>
      </w:r>
      <w:r w:rsidRPr="00FB0A19">
        <w:rPr>
          <w:i/>
          <w:iCs/>
          <w:lang w:val="en-GB"/>
        </w:rPr>
        <w:t>R</w:t>
      </w:r>
      <w:r w:rsidRPr="00FB0A19">
        <w:rPr>
          <w:lang w:val="en-GB"/>
        </w:rPr>
        <w:t xml:space="preserve"> </w:t>
      </w:r>
      <w:r w:rsidRPr="00FB0A19">
        <w:rPr>
          <w:vertAlign w:val="superscript"/>
          <w:lang w:val="en-GB"/>
        </w:rPr>
        <w:t>2</w:t>
      </w:r>
      <w:r w:rsidRPr="00FB0A19">
        <w:rPr>
          <w:lang w:val="en-GB"/>
        </w:rPr>
        <w:t xml:space="preserve"> from generalized linear mixed-effects models. Methods in Ecology and Evolution </w:t>
      </w:r>
      <w:r w:rsidRPr="00FB0A19">
        <w:rPr>
          <w:b/>
          <w:bCs/>
          <w:lang w:val="en-GB"/>
        </w:rPr>
        <w:t>4</w:t>
      </w:r>
      <w:r w:rsidRPr="00FB0A19">
        <w:rPr>
          <w:lang w:val="en-GB"/>
        </w:rPr>
        <w:t>:133–142.</w:t>
      </w:r>
    </w:p>
    <w:p w14:paraId="1490A02A" w14:textId="77777777" w:rsidR="00FB0A19" w:rsidRPr="00FB0A19" w:rsidRDefault="00FB0A19" w:rsidP="00FB0A19">
      <w:pPr>
        <w:pStyle w:val="Bibliography"/>
        <w:rPr>
          <w:lang w:val="en-GB"/>
        </w:rPr>
      </w:pPr>
      <w:r w:rsidRPr="00FB0A19">
        <w:rPr>
          <w:lang w:val="en-GB"/>
        </w:rPr>
        <w:t xml:space="preserve">O’Meara TA, Hillman JR, Thrush SF. 2017. Rising tides, cumulative impacts and cascading changes to estuarine ecosystem functions. Scientific Reports </w:t>
      </w:r>
      <w:r w:rsidRPr="00FB0A19">
        <w:rPr>
          <w:b/>
          <w:bCs/>
          <w:lang w:val="en-GB"/>
        </w:rPr>
        <w:t>7</w:t>
      </w:r>
      <w:r w:rsidRPr="00FB0A19">
        <w:rPr>
          <w:lang w:val="en-GB"/>
        </w:rPr>
        <w:t>:10218.</w:t>
      </w:r>
    </w:p>
    <w:p w14:paraId="0B5D17C5" w14:textId="77777777" w:rsidR="00FB0A19" w:rsidRPr="00FB0A19" w:rsidRDefault="00FB0A19" w:rsidP="00FB0A19">
      <w:pPr>
        <w:pStyle w:val="Bibliography"/>
        <w:rPr>
          <w:lang w:val="en-GB"/>
        </w:rPr>
      </w:pPr>
      <w:r w:rsidRPr="00FB0A19">
        <w:rPr>
          <w:lang w:val="en-GB"/>
        </w:rPr>
        <w:t>Peterson CH, Able KW, DeJong CF, Piehler MF, Simenstad CA, Zedler JB. 2008. Chapter 4 Practical Proxies for Tidal Marsh Ecosystem Services. Pages 221–266 Advances in Marine Biology. Elsevier. Available from https://linkinghub.elsevier.com/retrieve/pii/S0065288108000047 (accessed November 11, 2021).</w:t>
      </w:r>
    </w:p>
    <w:p w14:paraId="0D659000" w14:textId="77777777" w:rsidR="00FB0A19" w:rsidRPr="00FB0A19" w:rsidRDefault="00FB0A19" w:rsidP="00FB0A19">
      <w:pPr>
        <w:pStyle w:val="Bibliography"/>
        <w:rPr>
          <w:lang w:val="en-GB"/>
        </w:rPr>
      </w:pPr>
      <w:r w:rsidRPr="00FB0A19">
        <w:rPr>
          <w:lang w:val="en-GB"/>
        </w:rPr>
        <w:t xml:space="preserve">Pontee N. 2013. Defining coastal squeeze: A discussion. Ocean &amp; Coastal Management </w:t>
      </w:r>
      <w:r w:rsidRPr="00FB0A19">
        <w:rPr>
          <w:b/>
          <w:bCs/>
          <w:lang w:val="en-GB"/>
        </w:rPr>
        <w:t>84</w:t>
      </w:r>
      <w:r w:rsidRPr="00FB0A19">
        <w:rPr>
          <w:lang w:val="en-GB"/>
        </w:rPr>
        <w:t>:204–207.</w:t>
      </w:r>
    </w:p>
    <w:p w14:paraId="0C5202A8" w14:textId="77777777" w:rsidR="00FB0A19" w:rsidRPr="00FB0A19" w:rsidRDefault="00FB0A19" w:rsidP="00FB0A19">
      <w:pPr>
        <w:pStyle w:val="Bibliography"/>
        <w:rPr>
          <w:lang w:val="en-GB"/>
        </w:rPr>
      </w:pPr>
      <w:r w:rsidRPr="00FB0A19">
        <w:rPr>
          <w:lang w:val="en-GB"/>
        </w:rPr>
        <w:t>QGIS Development Team. 2021. QGIS Geographic Information System. QGIS Geographic Information System.</w:t>
      </w:r>
    </w:p>
    <w:p w14:paraId="413C926A" w14:textId="77777777" w:rsidR="00FB0A19" w:rsidRPr="00FB0A19" w:rsidRDefault="00FB0A19" w:rsidP="00FB0A19">
      <w:pPr>
        <w:pStyle w:val="Bibliography"/>
        <w:rPr>
          <w:lang w:val="en-GB"/>
        </w:rPr>
      </w:pPr>
      <w:r w:rsidRPr="00FB0A19">
        <w:rPr>
          <w:lang w:val="en-GB"/>
        </w:rPr>
        <w:t>R Core Team. 2021. R: A language and environment for statistical computing. R  Foundation for Statistical Computing, Vienna, Austria. Available from https://www.R-project.org/.</w:t>
      </w:r>
    </w:p>
    <w:p w14:paraId="4BC9CCDD" w14:textId="77777777" w:rsidR="00FB0A19" w:rsidRPr="00FB0A19" w:rsidRDefault="00FB0A19" w:rsidP="00FB0A19">
      <w:pPr>
        <w:pStyle w:val="Bibliography"/>
        <w:rPr>
          <w:lang w:val="en-GB"/>
        </w:rPr>
      </w:pPr>
      <w:r w:rsidRPr="00FB0A19">
        <w:rPr>
          <w:lang w:val="en-GB"/>
        </w:rPr>
        <w:t xml:space="preserve">Schwartz MW, Brigham CA, Hoeksema JD, Lyons KG, Mills MH, van Mantgem PJ. 2000. Linking biodiversity to ecosystem function: implications for conservation ecology. Oecologia </w:t>
      </w:r>
      <w:r w:rsidRPr="00FB0A19">
        <w:rPr>
          <w:b/>
          <w:bCs/>
          <w:lang w:val="en-GB"/>
        </w:rPr>
        <w:t>122</w:t>
      </w:r>
      <w:r w:rsidRPr="00FB0A19">
        <w:rPr>
          <w:lang w:val="en-GB"/>
        </w:rPr>
        <w:t>:297–305.</w:t>
      </w:r>
    </w:p>
    <w:p w14:paraId="17C52AC1" w14:textId="77777777" w:rsidR="00FB0A19" w:rsidRPr="00FB0A19" w:rsidRDefault="00FB0A19" w:rsidP="00FB0A19">
      <w:pPr>
        <w:pStyle w:val="Bibliography"/>
        <w:rPr>
          <w:lang w:val="en-GB"/>
        </w:rPr>
      </w:pPr>
      <w:r w:rsidRPr="00FB0A19">
        <w:rPr>
          <w:lang w:val="en-GB"/>
        </w:rPr>
        <w:t xml:space="preserve">Small C, Nichols RJ. 2003. A Global Analysis of Human Settlement in Coastal Zones. Journal of Coastal Research </w:t>
      </w:r>
      <w:r w:rsidRPr="00FB0A19">
        <w:rPr>
          <w:b/>
          <w:bCs/>
          <w:lang w:val="en-GB"/>
        </w:rPr>
        <w:t>19</w:t>
      </w:r>
      <w:r w:rsidRPr="00FB0A19">
        <w:rPr>
          <w:lang w:val="en-GB"/>
        </w:rPr>
        <w:t>:17.</w:t>
      </w:r>
    </w:p>
    <w:p w14:paraId="0205FA3F" w14:textId="77777777" w:rsidR="00FB0A19" w:rsidRPr="00FB0A19" w:rsidRDefault="00FB0A19" w:rsidP="00FB0A19">
      <w:pPr>
        <w:pStyle w:val="Bibliography"/>
        <w:rPr>
          <w:lang w:val="en-GB"/>
        </w:rPr>
      </w:pPr>
      <w:r w:rsidRPr="00FB0A19">
        <w:rPr>
          <w:lang w:val="en-GB"/>
        </w:rPr>
        <w:t>Stewart D. 2021. Undetected but widespread: the cryptic invasion of non-native cattail (Typha) in the Fraser River Estuary. Masters Thesis. University of British Columbia, Vancouver.</w:t>
      </w:r>
    </w:p>
    <w:p w14:paraId="3A5DE4FB" w14:textId="77777777" w:rsidR="00FB0A19" w:rsidRPr="00FB0A19" w:rsidRDefault="00FB0A19" w:rsidP="00FB0A19">
      <w:pPr>
        <w:pStyle w:val="Bibliography"/>
        <w:rPr>
          <w:lang w:val="en-GB"/>
        </w:rPr>
      </w:pPr>
      <w:r w:rsidRPr="00FB0A19">
        <w:rPr>
          <w:lang w:val="en-GB"/>
        </w:rPr>
        <w:t xml:space="preserve">Sutherland TF, Elner RW, O’Neill JD. 2013. Roberts Bank: Ecological crucible of the Fraser River estuary. Progress in Oceanography </w:t>
      </w:r>
      <w:r w:rsidRPr="00FB0A19">
        <w:rPr>
          <w:b/>
          <w:bCs/>
          <w:lang w:val="en-GB"/>
        </w:rPr>
        <w:t>115</w:t>
      </w:r>
      <w:r w:rsidRPr="00FB0A19">
        <w:rPr>
          <w:lang w:val="en-GB"/>
        </w:rPr>
        <w:t>:171–180.</w:t>
      </w:r>
    </w:p>
    <w:p w14:paraId="3F263D77" w14:textId="77777777" w:rsidR="00FB0A19" w:rsidRPr="00FB0A19" w:rsidRDefault="00FB0A19" w:rsidP="00FB0A19">
      <w:pPr>
        <w:pStyle w:val="Bibliography"/>
        <w:rPr>
          <w:lang w:val="en-GB"/>
        </w:rPr>
      </w:pPr>
      <w:r w:rsidRPr="00FB0A19">
        <w:rPr>
          <w:lang w:val="en-GB"/>
        </w:rPr>
        <w:t>Sweet WV, Kopp R, Weaver CP, Obeysekera J, Horton RM, Thieler ER, Zervas CE. 2017. Global and regional sea level rise scenarios for the United StatesDOI: 10.7289/V5/TR-NOS-COOPS-083. U.S. Department of Commerce, National Oceanic and Atmospheric Administration, National Ocean Service, Center for Operational Oceanographic Products and Services. Available from https://repository.library.noaa.gov/view/noaa/18399 (accessed December 10, 2021).</w:t>
      </w:r>
    </w:p>
    <w:p w14:paraId="3910C543" w14:textId="77777777" w:rsidR="00FB0A19" w:rsidRPr="00FB0A19" w:rsidRDefault="00FB0A19" w:rsidP="00FB0A19">
      <w:pPr>
        <w:pStyle w:val="Bibliography"/>
        <w:rPr>
          <w:lang w:val="en-GB"/>
        </w:rPr>
      </w:pPr>
      <w:r w:rsidRPr="00FB0A19">
        <w:rPr>
          <w:lang w:val="en-GB"/>
        </w:rPr>
        <w:t xml:space="preserve">Tilman D. 1996. Biodiversity: Population vs ecosystem stability. Ecology </w:t>
      </w:r>
      <w:r w:rsidRPr="00FB0A19">
        <w:rPr>
          <w:b/>
          <w:bCs/>
          <w:lang w:val="en-GB"/>
        </w:rPr>
        <w:t>77</w:t>
      </w:r>
      <w:r w:rsidRPr="00FB0A19">
        <w:rPr>
          <w:lang w:val="en-GB"/>
        </w:rPr>
        <w:t>:350–363.</w:t>
      </w:r>
    </w:p>
    <w:p w14:paraId="536C7CAC" w14:textId="77777777" w:rsidR="00FB0A19" w:rsidRPr="00FB0A19" w:rsidRDefault="00FB0A19" w:rsidP="00FB0A19">
      <w:pPr>
        <w:pStyle w:val="Bibliography"/>
        <w:rPr>
          <w:lang w:val="en-GB"/>
        </w:rPr>
      </w:pPr>
      <w:r w:rsidRPr="00FB0A19">
        <w:rPr>
          <w:lang w:val="en-GB"/>
        </w:rPr>
        <w:t xml:space="preserve">Tilman D, Reich PB, Knops JMH. 2006. Biodiversity and ecosystem stability in a decade-long grassland experiment. Nature </w:t>
      </w:r>
      <w:r w:rsidRPr="00FB0A19">
        <w:rPr>
          <w:b/>
          <w:bCs/>
          <w:lang w:val="en-GB"/>
        </w:rPr>
        <w:t>441</w:t>
      </w:r>
      <w:r w:rsidRPr="00FB0A19">
        <w:rPr>
          <w:lang w:val="en-GB"/>
        </w:rPr>
        <w:t>:629–632.</w:t>
      </w:r>
    </w:p>
    <w:p w14:paraId="03F7AA74" w14:textId="77777777" w:rsidR="00FB0A19" w:rsidRPr="00FB0A19" w:rsidRDefault="00FB0A19" w:rsidP="00FB0A19">
      <w:pPr>
        <w:pStyle w:val="Bibliography"/>
        <w:rPr>
          <w:lang w:val="en-GB"/>
        </w:rPr>
      </w:pPr>
      <w:r w:rsidRPr="00FB0A19">
        <w:rPr>
          <w:lang w:val="en-GB"/>
        </w:rPr>
        <w:t xml:space="preserve">Vitousek PM, Aber JD, Howarth RW, Likens GE, Matson PA, Schindler DW, Schlesinger WH, Tilman DG. 1997. Human alteration of the global nitrogen cycle: sources and consequences. Ecological Applications </w:t>
      </w:r>
      <w:r w:rsidRPr="00FB0A19">
        <w:rPr>
          <w:b/>
          <w:bCs/>
          <w:lang w:val="en-GB"/>
        </w:rPr>
        <w:t>7</w:t>
      </w:r>
      <w:r w:rsidRPr="00FB0A19">
        <w:rPr>
          <w:lang w:val="en-GB"/>
        </w:rPr>
        <w:t>:737–750.</w:t>
      </w:r>
    </w:p>
    <w:p w14:paraId="4F52E10F" w14:textId="77777777" w:rsidR="00FB0A19" w:rsidRPr="00FB0A19" w:rsidRDefault="00FB0A19" w:rsidP="00FB0A19">
      <w:pPr>
        <w:pStyle w:val="Bibliography"/>
        <w:rPr>
          <w:lang w:val="en-GB"/>
        </w:rPr>
      </w:pPr>
      <w:r w:rsidRPr="00FB0A19">
        <w:rPr>
          <w:lang w:val="en-GB"/>
        </w:rPr>
        <w:t xml:space="preserve">Zedler JB, Kercher S. 2005. Wetland Resources: Status, Trends, Ecosystem Services, and Restorability. Annual Review of Environment and Resources </w:t>
      </w:r>
      <w:r w:rsidRPr="00FB0A19">
        <w:rPr>
          <w:b/>
          <w:bCs/>
          <w:lang w:val="en-GB"/>
        </w:rPr>
        <w:t>30</w:t>
      </w:r>
      <w:r w:rsidRPr="00FB0A19">
        <w:rPr>
          <w:lang w:val="en-GB"/>
        </w:rPr>
        <w:t>:39–74.</w:t>
      </w:r>
    </w:p>
    <w:p w14:paraId="3E389FB4" w14:textId="3ED9826F" w:rsidR="00A200F2" w:rsidRDefault="001859BB" w:rsidP="000915E4">
      <w:pPr>
        <w:pStyle w:val="Bibliography"/>
        <w:ind w:left="0" w:firstLine="0"/>
        <w:rPr>
          <w:b/>
          <w:bCs/>
        </w:rPr>
        <w:sectPr w:rsidR="00A200F2">
          <w:footerReference w:type="even" r:id="rId29"/>
          <w:footerReference w:type="default" r:id="rId30"/>
          <w:pgSz w:w="11906" w:h="16838"/>
          <w:pgMar w:top="1440" w:right="1440" w:bottom="1440" w:left="1440" w:header="708" w:footer="708" w:gutter="0"/>
          <w:cols w:space="708"/>
          <w:docGrid w:linePitch="360"/>
        </w:sectPr>
      </w:pPr>
      <w:r>
        <w:fldChar w:fldCharType="end"/>
      </w:r>
    </w:p>
    <w:p w14:paraId="11A30714" w14:textId="7DF47B3B" w:rsidR="00A200F2" w:rsidRDefault="00A200F2" w:rsidP="00A200F2">
      <w:pPr>
        <w:pStyle w:val="Heading1"/>
        <w:numPr>
          <w:ilvl w:val="0"/>
          <w:numId w:val="0"/>
        </w:numPr>
      </w:pPr>
      <w:r w:rsidRPr="559EFC6C">
        <w:lastRenderedPageBreak/>
        <w:t>Appendix A</w:t>
      </w:r>
      <w:r>
        <w:t>: Reference Marsh Descriptions</w:t>
      </w:r>
    </w:p>
    <w:p w14:paraId="6504155A" w14:textId="77777777" w:rsidR="00A200F2" w:rsidRPr="00A200F2" w:rsidRDefault="00A200F2" w:rsidP="001626D6"/>
    <w:tbl>
      <w:tblPr>
        <w:tblStyle w:val="TableGrid"/>
        <w:tblW w:w="14176" w:type="dxa"/>
        <w:tblInd w:w="-147" w:type="dxa"/>
        <w:tblLook w:val="04A0" w:firstRow="1" w:lastRow="0" w:firstColumn="1" w:lastColumn="0" w:noHBand="0" w:noVBand="1"/>
      </w:tblPr>
      <w:tblGrid>
        <w:gridCol w:w="1235"/>
        <w:gridCol w:w="887"/>
        <w:gridCol w:w="1821"/>
        <w:gridCol w:w="2089"/>
        <w:gridCol w:w="1266"/>
        <w:gridCol w:w="1037"/>
        <w:gridCol w:w="5841"/>
      </w:tblGrid>
      <w:tr w:rsidR="000C167C" w:rsidRPr="00A200F2" w14:paraId="16ABCB1E" w14:textId="77777777" w:rsidTr="003B41ED">
        <w:tc>
          <w:tcPr>
            <w:tcW w:w="1255" w:type="dxa"/>
          </w:tcPr>
          <w:p w14:paraId="762C5D29" w14:textId="77777777" w:rsidR="00A200F2" w:rsidRPr="00A200F2" w:rsidRDefault="00A200F2" w:rsidP="001626D6">
            <w:pPr>
              <w:spacing w:line="240" w:lineRule="auto"/>
              <w:rPr>
                <w:b/>
                <w:bCs/>
                <w:sz w:val="18"/>
                <w:szCs w:val="18"/>
              </w:rPr>
            </w:pPr>
            <w:r w:rsidRPr="00A200F2">
              <w:rPr>
                <w:b/>
                <w:bCs/>
                <w:sz w:val="18"/>
                <w:szCs w:val="18"/>
              </w:rPr>
              <w:t>ID</w:t>
            </w:r>
          </w:p>
        </w:tc>
        <w:tc>
          <w:tcPr>
            <w:tcW w:w="865" w:type="dxa"/>
          </w:tcPr>
          <w:p w14:paraId="1EFED3A6" w14:textId="77777777" w:rsidR="00A200F2" w:rsidRPr="00A200F2" w:rsidRDefault="00A200F2" w:rsidP="001626D6">
            <w:pPr>
              <w:spacing w:line="240" w:lineRule="auto"/>
              <w:jc w:val="center"/>
              <w:rPr>
                <w:b/>
                <w:bCs/>
                <w:sz w:val="18"/>
                <w:szCs w:val="18"/>
              </w:rPr>
            </w:pPr>
            <w:r w:rsidRPr="00A200F2">
              <w:rPr>
                <w:b/>
                <w:bCs/>
                <w:sz w:val="18"/>
                <w:szCs w:val="18"/>
              </w:rPr>
              <w:t>Year Sampled</w:t>
            </w:r>
          </w:p>
        </w:tc>
        <w:tc>
          <w:tcPr>
            <w:tcW w:w="1853" w:type="dxa"/>
          </w:tcPr>
          <w:p w14:paraId="310A548F" w14:textId="77777777" w:rsidR="00A200F2" w:rsidRPr="00A200F2" w:rsidRDefault="00A200F2" w:rsidP="001626D6">
            <w:pPr>
              <w:spacing w:line="240" w:lineRule="auto"/>
              <w:rPr>
                <w:b/>
                <w:bCs/>
                <w:sz w:val="18"/>
                <w:szCs w:val="18"/>
              </w:rPr>
            </w:pPr>
            <w:r w:rsidRPr="00A200F2">
              <w:rPr>
                <w:b/>
                <w:bCs/>
                <w:sz w:val="18"/>
                <w:szCs w:val="18"/>
              </w:rPr>
              <w:t>UTM</w:t>
            </w:r>
          </w:p>
        </w:tc>
        <w:tc>
          <w:tcPr>
            <w:tcW w:w="2123" w:type="dxa"/>
          </w:tcPr>
          <w:p w14:paraId="745AAFD6" w14:textId="77777777" w:rsidR="00A200F2" w:rsidRPr="00A200F2" w:rsidRDefault="00A200F2" w:rsidP="001626D6">
            <w:pPr>
              <w:spacing w:line="240" w:lineRule="auto"/>
              <w:rPr>
                <w:b/>
                <w:bCs/>
                <w:sz w:val="18"/>
                <w:szCs w:val="18"/>
              </w:rPr>
            </w:pPr>
            <w:r w:rsidRPr="00A200F2">
              <w:rPr>
                <w:b/>
                <w:bCs/>
                <w:sz w:val="18"/>
                <w:szCs w:val="18"/>
              </w:rPr>
              <w:t>Location</w:t>
            </w:r>
          </w:p>
        </w:tc>
        <w:tc>
          <w:tcPr>
            <w:tcW w:w="1276" w:type="dxa"/>
          </w:tcPr>
          <w:p w14:paraId="5618A64B" w14:textId="77777777" w:rsidR="00A200F2" w:rsidRPr="00A200F2" w:rsidRDefault="00A200F2" w:rsidP="001626D6">
            <w:pPr>
              <w:spacing w:line="240" w:lineRule="auto"/>
              <w:jc w:val="center"/>
              <w:rPr>
                <w:b/>
                <w:bCs/>
                <w:sz w:val="18"/>
                <w:szCs w:val="18"/>
              </w:rPr>
            </w:pPr>
            <w:r w:rsidRPr="00A200F2">
              <w:rPr>
                <w:b/>
                <w:bCs/>
                <w:sz w:val="18"/>
                <w:szCs w:val="18"/>
              </w:rPr>
              <w:t>Elevation (m)</w:t>
            </w:r>
          </w:p>
          <w:p w14:paraId="0AB06756" w14:textId="77777777" w:rsidR="00A200F2" w:rsidRPr="00A200F2" w:rsidRDefault="00A200F2" w:rsidP="001626D6">
            <w:pPr>
              <w:spacing w:line="240" w:lineRule="auto"/>
              <w:jc w:val="center"/>
              <w:rPr>
                <w:b/>
                <w:bCs/>
                <w:sz w:val="18"/>
                <w:szCs w:val="18"/>
              </w:rPr>
            </w:pPr>
            <w:r w:rsidRPr="00A200F2">
              <w:rPr>
                <w:b/>
                <w:bCs/>
                <w:sz w:val="18"/>
                <w:szCs w:val="18"/>
              </w:rPr>
              <w:t>(min, max, avg., stdev)</w:t>
            </w:r>
          </w:p>
        </w:tc>
        <w:tc>
          <w:tcPr>
            <w:tcW w:w="812" w:type="dxa"/>
          </w:tcPr>
          <w:p w14:paraId="2C790AC9" w14:textId="77777777" w:rsidR="00A200F2" w:rsidRPr="00A200F2" w:rsidRDefault="00A200F2" w:rsidP="001626D6">
            <w:pPr>
              <w:spacing w:line="240" w:lineRule="auto"/>
              <w:jc w:val="center"/>
              <w:rPr>
                <w:b/>
                <w:bCs/>
                <w:sz w:val="18"/>
                <w:szCs w:val="18"/>
              </w:rPr>
            </w:pPr>
            <w:r w:rsidRPr="00A200F2">
              <w:rPr>
                <w:b/>
                <w:bCs/>
                <w:sz w:val="18"/>
                <w:szCs w:val="18"/>
              </w:rPr>
              <w:t>Saltwater Influenced</w:t>
            </w:r>
          </w:p>
        </w:tc>
        <w:tc>
          <w:tcPr>
            <w:tcW w:w="5992" w:type="dxa"/>
          </w:tcPr>
          <w:p w14:paraId="3A9F91DE" w14:textId="77777777" w:rsidR="00A200F2" w:rsidRPr="00A200F2" w:rsidRDefault="00A200F2" w:rsidP="001626D6">
            <w:pPr>
              <w:spacing w:line="240" w:lineRule="auto"/>
              <w:rPr>
                <w:b/>
                <w:bCs/>
                <w:sz w:val="18"/>
                <w:szCs w:val="18"/>
              </w:rPr>
            </w:pPr>
            <w:r w:rsidRPr="00A200F2">
              <w:rPr>
                <w:b/>
                <w:bCs/>
                <w:sz w:val="18"/>
                <w:szCs w:val="18"/>
              </w:rPr>
              <w:t>Site Description</w:t>
            </w:r>
          </w:p>
        </w:tc>
      </w:tr>
      <w:tr w:rsidR="000C167C" w:rsidRPr="00A200F2" w14:paraId="3C144444" w14:textId="77777777" w:rsidTr="003B41ED">
        <w:tc>
          <w:tcPr>
            <w:tcW w:w="1255" w:type="dxa"/>
          </w:tcPr>
          <w:p w14:paraId="579BECBA" w14:textId="77777777" w:rsidR="00A200F2" w:rsidRPr="00A200F2" w:rsidRDefault="00A200F2" w:rsidP="001626D6">
            <w:pPr>
              <w:spacing w:line="240" w:lineRule="auto"/>
              <w:rPr>
                <w:sz w:val="18"/>
                <w:szCs w:val="18"/>
              </w:rPr>
            </w:pPr>
            <w:r w:rsidRPr="00A200F2">
              <w:rPr>
                <w:sz w:val="18"/>
                <w:szCs w:val="18"/>
              </w:rPr>
              <w:t>REF-03</w:t>
            </w:r>
          </w:p>
        </w:tc>
        <w:tc>
          <w:tcPr>
            <w:tcW w:w="865" w:type="dxa"/>
          </w:tcPr>
          <w:p w14:paraId="13D5899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020B4C08" w14:textId="77777777" w:rsidR="00A200F2" w:rsidRPr="00A200F2" w:rsidRDefault="00A200F2" w:rsidP="001626D6">
            <w:pPr>
              <w:spacing w:line="240" w:lineRule="auto"/>
              <w:rPr>
                <w:sz w:val="18"/>
                <w:szCs w:val="18"/>
              </w:rPr>
            </w:pPr>
            <w:r w:rsidRPr="00A200F2">
              <w:rPr>
                <w:sz w:val="18"/>
                <w:szCs w:val="18"/>
              </w:rPr>
              <w:t>10 U 517665 5452318</w:t>
            </w:r>
          </w:p>
        </w:tc>
        <w:tc>
          <w:tcPr>
            <w:tcW w:w="2123" w:type="dxa"/>
          </w:tcPr>
          <w:p w14:paraId="067085E8" w14:textId="77777777" w:rsidR="00A200F2" w:rsidRPr="00A200F2" w:rsidRDefault="00A200F2" w:rsidP="001626D6">
            <w:pPr>
              <w:spacing w:line="240" w:lineRule="auto"/>
              <w:rPr>
                <w:sz w:val="18"/>
                <w:szCs w:val="18"/>
              </w:rPr>
            </w:pPr>
            <w:r w:rsidRPr="00A200F2">
              <w:rPr>
                <w:sz w:val="18"/>
                <w:szCs w:val="18"/>
              </w:rPr>
              <w:t>Confluence of Pitt River and Fraser Main Arm, Pitt Meadows</w:t>
            </w:r>
          </w:p>
        </w:tc>
        <w:tc>
          <w:tcPr>
            <w:tcW w:w="1276" w:type="dxa"/>
          </w:tcPr>
          <w:p w14:paraId="25CDD533"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6478CDAC"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09772D5F" w14:textId="77777777" w:rsidR="00A200F2" w:rsidRPr="00A200F2" w:rsidRDefault="00A200F2" w:rsidP="001626D6">
            <w:pPr>
              <w:spacing w:line="240" w:lineRule="auto"/>
              <w:rPr>
                <w:sz w:val="18"/>
                <w:szCs w:val="18"/>
              </w:rPr>
            </w:pPr>
            <w:r w:rsidRPr="00A200F2">
              <w:rPr>
                <w:sz w:val="18"/>
                <w:szCs w:val="18"/>
              </w:rPr>
              <w:t>Exposed marsh bench located across the channel from Douglas Island. Pilings are present, but log storage has been minimal in adjacent channel in recent decades. Foreshore varies from steep cutbank to gradual transition to mudflat.</w:t>
            </w:r>
          </w:p>
        </w:tc>
      </w:tr>
      <w:tr w:rsidR="000C167C" w:rsidRPr="00A200F2" w14:paraId="69471C16" w14:textId="77777777" w:rsidTr="003B41ED">
        <w:tc>
          <w:tcPr>
            <w:tcW w:w="1255" w:type="dxa"/>
          </w:tcPr>
          <w:p w14:paraId="708BCBBA" w14:textId="77777777" w:rsidR="00A200F2" w:rsidRPr="00A200F2" w:rsidRDefault="00A200F2" w:rsidP="001626D6">
            <w:pPr>
              <w:spacing w:line="240" w:lineRule="auto"/>
              <w:rPr>
                <w:sz w:val="18"/>
                <w:szCs w:val="18"/>
              </w:rPr>
            </w:pPr>
            <w:r w:rsidRPr="00A200F2">
              <w:rPr>
                <w:sz w:val="18"/>
                <w:szCs w:val="18"/>
              </w:rPr>
              <w:t>REF-04</w:t>
            </w:r>
          </w:p>
        </w:tc>
        <w:tc>
          <w:tcPr>
            <w:tcW w:w="865" w:type="dxa"/>
          </w:tcPr>
          <w:p w14:paraId="3E13956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793EC" w14:textId="77777777" w:rsidR="00A200F2" w:rsidRPr="00A200F2" w:rsidRDefault="00A200F2" w:rsidP="001626D6">
            <w:pPr>
              <w:spacing w:line="240" w:lineRule="auto"/>
              <w:rPr>
                <w:sz w:val="18"/>
                <w:szCs w:val="18"/>
              </w:rPr>
            </w:pPr>
            <w:r w:rsidRPr="00A200F2">
              <w:rPr>
                <w:sz w:val="18"/>
                <w:szCs w:val="18"/>
              </w:rPr>
              <w:t>10 U 515483 5452122</w:t>
            </w:r>
          </w:p>
        </w:tc>
        <w:tc>
          <w:tcPr>
            <w:tcW w:w="2123" w:type="dxa"/>
          </w:tcPr>
          <w:p w14:paraId="0AD26FBF" w14:textId="77777777" w:rsidR="00A200F2" w:rsidRPr="00A200F2" w:rsidRDefault="00A200F2" w:rsidP="001626D6">
            <w:pPr>
              <w:spacing w:line="240" w:lineRule="auto"/>
              <w:rPr>
                <w:sz w:val="18"/>
                <w:szCs w:val="18"/>
              </w:rPr>
            </w:pPr>
            <w:r w:rsidRPr="00A200F2">
              <w:rPr>
                <w:sz w:val="18"/>
                <w:szCs w:val="18"/>
              </w:rPr>
              <w:t>NW corner of Douglas Island, Fraser Main Arm</w:t>
            </w:r>
          </w:p>
        </w:tc>
        <w:tc>
          <w:tcPr>
            <w:tcW w:w="1276" w:type="dxa"/>
          </w:tcPr>
          <w:p w14:paraId="4615AFE7" w14:textId="77777777" w:rsidR="00A200F2" w:rsidRPr="00A200F2" w:rsidRDefault="00A200F2" w:rsidP="001626D6">
            <w:pPr>
              <w:spacing w:line="240" w:lineRule="auto"/>
              <w:jc w:val="center"/>
              <w:rPr>
                <w:sz w:val="18"/>
                <w:szCs w:val="18"/>
              </w:rPr>
            </w:pPr>
            <w:r w:rsidRPr="00A200F2">
              <w:rPr>
                <w:sz w:val="18"/>
                <w:szCs w:val="18"/>
              </w:rPr>
              <w:t>0.45, 2.19, 1.40, 0.26</w:t>
            </w:r>
          </w:p>
        </w:tc>
        <w:tc>
          <w:tcPr>
            <w:tcW w:w="812" w:type="dxa"/>
          </w:tcPr>
          <w:p w14:paraId="490A0FA1"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2065DBF" w14:textId="77777777" w:rsidR="00A200F2" w:rsidRPr="00A200F2" w:rsidRDefault="00A200F2" w:rsidP="001626D6">
            <w:pPr>
              <w:spacing w:line="240" w:lineRule="auto"/>
              <w:rPr>
                <w:sz w:val="18"/>
                <w:szCs w:val="18"/>
              </w:rPr>
            </w:pPr>
            <w:r w:rsidRPr="00A200F2">
              <w:rPr>
                <w:sz w:val="18"/>
                <w:szCs w:val="18"/>
              </w:rPr>
              <w:t xml:space="preserve">Exposed marsh bench located on the NW corner of Douglas Island (MetroVan). Pilings are present, but log storage has been minimal in adjacent channel in recent decades. Foreshore is a gradual slope into the subtidal.  </w:t>
            </w:r>
          </w:p>
        </w:tc>
      </w:tr>
      <w:tr w:rsidR="000C167C" w:rsidRPr="00A200F2" w14:paraId="5F3173CE" w14:textId="77777777" w:rsidTr="003B41ED">
        <w:tc>
          <w:tcPr>
            <w:tcW w:w="1255" w:type="dxa"/>
          </w:tcPr>
          <w:p w14:paraId="680D5E91" w14:textId="77777777" w:rsidR="00A200F2" w:rsidRPr="00A200F2" w:rsidRDefault="00A200F2" w:rsidP="001626D6">
            <w:pPr>
              <w:spacing w:line="240" w:lineRule="auto"/>
              <w:rPr>
                <w:sz w:val="18"/>
                <w:szCs w:val="18"/>
              </w:rPr>
            </w:pPr>
            <w:r w:rsidRPr="00A200F2">
              <w:rPr>
                <w:sz w:val="18"/>
                <w:szCs w:val="18"/>
              </w:rPr>
              <w:t>REF-05</w:t>
            </w:r>
          </w:p>
        </w:tc>
        <w:tc>
          <w:tcPr>
            <w:tcW w:w="865" w:type="dxa"/>
          </w:tcPr>
          <w:p w14:paraId="63F1D41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4F615F86" w14:textId="77777777" w:rsidR="00A200F2" w:rsidRPr="00A200F2" w:rsidRDefault="00A200F2" w:rsidP="001626D6">
            <w:pPr>
              <w:spacing w:line="240" w:lineRule="auto"/>
              <w:rPr>
                <w:sz w:val="18"/>
                <w:szCs w:val="18"/>
              </w:rPr>
            </w:pPr>
            <w:r w:rsidRPr="00A200F2">
              <w:rPr>
                <w:sz w:val="18"/>
                <w:szCs w:val="18"/>
              </w:rPr>
              <w:t>10 U 508902 5452128</w:t>
            </w:r>
          </w:p>
        </w:tc>
        <w:tc>
          <w:tcPr>
            <w:tcW w:w="2123" w:type="dxa"/>
          </w:tcPr>
          <w:p w14:paraId="659A7F3B" w14:textId="77777777" w:rsidR="00A200F2" w:rsidRPr="00A200F2" w:rsidRDefault="00A200F2" w:rsidP="001626D6">
            <w:pPr>
              <w:spacing w:line="240" w:lineRule="auto"/>
              <w:rPr>
                <w:sz w:val="18"/>
                <w:szCs w:val="18"/>
              </w:rPr>
            </w:pPr>
            <w:r w:rsidRPr="00A200F2">
              <w:rPr>
                <w:sz w:val="18"/>
                <w:szCs w:val="18"/>
              </w:rPr>
              <w:t>NE corner of Sapperton Bar, Fraser Main Arm</w:t>
            </w:r>
          </w:p>
        </w:tc>
        <w:tc>
          <w:tcPr>
            <w:tcW w:w="1276" w:type="dxa"/>
          </w:tcPr>
          <w:p w14:paraId="730FD552" w14:textId="77777777" w:rsidR="00A200F2" w:rsidRPr="00A200F2" w:rsidRDefault="00A200F2" w:rsidP="001626D6">
            <w:pPr>
              <w:spacing w:line="240" w:lineRule="auto"/>
              <w:jc w:val="center"/>
              <w:rPr>
                <w:sz w:val="18"/>
                <w:szCs w:val="18"/>
              </w:rPr>
            </w:pPr>
            <w:r w:rsidRPr="00A200F2">
              <w:rPr>
                <w:sz w:val="18"/>
                <w:szCs w:val="18"/>
              </w:rPr>
              <w:t>0.49, 1.71, 1.33, 0.23</w:t>
            </w:r>
          </w:p>
        </w:tc>
        <w:tc>
          <w:tcPr>
            <w:tcW w:w="812" w:type="dxa"/>
          </w:tcPr>
          <w:p w14:paraId="4177914B"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30DB04E" w14:textId="77777777" w:rsidR="00A200F2" w:rsidRPr="00A200F2" w:rsidRDefault="00A200F2" w:rsidP="001626D6">
            <w:pPr>
              <w:spacing w:line="240" w:lineRule="auto"/>
              <w:rPr>
                <w:sz w:val="18"/>
                <w:szCs w:val="18"/>
              </w:rPr>
            </w:pPr>
            <w:r w:rsidRPr="00A200F2">
              <w:rPr>
                <w:sz w:val="18"/>
                <w:szCs w:val="18"/>
              </w:rPr>
              <w:t xml:space="preserve">Exposed marsh on a recently vegetated sandbar (&lt;20 years old). The marsh accreted and colonised naturally, likely due to reduced water flow from extensive log storage in the vicinity. Site is protected by log storage for nearly all of the year. </w:t>
            </w:r>
          </w:p>
        </w:tc>
      </w:tr>
      <w:tr w:rsidR="000C167C" w:rsidRPr="00A200F2" w14:paraId="610B45E8" w14:textId="77777777" w:rsidTr="003B41ED">
        <w:tc>
          <w:tcPr>
            <w:tcW w:w="1255" w:type="dxa"/>
          </w:tcPr>
          <w:p w14:paraId="07348D04" w14:textId="77777777" w:rsidR="00A200F2" w:rsidRPr="00A200F2" w:rsidRDefault="00A200F2" w:rsidP="001626D6">
            <w:pPr>
              <w:spacing w:line="240" w:lineRule="auto"/>
              <w:rPr>
                <w:sz w:val="18"/>
                <w:szCs w:val="18"/>
              </w:rPr>
            </w:pPr>
            <w:r w:rsidRPr="00A200F2">
              <w:rPr>
                <w:sz w:val="18"/>
                <w:szCs w:val="18"/>
              </w:rPr>
              <w:t>REF-07</w:t>
            </w:r>
          </w:p>
        </w:tc>
        <w:tc>
          <w:tcPr>
            <w:tcW w:w="865" w:type="dxa"/>
          </w:tcPr>
          <w:p w14:paraId="06128A8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8253F" w14:textId="77777777" w:rsidR="00A200F2" w:rsidRPr="00A200F2" w:rsidRDefault="00A200F2" w:rsidP="001626D6">
            <w:pPr>
              <w:spacing w:line="240" w:lineRule="auto"/>
              <w:rPr>
                <w:sz w:val="18"/>
                <w:szCs w:val="18"/>
              </w:rPr>
            </w:pPr>
            <w:r w:rsidRPr="00A200F2">
              <w:rPr>
                <w:sz w:val="18"/>
                <w:szCs w:val="18"/>
              </w:rPr>
              <w:t>10 U 502812 5446405</w:t>
            </w:r>
          </w:p>
        </w:tc>
        <w:tc>
          <w:tcPr>
            <w:tcW w:w="2123" w:type="dxa"/>
          </w:tcPr>
          <w:p w14:paraId="2099A613" w14:textId="77777777" w:rsidR="00A200F2" w:rsidRPr="00A200F2" w:rsidRDefault="00A200F2" w:rsidP="001626D6">
            <w:pPr>
              <w:spacing w:line="240" w:lineRule="auto"/>
              <w:rPr>
                <w:sz w:val="18"/>
                <w:szCs w:val="18"/>
              </w:rPr>
            </w:pPr>
            <w:r w:rsidRPr="00A200F2">
              <w:rPr>
                <w:sz w:val="18"/>
                <w:szCs w:val="18"/>
              </w:rPr>
              <w:t>Northern edge of Annacis Island, Annacis Channel</w:t>
            </w:r>
          </w:p>
        </w:tc>
        <w:tc>
          <w:tcPr>
            <w:tcW w:w="1276" w:type="dxa"/>
          </w:tcPr>
          <w:p w14:paraId="4184E59E" w14:textId="77777777" w:rsidR="00A200F2" w:rsidRPr="00A200F2" w:rsidRDefault="00A200F2" w:rsidP="001626D6">
            <w:pPr>
              <w:spacing w:line="240" w:lineRule="auto"/>
              <w:jc w:val="center"/>
              <w:rPr>
                <w:sz w:val="18"/>
                <w:szCs w:val="18"/>
              </w:rPr>
            </w:pPr>
            <w:r w:rsidRPr="00A200F2">
              <w:rPr>
                <w:sz w:val="18"/>
                <w:szCs w:val="18"/>
              </w:rPr>
              <w:t>0.06, 1.71, 1.10, 0.26</w:t>
            </w:r>
          </w:p>
        </w:tc>
        <w:tc>
          <w:tcPr>
            <w:tcW w:w="812" w:type="dxa"/>
          </w:tcPr>
          <w:p w14:paraId="2269B983"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CFEABA2" w14:textId="77777777" w:rsidR="00A200F2" w:rsidRPr="00A200F2" w:rsidRDefault="00A200F2" w:rsidP="001626D6">
            <w:pPr>
              <w:spacing w:line="240" w:lineRule="auto"/>
              <w:rPr>
                <w:sz w:val="18"/>
                <w:szCs w:val="18"/>
              </w:rPr>
            </w:pPr>
            <w:r w:rsidRPr="00A200F2">
              <w:rPr>
                <w:sz w:val="18"/>
                <w:szCs w:val="18"/>
              </w:rPr>
              <w:t>Exposed marsh bench with undulating topography, including a backshore channel that flows to the southwest. The site is protected by log storage booms for much of the year. Foreshore varies from small cutbank to gradual slope.</w:t>
            </w:r>
          </w:p>
        </w:tc>
      </w:tr>
      <w:tr w:rsidR="000C167C" w:rsidRPr="00A200F2" w14:paraId="5BC915DA" w14:textId="77777777" w:rsidTr="003B41ED">
        <w:tc>
          <w:tcPr>
            <w:tcW w:w="1255" w:type="dxa"/>
          </w:tcPr>
          <w:p w14:paraId="0885D03E" w14:textId="77777777" w:rsidR="00A200F2" w:rsidRPr="00A200F2" w:rsidRDefault="00A200F2" w:rsidP="001626D6">
            <w:pPr>
              <w:spacing w:line="240" w:lineRule="auto"/>
              <w:rPr>
                <w:sz w:val="18"/>
                <w:szCs w:val="18"/>
              </w:rPr>
            </w:pPr>
            <w:r w:rsidRPr="00A200F2">
              <w:rPr>
                <w:sz w:val="18"/>
                <w:szCs w:val="18"/>
              </w:rPr>
              <w:t>REF-09</w:t>
            </w:r>
          </w:p>
        </w:tc>
        <w:tc>
          <w:tcPr>
            <w:tcW w:w="865" w:type="dxa"/>
          </w:tcPr>
          <w:p w14:paraId="109290C6"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61C8C2E3" w14:textId="77777777" w:rsidR="00A200F2" w:rsidRPr="00A200F2" w:rsidRDefault="00A200F2" w:rsidP="001626D6">
            <w:pPr>
              <w:spacing w:line="240" w:lineRule="auto"/>
              <w:rPr>
                <w:sz w:val="18"/>
                <w:szCs w:val="18"/>
              </w:rPr>
            </w:pPr>
            <w:r w:rsidRPr="00A200F2">
              <w:rPr>
                <w:sz w:val="18"/>
                <w:szCs w:val="18"/>
              </w:rPr>
              <w:t>10 U 498779 5443907</w:t>
            </w:r>
          </w:p>
        </w:tc>
        <w:tc>
          <w:tcPr>
            <w:tcW w:w="2123" w:type="dxa"/>
          </w:tcPr>
          <w:p w14:paraId="6DE958D3" w14:textId="77777777" w:rsidR="00A200F2" w:rsidRPr="00A200F2" w:rsidRDefault="00A200F2" w:rsidP="001626D6">
            <w:pPr>
              <w:spacing w:line="240" w:lineRule="auto"/>
              <w:rPr>
                <w:sz w:val="18"/>
                <w:szCs w:val="18"/>
              </w:rPr>
            </w:pPr>
            <w:r w:rsidRPr="00A200F2">
              <w:rPr>
                <w:sz w:val="18"/>
                <w:szCs w:val="18"/>
              </w:rPr>
              <w:t>Northern edge of Tilbury Island, Fraser Main Arm</w:t>
            </w:r>
          </w:p>
        </w:tc>
        <w:tc>
          <w:tcPr>
            <w:tcW w:w="1276" w:type="dxa"/>
          </w:tcPr>
          <w:p w14:paraId="2C01991B"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545B5D6D"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01BF66A" w14:textId="77777777" w:rsidR="00A200F2" w:rsidRPr="00A200F2" w:rsidRDefault="00A200F2" w:rsidP="001626D6">
            <w:pPr>
              <w:spacing w:line="240" w:lineRule="auto"/>
              <w:rPr>
                <w:sz w:val="18"/>
                <w:szCs w:val="18"/>
              </w:rPr>
            </w:pPr>
            <w:r w:rsidRPr="00A200F2">
              <w:rPr>
                <w:sz w:val="18"/>
                <w:szCs w:val="18"/>
              </w:rPr>
              <w:t xml:space="preserve">Embayed marsh enclosed by natural (?) sand berm to the north. No log pilings or foreshore protection present. Foreshore is a natural slope. </w:t>
            </w:r>
          </w:p>
        </w:tc>
      </w:tr>
      <w:tr w:rsidR="000C167C" w:rsidRPr="00A200F2" w14:paraId="0FEA9288" w14:textId="77777777" w:rsidTr="003B41ED">
        <w:tc>
          <w:tcPr>
            <w:tcW w:w="1255" w:type="dxa"/>
          </w:tcPr>
          <w:p w14:paraId="4C5821C3" w14:textId="77777777" w:rsidR="00A200F2" w:rsidRPr="00A200F2" w:rsidRDefault="00A200F2" w:rsidP="001626D6">
            <w:pPr>
              <w:spacing w:line="240" w:lineRule="auto"/>
              <w:rPr>
                <w:sz w:val="18"/>
                <w:szCs w:val="18"/>
              </w:rPr>
            </w:pPr>
            <w:r w:rsidRPr="00A200F2">
              <w:rPr>
                <w:sz w:val="18"/>
                <w:szCs w:val="18"/>
              </w:rPr>
              <w:t>REF-11</w:t>
            </w:r>
          </w:p>
        </w:tc>
        <w:tc>
          <w:tcPr>
            <w:tcW w:w="865" w:type="dxa"/>
          </w:tcPr>
          <w:p w14:paraId="6C14205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B287B2C" w14:textId="77777777" w:rsidR="00A200F2" w:rsidRPr="00A200F2" w:rsidRDefault="00A200F2" w:rsidP="001626D6">
            <w:pPr>
              <w:spacing w:line="240" w:lineRule="auto"/>
              <w:rPr>
                <w:sz w:val="18"/>
                <w:szCs w:val="18"/>
              </w:rPr>
            </w:pPr>
            <w:r w:rsidRPr="00A200F2">
              <w:rPr>
                <w:sz w:val="18"/>
                <w:szCs w:val="18"/>
              </w:rPr>
              <w:t>10 U 494275 5440327</w:t>
            </w:r>
          </w:p>
        </w:tc>
        <w:tc>
          <w:tcPr>
            <w:tcW w:w="2123" w:type="dxa"/>
          </w:tcPr>
          <w:p w14:paraId="3B0A2638" w14:textId="77777777" w:rsidR="00A200F2" w:rsidRPr="00A200F2" w:rsidRDefault="00A200F2" w:rsidP="001626D6">
            <w:pPr>
              <w:spacing w:line="240" w:lineRule="auto"/>
              <w:rPr>
                <w:sz w:val="18"/>
                <w:szCs w:val="18"/>
              </w:rPr>
            </w:pPr>
            <w:r w:rsidRPr="00A200F2">
              <w:rPr>
                <w:sz w:val="18"/>
                <w:szCs w:val="18"/>
              </w:rPr>
              <w:t>SW corner of Deas Island, Deas Slough</w:t>
            </w:r>
          </w:p>
        </w:tc>
        <w:tc>
          <w:tcPr>
            <w:tcW w:w="1276" w:type="dxa"/>
          </w:tcPr>
          <w:p w14:paraId="0F690704" w14:textId="77777777" w:rsidR="00A200F2" w:rsidRPr="00A200F2" w:rsidRDefault="00A200F2" w:rsidP="001626D6">
            <w:pPr>
              <w:spacing w:line="240" w:lineRule="auto"/>
              <w:jc w:val="center"/>
              <w:rPr>
                <w:sz w:val="18"/>
                <w:szCs w:val="18"/>
              </w:rPr>
            </w:pPr>
            <w:r w:rsidRPr="00A200F2">
              <w:rPr>
                <w:sz w:val="18"/>
                <w:szCs w:val="18"/>
              </w:rPr>
              <w:t>-0.61, 1.76, 0.78, 0.54</w:t>
            </w:r>
          </w:p>
        </w:tc>
        <w:tc>
          <w:tcPr>
            <w:tcW w:w="812" w:type="dxa"/>
          </w:tcPr>
          <w:p w14:paraId="4B3EE1AB"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6644652" w14:textId="77777777" w:rsidR="00A200F2" w:rsidRPr="00A200F2" w:rsidRDefault="00A200F2" w:rsidP="001626D6">
            <w:pPr>
              <w:spacing w:line="240" w:lineRule="auto"/>
              <w:rPr>
                <w:sz w:val="18"/>
                <w:szCs w:val="18"/>
              </w:rPr>
            </w:pPr>
            <w:r w:rsidRPr="00A200F2">
              <w:rPr>
                <w:sz w:val="18"/>
                <w:szCs w:val="18"/>
              </w:rPr>
              <w:t xml:space="preserve">Marsh bench with gradual foreshore slope. Site is protected from erosional forces of the Fraser Main Arm but is exposed to regular recreational boat activity from neighbouring marina. </w:t>
            </w:r>
          </w:p>
        </w:tc>
      </w:tr>
      <w:tr w:rsidR="000C167C" w:rsidRPr="00A200F2" w14:paraId="7C50CC08" w14:textId="77777777" w:rsidTr="003B41ED">
        <w:tc>
          <w:tcPr>
            <w:tcW w:w="1255" w:type="dxa"/>
          </w:tcPr>
          <w:p w14:paraId="35041D9C" w14:textId="77777777" w:rsidR="00A200F2" w:rsidRPr="00A200F2" w:rsidRDefault="00A200F2" w:rsidP="001626D6">
            <w:pPr>
              <w:spacing w:line="240" w:lineRule="auto"/>
              <w:rPr>
                <w:sz w:val="18"/>
                <w:szCs w:val="18"/>
              </w:rPr>
            </w:pPr>
            <w:r w:rsidRPr="00A200F2">
              <w:rPr>
                <w:sz w:val="18"/>
                <w:szCs w:val="18"/>
              </w:rPr>
              <w:t>REF-13</w:t>
            </w:r>
          </w:p>
        </w:tc>
        <w:tc>
          <w:tcPr>
            <w:tcW w:w="865" w:type="dxa"/>
          </w:tcPr>
          <w:p w14:paraId="79F0B7F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22CE9E2E" w14:textId="77777777" w:rsidR="00A200F2" w:rsidRPr="00A200F2" w:rsidRDefault="00A200F2" w:rsidP="001626D6">
            <w:pPr>
              <w:spacing w:line="240" w:lineRule="auto"/>
              <w:rPr>
                <w:sz w:val="18"/>
                <w:szCs w:val="18"/>
              </w:rPr>
            </w:pPr>
            <w:r w:rsidRPr="00A200F2">
              <w:rPr>
                <w:sz w:val="18"/>
                <w:szCs w:val="18"/>
              </w:rPr>
              <w:t>10 U 490916 5436888</w:t>
            </w:r>
          </w:p>
        </w:tc>
        <w:tc>
          <w:tcPr>
            <w:tcW w:w="2123" w:type="dxa"/>
          </w:tcPr>
          <w:p w14:paraId="6B971291" w14:textId="77777777" w:rsidR="00A200F2" w:rsidRPr="00A200F2" w:rsidRDefault="00A200F2" w:rsidP="001626D6">
            <w:pPr>
              <w:spacing w:line="240" w:lineRule="auto"/>
              <w:rPr>
                <w:sz w:val="18"/>
                <w:szCs w:val="18"/>
              </w:rPr>
            </w:pPr>
            <w:r w:rsidRPr="00A200F2">
              <w:rPr>
                <w:sz w:val="18"/>
                <w:szCs w:val="18"/>
              </w:rPr>
              <w:t xml:space="preserve">East bank of Canoe Pass, Port Guichon, Delta </w:t>
            </w:r>
          </w:p>
        </w:tc>
        <w:tc>
          <w:tcPr>
            <w:tcW w:w="1276" w:type="dxa"/>
          </w:tcPr>
          <w:p w14:paraId="1DB025EF" w14:textId="77777777" w:rsidR="00A200F2" w:rsidRPr="00A200F2" w:rsidRDefault="00A200F2" w:rsidP="001626D6">
            <w:pPr>
              <w:spacing w:line="240" w:lineRule="auto"/>
              <w:jc w:val="center"/>
              <w:rPr>
                <w:sz w:val="18"/>
                <w:szCs w:val="18"/>
              </w:rPr>
            </w:pPr>
            <w:r w:rsidRPr="00A200F2">
              <w:rPr>
                <w:sz w:val="18"/>
                <w:szCs w:val="18"/>
              </w:rPr>
              <w:t>-0.23, 2.13, 1.36, 0.40</w:t>
            </w:r>
          </w:p>
        </w:tc>
        <w:tc>
          <w:tcPr>
            <w:tcW w:w="812" w:type="dxa"/>
          </w:tcPr>
          <w:p w14:paraId="09AC12FA"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960A96F" w14:textId="77777777" w:rsidR="00A200F2" w:rsidRPr="00A200F2" w:rsidRDefault="00A200F2" w:rsidP="001626D6">
            <w:pPr>
              <w:spacing w:line="240" w:lineRule="auto"/>
              <w:rPr>
                <w:sz w:val="18"/>
                <w:szCs w:val="18"/>
              </w:rPr>
            </w:pPr>
            <w:r w:rsidRPr="00A200F2">
              <w:rPr>
                <w:sz w:val="18"/>
                <w:szCs w:val="18"/>
              </w:rPr>
              <w:t>Exposed marsh bench with gradual foreshore slope. The site is exposed and unprotected, but occurs in Canoe Pass, where boat traffic and erosional river flows are reduced.</w:t>
            </w:r>
          </w:p>
        </w:tc>
      </w:tr>
      <w:tr w:rsidR="000C167C" w:rsidRPr="00A200F2" w14:paraId="6F6A5B96" w14:textId="77777777" w:rsidTr="003B41ED">
        <w:tc>
          <w:tcPr>
            <w:tcW w:w="1255" w:type="dxa"/>
          </w:tcPr>
          <w:p w14:paraId="42B03E66" w14:textId="77777777" w:rsidR="00A200F2" w:rsidRPr="00A200F2" w:rsidRDefault="00A200F2" w:rsidP="001626D6">
            <w:pPr>
              <w:spacing w:line="240" w:lineRule="auto"/>
              <w:rPr>
                <w:sz w:val="18"/>
                <w:szCs w:val="18"/>
              </w:rPr>
            </w:pPr>
            <w:r w:rsidRPr="00A200F2">
              <w:rPr>
                <w:sz w:val="18"/>
                <w:szCs w:val="18"/>
              </w:rPr>
              <w:t>REF-14</w:t>
            </w:r>
          </w:p>
        </w:tc>
        <w:tc>
          <w:tcPr>
            <w:tcW w:w="865" w:type="dxa"/>
          </w:tcPr>
          <w:p w14:paraId="7E56B3AE"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F38183D" w14:textId="77777777" w:rsidR="00A200F2" w:rsidRPr="00A200F2" w:rsidRDefault="00A200F2" w:rsidP="001626D6">
            <w:pPr>
              <w:spacing w:line="240" w:lineRule="auto"/>
              <w:rPr>
                <w:sz w:val="18"/>
                <w:szCs w:val="18"/>
              </w:rPr>
            </w:pPr>
            <w:r w:rsidRPr="00A200F2">
              <w:rPr>
                <w:sz w:val="18"/>
                <w:szCs w:val="18"/>
              </w:rPr>
              <w:t>10 U 488838 5440112</w:t>
            </w:r>
          </w:p>
        </w:tc>
        <w:tc>
          <w:tcPr>
            <w:tcW w:w="2123" w:type="dxa"/>
          </w:tcPr>
          <w:p w14:paraId="0606CA15" w14:textId="77777777" w:rsidR="00A200F2" w:rsidRPr="00A200F2" w:rsidRDefault="00A200F2" w:rsidP="001626D6">
            <w:pPr>
              <w:spacing w:line="240" w:lineRule="auto"/>
              <w:rPr>
                <w:sz w:val="18"/>
                <w:szCs w:val="18"/>
              </w:rPr>
            </w:pPr>
            <w:r w:rsidRPr="00A200F2">
              <w:rPr>
                <w:sz w:val="18"/>
                <w:szCs w:val="18"/>
              </w:rPr>
              <w:t>South bank of Lulu Island, upstream of Shady Island</w:t>
            </w:r>
          </w:p>
        </w:tc>
        <w:tc>
          <w:tcPr>
            <w:tcW w:w="1276" w:type="dxa"/>
          </w:tcPr>
          <w:p w14:paraId="4D834D03" w14:textId="77777777" w:rsidR="00A200F2" w:rsidRPr="00A200F2" w:rsidRDefault="00A200F2" w:rsidP="001626D6">
            <w:pPr>
              <w:spacing w:line="240" w:lineRule="auto"/>
              <w:jc w:val="center"/>
              <w:rPr>
                <w:sz w:val="18"/>
                <w:szCs w:val="18"/>
              </w:rPr>
            </w:pPr>
            <w:r w:rsidRPr="00A200F2">
              <w:rPr>
                <w:sz w:val="18"/>
                <w:szCs w:val="18"/>
              </w:rPr>
              <w:t>-0.74, 2.15, 0.86, 0.36</w:t>
            </w:r>
          </w:p>
        </w:tc>
        <w:tc>
          <w:tcPr>
            <w:tcW w:w="812" w:type="dxa"/>
          </w:tcPr>
          <w:p w14:paraId="412E4D92"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862BFF1" w14:textId="77777777" w:rsidR="00A200F2" w:rsidRPr="00A200F2" w:rsidRDefault="00A200F2" w:rsidP="001626D6">
            <w:pPr>
              <w:spacing w:line="240" w:lineRule="auto"/>
              <w:rPr>
                <w:sz w:val="18"/>
                <w:szCs w:val="18"/>
              </w:rPr>
            </w:pPr>
            <w:r w:rsidRPr="00A200F2">
              <w:rPr>
                <w:sz w:val="18"/>
                <w:szCs w:val="18"/>
              </w:rPr>
              <w:t xml:space="preserve">Marsh bench located immediately upstream of Shady Island.  Site may be somewhat protected by debris deflection boom located immediately south. Foreshore is a gradual slope. </w:t>
            </w:r>
          </w:p>
        </w:tc>
      </w:tr>
      <w:tr w:rsidR="000C167C" w:rsidRPr="00A200F2" w14:paraId="443A2A98" w14:textId="77777777" w:rsidTr="003B41ED">
        <w:tc>
          <w:tcPr>
            <w:tcW w:w="1255" w:type="dxa"/>
          </w:tcPr>
          <w:p w14:paraId="5E487DEE" w14:textId="77777777" w:rsidR="00A200F2" w:rsidRPr="00A200F2" w:rsidRDefault="00A200F2" w:rsidP="001626D6">
            <w:pPr>
              <w:spacing w:line="240" w:lineRule="auto"/>
              <w:rPr>
                <w:sz w:val="18"/>
                <w:szCs w:val="18"/>
              </w:rPr>
            </w:pPr>
            <w:r w:rsidRPr="00A200F2">
              <w:rPr>
                <w:sz w:val="18"/>
                <w:szCs w:val="18"/>
              </w:rPr>
              <w:t>REF-17</w:t>
            </w:r>
          </w:p>
        </w:tc>
        <w:tc>
          <w:tcPr>
            <w:tcW w:w="865" w:type="dxa"/>
          </w:tcPr>
          <w:p w14:paraId="1E13F7CB"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7F15E289" w14:textId="77777777" w:rsidR="00A200F2" w:rsidRPr="00A200F2" w:rsidRDefault="00A200F2" w:rsidP="001626D6">
            <w:pPr>
              <w:spacing w:line="240" w:lineRule="auto"/>
              <w:rPr>
                <w:sz w:val="18"/>
                <w:szCs w:val="18"/>
              </w:rPr>
            </w:pPr>
            <w:r w:rsidRPr="00A200F2">
              <w:rPr>
                <w:sz w:val="18"/>
                <w:szCs w:val="18"/>
              </w:rPr>
              <w:t>10 U 486897 5447333</w:t>
            </w:r>
          </w:p>
        </w:tc>
        <w:tc>
          <w:tcPr>
            <w:tcW w:w="2123" w:type="dxa"/>
          </w:tcPr>
          <w:p w14:paraId="05A0A007" w14:textId="77777777" w:rsidR="00A200F2" w:rsidRPr="00A200F2" w:rsidRDefault="00A200F2" w:rsidP="001626D6">
            <w:pPr>
              <w:spacing w:line="240" w:lineRule="auto"/>
              <w:rPr>
                <w:sz w:val="18"/>
                <w:szCs w:val="18"/>
              </w:rPr>
            </w:pPr>
            <w:r w:rsidRPr="00A200F2">
              <w:rPr>
                <w:sz w:val="18"/>
                <w:szCs w:val="18"/>
              </w:rPr>
              <w:t>South bank of Sea Island, Fraser River Middle Arm</w:t>
            </w:r>
          </w:p>
        </w:tc>
        <w:tc>
          <w:tcPr>
            <w:tcW w:w="1276" w:type="dxa"/>
          </w:tcPr>
          <w:p w14:paraId="7E27E290" w14:textId="77777777" w:rsidR="00A200F2" w:rsidRPr="00A200F2" w:rsidRDefault="00A200F2" w:rsidP="001626D6">
            <w:pPr>
              <w:spacing w:line="240" w:lineRule="auto"/>
              <w:jc w:val="center"/>
              <w:rPr>
                <w:sz w:val="18"/>
                <w:szCs w:val="18"/>
              </w:rPr>
            </w:pPr>
            <w:r w:rsidRPr="00A200F2">
              <w:rPr>
                <w:sz w:val="18"/>
                <w:szCs w:val="18"/>
              </w:rPr>
              <w:t>-0.78, 3.41, 1.31, 0.59</w:t>
            </w:r>
          </w:p>
        </w:tc>
        <w:tc>
          <w:tcPr>
            <w:tcW w:w="812" w:type="dxa"/>
          </w:tcPr>
          <w:p w14:paraId="5B2BAD1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359C3215" w14:textId="77777777" w:rsidR="00A200F2" w:rsidRPr="00A200F2" w:rsidRDefault="00A200F2" w:rsidP="001626D6">
            <w:pPr>
              <w:spacing w:line="240" w:lineRule="auto"/>
              <w:rPr>
                <w:sz w:val="18"/>
                <w:szCs w:val="18"/>
              </w:rPr>
            </w:pPr>
            <w:r w:rsidRPr="00A200F2">
              <w:rPr>
                <w:sz w:val="18"/>
                <w:szCs w:val="18"/>
              </w:rPr>
              <w:t xml:space="preserve">Marsh bench located upstream of Swishwash Island. Site is unprotected from wake and river erosion, which is likely reduced in the Middle Arm. Foreshore is a gradual slope into the subtidal. </w:t>
            </w:r>
          </w:p>
        </w:tc>
      </w:tr>
      <w:tr w:rsidR="000C167C" w:rsidRPr="00A200F2" w14:paraId="3B2FAF46" w14:textId="77777777" w:rsidTr="003B41ED">
        <w:tc>
          <w:tcPr>
            <w:tcW w:w="1255" w:type="dxa"/>
          </w:tcPr>
          <w:p w14:paraId="0680D054" w14:textId="77777777" w:rsidR="00A200F2" w:rsidRPr="00A200F2" w:rsidRDefault="00A200F2" w:rsidP="001626D6">
            <w:pPr>
              <w:spacing w:line="240" w:lineRule="auto"/>
              <w:rPr>
                <w:sz w:val="18"/>
                <w:szCs w:val="18"/>
              </w:rPr>
            </w:pPr>
            <w:r w:rsidRPr="00A200F2">
              <w:rPr>
                <w:sz w:val="18"/>
                <w:szCs w:val="18"/>
              </w:rPr>
              <w:t>REF-02-2015</w:t>
            </w:r>
          </w:p>
        </w:tc>
        <w:tc>
          <w:tcPr>
            <w:tcW w:w="865" w:type="dxa"/>
          </w:tcPr>
          <w:p w14:paraId="16C4E875"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B167DFD" w14:textId="77777777" w:rsidR="00A200F2" w:rsidRPr="00A200F2" w:rsidRDefault="00A200F2" w:rsidP="001626D6">
            <w:pPr>
              <w:spacing w:line="240" w:lineRule="auto"/>
              <w:rPr>
                <w:sz w:val="18"/>
                <w:szCs w:val="18"/>
              </w:rPr>
            </w:pPr>
            <w:r w:rsidRPr="00A200F2">
              <w:rPr>
                <w:sz w:val="18"/>
                <w:szCs w:val="18"/>
              </w:rPr>
              <w:t>10 U 494560 5449859</w:t>
            </w:r>
          </w:p>
        </w:tc>
        <w:tc>
          <w:tcPr>
            <w:tcW w:w="2123" w:type="dxa"/>
          </w:tcPr>
          <w:p w14:paraId="48EC1034" w14:textId="77777777" w:rsidR="00A200F2" w:rsidRPr="00A200F2" w:rsidRDefault="00A200F2" w:rsidP="001626D6">
            <w:pPr>
              <w:spacing w:line="240" w:lineRule="auto"/>
              <w:rPr>
                <w:sz w:val="18"/>
                <w:szCs w:val="18"/>
              </w:rPr>
            </w:pPr>
            <w:r w:rsidRPr="00A200F2">
              <w:rPr>
                <w:sz w:val="18"/>
                <w:szCs w:val="18"/>
              </w:rPr>
              <w:t>North bank of Lulu Island,</w:t>
            </w:r>
          </w:p>
          <w:p w14:paraId="233664B2" w14:textId="77777777" w:rsidR="00A200F2" w:rsidRPr="00A200F2" w:rsidRDefault="00A200F2" w:rsidP="001626D6">
            <w:pPr>
              <w:spacing w:line="240" w:lineRule="auto"/>
              <w:rPr>
                <w:sz w:val="18"/>
                <w:szCs w:val="18"/>
              </w:rPr>
            </w:pPr>
            <w:r w:rsidRPr="00A200F2">
              <w:rPr>
                <w:sz w:val="18"/>
                <w:szCs w:val="18"/>
              </w:rPr>
              <w:t>Fraser River North Arm</w:t>
            </w:r>
          </w:p>
        </w:tc>
        <w:tc>
          <w:tcPr>
            <w:tcW w:w="1276" w:type="dxa"/>
          </w:tcPr>
          <w:p w14:paraId="78C1D747"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3F6CBE19"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C58FEF" w14:textId="77777777" w:rsidR="00A200F2" w:rsidRPr="00A200F2" w:rsidRDefault="00A200F2" w:rsidP="001626D6">
            <w:pPr>
              <w:spacing w:line="240" w:lineRule="auto"/>
              <w:rPr>
                <w:sz w:val="18"/>
                <w:szCs w:val="18"/>
              </w:rPr>
            </w:pPr>
            <w:r w:rsidRPr="00A200F2">
              <w:rPr>
                <w:sz w:val="18"/>
                <w:szCs w:val="18"/>
              </w:rPr>
              <w:t xml:space="preserve">Marsh bench located on the north bank of Lulu Island, immediately across from Mitchell Island. Foreshore is primarily a cutbank with intertidal mudflat below. Site is regularly protected by log storage booms. </w:t>
            </w:r>
          </w:p>
        </w:tc>
      </w:tr>
      <w:tr w:rsidR="000C167C" w:rsidRPr="00A200F2" w14:paraId="17654ED5" w14:textId="77777777" w:rsidTr="003B41ED">
        <w:tc>
          <w:tcPr>
            <w:tcW w:w="1255" w:type="dxa"/>
          </w:tcPr>
          <w:p w14:paraId="2F63D60A" w14:textId="77777777" w:rsidR="00A200F2" w:rsidRPr="00A200F2" w:rsidRDefault="00A200F2" w:rsidP="001626D6">
            <w:pPr>
              <w:spacing w:line="240" w:lineRule="auto"/>
              <w:rPr>
                <w:sz w:val="18"/>
                <w:szCs w:val="18"/>
              </w:rPr>
            </w:pPr>
            <w:r w:rsidRPr="00A200F2">
              <w:rPr>
                <w:sz w:val="18"/>
                <w:szCs w:val="18"/>
              </w:rPr>
              <w:t>REF-03-2015</w:t>
            </w:r>
          </w:p>
        </w:tc>
        <w:tc>
          <w:tcPr>
            <w:tcW w:w="865" w:type="dxa"/>
          </w:tcPr>
          <w:p w14:paraId="24170DA9"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2373BF93" w14:textId="77777777" w:rsidR="00A200F2" w:rsidRPr="00A200F2" w:rsidRDefault="00A200F2" w:rsidP="001626D6">
            <w:pPr>
              <w:spacing w:line="240" w:lineRule="auto"/>
              <w:rPr>
                <w:sz w:val="18"/>
                <w:szCs w:val="18"/>
              </w:rPr>
            </w:pPr>
            <w:r w:rsidRPr="00A200F2">
              <w:rPr>
                <w:sz w:val="18"/>
                <w:szCs w:val="18"/>
              </w:rPr>
              <w:t>10 U 488544 5450610</w:t>
            </w:r>
          </w:p>
        </w:tc>
        <w:tc>
          <w:tcPr>
            <w:tcW w:w="2123" w:type="dxa"/>
          </w:tcPr>
          <w:p w14:paraId="2A892034" w14:textId="77777777" w:rsidR="00A200F2" w:rsidRPr="00A200F2" w:rsidRDefault="00A200F2" w:rsidP="001626D6">
            <w:pPr>
              <w:spacing w:line="240" w:lineRule="auto"/>
              <w:rPr>
                <w:sz w:val="18"/>
                <w:szCs w:val="18"/>
              </w:rPr>
            </w:pPr>
            <w:r w:rsidRPr="00A200F2">
              <w:rPr>
                <w:sz w:val="18"/>
                <w:szCs w:val="18"/>
              </w:rPr>
              <w:t>North bank of Sea Island, Fraser River North Arm</w:t>
            </w:r>
          </w:p>
        </w:tc>
        <w:tc>
          <w:tcPr>
            <w:tcW w:w="1276" w:type="dxa"/>
          </w:tcPr>
          <w:p w14:paraId="69A52E66"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00F1F226"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CE34F47" w14:textId="77777777" w:rsidR="00A200F2" w:rsidRPr="00A200F2" w:rsidRDefault="00A200F2" w:rsidP="001626D6">
            <w:pPr>
              <w:spacing w:line="240" w:lineRule="auto"/>
              <w:rPr>
                <w:sz w:val="18"/>
                <w:szCs w:val="18"/>
              </w:rPr>
            </w:pPr>
            <w:r w:rsidRPr="00A200F2">
              <w:rPr>
                <w:sz w:val="18"/>
                <w:szCs w:val="18"/>
              </w:rPr>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0C167C" w:rsidRPr="00A200F2" w14:paraId="1F34D7B9" w14:textId="77777777" w:rsidTr="003B41ED">
        <w:tc>
          <w:tcPr>
            <w:tcW w:w="1255" w:type="dxa"/>
          </w:tcPr>
          <w:p w14:paraId="248DFFDF" w14:textId="77777777" w:rsidR="00A200F2" w:rsidRPr="00A200F2" w:rsidRDefault="00A200F2" w:rsidP="001626D6">
            <w:pPr>
              <w:spacing w:line="240" w:lineRule="auto"/>
              <w:rPr>
                <w:sz w:val="18"/>
                <w:szCs w:val="18"/>
              </w:rPr>
            </w:pPr>
            <w:r w:rsidRPr="00A200F2">
              <w:rPr>
                <w:sz w:val="18"/>
                <w:szCs w:val="18"/>
              </w:rPr>
              <w:lastRenderedPageBreak/>
              <w:t>REF-05-2015</w:t>
            </w:r>
          </w:p>
        </w:tc>
        <w:tc>
          <w:tcPr>
            <w:tcW w:w="865" w:type="dxa"/>
          </w:tcPr>
          <w:p w14:paraId="769DD437"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FE349C1" w14:textId="77777777" w:rsidR="00A200F2" w:rsidRPr="00A200F2" w:rsidRDefault="00A200F2" w:rsidP="001626D6">
            <w:pPr>
              <w:spacing w:line="240" w:lineRule="auto"/>
              <w:rPr>
                <w:sz w:val="18"/>
                <w:szCs w:val="18"/>
              </w:rPr>
            </w:pPr>
            <w:r w:rsidRPr="00A200F2">
              <w:rPr>
                <w:sz w:val="18"/>
                <w:szCs w:val="18"/>
              </w:rPr>
              <w:t>10 U 489567 5448239</w:t>
            </w:r>
          </w:p>
        </w:tc>
        <w:tc>
          <w:tcPr>
            <w:tcW w:w="2123" w:type="dxa"/>
          </w:tcPr>
          <w:p w14:paraId="6D9129AF" w14:textId="77777777" w:rsidR="00A200F2" w:rsidRPr="00A200F2" w:rsidRDefault="00A200F2" w:rsidP="001626D6">
            <w:pPr>
              <w:spacing w:line="240" w:lineRule="auto"/>
              <w:rPr>
                <w:sz w:val="18"/>
                <w:szCs w:val="18"/>
              </w:rPr>
            </w:pPr>
            <w:r w:rsidRPr="00A200F2">
              <w:rPr>
                <w:sz w:val="18"/>
                <w:szCs w:val="18"/>
              </w:rPr>
              <w:t>SE bank of Sea Island, Fraser River Middle Arm</w:t>
            </w:r>
          </w:p>
        </w:tc>
        <w:tc>
          <w:tcPr>
            <w:tcW w:w="1276" w:type="dxa"/>
          </w:tcPr>
          <w:p w14:paraId="74F8FDBB" w14:textId="77777777" w:rsidR="00A200F2" w:rsidRPr="00A200F2" w:rsidRDefault="00A200F2" w:rsidP="001626D6">
            <w:pPr>
              <w:spacing w:line="240" w:lineRule="auto"/>
              <w:jc w:val="center"/>
              <w:rPr>
                <w:sz w:val="18"/>
                <w:szCs w:val="18"/>
              </w:rPr>
            </w:pPr>
            <w:r w:rsidRPr="00A200F2">
              <w:rPr>
                <w:sz w:val="18"/>
                <w:szCs w:val="18"/>
              </w:rPr>
              <w:t>-0.22, 2.96, 0.79, 0.35</w:t>
            </w:r>
          </w:p>
        </w:tc>
        <w:tc>
          <w:tcPr>
            <w:tcW w:w="812" w:type="dxa"/>
          </w:tcPr>
          <w:p w14:paraId="0F2AE32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B58F827" w14:textId="77777777" w:rsidR="00A200F2" w:rsidRPr="00A200F2" w:rsidRDefault="00A200F2" w:rsidP="001626D6">
            <w:pPr>
              <w:spacing w:line="240" w:lineRule="auto"/>
              <w:rPr>
                <w:sz w:val="18"/>
                <w:szCs w:val="18"/>
              </w:rPr>
            </w:pPr>
            <w:r w:rsidRPr="00A200F2">
              <w:rPr>
                <w:sz w:val="18"/>
                <w:szCs w:val="18"/>
              </w:rPr>
              <w:t xml:space="preserve">Slightly embayed marsh located immediately downstream of Moray Bridge. Foreshore is a gradual transition to mudflat. Two major drainage channels bisect the site. </w:t>
            </w:r>
          </w:p>
        </w:tc>
      </w:tr>
      <w:tr w:rsidR="000C167C" w:rsidRPr="00A200F2" w14:paraId="11E91E89" w14:textId="77777777" w:rsidTr="003B41ED">
        <w:tc>
          <w:tcPr>
            <w:tcW w:w="1255" w:type="dxa"/>
          </w:tcPr>
          <w:p w14:paraId="494488E2" w14:textId="77777777" w:rsidR="00A200F2" w:rsidRPr="00A200F2" w:rsidRDefault="00A200F2" w:rsidP="001626D6">
            <w:pPr>
              <w:spacing w:line="240" w:lineRule="auto"/>
              <w:rPr>
                <w:sz w:val="18"/>
                <w:szCs w:val="18"/>
              </w:rPr>
            </w:pPr>
            <w:r w:rsidRPr="00A200F2">
              <w:rPr>
                <w:sz w:val="18"/>
                <w:szCs w:val="18"/>
              </w:rPr>
              <w:t>REF-09-2015</w:t>
            </w:r>
          </w:p>
        </w:tc>
        <w:tc>
          <w:tcPr>
            <w:tcW w:w="865" w:type="dxa"/>
          </w:tcPr>
          <w:p w14:paraId="6544142D"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7FC6E686" w14:textId="77777777" w:rsidR="00A200F2" w:rsidRPr="00A200F2" w:rsidRDefault="00A200F2" w:rsidP="001626D6">
            <w:pPr>
              <w:spacing w:line="240" w:lineRule="auto"/>
              <w:rPr>
                <w:sz w:val="18"/>
                <w:szCs w:val="18"/>
              </w:rPr>
            </w:pPr>
            <w:r w:rsidRPr="00A200F2">
              <w:rPr>
                <w:sz w:val="18"/>
                <w:szCs w:val="18"/>
              </w:rPr>
              <w:t>10 U 493041 5437700</w:t>
            </w:r>
          </w:p>
        </w:tc>
        <w:tc>
          <w:tcPr>
            <w:tcW w:w="2123" w:type="dxa"/>
          </w:tcPr>
          <w:p w14:paraId="0C869D44" w14:textId="77777777" w:rsidR="00A200F2" w:rsidRPr="00A200F2" w:rsidRDefault="00A200F2" w:rsidP="001626D6">
            <w:pPr>
              <w:spacing w:line="240" w:lineRule="auto"/>
              <w:rPr>
                <w:sz w:val="18"/>
                <w:szCs w:val="18"/>
              </w:rPr>
            </w:pPr>
            <w:r w:rsidRPr="00A200F2">
              <w:rPr>
                <w:sz w:val="18"/>
                <w:szCs w:val="18"/>
              </w:rPr>
              <w:t>SW corner of Ladner Marsh, near entrance to Ladner Slough</w:t>
            </w:r>
          </w:p>
        </w:tc>
        <w:tc>
          <w:tcPr>
            <w:tcW w:w="1276" w:type="dxa"/>
          </w:tcPr>
          <w:p w14:paraId="234BF37A"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33C84485"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4F97ACF" w14:textId="77777777" w:rsidR="00A200F2" w:rsidRPr="00A200F2" w:rsidRDefault="00A200F2" w:rsidP="001626D6">
            <w:pPr>
              <w:spacing w:line="240" w:lineRule="auto"/>
              <w:rPr>
                <w:sz w:val="18"/>
                <w:szCs w:val="18"/>
              </w:rPr>
            </w:pPr>
            <w:r w:rsidRPr="00A200F2">
              <w:rPr>
                <w:sz w:val="18"/>
                <w:szCs w:val="18"/>
              </w:rPr>
              <w:t xml:space="preserve">Exposed marsh bench with a gradually sloped foreshore. Site is not protected but is isolated from the wake and current erosion of the Main Arm. Located in South Arm Marshes WMA. </w:t>
            </w:r>
          </w:p>
        </w:tc>
      </w:tr>
      <w:tr w:rsidR="000C167C" w:rsidRPr="00A200F2" w14:paraId="3A8C2B06" w14:textId="77777777" w:rsidTr="003B41ED">
        <w:tc>
          <w:tcPr>
            <w:tcW w:w="1255" w:type="dxa"/>
          </w:tcPr>
          <w:p w14:paraId="37451E40" w14:textId="77777777" w:rsidR="00A200F2" w:rsidRPr="00A200F2" w:rsidRDefault="00A200F2" w:rsidP="001626D6">
            <w:pPr>
              <w:spacing w:line="240" w:lineRule="auto"/>
              <w:rPr>
                <w:sz w:val="18"/>
                <w:szCs w:val="18"/>
              </w:rPr>
            </w:pPr>
            <w:r w:rsidRPr="00A200F2">
              <w:rPr>
                <w:sz w:val="18"/>
                <w:szCs w:val="18"/>
              </w:rPr>
              <w:t>REF-10-2015</w:t>
            </w:r>
          </w:p>
        </w:tc>
        <w:tc>
          <w:tcPr>
            <w:tcW w:w="865" w:type="dxa"/>
          </w:tcPr>
          <w:p w14:paraId="71A644BB"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2A79EB7" w14:textId="77777777" w:rsidR="00A200F2" w:rsidRPr="00A200F2" w:rsidRDefault="00A200F2" w:rsidP="001626D6">
            <w:pPr>
              <w:spacing w:line="240" w:lineRule="auto"/>
              <w:rPr>
                <w:sz w:val="18"/>
                <w:szCs w:val="18"/>
              </w:rPr>
            </w:pPr>
            <w:r w:rsidRPr="00A200F2">
              <w:rPr>
                <w:sz w:val="18"/>
                <w:szCs w:val="18"/>
              </w:rPr>
              <w:t>10 U 496782 5442394</w:t>
            </w:r>
          </w:p>
        </w:tc>
        <w:tc>
          <w:tcPr>
            <w:tcW w:w="2123" w:type="dxa"/>
          </w:tcPr>
          <w:p w14:paraId="438091CC" w14:textId="77777777" w:rsidR="00A200F2" w:rsidRPr="00A200F2" w:rsidRDefault="00A200F2" w:rsidP="001626D6">
            <w:pPr>
              <w:spacing w:line="240" w:lineRule="auto"/>
              <w:rPr>
                <w:sz w:val="18"/>
                <w:szCs w:val="18"/>
              </w:rPr>
            </w:pPr>
            <w:r w:rsidRPr="00A200F2">
              <w:rPr>
                <w:sz w:val="18"/>
                <w:szCs w:val="18"/>
              </w:rPr>
              <w:t>SW corner of Tilbury Island, near entrance to Tilbury Slough</w:t>
            </w:r>
          </w:p>
        </w:tc>
        <w:tc>
          <w:tcPr>
            <w:tcW w:w="1276" w:type="dxa"/>
          </w:tcPr>
          <w:p w14:paraId="3666053E" w14:textId="77777777" w:rsidR="00A200F2" w:rsidRPr="00A200F2" w:rsidRDefault="00A200F2" w:rsidP="001626D6">
            <w:pPr>
              <w:spacing w:line="240" w:lineRule="auto"/>
              <w:jc w:val="center"/>
              <w:rPr>
                <w:sz w:val="18"/>
                <w:szCs w:val="18"/>
              </w:rPr>
            </w:pPr>
            <w:r w:rsidRPr="00A200F2">
              <w:rPr>
                <w:sz w:val="18"/>
                <w:szCs w:val="18"/>
              </w:rPr>
              <w:t>-0.38, 2.06, 1.04, 0.28</w:t>
            </w:r>
          </w:p>
        </w:tc>
        <w:tc>
          <w:tcPr>
            <w:tcW w:w="812" w:type="dxa"/>
          </w:tcPr>
          <w:p w14:paraId="02E3F5F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E5FC16B" w14:textId="77777777" w:rsidR="00A200F2" w:rsidRPr="00A200F2" w:rsidRDefault="00A200F2" w:rsidP="001626D6">
            <w:pPr>
              <w:spacing w:line="240" w:lineRule="auto"/>
              <w:rPr>
                <w:sz w:val="18"/>
                <w:szCs w:val="18"/>
              </w:rPr>
            </w:pPr>
            <w:r w:rsidRPr="00A200F2">
              <w:rPr>
                <w:sz w:val="18"/>
                <w:szCs w:val="18"/>
              </w:rPr>
              <w:t xml:space="preserve">Unprotected marsh bench located on SW Tilbury Island. Foreshore is a gradual transition to intertidal mudflat. </w:t>
            </w:r>
          </w:p>
        </w:tc>
      </w:tr>
      <w:tr w:rsidR="000C167C" w:rsidRPr="00A200F2" w14:paraId="5C4A33CA" w14:textId="77777777" w:rsidTr="003B41ED">
        <w:tc>
          <w:tcPr>
            <w:tcW w:w="1255" w:type="dxa"/>
          </w:tcPr>
          <w:p w14:paraId="2E5B470B" w14:textId="77777777" w:rsidR="00A200F2" w:rsidRPr="00A200F2" w:rsidRDefault="00A200F2" w:rsidP="001626D6">
            <w:pPr>
              <w:spacing w:line="240" w:lineRule="auto"/>
              <w:rPr>
                <w:sz w:val="18"/>
                <w:szCs w:val="18"/>
              </w:rPr>
            </w:pPr>
            <w:r w:rsidRPr="00A200F2">
              <w:rPr>
                <w:sz w:val="18"/>
                <w:szCs w:val="18"/>
              </w:rPr>
              <w:t>REF-11-2015</w:t>
            </w:r>
          </w:p>
        </w:tc>
        <w:tc>
          <w:tcPr>
            <w:tcW w:w="865" w:type="dxa"/>
          </w:tcPr>
          <w:p w14:paraId="7EC13DDE"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66F7BC9" w14:textId="77777777" w:rsidR="00A200F2" w:rsidRPr="00A200F2" w:rsidRDefault="00A200F2" w:rsidP="001626D6">
            <w:pPr>
              <w:spacing w:line="240" w:lineRule="auto"/>
              <w:rPr>
                <w:sz w:val="18"/>
                <w:szCs w:val="18"/>
              </w:rPr>
            </w:pPr>
            <w:r w:rsidRPr="00A200F2">
              <w:rPr>
                <w:sz w:val="18"/>
                <w:szCs w:val="18"/>
              </w:rPr>
              <w:t>10 U 504826 5447809</w:t>
            </w:r>
          </w:p>
        </w:tc>
        <w:tc>
          <w:tcPr>
            <w:tcW w:w="2123" w:type="dxa"/>
          </w:tcPr>
          <w:p w14:paraId="0DECBDE4" w14:textId="77777777" w:rsidR="00A200F2" w:rsidRPr="00A200F2" w:rsidRDefault="00A200F2" w:rsidP="001626D6">
            <w:pPr>
              <w:spacing w:line="240" w:lineRule="auto"/>
              <w:rPr>
                <w:sz w:val="18"/>
                <w:szCs w:val="18"/>
              </w:rPr>
            </w:pPr>
            <w:r w:rsidRPr="00A200F2">
              <w:rPr>
                <w:sz w:val="18"/>
                <w:szCs w:val="18"/>
              </w:rPr>
              <w:t>North bank of Annacis Island, Annacis Channel</w:t>
            </w:r>
          </w:p>
        </w:tc>
        <w:tc>
          <w:tcPr>
            <w:tcW w:w="1276" w:type="dxa"/>
          </w:tcPr>
          <w:p w14:paraId="4E3D8E92" w14:textId="77777777" w:rsidR="00A200F2" w:rsidRPr="00A200F2" w:rsidRDefault="00A200F2" w:rsidP="001626D6">
            <w:pPr>
              <w:spacing w:line="240" w:lineRule="auto"/>
              <w:jc w:val="center"/>
              <w:rPr>
                <w:sz w:val="18"/>
                <w:szCs w:val="18"/>
              </w:rPr>
            </w:pPr>
            <w:r w:rsidRPr="00A200F2">
              <w:rPr>
                <w:sz w:val="18"/>
                <w:szCs w:val="18"/>
              </w:rPr>
              <w:t>0.31, 3.00, 1.04, 0.28</w:t>
            </w:r>
          </w:p>
        </w:tc>
        <w:tc>
          <w:tcPr>
            <w:tcW w:w="812" w:type="dxa"/>
          </w:tcPr>
          <w:p w14:paraId="2A93607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2E87E82" w14:textId="77777777" w:rsidR="00A200F2" w:rsidRPr="00A200F2" w:rsidRDefault="00A200F2" w:rsidP="001626D6">
            <w:pPr>
              <w:spacing w:line="240" w:lineRule="auto"/>
              <w:rPr>
                <w:sz w:val="18"/>
                <w:szCs w:val="18"/>
              </w:rPr>
            </w:pPr>
            <w:r w:rsidRPr="00A200F2">
              <w:rPr>
                <w:sz w:val="18"/>
                <w:szCs w:val="18"/>
              </w:rPr>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0C167C" w:rsidRPr="00A200F2" w14:paraId="2A350866" w14:textId="77777777" w:rsidTr="003B41ED">
        <w:tc>
          <w:tcPr>
            <w:tcW w:w="1255" w:type="dxa"/>
          </w:tcPr>
          <w:p w14:paraId="25B1C23F" w14:textId="77777777" w:rsidR="00A200F2" w:rsidRPr="00A200F2" w:rsidRDefault="00A200F2" w:rsidP="001626D6">
            <w:pPr>
              <w:spacing w:line="240" w:lineRule="auto"/>
              <w:rPr>
                <w:sz w:val="18"/>
                <w:szCs w:val="18"/>
              </w:rPr>
            </w:pPr>
            <w:r w:rsidRPr="00A200F2">
              <w:rPr>
                <w:sz w:val="18"/>
                <w:szCs w:val="18"/>
              </w:rPr>
              <w:t>REF-12-2015</w:t>
            </w:r>
          </w:p>
        </w:tc>
        <w:tc>
          <w:tcPr>
            <w:tcW w:w="865" w:type="dxa"/>
          </w:tcPr>
          <w:p w14:paraId="2F75BA03"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26DD7BC" w14:textId="77777777" w:rsidR="00A200F2" w:rsidRPr="00A200F2" w:rsidRDefault="00A200F2" w:rsidP="001626D6">
            <w:pPr>
              <w:spacing w:line="240" w:lineRule="auto"/>
              <w:rPr>
                <w:sz w:val="18"/>
                <w:szCs w:val="18"/>
              </w:rPr>
            </w:pPr>
            <w:r w:rsidRPr="00A200F2">
              <w:rPr>
                <w:sz w:val="18"/>
                <w:szCs w:val="18"/>
              </w:rPr>
              <w:t>10 U 501934 5445270</w:t>
            </w:r>
          </w:p>
        </w:tc>
        <w:tc>
          <w:tcPr>
            <w:tcW w:w="2123" w:type="dxa"/>
          </w:tcPr>
          <w:p w14:paraId="5AFA2E8C" w14:textId="77777777" w:rsidR="00A200F2" w:rsidRPr="00A200F2" w:rsidRDefault="00A200F2" w:rsidP="001626D6">
            <w:pPr>
              <w:spacing w:line="240" w:lineRule="auto"/>
              <w:rPr>
                <w:sz w:val="18"/>
                <w:szCs w:val="18"/>
              </w:rPr>
            </w:pPr>
            <w:r w:rsidRPr="00A200F2">
              <w:rPr>
                <w:sz w:val="18"/>
                <w:szCs w:val="18"/>
              </w:rPr>
              <w:t>SW corner of Annacis Island, Fraser Main Arm</w:t>
            </w:r>
          </w:p>
        </w:tc>
        <w:tc>
          <w:tcPr>
            <w:tcW w:w="1276" w:type="dxa"/>
          </w:tcPr>
          <w:p w14:paraId="4AD8963D" w14:textId="77777777" w:rsidR="00A200F2" w:rsidRPr="00A200F2" w:rsidRDefault="00A200F2" w:rsidP="001626D6">
            <w:pPr>
              <w:spacing w:line="240" w:lineRule="auto"/>
              <w:jc w:val="center"/>
              <w:rPr>
                <w:sz w:val="18"/>
                <w:szCs w:val="18"/>
              </w:rPr>
            </w:pPr>
            <w:r w:rsidRPr="00A200F2">
              <w:rPr>
                <w:sz w:val="18"/>
                <w:szCs w:val="18"/>
              </w:rPr>
              <w:t>-0.19, 1.93, 1.13 ,0.19</w:t>
            </w:r>
          </w:p>
        </w:tc>
        <w:tc>
          <w:tcPr>
            <w:tcW w:w="812" w:type="dxa"/>
          </w:tcPr>
          <w:p w14:paraId="720872C8"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284D94" w14:textId="77777777" w:rsidR="00A200F2" w:rsidRPr="00A200F2" w:rsidRDefault="00A200F2" w:rsidP="001626D6">
            <w:pPr>
              <w:spacing w:line="240" w:lineRule="auto"/>
              <w:rPr>
                <w:sz w:val="18"/>
                <w:szCs w:val="18"/>
              </w:rPr>
            </w:pPr>
            <w:r w:rsidRPr="00A200F2">
              <w:rPr>
                <w:sz w:val="18"/>
                <w:szCs w:val="18"/>
              </w:rPr>
              <w:t xml:space="preserve">Exposed marsh bench with a combination of cutbank and gradually sloped foreshore. Site is intermittently protected from wave erosion by moored barges. No major channels present. </w:t>
            </w:r>
          </w:p>
        </w:tc>
      </w:tr>
    </w:tbl>
    <w:p w14:paraId="79DDD7FB" w14:textId="77777777" w:rsidR="00A200F2" w:rsidRDefault="00A200F2" w:rsidP="00A200F2">
      <w:pPr>
        <w:sectPr w:rsidR="00A200F2" w:rsidSect="001626D6">
          <w:pgSz w:w="16838" w:h="11906" w:orient="landscape"/>
          <w:pgMar w:top="1440" w:right="1440" w:bottom="1440" w:left="1440" w:header="708" w:footer="708" w:gutter="0"/>
          <w:cols w:space="708"/>
          <w:docGrid w:linePitch="360"/>
        </w:sectPr>
      </w:pPr>
    </w:p>
    <w:p w14:paraId="4D23D29E" w14:textId="0A3C95C1" w:rsidR="00A200F2" w:rsidRDefault="00A200F2" w:rsidP="00A200F2">
      <w:pPr>
        <w:pStyle w:val="Heading1"/>
        <w:numPr>
          <w:ilvl w:val="0"/>
          <w:numId w:val="0"/>
        </w:numPr>
      </w:pPr>
      <w:r w:rsidRPr="559EFC6C">
        <w:lastRenderedPageBreak/>
        <w:t xml:space="preserve">Appendix </w:t>
      </w:r>
      <w:r>
        <w:t>B: Photo Examples of Marsh Recession</w:t>
      </w:r>
    </w:p>
    <w:p w14:paraId="7253CEE9" w14:textId="6D44C3E2" w:rsidR="00A200F2" w:rsidRDefault="00A200F2" w:rsidP="00A200F2">
      <w:pPr>
        <w:pStyle w:val="Heading1"/>
        <w:numPr>
          <w:ilvl w:val="0"/>
          <w:numId w:val="0"/>
        </w:numPr>
        <w:rPr>
          <w:rFonts w:eastAsia="Times New Roman"/>
          <w:lang w:eastAsia="en-GB"/>
        </w:rPr>
      </w:pPr>
      <w:r>
        <w:rPr>
          <w:noProof/>
          <w:lang w:val="en-US"/>
        </w:rPr>
        <mc:AlternateContent>
          <mc:Choice Requires="wps">
            <w:drawing>
              <wp:anchor distT="0" distB="0" distL="114300" distR="114300" simplePos="0" relativeHeight="251658286" behindDoc="0" locked="0" layoutInCell="1" allowOverlap="1" wp14:anchorId="1C7ECFA3" wp14:editId="47F070B0">
                <wp:simplePos x="0" y="0"/>
                <wp:positionH relativeFrom="column">
                  <wp:posOffset>251460</wp:posOffset>
                </wp:positionH>
                <wp:positionV relativeFrom="paragraph">
                  <wp:posOffset>8001490</wp:posOffset>
                </wp:positionV>
                <wp:extent cx="5231130" cy="635"/>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79C12CF" w14:textId="7F83D455" w:rsidR="00A200F2" w:rsidRDefault="00A200F2" w:rsidP="00A200F2">
                            <w:pPr>
                              <w:pStyle w:val="Caption"/>
                              <w:rPr>
                                <w:noProof/>
                              </w:rPr>
                            </w:pPr>
                            <w:r>
                              <w:t xml:space="preserve">Photo B1.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CFA3" id="Text Box 4" o:spid="_x0000_s1031" type="#_x0000_t202" style="position:absolute;left:0;text-align:left;margin-left:19.8pt;margin-top:630.05pt;width:411.9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" stroked="f">
                <v:textbox style="mso-fit-shape-to-text:t" inset="0,0,0,0">
                  <w:txbxContent>
                    <w:p w14:paraId="079C12CF" w14:textId="7F83D455" w:rsidR="00A200F2" w:rsidRDefault="00A200F2" w:rsidP="00A200F2">
                      <w:pPr>
                        <w:pStyle w:val="Caption"/>
                        <w:rPr>
                          <w:noProof/>
                        </w:rPr>
                      </w:pPr>
                      <w:r>
                        <w:t xml:space="preserve">Photo B1.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v:textbox>
                <w10:wrap type="topAndBottom"/>
              </v:shape>
            </w:pict>
          </mc:Fallback>
        </mc:AlternateContent>
      </w:r>
      <w:r>
        <w:rPr>
          <w:noProof/>
          <w:lang w:val="en-US"/>
        </w:rPr>
        <w:drawing>
          <wp:anchor distT="0" distB="0" distL="114300" distR="114300" simplePos="0" relativeHeight="251658285" behindDoc="1" locked="0" layoutInCell="1" allowOverlap="1" wp14:anchorId="6E1FECEC" wp14:editId="59D10388">
            <wp:simplePos x="0" y="0"/>
            <wp:positionH relativeFrom="column">
              <wp:posOffset>251460</wp:posOffset>
            </wp:positionH>
            <wp:positionV relativeFrom="paragraph">
              <wp:posOffset>4059410</wp:posOffset>
            </wp:positionV>
            <wp:extent cx="5231130" cy="3923665"/>
            <wp:effectExtent l="0" t="0" r="1270"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84" behindDoc="1" locked="0" layoutInCell="1" allowOverlap="1" wp14:anchorId="42816487" wp14:editId="78FA6D00">
            <wp:simplePos x="0" y="0"/>
            <wp:positionH relativeFrom="column">
              <wp:posOffset>254000</wp:posOffset>
            </wp:positionH>
            <wp:positionV relativeFrom="paragraph">
              <wp:posOffset>72245</wp:posOffset>
            </wp:positionV>
            <wp:extent cx="5231130" cy="3923665"/>
            <wp:effectExtent l="0" t="0" r="127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lang w:eastAsia="en-GB"/>
        </w:rPr>
        <w:br w:type="page"/>
      </w:r>
      <w:r>
        <w:rPr>
          <w:noProof/>
          <w:lang w:val="en-US"/>
        </w:rPr>
        <w:lastRenderedPageBreak/>
        <mc:AlternateContent>
          <mc:Choice Requires="wps">
            <w:drawing>
              <wp:anchor distT="0" distB="0" distL="114300" distR="114300" simplePos="0" relativeHeight="251658316" behindDoc="0" locked="0" layoutInCell="1" allowOverlap="1" wp14:anchorId="3A3490A9" wp14:editId="0D9E8062">
                <wp:simplePos x="0" y="0"/>
                <wp:positionH relativeFrom="column">
                  <wp:posOffset>355632</wp:posOffset>
                </wp:positionH>
                <wp:positionV relativeFrom="paragraph">
                  <wp:posOffset>8202456</wp:posOffset>
                </wp:positionV>
                <wp:extent cx="5231130" cy="635"/>
                <wp:effectExtent l="0" t="0" r="1270" b="12065"/>
                <wp:wrapTopAndBottom/>
                <wp:docPr id="48" name="Text Box 4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98A3DE2" w14:textId="7F75B2EB" w:rsidR="00A200F2" w:rsidRDefault="00A200F2" w:rsidP="00A200F2">
                            <w:pPr>
                              <w:pStyle w:val="Caption"/>
                              <w:rPr>
                                <w:noProof/>
                              </w:rPr>
                            </w:pPr>
                            <w:r>
                              <w:t xml:space="preserve">Photo C1.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90A9" id="Text Box 48" o:spid="_x0000_s1032" type="#_x0000_t202" style="position:absolute;left:0;text-align:left;margin-left:28pt;margin-top:645.85pt;width:411.9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" stroked="f">
                <v:textbox style="mso-fit-shape-to-text:t" inset="0,0,0,0">
                  <w:txbxContent>
                    <w:p w14:paraId="098A3DE2" w14:textId="7F75B2EB" w:rsidR="00A200F2" w:rsidRDefault="00A200F2" w:rsidP="00A200F2">
                      <w:pPr>
                        <w:pStyle w:val="Caption"/>
                        <w:rPr>
                          <w:noProof/>
                        </w:rPr>
                      </w:pPr>
                      <w:r>
                        <w:t xml:space="preserve">Photo C1.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proofErr w:type="spellStart"/>
                      <w:r>
                        <w:t>Ingham</w:t>
                      </w:r>
                      <w:proofErr w:type="spellEnd"/>
                      <w:r w:rsidRPr="001E337B">
                        <w:t xml:space="preserve"> on and </w:t>
                      </w:r>
                      <w:r>
                        <w:t>22 July</w:t>
                      </w:r>
                      <w:r w:rsidRPr="001E337B">
                        <w:t xml:space="preserve"> (top) and </w:t>
                      </w:r>
                      <w:r>
                        <w:t>24 June</w:t>
                      </w:r>
                      <w:r w:rsidRPr="001E337B">
                        <w:t xml:space="preserve"> (bottom) 2021.</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17" behindDoc="0" locked="0" layoutInCell="1" allowOverlap="1" wp14:anchorId="14AFF30A" wp14:editId="3D0B8C64">
            <wp:simplePos x="0" y="0"/>
            <wp:positionH relativeFrom="column">
              <wp:posOffset>360045</wp:posOffset>
            </wp:positionH>
            <wp:positionV relativeFrom="paragraph">
              <wp:posOffset>4270745</wp:posOffset>
            </wp:positionV>
            <wp:extent cx="5231614" cy="3924000"/>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1614" cy="39240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18" behindDoc="0" locked="0" layoutInCell="1" allowOverlap="1" wp14:anchorId="7F15B649" wp14:editId="7EFF062D">
            <wp:simplePos x="0" y="0"/>
            <wp:positionH relativeFrom="column">
              <wp:posOffset>358775</wp:posOffset>
            </wp:positionH>
            <wp:positionV relativeFrom="paragraph">
              <wp:posOffset>288459</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Pr="559EFC6C">
        <w:t xml:space="preserve">Appendix </w:t>
      </w:r>
      <w:r>
        <w:t>C: Photo Examples of Inland Marshes</w:t>
      </w:r>
    </w:p>
    <w:p w14:paraId="1435C6D8" w14:textId="5994F261" w:rsidR="00A200F2" w:rsidRDefault="00A200F2" w:rsidP="00A200F2">
      <w:pPr>
        <w:pStyle w:val="Heading1"/>
        <w:numPr>
          <w:ilvl w:val="0"/>
          <w:numId w:val="0"/>
        </w:numPr>
        <w:rPr>
          <w:rFonts w:eastAsia="Times New Roman"/>
          <w:lang w:eastAsia="en-GB"/>
        </w:rPr>
      </w:pPr>
      <w:r w:rsidRPr="0099294D">
        <w:rPr>
          <w:rFonts w:eastAsia="Times New Roman"/>
          <w:lang w:eastAsia="en-GB"/>
        </w:rPr>
        <w:lastRenderedPageBreak/>
        <w:t>Appendix </w:t>
      </w:r>
      <w:r>
        <w:rPr>
          <w:rFonts w:eastAsia="Times New Roman"/>
          <w:lang w:eastAsia="en-GB"/>
        </w:rPr>
        <w:t>D</w:t>
      </w:r>
      <w:r w:rsidRPr="0099294D">
        <w:rPr>
          <w:rFonts w:eastAsia="Times New Roman"/>
          <w:lang w:eastAsia="en-GB"/>
        </w:rPr>
        <w:t>. Outcome Variables and Predictor Covariates </w:t>
      </w:r>
    </w:p>
    <w:p w14:paraId="6E1A0C3B" w14:textId="77777777" w:rsidR="00A200F2" w:rsidRPr="0099294D" w:rsidRDefault="00A200F2" w:rsidP="00A200F2">
      <w:pPr>
        <w:pStyle w:val="Heading1"/>
        <w:numPr>
          <w:ilvl w:val="0"/>
          <w:numId w:val="0"/>
        </w:numPr>
        <w:ind w:left="709" w:right="662"/>
        <w:rPr>
          <w:rFonts w:ascii="Segoe UI" w:hAnsi="Segoe UI" w:cs="Segoe UI"/>
          <w:sz w:val="18"/>
          <w:szCs w:val="18"/>
          <w:lang w:eastAsia="en-GB"/>
        </w:rPr>
      </w:pPr>
      <w:r w:rsidRPr="0099294D">
        <w:rPr>
          <w:sz w:val="24"/>
          <w:szCs w:val="24"/>
          <w:lang w:eastAsia="en-GB"/>
        </w:rPr>
        <w:t> </w:t>
      </w:r>
    </w:p>
    <w:p w14:paraId="78542360" w14:textId="61C03ECB" w:rsidR="00A200F2" w:rsidRDefault="00A200F2" w:rsidP="00A200F2">
      <w:pPr>
        <w:pStyle w:val="Caption"/>
        <w:keepNext/>
        <w:ind w:left="709" w:right="662"/>
      </w:pPr>
      <w:r>
        <w:t>Table D</w:t>
      </w:r>
      <w:r>
        <w:fldChar w:fldCharType="begin"/>
      </w:r>
      <w:r>
        <w:instrText>SEQ Table \* ARABIC</w:instrText>
      </w:r>
      <w:r>
        <w:fldChar w:fldCharType="separate"/>
      </w:r>
      <w:r>
        <w:rPr>
          <w:noProof/>
        </w:rPr>
        <w:t>1</w:t>
      </w:r>
      <w:r>
        <w:fldChar w:fldCharType="end"/>
      </w:r>
      <w:r>
        <w:t xml:space="preserve">. </w:t>
      </w:r>
      <w:r w:rsidRPr="0099294D">
        <w:rPr>
          <w:lang w:eastAsia="en-GB"/>
        </w:rPr>
        <w:t>Quantitative and qualitative site-level and plot-level characteristics were generated for each surveyed compensation site, including both numeric and categorical data.   </w:t>
      </w:r>
    </w:p>
    <w:tbl>
      <w:tblPr>
        <w:tblW w:w="7576" w:type="dxa"/>
        <w:jc w:val="center"/>
        <w:tblCellMar>
          <w:left w:w="0" w:type="dxa"/>
          <w:right w:w="0" w:type="dxa"/>
        </w:tblCellMar>
        <w:tblLook w:val="04A0" w:firstRow="1" w:lastRow="0" w:firstColumn="1" w:lastColumn="0" w:noHBand="0" w:noVBand="1"/>
      </w:tblPr>
      <w:tblGrid>
        <w:gridCol w:w="421"/>
        <w:gridCol w:w="2854"/>
        <w:gridCol w:w="4301"/>
      </w:tblGrid>
      <w:tr w:rsidR="00A200F2" w:rsidRPr="001E337B" w14:paraId="22418700" w14:textId="77777777" w:rsidTr="003B41ED">
        <w:trPr>
          <w:jc w:val="center"/>
        </w:trPr>
        <w:tc>
          <w:tcPr>
            <w:tcW w:w="421" w:type="dxa"/>
            <w:tcBorders>
              <w:top w:val="single" w:sz="4" w:space="0" w:color="auto"/>
              <w:left w:val="single" w:sz="4" w:space="0" w:color="auto"/>
            </w:tcBorders>
          </w:tcPr>
          <w:p w14:paraId="4EDE021A" w14:textId="77777777" w:rsidR="00A200F2" w:rsidRPr="001E337B" w:rsidRDefault="00A200F2" w:rsidP="003B41ED">
            <w:pPr>
              <w:jc w:val="left"/>
              <w:rPr>
                <w:sz w:val="20"/>
                <w:szCs w:val="20"/>
                <w:lang w:eastAsia="en-GB"/>
              </w:rPr>
            </w:pPr>
          </w:p>
        </w:tc>
        <w:tc>
          <w:tcPr>
            <w:tcW w:w="2854" w:type="dxa"/>
            <w:tcBorders>
              <w:top w:val="single" w:sz="4" w:space="0" w:color="auto"/>
              <w:bottom w:val="single" w:sz="4" w:space="0" w:color="auto"/>
            </w:tcBorders>
            <w:shd w:val="clear" w:color="auto" w:fill="auto"/>
            <w:hideMark/>
          </w:tcPr>
          <w:p w14:paraId="36036C66" w14:textId="77777777" w:rsidR="00A200F2" w:rsidRPr="00884A6E" w:rsidRDefault="00A200F2" w:rsidP="003B41ED">
            <w:pPr>
              <w:jc w:val="left"/>
              <w:rPr>
                <w:b/>
                <w:bCs/>
                <w:sz w:val="20"/>
                <w:szCs w:val="20"/>
                <w:lang w:eastAsia="en-GB"/>
              </w:rPr>
            </w:pPr>
            <w:r w:rsidRPr="00884A6E">
              <w:rPr>
                <w:b/>
                <w:bCs/>
                <w:sz w:val="20"/>
                <w:szCs w:val="20"/>
                <w:lang w:eastAsia="en-GB"/>
              </w:rPr>
              <w:t>Characteristic </w:t>
            </w:r>
          </w:p>
        </w:tc>
        <w:tc>
          <w:tcPr>
            <w:tcW w:w="4301" w:type="dxa"/>
            <w:tcBorders>
              <w:top w:val="single" w:sz="4" w:space="0" w:color="auto"/>
              <w:bottom w:val="single" w:sz="4" w:space="0" w:color="auto"/>
              <w:right w:val="single" w:sz="4" w:space="0" w:color="auto"/>
            </w:tcBorders>
            <w:shd w:val="clear" w:color="auto" w:fill="auto"/>
            <w:hideMark/>
          </w:tcPr>
          <w:p w14:paraId="3C624D70" w14:textId="77777777" w:rsidR="00A200F2" w:rsidRPr="00884A6E" w:rsidRDefault="00A200F2" w:rsidP="003B41ED">
            <w:pPr>
              <w:jc w:val="left"/>
              <w:rPr>
                <w:b/>
                <w:bCs/>
                <w:sz w:val="20"/>
                <w:szCs w:val="20"/>
                <w:lang w:eastAsia="en-GB"/>
              </w:rPr>
            </w:pPr>
            <w:r w:rsidRPr="00884A6E">
              <w:rPr>
                <w:b/>
                <w:bCs/>
                <w:sz w:val="20"/>
                <w:szCs w:val="20"/>
                <w:lang w:eastAsia="en-GB"/>
              </w:rPr>
              <w:t>Description </w:t>
            </w:r>
          </w:p>
        </w:tc>
      </w:tr>
      <w:tr w:rsidR="00A200F2" w:rsidRPr="001E337B" w14:paraId="41B115CF" w14:textId="77777777" w:rsidTr="003B41ED">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46E4BF26" w14:textId="77777777" w:rsidR="00A200F2" w:rsidRPr="001E337B" w:rsidRDefault="00A200F2" w:rsidP="003B41ED">
            <w:pPr>
              <w:ind w:left="113" w:right="113"/>
              <w:jc w:val="center"/>
              <w:rPr>
                <w:sz w:val="20"/>
                <w:szCs w:val="20"/>
                <w:lang w:eastAsia="en-GB"/>
              </w:rPr>
            </w:pPr>
            <w:r w:rsidRPr="00884A6E">
              <w:rPr>
                <w:b/>
                <w:bCs/>
                <w:sz w:val="20"/>
                <w:szCs w:val="20"/>
                <w:lang w:eastAsia="en-GB"/>
              </w:rPr>
              <w:t>Outcome Variables</w:t>
            </w:r>
          </w:p>
        </w:tc>
        <w:tc>
          <w:tcPr>
            <w:tcW w:w="2854" w:type="dxa"/>
            <w:tcBorders>
              <w:top w:val="single" w:sz="4" w:space="0" w:color="auto"/>
              <w:left w:val="single" w:sz="4" w:space="0" w:color="auto"/>
              <w:bottom w:val="single" w:sz="4" w:space="0" w:color="auto"/>
            </w:tcBorders>
            <w:shd w:val="clear" w:color="auto" w:fill="auto"/>
            <w:hideMark/>
          </w:tcPr>
          <w:p w14:paraId="5085FED4" w14:textId="77777777" w:rsidR="00A200F2" w:rsidRPr="001E337B" w:rsidRDefault="00A200F2" w:rsidP="003B41ED">
            <w:pPr>
              <w:jc w:val="left"/>
              <w:rPr>
                <w:sz w:val="20"/>
                <w:szCs w:val="20"/>
                <w:lang w:eastAsia="en-GB"/>
              </w:rPr>
            </w:pPr>
            <w:r w:rsidRPr="001E337B">
              <w:rPr>
                <w:sz w:val="20"/>
                <w:szCs w:val="20"/>
                <w:lang w:eastAsia="en-GB"/>
              </w:rPr>
              <w:t>Percent Recessed Marsh </w:t>
            </w:r>
          </w:p>
        </w:tc>
        <w:tc>
          <w:tcPr>
            <w:tcW w:w="4301" w:type="dxa"/>
            <w:tcBorders>
              <w:top w:val="single" w:sz="4" w:space="0" w:color="auto"/>
              <w:bottom w:val="single" w:sz="4" w:space="0" w:color="auto"/>
              <w:right w:val="single" w:sz="4" w:space="0" w:color="auto"/>
            </w:tcBorders>
            <w:shd w:val="clear" w:color="auto" w:fill="auto"/>
            <w:hideMark/>
          </w:tcPr>
          <w:p w14:paraId="3F8DE5AE" w14:textId="77777777" w:rsidR="00A200F2" w:rsidRPr="001E337B" w:rsidRDefault="00A200F2" w:rsidP="003B41ED">
            <w:pPr>
              <w:jc w:val="left"/>
              <w:rPr>
                <w:sz w:val="20"/>
                <w:szCs w:val="20"/>
                <w:lang w:eastAsia="en-GB"/>
              </w:rPr>
            </w:pPr>
            <w:r w:rsidRPr="001E337B">
              <w:rPr>
                <w:sz w:val="20"/>
                <w:szCs w:val="20"/>
                <w:lang w:eastAsia="en-GB"/>
              </w:rPr>
              <w:t>The proportion of the intended marsh area that was no longer vegetated at the time of sampling. Based on field mapping. </w:t>
            </w:r>
          </w:p>
        </w:tc>
      </w:tr>
      <w:tr w:rsidR="00A200F2" w:rsidRPr="001E337B" w14:paraId="2C0887DF" w14:textId="77777777" w:rsidTr="003B41ED">
        <w:trPr>
          <w:jc w:val="center"/>
        </w:trPr>
        <w:tc>
          <w:tcPr>
            <w:tcW w:w="421" w:type="dxa"/>
            <w:vMerge/>
            <w:tcBorders>
              <w:left w:val="single" w:sz="4" w:space="0" w:color="auto"/>
              <w:right w:val="single" w:sz="4" w:space="0" w:color="auto"/>
            </w:tcBorders>
            <w:vAlign w:val="center"/>
          </w:tcPr>
          <w:p w14:paraId="419E789F" w14:textId="77777777" w:rsidR="00A200F2" w:rsidRPr="001E337B" w:rsidRDefault="00A200F2" w:rsidP="003B41ED">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7863E1B" w14:textId="77777777" w:rsidR="00A200F2" w:rsidRPr="001E337B" w:rsidRDefault="00A200F2" w:rsidP="003B41ED">
            <w:pPr>
              <w:jc w:val="left"/>
              <w:rPr>
                <w:sz w:val="20"/>
                <w:szCs w:val="20"/>
                <w:lang w:eastAsia="en-GB"/>
              </w:rPr>
            </w:pPr>
            <w:r w:rsidRPr="001E337B">
              <w:rPr>
                <w:sz w:val="20"/>
                <w:szCs w:val="20"/>
                <w:lang w:eastAsia="en-GB"/>
              </w:rPr>
              <w:t>Relative Percent Native </w:t>
            </w:r>
          </w:p>
        </w:tc>
        <w:tc>
          <w:tcPr>
            <w:tcW w:w="4301" w:type="dxa"/>
            <w:tcBorders>
              <w:top w:val="single" w:sz="4" w:space="0" w:color="auto"/>
              <w:bottom w:val="single" w:sz="4" w:space="0" w:color="auto"/>
              <w:right w:val="single" w:sz="4" w:space="0" w:color="auto"/>
            </w:tcBorders>
            <w:shd w:val="clear" w:color="auto" w:fill="auto"/>
            <w:hideMark/>
          </w:tcPr>
          <w:p w14:paraId="7409838C" w14:textId="77777777" w:rsidR="00A200F2" w:rsidRPr="001E337B" w:rsidRDefault="00A200F2" w:rsidP="003B41ED">
            <w:pPr>
              <w:jc w:val="left"/>
              <w:rPr>
                <w:sz w:val="20"/>
                <w:szCs w:val="20"/>
                <w:lang w:eastAsia="en-GB"/>
              </w:rPr>
            </w:pPr>
            <w:r w:rsidRPr="001E337B">
              <w:rPr>
                <w:sz w:val="20"/>
                <w:szCs w:val="20"/>
                <w:lang w:eastAsia="en-GB"/>
              </w:rPr>
              <w:t>The proportion of the vegetated percent cover represented by native species. </w:t>
            </w:r>
          </w:p>
        </w:tc>
      </w:tr>
      <w:tr w:rsidR="00A200F2" w:rsidRPr="001E337B" w14:paraId="4DF1E3DB" w14:textId="77777777" w:rsidTr="003B41ED">
        <w:trPr>
          <w:trHeight w:val="627"/>
          <w:jc w:val="center"/>
        </w:trPr>
        <w:tc>
          <w:tcPr>
            <w:tcW w:w="421" w:type="dxa"/>
            <w:vMerge/>
            <w:tcBorders>
              <w:left w:val="single" w:sz="4" w:space="0" w:color="auto"/>
              <w:bottom w:val="single" w:sz="4" w:space="0" w:color="auto"/>
              <w:right w:val="single" w:sz="4" w:space="0" w:color="auto"/>
            </w:tcBorders>
            <w:vAlign w:val="center"/>
          </w:tcPr>
          <w:p w14:paraId="5E515325" w14:textId="77777777" w:rsidR="00A200F2" w:rsidRPr="001E337B" w:rsidRDefault="00A200F2" w:rsidP="003B41ED">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0EFAA2D" w14:textId="77777777" w:rsidR="00A200F2" w:rsidRPr="001E337B" w:rsidRDefault="00A200F2" w:rsidP="003B41ED">
            <w:pPr>
              <w:jc w:val="left"/>
              <w:rPr>
                <w:sz w:val="20"/>
                <w:szCs w:val="20"/>
                <w:lang w:eastAsia="en-GB"/>
              </w:rPr>
            </w:pPr>
            <w:r w:rsidRPr="001E337B">
              <w:rPr>
                <w:sz w:val="20"/>
                <w:szCs w:val="20"/>
                <w:lang w:eastAsia="en-GB"/>
              </w:rPr>
              <w:t>Richness Per Plot </w:t>
            </w:r>
          </w:p>
        </w:tc>
        <w:tc>
          <w:tcPr>
            <w:tcW w:w="4301" w:type="dxa"/>
            <w:tcBorders>
              <w:top w:val="single" w:sz="4" w:space="0" w:color="auto"/>
              <w:bottom w:val="single" w:sz="4" w:space="0" w:color="auto"/>
              <w:right w:val="single" w:sz="4" w:space="0" w:color="auto"/>
            </w:tcBorders>
            <w:shd w:val="clear" w:color="auto" w:fill="auto"/>
            <w:hideMark/>
          </w:tcPr>
          <w:p w14:paraId="3560643A" w14:textId="77777777" w:rsidR="00A200F2" w:rsidRPr="001E337B" w:rsidRDefault="00A200F2" w:rsidP="003B41ED">
            <w:pPr>
              <w:jc w:val="left"/>
              <w:rPr>
                <w:sz w:val="20"/>
                <w:szCs w:val="20"/>
                <w:lang w:eastAsia="en-GB"/>
              </w:rPr>
            </w:pPr>
            <w:r w:rsidRPr="001E337B">
              <w:rPr>
                <w:sz w:val="20"/>
                <w:szCs w:val="20"/>
                <w:lang w:eastAsia="en-GB"/>
              </w:rPr>
              <w:t>The number of unique native and non-native species in a plot. </w:t>
            </w:r>
          </w:p>
        </w:tc>
      </w:tr>
      <w:tr w:rsidR="00A200F2" w:rsidRPr="001E337B" w14:paraId="72929045" w14:textId="77777777" w:rsidTr="003B41ED">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53BF19C8" w14:textId="77777777" w:rsidR="00A200F2" w:rsidRPr="001E337B" w:rsidRDefault="00A200F2" w:rsidP="003B41ED">
            <w:pPr>
              <w:ind w:left="113" w:right="113"/>
              <w:jc w:val="center"/>
              <w:rPr>
                <w:sz w:val="20"/>
                <w:szCs w:val="20"/>
                <w:lang w:eastAsia="en-GB"/>
              </w:rPr>
            </w:pPr>
            <w:r w:rsidRPr="00884A6E">
              <w:rPr>
                <w:b/>
                <w:bCs/>
                <w:sz w:val="20"/>
                <w:szCs w:val="20"/>
                <w:lang w:eastAsia="en-GB"/>
              </w:rPr>
              <w:t>Predictor Covariates</w:t>
            </w:r>
          </w:p>
        </w:tc>
        <w:tc>
          <w:tcPr>
            <w:tcW w:w="2854" w:type="dxa"/>
            <w:tcBorders>
              <w:top w:val="single" w:sz="4" w:space="0" w:color="auto"/>
              <w:left w:val="single" w:sz="4" w:space="0" w:color="auto"/>
              <w:bottom w:val="single" w:sz="4" w:space="0" w:color="auto"/>
            </w:tcBorders>
            <w:shd w:val="clear" w:color="auto" w:fill="auto"/>
            <w:hideMark/>
          </w:tcPr>
          <w:p w14:paraId="654CE399" w14:textId="77777777" w:rsidR="00A200F2" w:rsidRPr="001E337B" w:rsidRDefault="00A200F2" w:rsidP="003B41ED">
            <w:pPr>
              <w:jc w:val="left"/>
              <w:rPr>
                <w:sz w:val="20"/>
                <w:szCs w:val="20"/>
                <w:lang w:eastAsia="en-GB"/>
              </w:rPr>
            </w:pPr>
            <w:r w:rsidRPr="001E337B">
              <w:rPr>
                <w:sz w:val="20"/>
                <w:szCs w:val="20"/>
                <w:lang w:eastAsia="en-GB"/>
              </w:rPr>
              <w:t>Elevation </w:t>
            </w:r>
          </w:p>
        </w:tc>
        <w:tc>
          <w:tcPr>
            <w:tcW w:w="4301" w:type="dxa"/>
            <w:tcBorders>
              <w:top w:val="single" w:sz="4" w:space="0" w:color="auto"/>
              <w:bottom w:val="single" w:sz="4" w:space="0" w:color="auto"/>
              <w:right w:val="single" w:sz="4" w:space="0" w:color="auto"/>
            </w:tcBorders>
            <w:shd w:val="clear" w:color="auto" w:fill="auto"/>
            <w:hideMark/>
          </w:tcPr>
          <w:p w14:paraId="51C44B88" w14:textId="77777777" w:rsidR="00A200F2" w:rsidRPr="001E337B" w:rsidRDefault="00A200F2" w:rsidP="003B41ED">
            <w:pPr>
              <w:jc w:val="left"/>
              <w:rPr>
                <w:sz w:val="20"/>
                <w:szCs w:val="20"/>
                <w:lang w:eastAsia="en-GB"/>
              </w:rPr>
            </w:pPr>
            <w:r w:rsidRPr="001E337B">
              <w:rPr>
                <w:sz w:val="20"/>
                <w:szCs w:val="20"/>
                <w:lang w:eastAsia="en-GB"/>
              </w:rPr>
              <w:t>Elevation derived from a publicly available LiDAR dataset (GeoBC, 2021). For the marsh recession model, site-level mean elevation was used. For the relative percent native and native richness models, single point plot-level elevation was used. </w:t>
            </w:r>
          </w:p>
        </w:tc>
      </w:tr>
      <w:tr w:rsidR="00A200F2" w:rsidRPr="001E337B" w14:paraId="0533AB7E" w14:textId="77777777" w:rsidTr="003B41ED">
        <w:trPr>
          <w:jc w:val="center"/>
        </w:trPr>
        <w:tc>
          <w:tcPr>
            <w:tcW w:w="421" w:type="dxa"/>
            <w:vMerge/>
            <w:tcBorders>
              <w:left w:val="single" w:sz="4" w:space="0" w:color="auto"/>
              <w:right w:val="single" w:sz="4" w:space="0" w:color="auto"/>
            </w:tcBorders>
          </w:tcPr>
          <w:p w14:paraId="7BB5AE89"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3F5A733" w14:textId="77777777" w:rsidR="00A200F2" w:rsidRPr="001E337B" w:rsidRDefault="00A200F2" w:rsidP="003B41ED">
            <w:pPr>
              <w:jc w:val="left"/>
              <w:rPr>
                <w:sz w:val="20"/>
                <w:szCs w:val="20"/>
                <w:lang w:eastAsia="en-GB"/>
              </w:rPr>
            </w:pPr>
            <w:r w:rsidRPr="001E337B">
              <w:rPr>
                <w:sz w:val="20"/>
                <w:szCs w:val="20"/>
                <w:lang w:eastAsia="en-GB"/>
              </w:rPr>
              <w:t>Distance Upriver </w:t>
            </w:r>
          </w:p>
        </w:tc>
        <w:tc>
          <w:tcPr>
            <w:tcW w:w="4301" w:type="dxa"/>
            <w:tcBorders>
              <w:top w:val="single" w:sz="4" w:space="0" w:color="auto"/>
              <w:bottom w:val="single" w:sz="4" w:space="0" w:color="auto"/>
              <w:right w:val="single" w:sz="4" w:space="0" w:color="auto"/>
            </w:tcBorders>
            <w:shd w:val="clear" w:color="auto" w:fill="auto"/>
            <w:hideMark/>
          </w:tcPr>
          <w:p w14:paraId="021BF286" w14:textId="77777777" w:rsidR="00A200F2" w:rsidRPr="001E337B" w:rsidRDefault="00A200F2" w:rsidP="003B41ED">
            <w:pPr>
              <w:jc w:val="left"/>
              <w:rPr>
                <w:sz w:val="20"/>
                <w:szCs w:val="20"/>
                <w:lang w:eastAsia="en-GB"/>
              </w:rPr>
            </w:pPr>
            <w:r w:rsidRPr="001E337B">
              <w:rPr>
                <w:sz w:val="20"/>
                <w:szCs w:val="20"/>
                <w:lang w:eastAsia="en-GB"/>
              </w:rPr>
              <w:t>The channel distance from a standardized line across the Fraser delta front to each site or plot in km  </w:t>
            </w:r>
            <w:r w:rsidRPr="001E337B">
              <w:rPr>
                <w:sz w:val="20"/>
                <w:szCs w:val="20"/>
                <w:lang w:eastAsia="en-GB"/>
              </w:rPr>
              <w:br/>
              <w:t>(See supplemental materials) </w:t>
            </w:r>
          </w:p>
        </w:tc>
      </w:tr>
      <w:tr w:rsidR="00A200F2" w:rsidRPr="001E337B" w14:paraId="27F484CF" w14:textId="77777777" w:rsidTr="003B41ED">
        <w:trPr>
          <w:jc w:val="center"/>
        </w:trPr>
        <w:tc>
          <w:tcPr>
            <w:tcW w:w="421" w:type="dxa"/>
            <w:vMerge/>
            <w:tcBorders>
              <w:left w:val="single" w:sz="4" w:space="0" w:color="auto"/>
              <w:right w:val="single" w:sz="4" w:space="0" w:color="auto"/>
            </w:tcBorders>
          </w:tcPr>
          <w:p w14:paraId="2A46A5B8"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3503D00" w14:textId="77777777" w:rsidR="00A200F2" w:rsidRPr="001E337B" w:rsidRDefault="00A200F2" w:rsidP="003B41ED">
            <w:pPr>
              <w:jc w:val="left"/>
              <w:rPr>
                <w:sz w:val="20"/>
                <w:szCs w:val="20"/>
                <w:lang w:eastAsia="en-GB"/>
              </w:rPr>
            </w:pPr>
            <w:r w:rsidRPr="001E337B">
              <w:rPr>
                <w:sz w:val="20"/>
                <w:szCs w:val="20"/>
                <w:lang w:eastAsia="en-GB"/>
              </w:rPr>
              <w:t>Arm </w:t>
            </w:r>
          </w:p>
        </w:tc>
        <w:tc>
          <w:tcPr>
            <w:tcW w:w="4301" w:type="dxa"/>
            <w:tcBorders>
              <w:top w:val="single" w:sz="4" w:space="0" w:color="auto"/>
              <w:bottom w:val="single" w:sz="4" w:space="0" w:color="auto"/>
              <w:right w:val="single" w:sz="4" w:space="0" w:color="auto"/>
            </w:tcBorders>
            <w:shd w:val="clear" w:color="auto" w:fill="auto"/>
            <w:hideMark/>
          </w:tcPr>
          <w:p w14:paraId="684130A8" w14:textId="77777777" w:rsidR="00A200F2" w:rsidRPr="001E337B" w:rsidRDefault="00A200F2" w:rsidP="003B41ED">
            <w:pPr>
              <w:jc w:val="left"/>
              <w:rPr>
                <w:sz w:val="20"/>
                <w:szCs w:val="20"/>
                <w:lang w:eastAsia="en-GB"/>
              </w:rPr>
            </w:pPr>
            <w:r w:rsidRPr="001E337B">
              <w:rPr>
                <w:sz w:val="20"/>
                <w:szCs w:val="20"/>
                <w:lang w:eastAsia="en-GB"/>
              </w:rPr>
              <w:t>Indicates which arm of the Fraser River the marsh occurs in, either the North Arm or the Main Arm (South Arm). </w:t>
            </w:r>
          </w:p>
        </w:tc>
      </w:tr>
      <w:tr w:rsidR="00A200F2" w:rsidRPr="001E337B" w14:paraId="1EF98E64" w14:textId="77777777" w:rsidTr="003B41ED">
        <w:trPr>
          <w:jc w:val="center"/>
        </w:trPr>
        <w:tc>
          <w:tcPr>
            <w:tcW w:w="421" w:type="dxa"/>
            <w:vMerge/>
            <w:tcBorders>
              <w:left w:val="single" w:sz="4" w:space="0" w:color="auto"/>
              <w:right w:val="single" w:sz="4" w:space="0" w:color="auto"/>
            </w:tcBorders>
          </w:tcPr>
          <w:p w14:paraId="6A97C2A0"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5B1274A0" w14:textId="77777777" w:rsidR="00A200F2" w:rsidRPr="001E337B" w:rsidRDefault="00A200F2" w:rsidP="003B41ED">
            <w:pPr>
              <w:jc w:val="left"/>
              <w:rPr>
                <w:sz w:val="20"/>
                <w:szCs w:val="20"/>
                <w:lang w:eastAsia="en-GB"/>
              </w:rPr>
            </w:pPr>
            <w:r w:rsidRPr="001E337B">
              <w:rPr>
                <w:sz w:val="20"/>
                <w:szCs w:val="20"/>
                <w:lang w:eastAsia="en-GB"/>
              </w:rPr>
              <w:t>Channel Proximity </w:t>
            </w:r>
          </w:p>
        </w:tc>
        <w:tc>
          <w:tcPr>
            <w:tcW w:w="4301" w:type="dxa"/>
            <w:tcBorders>
              <w:top w:val="single" w:sz="4" w:space="0" w:color="auto"/>
              <w:bottom w:val="single" w:sz="4" w:space="0" w:color="auto"/>
              <w:right w:val="single" w:sz="4" w:space="0" w:color="auto"/>
            </w:tcBorders>
            <w:shd w:val="clear" w:color="auto" w:fill="auto"/>
            <w:hideMark/>
          </w:tcPr>
          <w:p w14:paraId="6E110BAB" w14:textId="77777777" w:rsidR="00A200F2" w:rsidRPr="001E337B" w:rsidRDefault="00A200F2" w:rsidP="003B41ED">
            <w:pPr>
              <w:jc w:val="left"/>
              <w:rPr>
                <w:sz w:val="20"/>
                <w:szCs w:val="20"/>
                <w:lang w:eastAsia="en-GB"/>
              </w:rPr>
            </w:pPr>
            <w:r w:rsidRPr="001E337B">
              <w:rPr>
                <w:sz w:val="20"/>
                <w:szCs w:val="20"/>
                <w:lang w:eastAsia="en-GB"/>
              </w:rPr>
              <w:t>The least distance from a plot centre to a major channel, measured using the GRASS toolbox in QGIS (GRASS 7.8.6; QGIS 3.20). </w:t>
            </w:r>
          </w:p>
        </w:tc>
      </w:tr>
      <w:tr w:rsidR="00A200F2" w:rsidRPr="001E337B" w14:paraId="5E67F545" w14:textId="77777777" w:rsidTr="003B41ED">
        <w:trPr>
          <w:jc w:val="center"/>
        </w:trPr>
        <w:tc>
          <w:tcPr>
            <w:tcW w:w="421" w:type="dxa"/>
            <w:vMerge/>
            <w:tcBorders>
              <w:left w:val="single" w:sz="4" w:space="0" w:color="auto"/>
              <w:right w:val="single" w:sz="4" w:space="0" w:color="auto"/>
            </w:tcBorders>
          </w:tcPr>
          <w:p w14:paraId="66D86220"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163950A0" w14:textId="77777777" w:rsidR="00A200F2" w:rsidRPr="001E337B" w:rsidRDefault="00A200F2" w:rsidP="003B41ED">
            <w:pPr>
              <w:jc w:val="left"/>
              <w:rPr>
                <w:sz w:val="20"/>
                <w:szCs w:val="20"/>
                <w:lang w:eastAsia="en-GB"/>
              </w:rPr>
            </w:pPr>
            <w:r w:rsidRPr="001E337B">
              <w:rPr>
                <w:sz w:val="20"/>
                <w:szCs w:val="20"/>
                <w:lang w:eastAsia="en-GB"/>
              </w:rPr>
              <w:t>Reference </w:t>
            </w:r>
          </w:p>
        </w:tc>
        <w:tc>
          <w:tcPr>
            <w:tcW w:w="4301" w:type="dxa"/>
            <w:tcBorders>
              <w:top w:val="single" w:sz="4" w:space="0" w:color="auto"/>
              <w:bottom w:val="single" w:sz="4" w:space="0" w:color="auto"/>
              <w:right w:val="single" w:sz="4" w:space="0" w:color="auto"/>
            </w:tcBorders>
            <w:shd w:val="clear" w:color="auto" w:fill="auto"/>
            <w:hideMark/>
          </w:tcPr>
          <w:p w14:paraId="2FD6CC4A" w14:textId="77777777" w:rsidR="00A200F2" w:rsidRPr="001E337B" w:rsidRDefault="00A200F2" w:rsidP="003B41ED">
            <w:pPr>
              <w:jc w:val="left"/>
              <w:rPr>
                <w:sz w:val="20"/>
                <w:szCs w:val="20"/>
                <w:lang w:eastAsia="en-GB"/>
              </w:rPr>
            </w:pPr>
            <w:r w:rsidRPr="001E337B">
              <w:rPr>
                <w:sz w:val="20"/>
                <w:szCs w:val="20"/>
                <w:lang w:eastAsia="en-GB"/>
              </w:rPr>
              <w:t>Indicates whether the site is a created marsh or a reference (natural) marsh. </w:t>
            </w:r>
          </w:p>
        </w:tc>
      </w:tr>
      <w:tr w:rsidR="00A200F2" w:rsidRPr="001E337B" w14:paraId="415DCE3D" w14:textId="77777777" w:rsidTr="003B41ED">
        <w:trPr>
          <w:jc w:val="center"/>
        </w:trPr>
        <w:tc>
          <w:tcPr>
            <w:tcW w:w="421" w:type="dxa"/>
            <w:vMerge/>
            <w:tcBorders>
              <w:left w:val="single" w:sz="4" w:space="0" w:color="auto"/>
              <w:right w:val="single" w:sz="4" w:space="0" w:color="auto"/>
            </w:tcBorders>
          </w:tcPr>
          <w:p w14:paraId="55392F5B"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DDAA75B" w14:textId="77777777" w:rsidR="00A200F2" w:rsidRPr="001E337B" w:rsidRDefault="00A200F2" w:rsidP="003B41ED">
            <w:pPr>
              <w:jc w:val="left"/>
              <w:rPr>
                <w:sz w:val="20"/>
                <w:szCs w:val="20"/>
                <w:lang w:eastAsia="en-GB"/>
              </w:rPr>
            </w:pPr>
            <w:r w:rsidRPr="001E337B">
              <w:rPr>
                <w:sz w:val="20"/>
                <w:szCs w:val="20"/>
                <w:lang w:eastAsia="en-GB"/>
              </w:rPr>
              <w:t>Inland Basin </w:t>
            </w:r>
          </w:p>
        </w:tc>
        <w:tc>
          <w:tcPr>
            <w:tcW w:w="4301" w:type="dxa"/>
            <w:tcBorders>
              <w:top w:val="single" w:sz="4" w:space="0" w:color="auto"/>
              <w:bottom w:val="single" w:sz="4" w:space="0" w:color="auto"/>
              <w:right w:val="single" w:sz="4" w:space="0" w:color="auto"/>
            </w:tcBorders>
            <w:shd w:val="clear" w:color="auto" w:fill="auto"/>
            <w:hideMark/>
          </w:tcPr>
          <w:p w14:paraId="1852F3C0" w14:textId="77777777" w:rsidR="00A200F2" w:rsidRPr="001E337B" w:rsidRDefault="00A200F2" w:rsidP="003B41ED">
            <w:pPr>
              <w:jc w:val="left"/>
              <w:rPr>
                <w:sz w:val="20"/>
                <w:szCs w:val="20"/>
                <w:lang w:eastAsia="en-GB"/>
              </w:rPr>
            </w:pPr>
            <w:r w:rsidRPr="001E337B">
              <w:rPr>
                <w:sz w:val="20"/>
                <w:szCs w:val="20"/>
                <w:lang w:eastAsia="en-GB"/>
              </w:rPr>
              <w:t>Distinguishes between inland created marshes and those directly on the river edge, exposed to riverine forces. </w:t>
            </w:r>
          </w:p>
        </w:tc>
      </w:tr>
      <w:tr w:rsidR="00A200F2" w:rsidRPr="001E337B" w14:paraId="21F2E621" w14:textId="77777777" w:rsidTr="003B41ED">
        <w:trPr>
          <w:jc w:val="center"/>
        </w:trPr>
        <w:tc>
          <w:tcPr>
            <w:tcW w:w="421" w:type="dxa"/>
            <w:vMerge/>
            <w:tcBorders>
              <w:left w:val="single" w:sz="4" w:space="0" w:color="auto"/>
              <w:right w:val="single" w:sz="4" w:space="0" w:color="auto"/>
            </w:tcBorders>
          </w:tcPr>
          <w:p w14:paraId="46BDCA8F"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A10A5F7" w14:textId="77777777" w:rsidR="00A200F2" w:rsidRPr="001E337B" w:rsidRDefault="00A200F2" w:rsidP="003B41ED">
            <w:pPr>
              <w:jc w:val="left"/>
              <w:rPr>
                <w:sz w:val="20"/>
                <w:szCs w:val="20"/>
                <w:lang w:eastAsia="en-GB"/>
              </w:rPr>
            </w:pPr>
            <w:r w:rsidRPr="001E337B">
              <w:rPr>
                <w:sz w:val="20"/>
                <w:szCs w:val="20"/>
                <w:lang w:eastAsia="en-GB"/>
              </w:rPr>
              <w:t>Project Age </w:t>
            </w:r>
          </w:p>
        </w:tc>
        <w:tc>
          <w:tcPr>
            <w:tcW w:w="4301" w:type="dxa"/>
            <w:tcBorders>
              <w:top w:val="single" w:sz="4" w:space="0" w:color="auto"/>
              <w:bottom w:val="single" w:sz="4" w:space="0" w:color="auto"/>
              <w:right w:val="single" w:sz="4" w:space="0" w:color="auto"/>
            </w:tcBorders>
            <w:shd w:val="clear" w:color="auto" w:fill="auto"/>
            <w:hideMark/>
          </w:tcPr>
          <w:p w14:paraId="6BBBE2A6" w14:textId="77777777" w:rsidR="00A200F2" w:rsidRPr="001E337B" w:rsidRDefault="00A200F2" w:rsidP="003B41ED">
            <w:pPr>
              <w:jc w:val="left"/>
              <w:rPr>
                <w:sz w:val="20"/>
                <w:szCs w:val="20"/>
                <w:lang w:eastAsia="en-GB"/>
              </w:rPr>
            </w:pPr>
            <w:r w:rsidRPr="001E337B">
              <w:rPr>
                <w:sz w:val="20"/>
                <w:szCs w:val="20"/>
                <w:lang w:eastAsia="en-GB"/>
              </w:rPr>
              <w:t>Years since project completion at time of sampling. </w:t>
            </w:r>
          </w:p>
        </w:tc>
      </w:tr>
      <w:tr w:rsidR="00A200F2" w:rsidRPr="001E337B" w14:paraId="542A5C68" w14:textId="77777777" w:rsidTr="003B41ED">
        <w:trPr>
          <w:jc w:val="center"/>
        </w:trPr>
        <w:tc>
          <w:tcPr>
            <w:tcW w:w="421" w:type="dxa"/>
            <w:vMerge/>
            <w:tcBorders>
              <w:left w:val="single" w:sz="4" w:space="0" w:color="auto"/>
              <w:right w:val="single" w:sz="4" w:space="0" w:color="auto"/>
            </w:tcBorders>
          </w:tcPr>
          <w:p w14:paraId="7E734225"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6BD948E" w14:textId="77777777" w:rsidR="00A200F2" w:rsidRPr="001E337B" w:rsidRDefault="00A200F2" w:rsidP="003B41ED">
            <w:pPr>
              <w:jc w:val="left"/>
              <w:rPr>
                <w:sz w:val="20"/>
                <w:szCs w:val="20"/>
                <w:lang w:eastAsia="en-GB"/>
              </w:rPr>
            </w:pPr>
            <w:r w:rsidRPr="001E337B">
              <w:rPr>
                <w:sz w:val="20"/>
                <w:szCs w:val="20"/>
                <w:lang w:eastAsia="en-GB"/>
              </w:rPr>
              <w:t>Percent Edge </w:t>
            </w:r>
          </w:p>
        </w:tc>
        <w:tc>
          <w:tcPr>
            <w:tcW w:w="4301" w:type="dxa"/>
            <w:tcBorders>
              <w:top w:val="single" w:sz="4" w:space="0" w:color="auto"/>
              <w:bottom w:val="single" w:sz="4" w:space="0" w:color="auto"/>
              <w:right w:val="single" w:sz="4" w:space="0" w:color="auto"/>
            </w:tcBorders>
            <w:shd w:val="clear" w:color="auto" w:fill="auto"/>
            <w:hideMark/>
          </w:tcPr>
          <w:p w14:paraId="51F8E307" w14:textId="77777777" w:rsidR="00A200F2" w:rsidRPr="001E337B" w:rsidRDefault="00A200F2" w:rsidP="003B41ED">
            <w:pPr>
              <w:jc w:val="left"/>
              <w:rPr>
                <w:sz w:val="20"/>
                <w:szCs w:val="20"/>
                <w:lang w:eastAsia="en-GB"/>
              </w:rPr>
            </w:pPr>
            <w:r w:rsidRPr="001E337B">
              <w:rPr>
                <w:sz w:val="20"/>
                <w:szCs w:val="20"/>
                <w:lang w:eastAsia="en-GB"/>
              </w:rPr>
              <w:t>The proportion of a project area that is within 5 m of the channel edge, measured using QGIS measurement tools. </w:t>
            </w:r>
          </w:p>
        </w:tc>
      </w:tr>
      <w:tr w:rsidR="00A200F2" w:rsidRPr="001E337B" w14:paraId="199209E9" w14:textId="77777777" w:rsidTr="003B41ED">
        <w:trPr>
          <w:jc w:val="center"/>
        </w:trPr>
        <w:tc>
          <w:tcPr>
            <w:tcW w:w="421" w:type="dxa"/>
            <w:vMerge/>
            <w:tcBorders>
              <w:left w:val="single" w:sz="4" w:space="0" w:color="auto"/>
              <w:right w:val="single" w:sz="4" w:space="0" w:color="auto"/>
            </w:tcBorders>
          </w:tcPr>
          <w:p w14:paraId="7827EBF4"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E93D83E" w14:textId="77777777" w:rsidR="00A200F2" w:rsidRPr="001E337B" w:rsidRDefault="00A200F2" w:rsidP="003B41ED">
            <w:pPr>
              <w:jc w:val="left"/>
              <w:rPr>
                <w:sz w:val="20"/>
                <w:szCs w:val="20"/>
                <w:lang w:eastAsia="en-GB"/>
              </w:rPr>
            </w:pPr>
            <w:r w:rsidRPr="001E337B">
              <w:rPr>
                <w:sz w:val="20"/>
                <w:szCs w:val="20"/>
                <w:lang w:eastAsia="en-GB"/>
              </w:rPr>
              <w:t>Size </w:t>
            </w:r>
          </w:p>
        </w:tc>
        <w:tc>
          <w:tcPr>
            <w:tcW w:w="4301" w:type="dxa"/>
            <w:tcBorders>
              <w:top w:val="single" w:sz="4" w:space="0" w:color="auto"/>
              <w:bottom w:val="single" w:sz="4" w:space="0" w:color="auto"/>
              <w:right w:val="single" w:sz="4" w:space="0" w:color="auto"/>
            </w:tcBorders>
            <w:shd w:val="clear" w:color="auto" w:fill="auto"/>
            <w:hideMark/>
          </w:tcPr>
          <w:p w14:paraId="78DB8BE0" w14:textId="77777777" w:rsidR="00A200F2" w:rsidRPr="001E337B" w:rsidRDefault="00A200F2" w:rsidP="003B41ED">
            <w:pPr>
              <w:jc w:val="left"/>
              <w:rPr>
                <w:sz w:val="20"/>
                <w:szCs w:val="20"/>
                <w:lang w:eastAsia="en-GB"/>
              </w:rPr>
            </w:pPr>
            <w:r w:rsidRPr="001E337B">
              <w:rPr>
                <w:sz w:val="20"/>
                <w:szCs w:val="20"/>
                <w:lang w:eastAsia="en-GB"/>
              </w:rPr>
              <w:t>The total project area in m</w:t>
            </w:r>
            <w:r w:rsidRPr="001E337B">
              <w:rPr>
                <w:sz w:val="20"/>
                <w:szCs w:val="20"/>
                <w:vertAlign w:val="superscript"/>
                <w:lang w:eastAsia="en-GB"/>
              </w:rPr>
              <w:t>2</w:t>
            </w:r>
            <w:r w:rsidRPr="001E337B">
              <w:rPr>
                <w:sz w:val="20"/>
                <w:szCs w:val="20"/>
                <w:lang w:eastAsia="en-GB"/>
              </w:rPr>
              <w:t> </w:t>
            </w:r>
          </w:p>
        </w:tc>
      </w:tr>
      <w:tr w:rsidR="00A200F2" w:rsidRPr="001E337B" w14:paraId="3A6D2417" w14:textId="77777777" w:rsidTr="003B41ED">
        <w:trPr>
          <w:jc w:val="center"/>
        </w:trPr>
        <w:tc>
          <w:tcPr>
            <w:tcW w:w="421" w:type="dxa"/>
            <w:vMerge/>
            <w:tcBorders>
              <w:left w:val="single" w:sz="4" w:space="0" w:color="auto"/>
              <w:right w:val="single" w:sz="4" w:space="0" w:color="auto"/>
            </w:tcBorders>
          </w:tcPr>
          <w:p w14:paraId="1292FB1A"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BB7C48D" w14:textId="77777777" w:rsidR="00A200F2" w:rsidRPr="001E337B" w:rsidRDefault="00A200F2" w:rsidP="003B41ED">
            <w:pPr>
              <w:jc w:val="left"/>
              <w:rPr>
                <w:sz w:val="20"/>
                <w:szCs w:val="20"/>
                <w:lang w:eastAsia="en-GB"/>
              </w:rPr>
            </w:pPr>
            <w:r w:rsidRPr="001E337B">
              <w:rPr>
                <w:sz w:val="20"/>
                <w:szCs w:val="20"/>
                <w:lang w:eastAsia="en-GB"/>
              </w:rPr>
              <w:t>Shear Boom </w:t>
            </w:r>
          </w:p>
        </w:tc>
        <w:tc>
          <w:tcPr>
            <w:tcW w:w="4301" w:type="dxa"/>
            <w:tcBorders>
              <w:top w:val="single" w:sz="4" w:space="0" w:color="auto"/>
              <w:bottom w:val="single" w:sz="4" w:space="0" w:color="auto"/>
              <w:right w:val="single" w:sz="4" w:space="0" w:color="auto"/>
            </w:tcBorders>
            <w:shd w:val="clear" w:color="auto" w:fill="auto"/>
            <w:hideMark/>
          </w:tcPr>
          <w:p w14:paraId="43FC203A" w14:textId="77777777" w:rsidR="00A200F2" w:rsidRPr="001E337B" w:rsidRDefault="00A200F2" w:rsidP="003B41ED">
            <w:pPr>
              <w:jc w:val="left"/>
              <w:rPr>
                <w:sz w:val="20"/>
                <w:szCs w:val="20"/>
                <w:lang w:eastAsia="en-GB"/>
              </w:rPr>
            </w:pPr>
            <w:r w:rsidRPr="001E337B">
              <w:rPr>
                <w:sz w:val="20"/>
                <w:szCs w:val="20"/>
                <w:lang w:eastAsia="en-GB"/>
              </w:rPr>
              <w:t>Indicates whether a functioning shear boom shore protection structure was in place at time of sampling. </w:t>
            </w:r>
          </w:p>
        </w:tc>
      </w:tr>
      <w:tr w:rsidR="00A200F2" w:rsidRPr="001E337B" w14:paraId="0E2B8758" w14:textId="77777777" w:rsidTr="003B41ED">
        <w:trPr>
          <w:jc w:val="center"/>
        </w:trPr>
        <w:tc>
          <w:tcPr>
            <w:tcW w:w="421" w:type="dxa"/>
            <w:vMerge/>
            <w:tcBorders>
              <w:left w:val="single" w:sz="4" w:space="0" w:color="auto"/>
              <w:right w:val="single" w:sz="4" w:space="0" w:color="auto"/>
            </w:tcBorders>
          </w:tcPr>
          <w:p w14:paraId="080E6A17"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C089EC4" w14:textId="77777777" w:rsidR="00A200F2" w:rsidRPr="001E337B" w:rsidRDefault="00A200F2" w:rsidP="003B41ED">
            <w:pPr>
              <w:jc w:val="left"/>
              <w:rPr>
                <w:sz w:val="20"/>
                <w:szCs w:val="20"/>
                <w:lang w:eastAsia="en-GB"/>
              </w:rPr>
            </w:pPr>
            <w:r w:rsidRPr="001E337B">
              <w:rPr>
                <w:sz w:val="20"/>
                <w:szCs w:val="20"/>
                <w:lang w:eastAsia="en-GB"/>
              </w:rPr>
              <w:t>Offshore Structure </w:t>
            </w:r>
          </w:p>
        </w:tc>
        <w:tc>
          <w:tcPr>
            <w:tcW w:w="4301" w:type="dxa"/>
            <w:tcBorders>
              <w:top w:val="single" w:sz="4" w:space="0" w:color="auto"/>
              <w:bottom w:val="single" w:sz="4" w:space="0" w:color="auto"/>
              <w:right w:val="single" w:sz="4" w:space="0" w:color="auto"/>
            </w:tcBorders>
            <w:shd w:val="clear" w:color="auto" w:fill="auto"/>
            <w:hideMark/>
          </w:tcPr>
          <w:p w14:paraId="61BF97B3" w14:textId="77777777" w:rsidR="00A200F2" w:rsidRPr="001E337B" w:rsidRDefault="00A200F2" w:rsidP="003B41ED">
            <w:pPr>
              <w:jc w:val="left"/>
              <w:rPr>
                <w:sz w:val="20"/>
                <w:szCs w:val="20"/>
                <w:lang w:eastAsia="en-GB"/>
              </w:rPr>
            </w:pPr>
            <w:r w:rsidRPr="001E337B">
              <w:rPr>
                <w:sz w:val="20"/>
                <w:szCs w:val="20"/>
                <w:lang w:eastAsia="en-GB"/>
              </w:rPr>
              <w:t>Indicates whether other offshore structures like docks, log storage booms, etc., are present as these could also mitigate wave energy. </w:t>
            </w:r>
          </w:p>
        </w:tc>
      </w:tr>
      <w:tr w:rsidR="00A200F2" w:rsidRPr="001E337B" w14:paraId="41E2A95B" w14:textId="77777777" w:rsidTr="003B41ED">
        <w:trPr>
          <w:jc w:val="center"/>
        </w:trPr>
        <w:tc>
          <w:tcPr>
            <w:tcW w:w="421" w:type="dxa"/>
            <w:vMerge/>
            <w:tcBorders>
              <w:left w:val="single" w:sz="4" w:space="0" w:color="auto"/>
              <w:bottom w:val="single" w:sz="4" w:space="0" w:color="auto"/>
              <w:right w:val="single" w:sz="4" w:space="0" w:color="auto"/>
            </w:tcBorders>
          </w:tcPr>
          <w:p w14:paraId="36F4023A"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4A063AF2" w14:textId="77777777" w:rsidR="00A200F2" w:rsidRPr="001E337B" w:rsidRDefault="00A200F2" w:rsidP="003B41ED">
            <w:pPr>
              <w:jc w:val="left"/>
              <w:rPr>
                <w:sz w:val="20"/>
                <w:szCs w:val="20"/>
                <w:lang w:eastAsia="en-GB"/>
              </w:rPr>
            </w:pPr>
            <w:r w:rsidRPr="001E337B">
              <w:rPr>
                <w:sz w:val="20"/>
                <w:szCs w:val="20"/>
                <w:lang w:eastAsia="en-GB"/>
              </w:rPr>
              <w:t>Log Fence </w:t>
            </w:r>
          </w:p>
        </w:tc>
        <w:tc>
          <w:tcPr>
            <w:tcW w:w="4301" w:type="dxa"/>
            <w:tcBorders>
              <w:top w:val="single" w:sz="4" w:space="0" w:color="auto"/>
              <w:bottom w:val="single" w:sz="4" w:space="0" w:color="auto"/>
              <w:right w:val="single" w:sz="4" w:space="0" w:color="auto"/>
            </w:tcBorders>
            <w:shd w:val="clear" w:color="auto" w:fill="auto"/>
            <w:hideMark/>
          </w:tcPr>
          <w:p w14:paraId="6C102184" w14:textId="77777777" w:rsidR="00A200F2" w:rsidRPr="001E337B" w:rsidRDefault="00A200F2" w:rsidP="003B41ED">
            <w:pPr>
              <w:jc w:val="left"/>
              <w:rPr>
                <w:sz w:val="20"/>
                <w:szCs w:val="20"/>
                <w:lang w:eastAsia="en-GB"/>
              </w:rPr>
            </w:pPr>
            <w:r w:rsidRPr="001E337B">
              <w:rPr>
                <w:sz w:val="20"/>
                <w:szCs w:val="20"/>
                <w:lang w:eastAsia="en-GB"/>
              </w:rPr>
              <w:t>Indicates the presence of a debris control structure, typically placed at the front of protected inland basin designs. </w:t>
            </w:r>
          </w:p>
        </w:tc>
      </w:tr>
    </w:tbl>
    <w:p w14:paraId="2F87F12F" w14:textId="77777777" w:rsidR="00A200F2" w:rsidRDefault="00A200F2" w:rsidP="00A200F2"/>
    <w:p w14:paraId="0D3C6BD9" w14:textId="77777777" w:rsidR="00A200F2" w:rsidRDefault="00A200F2" w:rsidP="00A200F2"/>
    <w:p w14:paraId="62021A27" w14:textId="77777777" w:rsidR="00A200F2" w:rsidRDefault="00A200F2" w:rsidP="00A200F2"/>
    <w:p w14:paraId="05B23E76" w14:textId="77777777" w:rsidR="00A200F2" w:rsidRDefault="00A200F2" w:rsidP="00A200F2"/>
    <w:p w14:paraId="2212E4C0" w14:textId="011FB625" w:rsidR="00A200F2" w:rsidRDefault="00A200F2" w:rsidP="00A200F2">
      <w:pPr>
        <w:pStyle w:val="Heading1"/>
        <w:numPr>
          <w:ilvl w:val="0"/>
          <w:numId w:val="0"/>
        </w:numPr>
        <w:rPr>
          <w:rFonts w:eastAsia="Times New Roman"/>
          <w:lang w:eastAsia="en-GB"/>
        </w:rPr>
      </w:pPr>
      <w:r>
        <w:rPr>
          <w:rFonts w:eastAsia="Times New Roman"/>
          <w:lang w:eastAsia="en-GB"/>
        </w:rPr>
        <w:lastRenderedPageBreak/>
        <w:t>Appendix E. Marsh Recession Model Visualizations</w:t>
      </w:r>
    </w:p>
    <w:p w14:paraId="49DE4FD9" w14:textId="77777777" w:rsidR="00A200F2" w:rsidRDefault="00A200F2" w:rsidP="00A200F2">
      <w:pPr>
        <w:rPr>
          <w:lang w:eastAsia="en-GB"/>
        </w:rPr>
      </w:pPr>
      <w:r>
        <w:rPr>
          <w:rFonts w:eastAsia="Times New Roman"/>
          <w:b/>
          <w:bCs/>
          <w:noProof/>
          <w:color w:val="000000" w:themeColor="text1"/>
          <w:sz w:val="32"/>
          <w:szCs w:val="32"/>
          <w:lang w:eastAsia="en-GB"/>
        </w:rPr>
        <w:drawing>
          <wp:anchor distT="0" distB="0" distL="114300" distR="114300" simplePos="0" relativeHeight="251658297" behindDoc="0" locked="0" layoutInCell="1" allowOverlap="1" wp14:anchorId="189CEFB3" wp14:editId="57A46989">
            <wp:simplePos x="0" y="0"/>
            <wp:positionH relativeFrom="column">
              <wp:posOffset>2847340</wp:posOffset>
            </wp:positionH>
            <wp:positionV relativeFrom="paragraph">
              <wp:posOffset>5367655</wp:posOffset>
            </wp:positionV>
            <wp:extent cx="2339975" cy="2339975"/>
            <wp:effectExtent l="0" t="0" r="0" b="0"/>
            <wp:wrapTopAndBottom/>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3" behindDoc="0" locked="0" layoutInCell="1" allowOverlap="1" wp14:anchorId="59719FDC" wp14:editId="770E94C2">
            <wp:simplePos x="0" y="0"/>
            <wp:positionH relativeFrom="column">
              <wp:posOffset>497205</wp:posOffset>
            </wp:positionH>
            <wp:positionV relativeFrom="paragraph">
              <wp:posOffset>5367655</wp:posOffset>
            </wp:positionV>
            <wp:extent cx="2339975" cy="2339975"/>
            <wp:effectExtent l="0" t="0" r="0" b="0"/>
            <wp:wrapTopAndBottom/>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8" behindDoc="0" locked="0" layoutInCell="1" allowOverlap="1" wp14:anchorId="056DCE84" wp14:editId="60985121">
            <wp:simplePos x="0" y="0"/>
            <wp:positionH relativeFrom="column">
              <wp:posOffset>2812415</wp:posOffset>
            </wp:positionH>
            <wp:positionV relativeFrom="paragraph">
              <wp:posOffset>3400425</wp:posOffset>
            </wp:positionV>
            <wp:extent cx="2339975" cy="2339975"/>
            <wp:effectExtent l="0" t="0" r="0" b="0"/>
            <wp:wrapTopAndBottom/>
            <wp:docPr id="144723456" name="Picture 1447234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descr="Chart, scatt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4" behindDoc="0" locked="0" layoutInCell="1" allowOverlap="1" wp14:anchorId="4E6D3B26" wp14:editId="4F830AAE">
            <wp:simplePos x="0" y="0"/>
            <wp:positionH relativeFrom="column">
              <wp:posOffset>462915</wp:posOffset>
            </wp:positionH>
            <wp:positionV relativeFrom="paragraph">
              <wp:posOffset>3411855</wp:posOffset>
            </wp:positionV>
            <wp:extent cx="2339975" cy="2339975"/>
            <wp:effectExtent l="0" t="0" r="0" b="0"/>
            <wp:wrapTopAndBottom/>
            <wp:docPr id="144723457" name="Picture 1447234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descr="Chart,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9" behindDoc="0" locked="0" layoutInCell="1" allowOverlap="1" wp14:anchorId="713D81EF" wp14:editId="5FAEAE06">
            <wp:simplePos x="0" y="0"/>
            <wp:positionH relativeFrom="column">
              <wp:posOffset>2800985</wp:posOffset>
            </wp:positionH>
            <wp:positionV relativeFrom="paragraph">
              <wp:posOffset>1560195</wp:posOffset>
            </wp:positionV>
            <wp:extent cx="2339975" cy="2339975"/>
            <wp:effectExtent l="0" t="0" r="0" b="0"/>
            <wp:wrapTopAndBottom/>
            <wp:docPr id="144723459" name="Picture 1447234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9" behindDoc="0" locked="0" layoutInCell="1" allowOverlap="1" wp14:anchorId="4B57144A" wp14:editId="66B23B3D">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0">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5" behindDoc="0" locked="0" layoutInCell="1" allowOverlap="1" wp14:anchorId="5E9783A0" wp14:editId="75A1839D">
            <wp:simplePos x="0" y="0"/>
            <wp:positionH relativeFrom="column">
              <wp:posOffset>462915</wp:posOffset>
            </wp:positionH>
            <wp:positionV relativeFrom="paragraph">
              <wp:posOffset>1571625</wp:posOffset>
            </wp:positionV>
            <wp:extent cx="2339975" cy="2339975"/>
            <wp:effectExtent l="0" t="0" r="0" b="0"/>
            <wp:wrapTopAndBottom/>
            <wp:docPr id="144723462" name="Picture 1447234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descr="Chart, scatte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320" behindDoc="0" locked="0" layoutInCell="1" allowOverlap="1" wp14:anchorId="50430CDA" wp14:editId="3750F9E9">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2">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6" behindDoc="0" locked="0" layoutInCell="1" allowOverlap="1" wp14:anchorId="38903D02" wp14:editId="108135A5">
                <wp:simplePos x="0" y="0"/>
                <wp:positionH relativeFrom="column">
                  <wp:posOffset>355600</wp:posOffset>
                </wp:positionH>
                <wp:positionV relativeFrom="paragraph">
                  <wp:posOffset>7905750</wp:posOffset>
                </wp:positionV>
                <wp:extent cx="5156200" cy="6858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56200" cy="685800"/>
                        </a:xfrm>
                        <a:prstGeom prst="rect">
                          <a:avLst/>
                        </a:prstGeom>
                        <a:solidFill>
                          <a:prstClr val="white"/>
                        </a:solidFill>
                        <a:ln>
                          <a:noFill/>
                        </a:ln>
                      </wps:spPr>
                      <wps:txbx>
                        <w:txbxContent>
                          <w:p w14:paraId="751526B3" w14:textId="615DCCE4" w:rsidR="00A200F2" w:rsidRPr="00C04EA9" w:rsidRDefault="00A200F2" w:rsidP="00A200F2">
                            <w:pPr>
                              <w:pStyle w:val="Caption"/>
                            </w:pPr>
                            <w:r w:rsidRPr="00C04EA9">
                              <w:t xml:space="preserve">Figure </w:t>
                            </w:r>
                            <w:r>
                              <w:t>E</w:t>
                            </w:r>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visreg package in R (visreg, ‘visreg’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r w:rsidRPr="00C04EA9">
                              <w:t>Breheny &amp; Burchett 2017)</w:t>
                            </w:r>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03D02" id="Text Box 20" o:spid="_x0000_s1033" type="#_x0000_t202" style="position:absolute;left:0;text-align:left;margin-left:28pt;margin-top:622.5pt;width:406pt;height: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" stroked="f">
                <v:textbox inset="0,0,0,0">
                  <w:txbxContent>
                    <w:p w14:paraId="751526B3" w14:textId="615DCCE4" w:rsidR="00A200F2" w:rsidRPr="00C04EA9" w:rsidRDefault="00A200F2" w:rsidP="00A200F2">
                      <w:pPr>
                        <w:pStyle w:val="Caption"/>
                      </w:pPr>
                      <w:r w:rsidRPr="00C04EA9">
                        <w:t xml:space="preserve">Figure </w:t>
                      </w:r>
                      <w:r>
                        <w:t>E</w:t>
                      </w:r>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r w:rsidRPr="00C04EA9">
                        <w:fldChar w:fldCharType="end"/>
                      </w:r>
                    </w:p>
                  </w:txbxContent>
                </v:textbox>
                <w10:wrap type="topAndBottom"/>
              </v:shape>
            </w:pict>
          </mc:Fallback>
        </mc:AlternateContent>
      </w:r>
    </w:p>
    <w:p w14:paraId="70AA1737" w14:textId="77777777" w:rsidR="00A200F2" w:rsidRDefault="00A200F2" w:rsidP="00A200F2">
      <w:pPr>
        <w:spacing w:line="240" w:lineRule="auto"/>
        <w:jc w:val="left"/>
        <w:rPr>
          <w:rFonts w:eastAsia="Times New Roman"/>
          <w:b/>
          <w:bCs/>
          <w:lang w:eastAsia="en-GB"/>
        </w:rPr>
      </w:pPr>
      <w:r>
        <w:rPr>
          <w:rFonts w:eastAsia="Times New Roman"/>
          <w:lang w:eastAsia="en-GB"/>
        </w:rPr>
        <w:br w:type="page"/>
      </w:r>
    </w:p>
    <w:p w14:paraId="48497B96" w14:textId="77777777" w:rsidR="00A200F2" w:rsidRDefault="00A200F2" w:rsidP="00A200F2">
      <w:pPr>
        <w:keepNext/>
        <w:spacing w:line="240" w:lineRule="auto"/>
        <w:jc w:val="center"/>
      </w:pPr>
      <w:r>
        <w:rPr>
          <w:noProof/>
        </w:rPr>
        <w:lastRenderedPageBreak/>
        <w:drawing>
          <wp:inline distT="0" distB="0" distL="0" distR="0" wp14:anchorId="47F3AC18" wp14:editId="6A1DF48D">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p>
    <w:p w14:paraId="461704D4" w14:textId="3FE38BDF" w:rsidR="00A200F2" w:rsidRDefault="00A200F2" w:rsidP="00A200F2">
      <w:pPr>
        <w:pStyle w:val="Caption"/>
      </w:pPr>
      <w:r w:rsidRPr="00DB3FAF">
        <w:t xml:space="preserve">Figure </w:t>
      </w:r>
      <w:r>
        <w:t>E2</w:t>
      </w:r>
      <w:r w:rsidRPr="00DB3FAF">
        <w:t xml:space="preserve">. </w:t>
      </w:r>
      <w:r>
        <w:t>Cross sectional plo</w:t>
      </w:r>
      <w:r w:rsidRPr="00DB3FAF">
        <w:t xml:space="preserve">t displaying </w:t>
      </w:r>
      <w:r>
        <w:t>the fit of a model with an interaction between % edge habitat and elevation on % recessed marsh.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7C2122F6" w14:textId="77777777" w:rsidR="00A200F2" w:rsidRDefault="00A200F2" w:rsidP="00A200F2">
      <w:pPr>
        <w:spacing w:line="240" w:lineRule="auto"/>
        <w:jc w:val="center"/>
        <w:rPr>
          <w:rFonts w:eastAsia="Times New Roman"/>
          <w:b/>
          <w:bCs/>
          <w:color w:val="000000" w:themeColor="text1"/>
          <w:sz w:val="32"/>
          <w:szCs w:val="32"/>
          <w:lang w:eastAsia="en-GB"/>
        </w:rPr>
      </w:pPr>
      <w:r>
        <w:rPr>
          <w:rFonts w:eastAsia="Times New Roman"/>
          <w:lang w:eastAsia="en-GB"/>
        </w:rPr>
        <w:br w:type="page"/>
      </w:r>
    </w:p>
    <w:p w14:paraId="1E47316E" w14:textId="1ED78781" w:rsidR="00A200F2" w:rsidRDefault="00555CFD" w:rsidP="00A200F2">
      <w:pPr>
        <w:pStyle w:val="Heading1"/>
        <w:numPr>
          <w:ilvl w:val="0"/>
          <w:numId w:val="0"/>
        </w:numPr>
        <w:rPr>
          <w:rFonts w:eastAsia="Times New Roman"/>
          <w:lang w:eastAsia="en-GB"/>
        </w:rPr>
      </w:pPr>
      <w:r>
        <w:rPr>
          <w:rFonts w:eastAsia="Times New Roman"/>
          <w:noProof/>
          <w:lang w:eastAsia="en-GB"/>
        </w:rPr>
        <w:lastRenderedPageBreak/>
        <w:drawing>
          <wp:anchor distT="0" distB="0" distL="114300" distR="114300" simplePos="0" relativeHeight="251658292" behindDoc="0" locked="0" layoutInCell="1" allowOverlap="1" wp14:anchorId="6E68E9FB" wp14:editId="0FB2F1D5">
            <wp:simplePos x="0" y="0"/>
            <wp:positionH relativeFrom="column">
              <wp:posOffset>2946400</wp:posOffset>
            </wp:positionH>
            <wp:positionV relativeFrom="paragraph">
              <wp:posOffset>431800</wp:posOffset>
            </wp:positionV>
            <wp:extent cx="233997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a:blip r:embed="rId44">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1" behindDoc="0" locked="0" layoutInCell="1" allowOverlap="1" wp14:anchorId="7B759E9B" wp14:editId="3307AB2D">
            <wp:simplePos x="0" y="0"/>
            <wp:positionH relativeFrom="column">
              <wp:posOffset>457200</wp:posOffset>
            </wp:positionH>
            <wp:positionV relativeFrom="paragraph">
              <wp:posOffset>431800</wp:posOffset>
            </wp:positionV>
            <wp:extent cx="2339975"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a:blip r:embed="rId4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lang w:eastAsia="en-GB"/>
        </w:rPr>
        <w:t>Appendix F. Relative % Cover Native Model Visualizations</w:t>
      </w:r>
    </w:p>
    <w:p w14:paraId="2C3FF864" w14:textId="4D7633DB" w:rsidR="00A200F2" w:rsidRDefault="00555CFD" w:rsidP="00A200F2">
      <w:pPr>
        <w:rPr>
          <w:lang w:eastAsia="en-GB"/>
        </w:rPr>
      </w:pPr>
      <w:r>
        <w:rPr>
          <w:rFonts w:eastAsia="Times New Roman"/>
          <w:b/>
          <w:bCs/>
          <w:noProof/>
          <w:lang w:eastAsia="en-GB"/>
        </w:rPr>
        <w:drawing>
          <wp:anchor distT="0" distB="0" distL="114300" distR="114300" simplePos="0" relativeHeight="251658287" behindDoc="0" locked="0" layoutInCell="1" allowOverlap="1" wp14:anchorId="1A3BAB47" wp14:editId="4AB04A26">
            <wp:simplePos x="0" y="0"/>
            <wp:positionH relativeFrom="column">
              <wp:posOffset>1651000</wp:posOffset>
            </wp:positionH>
            <wp:positionV relativeFrom="paragraph">
              <wp:posOffset>3896995</wp:posOffset>
            </wp:positionV>
            <wp:extent cx="2339975" cy="2339975"/>
            <wp:effectExtent l="0" t="0" r="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a:blip r:embed="rId4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lang w:eastAsia="en-GB"/>
        </w:rPr>
        <w:drawing>
          <wp:anchor distT="0" distB="0" distL="114300" distR="114300" simplePos="0" relativeHeight="251658290" behindDoc="0" locked="0" layoutInCell="1" allowOverlap="1" wp14:anchorId="26D8AC9E" wp14:editId="1E03899E">
            <wp:simplePos x="0" y="0"/>
            <wp:positionH relativeFrom="column">
              <wp:posOffset>2946400</wp:posOffset>
            </wp:positionH>
            <wp:positionV relativeFrom="paragraph">
              <wp:posOffset>2017395</wp:posOffset>
            </wp:positionV>
            <wp:extent cx="233997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a:blip r:embed="rId4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88" behindDoc="0" locked="0" layoutInCell="1" allowOverlap="1" wp14:anchorId="2A69BBE9" wp14:editId="4AD3AFD6">
            <wp:simplePos x="0" y="0"/>
            <wp:positionH relativeFrom="column">
              <wp:posOffset>457200</wp:posOffset>
            </wp:positionH>
            <wp:positionV relativeFrom="paragraph">
              <wp:posOffset>2017395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4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noProof/>
        </w:rPr>
        <mc:AlternateContent>
          <mc:Choice Requires="wps">
            <w:drawing>
              <wp:anchor distT="0" distB="0" distL="114300" distR="114300" simplePos="0" relativeHeight="251658289" behindDoc="0" locked="0" layoutInCell="1" allowOverlap="1" wp14:anchorId="7C8BCE70" wp14:editId="1A7B9753">
                <wp:simplePos x="0" y="0"/>
                <wp:positionH relativeFrom="column">
                  <wp:posOffset>355600</wp:posOffset>
                </wp:positionH>
                <wp:positionV relativeFrom="paragraph">
                  <wp:posOffset>6378575</wp:posOffset>
                </wp:positionV>
                <wp:extent cx="5156200" cy="5588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156200" cy="558800"/>
                        </a:xfrm>
                        <a:prstGeom prst="rect">
                          <a:avLst/>
                        </a:prstGeom>
                        <a:solidFill>
                          <a:prstClr val="white"/>
                        </a:solidFill>
                        <a:ln>
                          <a:noFill/>
                        </a:ln>
                      </wps:spPr>
                      <wps:txbx>
                        <w:txbxContent>
                          <w:p w14:paraId="46F28152" w14:textId="668A39D7" w:rsidR="00A200F2" w:rsidRPr="00A77784" w:rsidRDefault="00A200F2" w:rsidP="00A200F2">
                            <w:pPr>
                              <w:pStyle w:val="Caption"/>
                              <w:rPr>
                                <w:noProof/>
                                <w:sz w:val="22"/>
                                <w:szCs w:val="22"/>
                              </w:rPr>
                            </w:pPr>
                            <w:r>
                              <w:t xml:space="preserve">Figure F1.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BCE70" id="Text Box 21" o:spid="_x0000_s1034" type="#_x0000_t202" style="position:absolute;left:0;text-align:left;margin-left:28pt;margin-top:502.25pt;width:406pt;height:4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" stroked="f">
                <v:textbox inset="0,0,0,0">
                  <w:txbxContent>
                    <w:p w14:paraId="46F28152" w14:textId="668A39D7" w:rsidR="00A200F2" w:rsidRPr="00A77784" w:rsidRDefault="00A200F2" w:rsidP="00A200F2">
                      <w:pPr>
                        <w:pStyle w:val="Caption"/>
                        <w:rPr>
                          <w:noProof/>
                          <w:sz w:val="22"/>
                          <w:szCs w:val="22"/>
                        </w:rPr>
                      </w:pPr>
                      <w:r>
                        <w:t xml:space="preserve">Figure F1.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p>
    <w:p w14:paraId="2D28ED58" w14:textId="77777777" w:rsidR="00A200F2" w:rsidRDefault="00A200F2" w:rsidP="00A200F2">
      <w:pPr>
        <w:spacing w:line="240" w:lineRule="auto"/>
        <w:jc w:val="left"/>
        <w:rPr>
          <w:rFonts w:eastAsia="Times New Roman"/>
          <w:b/>
          <w:bCs/>
          <w:color w:val="000000" w:themeColor="text1"/>
          <w:sz w:val="32"/>
          <w:szCs w:val="32"/>
          <w:lang w:eastAsia="en-GB"/>
        </w:rPr>
      </w:pPr>
      <w:r>
        <w:rPr>
          <w:rFonts w:eastAsia="Times New Roman"/>
          <w:lang w:eastAsia="en-GB"/>
        </w:rPr>
        <w:br w:type="page"/>
      </w:r>
    </w:p>
    <w:p w14:paraId="16261AB8" w14:textId="77777777" w:rsidR="00A200F2" w:rsidRDefault="00A200F2" w:rsidP="00A200F2">
      <w:pPr>
        <w:keepNext/>
        <w:spacing w:line="240" w:lineRule="auto"/>
        <w:jc w:val="center"/>
      </w:pPr>
      <w:r>
        <w:rPr>
          <w:rFonts w:eastAsia="Times New Roman"/>
          <w:b/>
          <w:bCs/>
          <w:noProof/>
          <w:color w:val="000000" w:themeColor="text1"/>
          <w:sz w:val="32"/>
          <w:szCs w:val="32"/>
          <w:lang w:eastAsia="en-GB"/>
        </w:rPr>
        <w:lastRenderedPageBreak/>
        <w:drawing>
          <wp:inline distT="0" distB="0" distL="0" distR="0" wp14:anchorId="12690FB7" wp14:editId="638C9AAC">
            <wp:extent cx="4569206" cy="2433599"/>
            <wp:effectExtent l="0" t="0" r="3175" b="5080"/>
            <wp:docPr id="144723469" name="Picture 1447234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r>
        <w:rPr>
          <w:rFonts w:eastAsia="Times New Roman"/>
          <w:b/>
          <w:bCs/>
          <w:noProof/>
          <w:color w:val="000000" w:themeColor="text1"/>
          <w:sz w:val="32"/>
          <w:szCs w:val="32"/>
          <w:lang w:eastAsia="en-GB"/>
        </w:rPr>
        <w:drawing>
          <wp:inline distT="0" distB="0" distL="0" distR="0" wp14:anchorId="2416A55B" wp14:editId="13D26AFA">
            <wp:extent cx="4569206" cy="2433599"/>
            <wp:effectExtent l="0" t="0" r="3175" b="5080"/>
            <wp:docPr id="144723470" name="Picture 1447234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p>
    <w:p w14:paraId="4EDBBED6" w14:textId="4BFBA25E" w:rsidR="00A200F2" w:rsidRDefault="00A200F2" w:rsidP="00A200F2">
      <w:pPr>
        <w:pStyle w:val="Caption"/>
      </w:pPr>
      <w:r>
        <w:t>Figure F2.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5F350835" w14:textId="77777777" w:rsidR="00A200F2" w:rsidRDefault="00A200F2" w:rsidP="00A200F2">
      <w:pPr>
        <w:spacing w:line="240" w:lineRule="auto"/>
        <w:jc w:val="center"/>
        <w:rPr>
          <w:rFonts w:eastAsia="Times New Roman"/>
          <w:lang w:eastAsia="en-GB"/>
        </w:rPr>
      </w:pPr>
    </w:p>
    <w:p w14:paraId="1088CBBF" w14:textId="77777777" w:rsidR="00A200F2" w:rsidRDefault="00A200F2" w:rsidP="00A200F2">
      <w:pPr>
        <w:spacing w:line="240" w:lineRule="auto"/>
        <w:jc w:val="center"/>
        <w:rPr>
          <w:rFonts w:eastAsia="Times New Roman"/>
          <w:lang w:eastAsia="en-GB"/>
        </w:rPr>
      </w:pPr>
    </w:p>
    <w:p w14:paraId="6AFD26D7" w14:textId="77777777" w:rsidR="00A200F2" w:rsidRDefault="00A200F2" w:rsidP="00A200F2">
      <w:pPr>
        <w:pStyle w:val="Heading1"/>
        <w:numPr>
          <w:ilvl w:val="0"/>
          <w:numId w:val="0"/>
        </w:numPr>
        <w:rPr>
          <w:rFonts w:eastAsia="Times New Roman"/>
          <w:lang w:eastAsia="en-GB"/>
        </w:rPr>
      </w:pPr>
    </w:p>
    <w:p w14:paraId="0CC7F8C0" w14:textId="77777777" w:rsidR="00A200F2" w:rsidRDefault="00A200F2" w:rsidP="00A200F2">
      <w:pPr>
        <w:pStyle w:val="Heading1"/>
        <w:numPr>
          <w:ilvl w:val="0"/>
          <w:numId w:val="0"/>
        </w:numPr>
        <w:rPr>
          <w:rFonts w:eastAsia="Times New Roman"/>
          <w:lang w:eastAsia="en-GB"/>
        </w:rPr>
      </w:pPr>
    </w:p>
    <w:p w14:paraId="6E9E8DED" w14:textId="77777777" w:rsidR="00A200F2" w:rsidRDefault="00A200F2" w:rsidP="00A200F2">
      <w:pPr>
        <w:pStyle w:val="Heading1"/>
        <w:numPr>
          <w:ilvl w:val="0"/>
          <w:numId w:val="0"/>
        </w:numPr>
        <w:rPr>
          <w:rFonts w:eastAsia="Times New Roman"/>
          <w:lang w:eastAsia="en-GB"/>
        </w:rPr>
      </w:pPr>
    </w:p>
    <w:p w14:paraId="53B7B56E" w14:textId="77777777" w:rsidR="00A200F2" w:rsidRDefault="00A200F2" w:rsidP="00A200F2">
      <w:pPr>
        <w:pStyle w:val="Heading1"/>
        <w:numPr>
          <w:ilvl w:val="0"/>
          <w:numId w:val="0"/>
        </w:numPr>
        <w:rPr>
          <w:rFonts w:eastAsia="Times New Roman"/>
          <w:lang w:eastAsia="en-GB"/>
        </w:rPr>
      </w:pPr>
    </w:p>
    <w:p w14:paraId="49B83260" w14:textId="77777777" w:rsidR="00A200F2" w:rsidRPr="0082724B" w:rsidRDefault="00A200F2" w:rsidP="00A200F2">
      <w:pPr>
        <w:rPr>
          <w:lang w:eastAsia="en-GB"/>
        </w:rPr>
      </w:pPr>
    </w:p>
    <w:p w14:paraId="3A71588E" w14:textId="77777777" w:rsidR="00A200F2" w:rsidRDefault="00A200F2" w:rsidP="00A200F2">
      <w:pPr>
        <w:rPr>
          <w:lang w:eastAsia="en-GB"/>
        </w:rPr>
      </w:pPr>
    </w:p>
    <w:p w14:paraId="295F0499" w14:textId="77777777" w:rsidR="00A200F2" w:rsidRDefault="00A200F2" w:rsidP="00A200F2">
      <w:pPr>
        <w:rPr>
          <w:lang w:eastAsia="en-GB"/>
        </w:rPr>
      </w:pPr>
    </w:p>
    <w:p w14:paraId="3D402039" w14:textId="77777777" w:rsidR="00A200F2" w:rsidRPr="0082724B" w:rsidRDefault="00A200F2" w:rsidP="00A200F2">
      <w:pPr>
        <w:rPr>
          <w:lang w:eastAsia="en-GB"/>
        </w:rPr>
      </w:pPr>
    </w:p>
    <w:p w14:paraId="6020FEDA" w14:textId="3CC552C5" w:rsidR="00A200F2" w:rsidRDefault="00A200F2" w:rsidP="00A200F2">
      <w:pPr>
        <w:pStyle w:val="Heading1"/>
        <w:numPr>
          <w:ilvl w:val="0"/>
          <w:numId w:val="0"/>
        </w:numPr>
        <w:rPr>
          <w:rFonts w:eastAsia="Times New Roman"/>
          <w:lang w:eastAsia="en-GB"/>
        </w:rPr>
      </w:pPr>
      <w:r>
        <w:rPr>
          <w:rFonts w:eastAsia="Times New Roman"/>
          <w:lang w:eastAsia="en-GB"/>
        </w:rPr>
        <w:lastRenderedPageBreak/>
        <w:t>Appendix G. Native Richness Model Visualizations</w:t>
      </w:r>
    </w:p>
    <w:p w14:paraId="6CDDCA5C" w14:textId="24DB8CA3" w:rsidR="00A200F2" w:rsidRDefault="00A200F2" w:rsidP="00A200F2">
      <w:pPr>
        <w:pStyle w:val="Heading1"/>
        <w:numPr>
          <w:ilvl w:val="0"/>
          <w:numId w:val="0"/>
        </w:numPr>
        <w:rPr>
          <w:rFonts w:eastAsia="Times New Roman"/>
          <w:b w:val="0"/>
          <w:bCs w:val="0"/>
          <w:lang w:eastAsia="en-GB"/>
        </w:rPr>
      </w:pPr>
      <w:r>
        <w:rPr>
          <w:rFonts w:eastAsia="Times New Roman"/>
          <w:noProof/>
          <w:lang w:eastAsia="en-GB"/>
        </w:rPr>
        <w:drawing>
          <wp:anchor distT="0" distB="0" distL="114300" distR="114300" simplePos="0" relativeHeight="251658300" behindDoc="0" locked="0" layoutInCell="1" allowOverlap="1" wp14:anchorId="0A5EC746" wp14:editId="710F82B9">
            <wp:simplePos x="0" y="0"/>
            <wp:positionH relativeFrom="column">
              <wp:posOffset>1701165</wp:posOffset>
            </wp:positionH>
            <wp:positionV relativeFrom="paragraph">
              <wp:posOffset>3717925</wp:posOffset>
            </wp:positionV>
            <wp:extent cx="2339975" cy="1861185"/>
            <wp:effectExtent l="0" t="0" r="0" b="5715"/>
            <wp:wrapTopAndBottom/>
            <wp:docPr id="144723471" name="Picture 1447234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rotWithShape="1">
                    <a:blip r:embed="rId51">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2" behindDoc="0" locked="0" layoutInCell="1" allowOverlap="1" wp14:anchorId="7B16D92E" wp14:editId="3696C228">
            <wp:simplePos x="0" y="0"/>
            <wp:positionH relativeFrom="column">
              <wp:posOffset>1209723</wp:posOffset>
            </wp:positionH>
            <wp:positionV relativeFrom="paragraph">
              <wp:posOffset>5920740</wp:posOffset>
            </wp:positionV>
            <wp:extent cx="3801745" cy="2025015"/>
            <wp:effectExtent l="0" t="0" r="0" b="0"/>
            <wp:wrapTopAndBottom/>
            <wp:docPr id="144723472" name="Picture 1447234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01745" cy="2025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01" behindDoc="0" locked="0" layoutInCell="1" allowOverlap="1" wp14:anchorId="50A34987" wp14:editId="2348A772">
                <wp:simplePos x="0" y="0"/>
                <wp:positionH relativeFrom="column">
                  <wp:posOffset>454025</wp:posOffset>
                </wp:positionH>
                <wp:positionV relativeFrom="paragraph">
                  <wp:posOffset>5462368</wp:posOffset>
                </wp:positionV>
                <wp:extent cx="5245100" cy="55880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245100" cy="558800"/>
                        </a:xfrm>
                        <a:prstGeom prst="rect">
                          <a:avLst/>
                        </a:prstGeom>
                        <a:solidFill>
                          <a:prstClr val="white"/>
                        </a:solidFill>
                        <a:ln>
                          <a:noFill/>
                        </a:ln>
                      </wps:spPr>
                      <wps:txbx>
                        <w:txbxContent>
                          <w:p w14:paraId="2B311142" w14:textId="5FD9E656" w:rsidR="00A200F2" w:rsidRPr="00A77784" w:rsidRDefault="00A200F2" w:rsidP="00A200F2">
                            <w:pPr>
                              <w:pStyle w:val="Caption"/>
                              <w:rPr>
                                <w:noProof/>
                                <w:sz w:val="22"/>
                                <w:szCs w:val="22"/>
                              </w:rPr>
                            </w:pPr>
                            <w:r>
                              <w:t xml:space="preserve">Figure G1.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34987" id="Text Box 22" o:spid="_x0000_s1035" type="#_x0000_t202" style="position:absolute;left:0;text-align:left;margin-left:35.75pt;margin-top:430.1pt;width:413pt;height: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" stroked="f">
                <v:textbox inset="0,0,0,0">
                  <w:txbxContent>
                    <w:p w14:paraId="2B311142" w14:textId="5FD9E656" w:rsidR="00A200F2" w:rsidRPr="00A77784" w:rsidRDefault="00A200F2" w:rsidP="00A200F2">
                      <w:pPr>
                        <w:pStyle w:val="Caption"/>
                        <w:rPr>
                          <w:noProof/>
                          <w:sz w:val="22"/>
                          <w:szCs w:val="22"/>
                        </w:rPr>
                      </w:pPr>
                      <w:r>
                        <w:t xml:space="preserve">Figure G1.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05" behindDoc="0" locked="0" layoutInCell="1" allowOverlap="1" wp14:anchorId="354C8D5E" wp14:editId="54D81787">
            <wp:simplePos x="0" y="0"/>
            <wp:positionH relativeFrom="column">
              <wp:posOffset>514350</wp:posOffset>
            </wp:positionH>
            <wp:positionV relativeFrom="paragraph">
              <wp:posOffset>1894205</wp:posOffset>
            </wp:positionV>
            <wp:extent cx="2339975" cy="1861185"/>
            <wp:effectExtent l="0" t="0" r="0" b="5715"/>
            <wp:wrapTopAndBottom/>
            <wp:docPr id="144723473" name="Picture 1447234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53">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4" behindDoc="0" locked="0" layoutInCell="1" allowOverlap="1" wp14:anchorId="010B81B8" wp14:editId="317C23FF">
            <wp:simplePos x="0" y="0"/>
            <wp:positionH relativeFrom="column">
              <wp:posOffset>2855595</wp:posOffset>
            </wp:positionH>
            <wp:positionV relativeFrom="paragraph">
              <wp:posOffset>19685</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3" behindDoc="0" locked="0" layoutInCell="1" allowOverlap="1" wp14:anchorId="027DB14D" wp14:editId="2B0796C7">
            <wp:simplePos x="0" y="0"/>
            <wp:positionH relativeFrom="column">
              <wp:posOffset>506095</wp:posOffset>
            </wp:positionH>
            <wp:positionV relativeFrom="paragraph">
              <wp:posOffset>19685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02" behindDoc="0" locked="0" layoutInCell="1" allowOverlap="1" wp14:anchorId="5D300A2D" wp14:editId="17034A30">
            <wp:simplePos x="0" y="0"/>
            <wp:positionH relativeFrom="column">
              <wp:posOffset>2883535</wp:posOffset>
            </wp:positionH>
            <wp:positionV relativeFrom="paragraph">
              <wp:posOffset>1892300</wp:posOffset>
            </wp:positionV>
            <wp:extent cx="2339975" cy="1861185"/>
            <wp:effectExtent l="0" t="0" r="0" b="5715"/>
            <wp:wrapTopAndBottom/>
            <wp:docPr id="144723476" name="Picture 1447234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3" behindDoc="0" locked="0" layoutInCell="1" allowOverlap="1" wp14:anchorId="7441C988" wp14:editId="1ADD6C28">
                <wp:simplePos x="0" y="0"/>
                <wp:positionH relativeFrom="column">
                  <wp:posOffset>520065</wp:posOffset>
                </wp:positionH>
                <wp:positionV relativeFrom="paragraph">
                  <wp:posOffset>8157845</wp:posOffset>
                </wp:positionV>
                <wp:extent cx="5092065" cy="635"/>
                <wp:effectExtent l="0" t="0" r="635" b="0"/>
                <wp:wrapTopAndBottom/>
                <wp:docPr id="40" name="Text Box 40"/>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202C382B" w14:textId="057FBB13" w:rsidR="00A200F2" w:rsidRPr="00504849" w:rsidRDefault="00A200F2" w:rsidP="00A200F2">
                            <w:pPr>
                              <w:pStyle w:val="Caption"/>
                              <w:rPr>
                                <w:rFonts w:eastAsia="Times New Roman"/>
                                <w:b/>
                                <w:bCs/>
                                <w:noProof/>
                                <w:color w:val="000000" w:themeColor="text1"/>
                              </w:rPr>
                            </w:pPr>
                            <w:r>
                              <w:t>Figure G2.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1C988" id="Text Box 40" o:spid="_x0000_s1036" type="#_x0000_t202" style="position:absolute;left:0;text-align:left;margin-left:40.95pt;margin-top:642.35pt;width:400.95pt;height:.05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" stroked="f">
                <v:textbox style="mso-fit-shape-to-text:t" inset="0,0,0,0">
                  <w:txbxContent>
                    <w:p w14:paraId="202C382B" w14:textId="057FBB13" w:rsidR="00A200F2" w:rsidRPr="00504849" w:rsidRDefault="00A200F2" w:rsidP="00A200F2">
                      <w:pPr>
                        <w:pStyle w:val="Caption"/>
                        <w:rPr>
                          <w:rFonts w:eastAsia="Times New Roman"/>
                          <w:b/>
                          <w:bCs/>
                          <w:noProof/>
                          <w:color w:val="000000" w:themeColor="text1"/>
                        </w:rPr>
                      </w:pPr>
                      <w:r>
                        <w:t>Figure G2.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rFonts w:eastAsia="Times New Roman"/>
          <w:lang w:eastAsia="en-GB"/>
        </w:rPr>
        <w:br w:type="page"/>
      </w:r>
      <w:r w:rsidRPr="0082724B">
        <w:rPr>
          <w:rFonts w:eastAsia="Times New Roman"/>
          <w:noProof/>
          <w:lang w:eastAsia="en-GB"/>
        </w:rPr>
        <w:lastRenderedPageBreak/>
        <w:drawing>
          <wp:anchor distT="0" distB="0" distL="114300" distR="114300" simplePos="0" relativeHeight="251658309" behindDoc="0" locked="0" layoutInCell="1" allowOverlap="1" wp14:anchorId="3B8AF6D9" wp14:editId="22E04A2C">
            <wp:simplePos x="0" y="0"/>
            <wp:positionH relativeFrom="column">
              <wp:posOffset>1541780</wp:posOffset>
            </wp:positionH>
            <wp:positionV relativeFrom="paragraph">
              <wp:posOffset>3905250</wp:posOffset>
            </wp:positionV>
            <wp:extent cx="2339975" cy="1846580"/>
            <wp:effectExtent l="0" t="0" r="0" b="0"/>
            <wp:wrapTopAndBottom/>
            <wp:docPr id="144723477" name="Picture 1447234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rotWithShape="1">
                    <a:blip r:embed="rId51">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4" behindDoc="0" locked="0" layoutInCell="1" allowOverlap="1" wp14:anchorId="1993B58C" wp14:editId="52A86991">
            <wp:simplePos x="0" y="0"/>
            <wp:positionH relativeFrom="column">
              <wp:posOffset>1181100</wp:posOffset>
            </wp:positionH>
            <wp:positionV relativeFrom="paragraph">
              <wp:posOffset>6245860</wp:posOffset>
            </wp:positionV>
            <wp:extent cx="3801745" cy="2024380"/>
            <wp:effectExtent l="0" t="0" r="0" b="0"/>
            <wp:wrapTopAndBottom/>
            <wp:docPr id="144723478" name="Picture 1447234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801745" cy="20243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5" behindDoc="0" locked="0" layoutInCell="1" allowOverlap="1" wp14:anchorId="21E6B1E0" wp14:editId="2A429BD1">
                <wp:simplePos x="0" y="0"/>
                <wp:positionH relativeFrom="column">
                  <wp:posOffset>337185</wp:posOffset>
                </wp:positionH>
                <wp:positionV relativeFrom="paragraph">
                  <wp:posOffset>8311613</wp:posOffset>
                </wp:positionV>
                <wp:extent cx="5247005" cy="5486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247005" cy="548640"/>
                        </a:xfrm>
                        <a:prstGeom prst="rect">
                          <a:avLst/>
                        </a:prstGeom>
                        <a:solidFill>
                          <a:prstClr val="white"/>
                        </a:solidFill>
                        <a:ln>
                          <a:noFill/>
                        </a:ln>
                      </wps:spPr>
                      <wps:txbx>
                        <w:txbxContent>
                          <w:p w14:paraId="78849A66" w14:textId="1038734A" w:rsidR="00A200F2" w:rsidRPr="00972E5C" w:rsidRDefault="00A200F2" w:rsidP="00A200F2">
                            <w:pPr>
                              <w:pStyle w:val="Caption"/>
                              <w:rPr>
                                <w:rFonts w:eastAsia="Times New Roman"/>
                                <w:b/>
                                <w:bCs/>
                                <w:noProof/>
                                <w:color w:val="000000" w:themeColor="text1"/>
                              </w:rPr>
                            </w:pPr>
                            <w:r>
                              <w:t>Figure H2.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B1E0" id="Text Box 43" o:spid="_x0000_s1037" type="#_x0000_t202" style="position:absolute;left:0;text-align:left;margin-left:26.55pt;margin-top:654.45pt;width:413.15pt;height:43.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" stroked="f">
                <v:textbox inset="0,0,0,0">
                  <w:txbxContent>
                    <w:p w14:paraId="78849A66" w14:textId="1038734A" w:rsidR="00A200F2" w:rsidRPr="00972E5C" w:rsidRDefault="00A200F2" w:rsidP="00A200F2">
                      <w:pPr>
                        <w:pStyle w:val="Caption"/>
                        <w:rPr>
                          <w:rFonts w:eastAsia="Times New Roman"/>
                          <w:b/>
                          <w:bCs/>
                          <w:noProof/>
                          <w:color w:val="000000" w:themeColor="text1"/>
                        </w:rPr>
                      </w:pPr>
                      <w:r>
                        <w:t>Figure H2.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noProof/>
        </w:rPr>
        <mc:AlternateContent>
          <mc:Choice Requires="wps">
            <w:drawing>
              <wp:anchor distT="0" distB="0" distL="114300" distR="114300" simplePos="0" relativeHeight="251658306" behindDoc="0" locked="0" layoutInCell="1" allowOverlap="1" wp14:anchorId="586078AA" wp14:editId="08020680">
                <wp:simplePos x="0" y="0"/>
                <wp:positionH relativeFrom="column">
                  <wp:posOffset>337185</wp:posOffset>
                </wp:positionH>
                <wp:positionV relativeFrom="paragraph">
                  <wp:posOffset>5736053</wp:posOffset>
                </wp:positionV>
                <wp:extent cx="5247005" cy="464185"/>
                <wp:effectExtent l="0" t="0" r="0" b="5715"/>
                <wp:wrapTopAndBottom/>
                <wp:docPr id="47" name="Text Box 47"/>
                <wp:cNvGraphicFramePr/>
                <a:graphic xmlns:a="http://schemas.openxmlformats.org/drawingml/2006/main">
                  <a:graphicData uri="http://schemas.microsoft.com/office/word/2010/wordprocessingShape">
                    <wps:wsp>
                      <wps:cNvSpPr txBox="1"/>
                      <wps:spPr>
                        <a:xfrm>
                          <a:off x="0" y="0"/>
                          <a:ext cx="5247005" cy="464185"/>
                        </a:xfrm>
                        <a:prstGeom prst="rect">
                          <a:avLst/>
                        </a:prstGeom>
                        <a:solidFill>
                          <a:prstClr val="white"/>
                        </a:solidFill>
                        <a:ln>
                          <a:noFill/>
                        </a:ln>
                      </wps:spPr>
                      <wps:txbx>
                        <w:txbxContent>
                          <w:p w14:paraId="1047A414" w14:textId="60AB97E0" w:rsidR="00A200F2" w:rsidRPr="0082724B" w:rsidRDefault="00A200F2" w:rsidP="00A200F2">
                            <w:pPr>
                              <w:pStyle w:val="Caption"/>
                              <w:rPr>
                                <w:rFonts w:eastAsia="Times New Roman"/>
                                <w:sz w:val="22"/>
                                <w:szCs w:val="22"/>
                                <w:lang w:val="en-US"/>
                              </w:rPr>
                            </w:pPr>
                            <w:r>
                              <w:rPr>
                                <w:lang w:val="en-US"/>
                              </w:rPr>
                              <w:t xml:space="preserve">Figure H1.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078AA" id="Text Box 47" o:spid="_x0000_s1038" type="#_x0000_t202" style="position:absolute;left:0;text-align:left;margin-left:26.55pt;margin-top:451.65pt;width:413.15pt;height:36.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" stroked="f">
                <v:textbox inset="0,0,0,0">
                  <w:txbxContent>
                    <w:p w14:paraId="1047A414" w14:textId="60AB97E0" w:rsidR="00A200F2" w:rsidRPr="0082724B" w:rsidRDefault="00A200F2" w:rsidP="00A200F2">
                      <w:pPr>
                        <w:pStyle w:val="Caption"/>
                        <w:rPr>
                          <w:rFonts w:eastAsia="Times New Roman"/>
                          <w:sz w:val="22"/>
                          <w:szCs w:val="22"/>
                          <w:lang w:val="en-US"/>
                        </w:rPr>
                      </w:pPr>
                      <w:r>
                        <w:rPr>
                          <w:lang w:val="en-US"/>
                        </w:rPr>
                        <w:t xml:space="preserve">Figure H1.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v:textbox>
                <w10:wrap type="topAndBottom"/>
              </v:shape>
            </w:pict>
          </mc:Fallback>
        </mc:AlternateContent>
      </w:r>
      <w:r w:rsidRPr="0082724B">
        <w:rPr>
          <w:rFonts w:eastAsia="Times New Roman"/>
          <w:noProof/>
          <w:lang w:eastAsia="en-GB"/>
        </w:rPr>
        <w:drawing>
          <wp:anchor distT="0" distB="0" distL="114300" distR="114300" simplePos="0" relativeHeight="251658311" behindDoc="0" locked="0" layoutInCell="1" allowOverlap="1" wp14:anchorId="50C00FD3" wp14:editId="732BFBBF">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0" behindDoc="0" locked="0" layoutInCell="1" allowOverlap="1" wp14:anchorId="7965D661" wp14:editId="52DE3B27">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53">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8" behindDoc="0" locked="0" layoutInCell="1" allowOverlap="1" wp14:anchorId="32902102" wp14:editId="5E4F1B66">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7" behindDoc="0" locked="0" layoutInCell="1" allowOverlap="1" wp14:anchorId="1BDAF172" wp14:editId="396D70A4">
            <wp:simplePos x="0" y="0"/>
            <wp:positionH relativeFrom="column">
              <wp:posOffset>308610</wp:posOffset>
            </wp:positionH>
            <wp:positionV relativeFrom="paragraph">
              <wp:posOffset>349885</wp:posOffset>
            </wp:positionV>
            <wp:extent cx="2339975" cy="1846580"/>
            <wp:effectExtent l="0" t="0" r="0"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lang w:eastAsia="en-GB"/>
        </w:rPr>
        <w:t>Appendix H. Non-Native Richness Model Visualizations</w:t>
      </w:r>
    </w:p>
    <w:p w14:paraId="13A90B1C" w14:textId="368FEC6C" w:rsidR="00A200F2" w:rsidRPr="0099294D" w:rsidRDefault="00A200F2" w:rsidP="00A200F2">
      <w:pPr>
        <w:pStyle w:val="Heading1"/>
        <w:numPr>
          <w:ilvl w:val="0"/>
          <w:numId w:val="0"/>
        </w:numPr>
        <w:rPr>
          <w:rFonts w:ascii="Segoe UI" w:eastAsia="Times New Roman" w:hAnsi="Segoe UI" w:cs="Segoe UI"/>
          <w:sz w:val="18"/>
          <w:szCs w:val="18"/>
          <w:lang w:val="en-US" w:eastAsia="en-GB"/>
        </w:rPr>
      </w:pPr>
      <w:r w:rsidRPr="0099294D">
        <w:rPr>
          <w:rFonts w:eastAsia="Times New Roman"/>
          <w:lang w:eastAsia="en-GB"/>
        </w:rPr>
        <w:lastRenderedPageBreak/>
        <w:t xml:space="preserve">Appendix </w:t>
      </w:r>
      <w:r>
        <w:rPr>
          <w:rFonts w:eastAsia="Times New Roman"/>
          <w:lang w:eastAsia="en-GB"/>
        </w:rPr>
        <w:t>I</w:t>
      </w:r>
      <w:r w:rsidRPr="0099294D">
        <w:rPr>
          <w:rFonts w:eastAsia="Times New Roman"/>
          <w:lang w:eastAsia="en-GB"/>
        </w:rPr>
        <w:t>. Vegetation Survey Plant List</w:t>
      </w:r>
      <w:r w:rsidRPr="0099294D">
        <w:rPr>
          <w:rFonts w:eastAsia="Times New Roman"/>
          <w:lang w:val="en-US" w:eastAsia="en-GB"/>
        </w:rPr>
        <w:t> </w:t>
      </w:r>
    </w:p>
    <w:p w14:paraId="571BE300" w14:textId="77777777" w:rsidR="00A200F2" w:rsidRDefault="00A200F2" w:rsidP="00A200F2">
      <w:pPr>
        <w:pStyle w:val="Caption"/>
        <w:keepNext/>
      </w:pPr>
    </w:p>
    <w:p w14:paraId="63E048D2" w14:textId="60D499A9" w:rsidR="00A200F2" w:rsidRDefault="00A200F2" w:rsidP="00A200F2">
      <w:pPr>
        <w:pStyle w:val="Caption"/>
        <w:keepNext/>
      </w:pPr>
      <w:r>
        <w:t xml:space="preserve">Table I1. </w:t>
      </w:r>
      <w:r w:rsidRPr="0099294D">
        <w:rPr>
          <w:lang w:eastAsia="en-GB"/>
        </w:rPr>
        <w:t>A complete list of</w:t>
      </w:r>
      <w:r>
        <w:rPr>
          <w:lang w:eastAsia="en-GB"/>
        </w:rPr>
        <w:t xml:space="preserve"> macrophytes</w:t>
      </w:r>
      <w:r w:rsidRPr="0099294D">
        <w:rPr>
          <w:lang w:eastAsia="en-GB"/>
        </w:rPr>
        <w:t xml:space="preserve"> observed during </w:t>
      </w:r>
      <w:r>
        <w:rPr>
          <w:lang w:eastAsia="en-GB"/>
        </w:rPr>
        <w:t xml:space="preserve">2015 and </w:t>
      </w:r>
      <w:r w:rsidRPr="0099294D">
        <w:rPr>
          <w:lang w:eastAsia="en-GB"/>
        </w:rPr>
        <w:t>2021 vegetation surveys with accompanying origin status (N = Native, E = Exotic, I = Invasive). For cryptic species where origin could not be determined, origin status is ‘U’.</w:t>
      </w:r>
      <w:r w:rsidRPr="0099294D">
        <w:rPr>
          <w:lang w:val="en-US" w:eastAsia="en-GB"/>
        </w:rPr>
        <w:t> </w:t>
      </w:r>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
      <w:tr w:rsidR="00A200F2" w:rsidRPr="002C2EA9" w14:paraId="10704CB8" w14:textId="77777777" w:rsidTr="003B41ED">
        <w:trPr>
          <w:trHeight w:hRule="exact" w:val="227"/>
        </w:trPr>
        <w:tc>
          <w:tcPr>
            <w:tcW w:w="3119" w:type="dxa"/>
            <w:tcBorders>
              <w:bottom w:val="single" w:sz="4" w:space="0" w:color="auto"/>
            </w:tcBorders>
            <w:shd w:val="clear" w:color="auto" w:fill="auto"/>
            <w:hideMark/>
          </w:tcPr>
          <w:p w14:paraId="2E56879E" w14:textId="77777777" w:rsidR="00A200F2" w:rsidRPr="002C2EA9" w:rsidRDefault="00A200F2" w:rsidP="003B41ED">
            <w:pPr>
              <w:spacing w:line="240" w:lineRule="auto"/>
              <w:rPr>
                <w:sz w:val="18"/>
                <w:szCs w:val="18"/>
                <w:lang w:val="en-US" w:eastAsia="en-GB"/>
              </w:rPr>
            </w:pPr>
            <w:r w:rsidRPr="002C2EA9">
              <w:rPr>
                <w:b/>
                <w:bCs/>
                <w:sz w:val="18"/>
                <w:szCs w:val="18"/>
                <w:lang w:val="en-US" w:eastAsia="en-GB"/>
              </w:rPr>
              <w:t>Species</w:t>
            </w:r>
            <w:r w:rsidRPr="002C2EA9">
              <w:rPr>
                <w:sz w:val="18"/>
                <w:szCs w:val="18"/>
                <w:lang w:val="en-US" w:eastAsia="en-GB"/>
              </w:rPr>
              <w:t> </w:t>
            </w:r>
          </w:p>
        </w:tc>
        <w:tc>
          <w:tcPr>
            <w:tcW w:w="2941" w:type="dxa"/>
            <w:tcBorders>
              <w:bottom w:val="single" w:sz="4" w:space="0" w:color="auto"/>
            </w:tcBorders>
            <w:shd w:val="clear" w:color="auto" w:fill="auto"/>
            <w:hideMark/>
          </w:tcPr>
          <w:p w14:paraId="489D7E62" w14:textId="77777777" w:rsidR="00A200F2" w:rsidRPr="002C2EA9" w:rsidRDefault="00A200F2" w:rsidP="003B41ED">
            <w:pPr>
              <w:spacing w:line="240" w:lineRule="auto"/>
              <w:rPr>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hideMark/>
          </w:tcPr>
          <w:p w14:paraId="5D06421A"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5422CABE" w14:textId="77777777" w:rsidR="00A200F2" w:rsidRPr="002C2EA9" w:rsidRDefault="00A200F2" w:rsidP="003B41ED">
            <w:pPr>
              <w:spacing w:line="240" w:lineRule="auto"/>
              <w:jc w:val="center"/>
              <w:rPr>
                <w:b/>
                <w:bCs/>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55C8B90F" w14:textId="77777777" w:rsidR="00A200F2" w:rsidRPr="002C2EA9" w:rsidRDefault="00A200F2" w:rsidP="003B41ED">
            <w:pPr>
              <w:spacing w:line="240" w:lineRule="auto"/>
              <w:jc w:val="center"/>
              <w:rPr>
                <w:b/>
                <w:bCs/>
                <w:sz w:val="18"/>
                <w:szCs w:val="18"/>
                <w:lang w:val="en-US" w:eastAsia="en-GB"/>
              </w:rPr>
            </w:pPr>
            <w:r w:rsidRPr="002C2EA9">
              <w:rPr>
                <w:b/>
                <w:bCs/>
                <w:sz w:val="18"/>
                <w:szCs w:val="18"/>
                <w:lang w:val="en-US" w:eastAsia="en-GB"/>
              </w:rPr>
              <w:t>2021</w:t>
            </w:r>
          </w:p>
        </w:tc>
      </w:tr>
      <w:tr w:rsidR="00A200F2" w:rsidRPr="002C2EA9" w14:paraId="006B7420" w14:textId="77777777" w:rsidTr="003B41ED">
        <w:trPr>
          <w:trHeight w:hRule="exact" w:val="227"/>
        </w:trPr>
        <w:tc>
          <w:tcPr>
            <w:tcW w:w="3119" w:type="dxa"/>
            <w:tcBorders>
              <w:top w:val="single" w:sz="4" w:space="0" w:color="auto"/>
            </w:tcBorders>
            <w:shd w:val="clear" w:color="auto" w:fill="auto"/>
            <w:hideMark/>
          </w:tcPr>
          <w:p w14:paraId="3F3BE145"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Achillea millefolium</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773DF74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yarrow </w:t>
            </w:r>
          </w:p>
        </w:tc>
        <w:tc>
          <w:tcPr>
            <w:tcW w:w="886" w:type="dxa"/>
            <w:tcBorders>
              <w:top w:val="single" w:sz="4" w:space="0" w:color="auto"/>
            </w:tcBorders>
            <w:shd w:val="clear" w:color="auto" w:fill="auto"/>
            <w:hideMark/>
          </w:tcPr>
          <w:p w14:paraId="1F43FECA"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N</w:t>
            </w:r>
          </w:p>
        </w:tc>
        <w:tc>
          <w:tcPr>
            <w:tcW w:w="886" w:type="dxa"/>
            <w:tcBorders>
              <w:top w:val="single" w:sz="4" w:space="0" w:color="auto"/>
            </w:tcBorders>
          </w:tcPr>
          <w:p w14:paraId="0E925471" w14:textId="77777777" w:rsidR="00A200F2" w:rsidRPr="002C2EA9" w:rsidRDefault="00A200F2" w:rsidP="003B41ED">
            <w:pPr>
              <w:spacing w:line="240" w:lineRule="auto"/>
              <w:jc w:val="center"/>
              <w:rPr>
                <w:sz w:val="18"/>
                <w:szCs w:val="18"/>
                <w:lang w:val="en-US" w:eastAsia="en-GB"/>
              </w:rPr>
            </w:pPr>
          </w:p>
        </w:tc>
        <w:tc>
          <w:tcPr>
            <w:tcW w:w="886" w:type="dxa"/>
            <w:tcBorders>
              <w:top w:val="single" w:sz="4" w:space="0" w:color="auto"/>
            </w:tcBorders>
          </w:tcPr>
          <w:p w14:paraId="1EBE2A5A"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X</w:t>
            </w:r>
          </w:p>
        </w:tc>
      </w:tr>
      <w:tr w:rsidR="00A200F2" w:rsidRPr="002C2EA9" w14:paraId="672B54BC" w14:textId="77777777" w:rsidTr="003B41ED">
        <w:trPr>
          <w:trHeight w:hRule="exact" w:val="227"/>
        </w:trPr>
        <w:tc>
          <w:tcPr>
            <w:tcW w:w="3119" w:type="dxa"/>
            <w:shd w:val="clear" w:color="auto" w:fill="auto"/>
            <w:hideMark/>
          </w:tcPr>
          <w:p w14:paraId="3552904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Agrostis capillaris</w:t>
            </w:r>
            <w:r w:rsidRPr="002C2EA9">
              <w:rPr>
                <w:color w:val="000000"/>
                <w:sz w:val="18"/>
                <w:szCs w:val="18"/>
                <w:lang w:val="en-US" w:eastAsia="en-GB"/>
              </w:rPr>
              <w:t> </w:t>
            </w:r>
          </w:p>
        </w:tc>
        <w:tc>
          <w:tcPr>
            <w:tcW w:w="2941" w:type="dxa"/>
            <w:shd w:val="clear" w:color="auto" w:fill="auto"/>
            <w:hideMark/>
          </w:tcPr>
          <w:p w14:paraId="3B766E9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colonial bentgrass </w:t>
            </w:r>
          </w:p>
        </w:tc>
        <w:tc>
          <w:tcPr>
            <w:tcW w:w="886" w:type="dxa"/>
            <w:shd w:val="clear" w:color="auto" w:fill="auto"/>
            <w:hideMark/>
          </w:tcPr>
          <w:p w14:paraId="497D073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C8B54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2ED19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48E18E" w14:textId="77777777" w:rsidTr="003B41ED">
        <w:trPr>
          <w:trHeight w:hRule="exact" w:val="227"/>
        </w:trPr>
        <w:tc>
          <w:tcPr>
            <w:tcW w:w="3119" w:type="dxa"/>
            <w:shd w:val="clear" w:color="auto" w:fill="auto"/>
            <w:hideMark/>
          </w:tcPr>
          <w:p w14:paraId="045EAA0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Agrostis gigantea</w:t>
            </w:r>
          </w:p>
        </w:tc>
        <w:tc>
          <w:tcPr>
            <w:tcW w:w="2941" w:type="dxa"/>
            <w:shd w:val="clear" w:color="auto" w:fill="auto"/>
            <w:hideMark/>
          </w:tcPr>
          <w:p w14:paraId="3EAEBB4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redtop </w:t>
            </w:r>
          </w:p>
        </w:tc>
        <w:tc>
          <w:tcPr>
            <w:tcW w:w="886" w:type="dxa"/>
            <w:shd w:val="clear" w:color="auto" w:fill="auto"/>
            <w:hideMark/>
          </w:tcPr>
          <w:p w14:paraId="50540EC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C7BCA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8D7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36E75" w14:textId="77777777" w:rsidTr="003B41ED">
        <w:trPr>
          <w:trHeight w:hRule="exact" w:val="227"/>
        </w:trPr>
        <w:tc>
          <w:tcPr>
            <w:tcW w:w="3119" w:type="dxa"/>
            <w:shd w:val="clear" w:color="auto" w:fill="auto"/>
            <w:hideMark/>
          </w:tcPr>
          <w:p w14:paraId="6201B77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Agrostis stolonifera</w:t>
            </w:r>
            <w:r w:rsidRPr="002C2EA9">
              <w:rPr>
                <w:color w:val="000000"/>
                <w:sz w:val="18"/>
                <w:szCs w:val="18"/>
                <w:lang w:val="en-US" w:eastAsia="en-GB"/>
              </w:rPr>
              <w:t> </w:t>
            </w:r>
          </w:p>
        </w:tc>
        <w:tc>
          <w:tcPr>
            <w:tcW w:w="2941" w:type="dxa"/>
            <w:shd w:val="clear" w:color="auto" w:fill="auto"/>
            <w:hideMark/>
          </w:tcPr>
          <w:p w14:paraId="76E8108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bentgrass </w:t>
            </w:r>
          </w:p>
        </w:tc>
        <w:tc>
          <w:tcPr>
            <w:tcW w:w="886" w:type="dxa"/>
            <w:shd w:val="clear" w:color="auto" w:fill="auto"/>
            <w:hideMark/>
          </w:tcPr>
          <w:p w14:paraId="3FCE925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2CFD25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9C628A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75D8DE" w14:textId="77777777" w:rsidTr="003B41ED">
        <w:trPr>
          <w:trHeight w:hRule="exact" w:val="227"/>
        </w:trPr>
        <w:tc>
          <w:tcPr>
            <w:tcW w:w="3119" w:type="dxa"/>
            <w:shd w:val="clear" w:color="auto" w:fill="auto"/>
          </w:tcPr>
          <w:p w14:paraId="2E8150C7"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 xml:space="preserve">Ajuga </w:t>
            </w:r>
            <w:r w:rsidRPr="002C2EA9">
              <w:rPr>
                <w:color w:val="000000"/>
                <w:sz w:val="18"/>
                <w:szCs w:val="18"/>
                <w:lang w:val="en-US" w:eastAsia="en-GB"/>
              </w:rPr>
              <w:t>sp.</w:t>
            </w:r>
          </w:p>
        </w:tc>
        <w:tc>
          <w:tcPr>
            <w:tcW w:w="2941" w:type="dxa"/>
            <w:shd w:val="clear" w:color="auto" w:fill="auto"/>
          </w:tcPr>
          <w:p w14:paraId="3204A6B4"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ajuga</w:t>
            </w:r>
          </w:p>
        </w:tc>
        <w:tc>
          <w:tcPr>
            <w:tcW w:w="886" w:type="dxa"/>
            <w:shd w:val="clear" w:color="auto" w:fill="auto"/>
          </w:tcPr>
          <w:p w14:paraId="777C1B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2510D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03DE58" w14:textId="77777777" w:rsidR="00A200F2" w:rsidRPr="002C2EA9" w:rsidRDefault="00A200F2" w:rsidP="003B41ED">
            <w:pPr>
              <w:spacing w:line="240" w:lineRule="auto"/>
              <w:jc w:val="center"/>
              <w:rPr>
                <w:sz w:val="18"/>
                <w:szCs w:val="18"/>
                <w:lang w:val="en-US" w:eastAsia="en-GB"/>
              </w:rPr>
            </w:pPr>
          </w:p>
        </w:tc>
      </w:tr>
      <w:tr w:rsidR="00A200F2" w:rsidRPr="002C2EA9" w14:paraId="2485FB04" w14:textId="77777777" w:rsidTr="003B41ED">
        <w:trPr>
          <w:trHeight w:hRule="exact" w:val="227"/>
        </w:trPr>
        <w:tc>
          <w:tcPr>
            <w:tcW w:w="3119" w:type="dxa"/>
            <w:shd w:val="clear" w:color="auto" w:fill="auto"/>
            <w:hideMark/>
          </w:tcPr>
          <w:p w14:paraId="330DA31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Alisma lanceolatum</w:t>
            </w:r>
            <w:r w:rsidRPr="002C2EA9">
              <w:rPr>
                <w:color w:val="000000"/>
                <w:sz w:val="18"/>
                <w:szCs w:val="18"/>
                <w:lang w:val="en-US" w:eastAsia="en-GB"/>
              </w:rPr>
              <w:t> </w:t>
            </w:r>
          </w:p>
        </w:tc>
        <w:tc>
          <w:tcPr>
            <w:tcW w:w="2941" w:type="dxa"/>
            <w:shd w:val="clear" w:color="auto" w:fill="auto"/>
            <w:hideMark/>
          </w:tcPr>
          <w:p w14:paraId="2D35F55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lance-leaf water-plantain </w:t>
            </w:r>
          </w:p>
        </w:tc>
        <w:tc>
          <w:tcPr>
            <w:tcW w:w="886" w:type="dxa"/>
            <w:shd w:val="clear" w:color="auto" w:fill="auto"/>
            <w:hideMark/>
          </w:tcPr>
          <w:p w14:paraId="0A127BA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21E761C"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5A5CBB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28A3FF" w14:textId="77777777" w:rsidTr="003B41ED">
        <w:trPr>
          <w:trHeight w:hRule="exact" w:val="227"/>
        </w:trPr>
        <w:tc>
          <w:tcPr>
            <w:tcW w:w="3119" w:type="dxa"/>
            <w:shd w:val="clear" w:color="auto" w:fill="auto"/>
            <w:hideMark/>
          </w:tcPr>
          <w:p w14:paraId="42FB7B6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Alisma triviale</w:t>
            </w:r>
            <w:r w:rsidRPr="002C2EA9">
              <w:rPr>
                <w:color w:val="000000"/>
                <w:sz w:val="18"/>
                <w:szCs w:val="18"/>
                <w:lang w:val="en-US" w:eastAsia="en-GB"/>
              </w:rPr>
              <w:t> </w:t>
            </w:r>
          </w:p>
        </w:tc>
        <w:tc>
          <w:tcPr>
            <w:tcW w:w="2941" w:type="dxa"/>
            <w:shd w:val="clear" w:color="auto" w:fill="auto"/>
            <w:hideMark/>
          </w:tcPr>
          <w:p w14:paraId="44BA0C0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plantain </w:t>
            </w:r>
          </w:p>
        </w:tc>
        <w:tc>
          <w:tcPr>
            <w:tcW w:w="886" w:type="dxa"/>
            <w:shd w:val="clear" w:color="auto" w:fill="auto"/>
            <w:hideMark/>
          </w:tcPr>
          <w:p w14:paraId="306CAB8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C65D4"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4DB5A6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5B76D7A" w14:textId="77777777" w:rsidTr="003B41ED">
        <w:trPr>
          <w:trHeight w:hRule="exact" w:val="227"/>
        </w:trPr>
        <w:tc>
          <w:tcPr>
            <w:tcW w:w="3119" w:type="dxa"/>
            <w:shd w:val="clear" w:color="auto" w:fill="auto"/>
          </w:tcPr>
          <w:p w14:paraId="38284168"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 xml:space="preserve">Alisma </w:t>
            </w:r>
            <w:r w:rsidRPr="002C2EA9">
              <w:rPr>
                <w:color w:val="000000"/>
                <w:sz w:val="18"/>
                <w:szCs w:val="18"/>
                <w:lang w:val="en-US" w:eastAsia="en-GB"/>
              </w:rPr>
              <w:t>sp.</w:t>
            </w:r>
          </w:p>
        </w:tc>
        <w:tc>
          <w:tcPr>
            <w:tcW w:w="2941" w:type="dxa"/>
            <w:shd w:val="clear" w:color="auto" w:fill="auto"/>
          </w:tcPr>
          <w:p w14:paraId="7B620F7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unidentified water plantain</w:t>
            </w:r>
          </w:p>
        </w:tc>
        <w:tc>
          <w:tcPr>
            <w:tcW w:w="886" w:type="dxa"/>
            <w:shd w:val="clear" w:color="auto" w:fill="auto"/>
          </w:tcPr>
          <w:p w14:paraId="7BF83C8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7D36908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1549A7D" w14:textId="77777777" w:rsidR="00A200F2" w:rsidRPr="002C2EA9" w:rsidRDefault="00A200F2" w:rsidP="003B41ED">
            <w:pPr>
              <w:spacing w:line="240" w:lineRule="auto"/>
              <w:jc w:val="center"/>
              <w:rPr>
                <w:sz w:val="18"/>
                <w:szCs w:val="18"/>
                <w:lang w:val="en-US" w:eastAsia="en-GB"/>
              </w:rPr>
            </w:pPr>
          </w:p>
        </w:tc>
      </w:tr>
      <w:tr w:rsidR="00A200F2" w:rsidRPr="002C2EA9" w14:paraId="4901085D" w14:textId="77777777" w:rsidTr="003B41ED">
        <w:trPr>
          <w:trHeight w:hRule="exact" w:val="227"/>
        </w:trPr>
        <w:tc>
          <w:tcPr>
            <w:tcW w:w="3119" w:type="dxa"/>
            <w:shd w:val="clear" w:color="auto" w:fill="auto"/>
          </w:tcPr>
          <w:p w14:paraId="38EFA06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Artemesia vulgaris</w:t>
            </w:r>
          </w:p>
        </w:tc>
        <w:tc>
          <w:tcPr>
            <w:tcW w:w="2941" w:type="dxa"/>
            <w:shd w:val="clear" w:color="auto" w:fill="auto"/>
          </w:tcPr>
          <w:p w14:paraId="5BE9B3BC"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mugwort</w:t>
            </w:r>
          </w:p>
        </w:tc>
        <w:tc>
          <w:tcPr>
            <w:tcW w:w="886" w:type="dxa"/>
            <w:shd w:val="clear" w:color="auto" w:fill="auto"/>
          </w:tcPr>
          <w:p w14:paraId="2FA11A1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273130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AD4371" w14:textId="77777777" w:rsidR="00A200F2" w:rsidRPr="002C2EA9" w:rsidRDefault="00A200F2" w:rsidP="003B41ED">
            <w:pPr>
              <w:spacing w:line="240" w:lineRule="auto"/>
              <w:jc w:val="center"/>
              <w:rPr>
                <w:sz w:val="18"/>
                <w:szCs w:val="18"/>
                <w:lang w:val="en-US" w:eastAsia="en-GB"/>
              </w:rPr>
            </w:pPr>
          </w:p>
        </w:tc>
      </w:tr>
      <w:tr w:rsidR="00A200F2" w:rsidRPr="002C2EA9" w14:paraId="5D6588CB" w14:textId="77777777" w:rsidTr="003B41ED">
        <w:trPr>
          <w:trHeight w:hRule="exact" w:val="227"/>
        </w:trPr>
        <w:tc>
          <w:tcPr>
            <w:tcW w:w="3119" w:type="dxa"/>
            <w:shd w:val="clear" w:color="auto" w:fill="auto"/>
            <w:hideMark/>
          </w:tcPr>
          <w:p w14:paraId="47AAA81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Athyrium filix-femina</w:t>
            </w:r>
            <w:r w:rsidRPr="002C2EA9">
              <w:rPr>
                <w:color w:val="000000"/>
                <w:sz w:val="18"/>
                <w:szCs w:val="18"/>
                <w:lang w:val="en-US" w:eastAsia="en-GB"/>
              </w:rPr>
              <w:t> </w:t>
            </w:r>
          </w:p>
        </w:tc>
        <w:tc>
          <w:tcPr>
            <w:tcW w:w="2941" w:type="dxa"/>
            <w:shd w:val="clear" w:color="auto" w:fill="auto"/>
            <w:hideMark/>
          </w:tcPr>
          <w:p w14:paraId="7900093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lady fern </w:t>
            </w:r>
          </w:p>
        </w:tc>
        <w:tc>
          <w:tcPr>
            <w:tcW w:w="886" w:type="dxa"/>
            <w:shd w:val="clear" w:color="auto" w:fill="auto"/>
            <w:hideMark/>
          </w:tcPr>
          <w:p w14:paraId="116E9B6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B4BEA1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A619A3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4A13C7" w14:textId="77777777" w:rsidTr="003B41ED">
        <w:trPr>
          <w:trHeight w:hRule="exact" w:val="227"/>
        </w:trPr>
        <w:tc>
          <w:tcPr>
            <w:tcW w:w="3119" w:type="dxa"/>
            <w:shd w:val="clear" w:color="auto" w:fill="auto"/>
            <w:hideMark/>
          </w:tcPr>
          <w:p w14:paraId="1B3DADA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Atriplex prostrata</w:t>
            </w:r>
            <w:r w:rsidRPr="002C2EA9">
              <w:rPr>
                <w:color w:val="000000"/>
                <w:sz w:val="18"/>
                <w:szCs w:val="18"/>
                <w:lang w:val="en-US" w:eastAsia="en-GB"/>
              </w:rPr>
              <w:t> </w:t>
            </w:r>
          </w:p>
        </w:tc>
        <w:tc>
          <w:tcPr>
            <w:tcW w:w="2941" w:type="dxa"/>
            <w:shd w:val="clear" w:color="auto" w:fill="auto"/>
            <w:hideMark/>
          </w:tcPr>
          <w:p w14:paraId="283C050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salt bush </w:t>
            </w:r>
          </w:p>
        </w:tc>
        <w:tc>
          <w:tcPr>
            <w:tcW w:w="886" w:type="dxa"/>
            <w:shd w:val="clear" w:color="auto" w:fill="auto"/>
            <w:hideMark/>
          </w:tcPr>
          <w:p w14:paraId="2199FF8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BED1FBC"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2E7378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B973D58" w14:textId="77777777" w:rsidTr="003B41ED">
        <w:trPr>
          <w:trHeight w:hRule="exact" w:val="227"/>
        </w:trPr>
        <w:tc>
          <w:tcPr>
            <w:tcW w:w="3119" w:type="dxa"/>
            <w:shd w:val="clear" w:color="auto" w:fill="auto"/>
            <w:hideMark/>
          </w:tcPr>
          <w:p w14:paraId="23E59C0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Betula pendula</w:t>
            </w:r>
            <w:r w:rsidRPr="002C2EA9">
              <w:rPr>
                <w:color w:val="000000"/>
                <w:sz w:val="18"/>
                <w:szCs w:val="18"/>
                <w:lang w:val="en-US" w:eastAsia="en-GB"/>
              </w:rPr>
              <w:t> </w:t>
            </w:r>
          </w:p>
        </w:tc>
        <w:tc>
          <w:tcPr>
            <w:tcW w:w="2941" w:type="dxa"/>
            <w:shd w:val="clear" w:color="auto" w:fill="auto"/>
            <w:hideMark/>
          </w:tcPr>
          <w:p w14:paraId="3AA061A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European birch </w:t>
            </w:r>
          </w:p>
        </w:tc>
        <w:tc>
          <w:tcPr>
            <w:tcW w:w="886" w:type="dxa"/>
            <w:shd w:val="clear" w:color="auto" w:fill="auto"/>
            <w:hideMark/>
          </w:tcPr>
          <w:p w14:paraId="35CE658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1AF365"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6F8385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8515A4C" w14:textId="77777777" w:rsidTr="003B41ED">
        <w:trPr>
          <w:trHeight w:hRule="exact" w:val="227"/>
        </w:trPr>
        <w:tc>
          <w:tcPr>
            <w:tcW w:w="3119" w:type="dxa"/>
            <w:shd w:val="clear" w:color="auto" w:fill="auto"/>
            <w:hideMark/>
          </w:tcPr>
          <w:p w14:paraId="741958F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Bidens cernua</w:t>
            </w:r>
            <w:r w:rsidRPr="002C2EA9">
              <w:rPr>
                <w:color w:val="000000"/>
                <w:sz w:val="18"/>
                <w:szCs w:val="18"/>
                <w:lang w:val="en-US" w:eastAsia="en-GB"/>
              </w:rPr>
              <w:t> </w:t>
            </w:r>
          </w:p>
        </w:tc>
        <w:tc>
          <w:tcPr>
            <w:tcW w:w="2941" w:type="dxa"/>
            <w:shd w:val="clear" w:color="auto" w:fill="auto"/>
            <w:hideMark/>
          </w:tcPr>
          <w:p w14:paraId="0B761F0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nodding beggarticks </w:t>
            </w:r>
          </w:p>
        </w:tc>
        <w:tc>
          <w:tcPr>
            <w:tcW w:w="886" w:type="dxa"/>
            <w:shd w:val="clear" w:color="auto" w:fill="auto"/>
            <w:hideMark/>
          </w:tcPr>
          <w:p w14:paraId="4D91CED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DB848B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1CAB36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4201364" w14:textId="77777777" w:rsidTr="003B41ED">
        <w:trPr>
          <w:trHeight w:hRule="exact" w:val="227"/>
        </w:trPr>
        <w:tc>
          <w:tcPr>
            <w:tcW w:w="3119" w:type="dxa"/>
            <w:shd w:val="clear" w:color="auto" w:fill="auto"/>
          </w:tcPr>
          <w:p w14:paraId="1401F45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Bidens connata</w:t>
            </w:r>
          </w:p>
        </w:tc>
        <w:tc>
          <w:tcPr>
            <w:tcW w:w="2941" w:type="dxa"/>
            <w:shd w:val="clear" w:color="auto" w:fill="auto"/>
          </w:tcPr>
          <w:p w14:paraId="2A06B80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purplestem beggarticks</w:t>
            </w:r>
          </w:p>
        </w:tc>
        <w:tc>
          <w:tcPr>
            <w:tcW w:w="886" w:type="dxa"/>
            <w:shd w:val="clear" w:color="auto" w:fill="auto"/>
          </w:tcPr>
          <w:p w14:paraId="5ECF580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3721E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F6BF91" w14:textId="77777777" w:rsidR="00A200F2" w:rsidRPr="002C2EA9" w:rsidRDefault="00A200F2" w:rsidP="003B41ED">
            <w:pPr>
              <w:spacing w:line="240" w:lineRule="auto"/>
              <w:jc w:val="center"/>
              <w:rPr>
                <w:sz w:val="18"/>
                <w:szCs w:val="18"/>
                <w:lang w:val="en-US" w:eastAsia="en-GB"/>
              </w:rPr>
            </w:pPr>
          </w:p>
        </w:tc>
      </w:tr>
      <w:tr w:rsidR="00A200F2" w:rsidRPr="002C2EA9" w14:paraId="5115094C" w14:textId="77777777" w:rsidTr="003B41ED">
        <w:trPr>
          <w:trHeight w:hRule="exact" w:val="227"/>
        </w:trPr>
        <w:tc>
          <w:tcPr>
            <w:tcW w:w="3119" w:type="dxa"/>
            <w:shd w:val="clear" w:color="auto" w:fill="auto"/>
          </w:tcPr>
          <w:p w14:paraId="7D94A483"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Bidens tripartita</w:t>
            </w:r>
          </w:p>
        </w:tc>
        <w:tc>
          <w:tcPr>
            <w:tcW w:w="2941" w:type="dxa"/>
            <w:shd w:val="clear" w:color="auto" w:fill="auto"/>
          </w:tcPr>
          <w:p w14:paraId="4A7836D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three-parted beggarticks</w:t>
            </w:r>
          </w:p>
        </w:tc>
        <w:tc>
          <w:tcPr>
            <w:tcW w:w="886" w:type="dxa"/>
            <w:shd w:val="clear" w:color="auto" w:fill="auto"/>
          </w:tcPr>
          <w:p w14:paraId="00DCBCB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F3F529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50AD4C" w14:textId="77777777" w:rsidR="00A200F2" w:rsidRPr="002C2EA9" w:rsidRDefault="00A200F2" w:rsidP="003B41ED">
            <w:pPr>
              <w:spacing w:line="240" w:lineRule="auto"/>
              <w:jc w:val="center"/>
              <w:rPr>
                <w:sz w:val="18"/>
                <w:szCs w:val="18"/>
                <w:lang w:val="en-US" w:eastAsia="en-GB"/>
              </w:rPr>
            </w:pPr>
          </w:p>
        </w:tc>
      </w:tr>
      <w:tr w:rsidR="00A200F2" w:rsidRPr="002C2EA9" w14:paraId="17BBC3F2" w14:textId="77777777" w:rsidTr="003B41ED">
        <w:trPr>
          <w:trHeight w:hRule="exact" w:val="227"/>
        </w:trPr>
        <w:tc>
          <w:tcPr>
            <w:tcW w:w="3119" w:type="dxa"/>
            <w:shd w:val="clear" w:color="auto" w:fill="auto"/>
            <w:hideMark/>
          </w:tcPr>
          <w:p w14:paraId="2F12922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Bolboschoenus maritimus</w:t>
            </w:r>
            <w:r w:rsidRPr="002C2EA9">
              <w:rPr>
                <w:color w:val="000000"/>
                <w:sz w:val="18"/>
                <w:szCs w:val="18"/>
                <w:lang w:val="en-US" w:eastAsia="en-GB"/>
              </w:rPr>
              <w:t> </w:t>
            </w:r>
          </w:p>
        </w:tc>
        <w:tc>
          <w:tcPr>
            <w:tcW w:w="2941" w:type="dxa"/>
            <w:shd w:val="clear" w:color="auto" w:fill="auto"/>
            <w:hideMark/>
          </w:tcPr>
          <w:p w14:paraId="767D7C6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sea coast bulrush </w:t>
            </w:r>
          </w:p>
        </w:tc>
        <w:tc>
          <w:tcPr>
            <w:tcW w:w="886" w:type="dxa"/>
            <w:shd w:val="clear" w:color="auto" w:fill="auto"/>
            <w:hideMark/>
          </w:tcPr>
          <w:p w14:paraId="4719F83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A537759"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7F165B5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C9A051" w14:textId="77777777" w:rsidTr="003B41ED">
        <w:trPr>
          <w:trHeight w:hRule="exact" w:val="227"/>
        </w:trPr>
        <w:tc>
          <w:tcPr>
            <w:tcW w:w="3119" w:type="dxa"/>
            <w:shd w:val="clear" w:color="auto" w:fill="auto"/>
            <w:hideMark/>
          </w:tcPr>
          <w:p w14:paraId="1958E79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Calamagrostis canadensis</w:t>
            </w:r>
            <w:r w:rsidRPr="002C2EA9">
              <w:rPr>
                <w:color w:val="000000"/>
                <w:sz w:val="18"/>
                <w:szCs w:val="18"/>
                <w:lang w:val="en-US" w:eastAsia="en-GB"/>
              </w:rPr>
              <w:t> </w:t>
            </w:r>
          </w:p>
        </w:tc>
        <w:tc>
          <w:tcPr>
            <w:tcW w:w="2941" w:type="dxa"/>
            <w:shd w:val="clear" w:color="auto" w:fill="auto"/>
            <w:hideMark/>
          </w:tcPr>
          <w:p w14:paraId="02B8788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bluejoint </w:t>
            </w:r>
          </w:p>
        </w:tc>
        <w:tc>
          <w:tcPr>
            <w:tcW w:w="886" w:type="dxa"/>
            <w:shd w:val="clear" w:color="auto" w:fill="auto"/>
            <w:hideMark/>
          </w:tcPr>
          <w:p w14:paraId="79F568A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6BCA7A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79CD6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EE9AB9" w14:textId="77777777" w:rsidTr="003B41ED">
        <w:trPr>
          <w:trHeight w:hRule="exact" w:val="227"/>
        </w:trPr>
        <w:tc>
          <w:tcPr>
            <w:tcW w:w="3119" w:type="dxa"/>
            <w:shd w:val="clear" w:color="auto" w:fill="auto"/>
          </w:tcPr>
          <w:p w14:paraId="6F180A3B"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Callitriche heterophylla</w:t>
            </w:r>
          </w:p>
        </w:tc>
        <w:tc>
          <w:tcPr>
            <w:tcW w:w="2941" w:type="dxa"/>
            <w:shd w:val="clear" w:color="auto" w:fill="auto"/>
          </w:tcPr>
          <w:p w14:paraId="084D6C3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diverse-leaved water-starwort</w:t>
            </w:r>
          </w:p>
        </w:tc>
        <w:tc>
          <w:tcPr>
            <w:tcW w:w="886" w:type="dxa"/>
            <w:shd w:val="clear" w:color="auto" w:fill="auto"/>
          </w:tcPr>
          <w:p w14:paraId="1D3DAB0A"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1D75A6D"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1DB4DF7E" w14:textId="77777777" w:rsidR="00A200F2" w:rsidRPr="002C2EA9" w:rsidRDefault="00A200F2" w:rsidP="003B41ED">
            <w:pPr>
              <w:spacing w:line="240" w:lineRule="auto"/>
              <w:jc w:val="center"/>
              <w:rPr>
                <w:sz w:val="18"/>
                <w:szCs w:val="18"/>
                <w:lang w:val="en-US" w:eastAsia="en-GB"/>
              </w:rPr>
            </w:pPr>
          </w:p>
        </w:tc>
      </w:tr>
      <w:tr w:rsidR="00A200F2" w:rsidRPr="002C2EA9" w14:paraId="1207157D" w14:textId="77777777" w:rsidTr="003B41ED">
        <w:trPr>
          <w:trHeight w:hRule="exact" w:val="227"/>
        </w:trPr>
        <w:tc>
          <w:tcPr>
            <w:tcW w:w="3119" w:type="dxa"/>
            <w:shd w:val="clear" w:color="auto" w:fill="auto"/>
          </w:tcPr>
          <w:p w14:paraId="62B27CA7"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Callitriche hermaphroditica</w:t>
            </w:r>
          </w:p>
        </w:tc>
        <w:tc>
          <w:tcPr>
            <w:tcW w:w="2941" w:type="dxa"/>
            <w:shd w:val="clear" w:color="auto" w:fill="auto"/>
          </w:tcPr>
          <w:p w14:paraId="7464FD83"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northern starwort</w:t>
            </w:r>
          </w:p>
        </w:tc>
        <w:tc>
          <w:tcPr>
            <w:tcW w:w="886" w:type="dxa"/>
            <w:shd w:val="clear" w:color="auto" w:fill="auto"/>
          </w:tcPr>
          <w:p w14:paraId="615E8B8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031C1E3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BF6809" w14:textId="77777777" w:rsidR="00A200F2" w:rsidRPr="002C2EA9" w:rsidRDefault="00A200F2" w:rsidP="003B41ED">
            <w:pPr>
              <w:spacing w:line="240" w:lineRule="auto"/>
              <w:jc w:val="center"/>
              <w:rPr>
                <w:sz w:val="18"/>
                <w:szCs w:val="18"/>
                <w:lang w:val="en-US" w:eastAsia="en-GB"/>
              </w:rPr>
            </w:pPr>
          </w:p>
        </w:tc>
      </w:tr>
      <w:tr w:rsidR="00A200F2" w:rsidRPr="002C2EA9" w14:paraId="6F3EC0A0" w14:textId="77777777" w:rsidTr="003B41ED">
        <w:trPr>
          <w:trHeight w:hRule="exact" w:val="227"/>
        </w:trPr>
        <w:tc>
          <w:tcPr>
            <w:tcW w:w="3119" w:type="dxa"/>
            <w:shd w:val="clear" w:color="auto" w:fill="auto"/>
            <w:hideMark/>
          </w:tcPr>
          <w:p w14:paraId="34D01C5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Callitriche stagnalis</w:t>
            </w:r>
            <w:r w:rsidRPr="002C2EA9">
              <w:rPr>
                <w:color w:val="000000"/>
                <w:sz w:val="18"/>
                <w:szCs w:val="18"/>
                <w:lang w:val="en-US" w:eastAsia="en-GB"/>
              </w:rPr>
              <w:t> </w:t>
            </w:r>
          </w:p>
        </w:tc>
        <w:tc>
          <w:tcPr>
            <w:tcW w:w="2941" w:type="dxa"/>
            <w:shd w:val="clear" w:color="auto" w:fill="auto"/>
            <w:hideMark/>
          </w:tcPr>
          <w:p w14:paraId="2EDB73A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starwort </w:t>
            </w:r>
          </w:p>
        </w:tc>
        <w:tc>
          <w:tcPr>
            <w:tcW w:w="886" w:type="dxa"/>
            <w:shd w:val="clear" w:color="auto" w:fill="auto"/>
            <w:hideMark/>
          </w:tcPr>
          <w:p w14:paraId="33F146F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3BE4B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6C1434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DFE5A9" w14:textId="77777777" w:rsidTr="003B41ED">
        <w:trPr>
          <w:trHeight w:hRule="exact" w:val="227"/>
        </w:trPr>
        <w:tc>
          <w:tcPr>
            <w:tcW w:w="3119" w:type="dxa"/>
            <w:shd w:val="clear" w:color="auto" w:fill="auto"/>
            <w:hideMark/>
          </w:tcPr>
          <w:p w14:paraId="55709F0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Caltha palustris</w:t>
            </w:r>
            <w:r w:rsidRPr="002C2EA9">
              <w:rPr>
                <w:color w:val="000000"/>
                <w:sz w:val="18"/>
                <w:szCs w:val="18"/>
                <w:lang w:val="en-US" w:eastAsia="en-GB"/>
              </w:rPr>
              <w:t> </w:t>
            </w:r>
          </w:p>
        </w:tc>
        <w:tc>
          <w:tcPr>
            <w:tcW w:w="2941" w:type="dxa"/>
            <w:shd w:val="clear" w:color="auto" w:fill="auto"/>
            <w:hideMark/>
          </w:tcPr>
          <w:p w14:paraId="5C92A95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marigold </w:t>
            </w:r>
          </w:p>
        </w:tc>
        <w:tc>
          <w:tcPr>
            <w:tcW w:w="886" w:type="dxa"/>
            <w:shd w:val="clear" w:color="auto" w:fill="auto"/>
            <w:hideMark/>
          </w:tcPr>
          <w:p w14:paraId="01772C8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2DF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76E4F2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32B889" w14:textId="77777777" w:rsidTr="003B41ED">
        <w:trPr>
          <w:trHeight w:hRule="exact" w:val="227"/>
        </w:trPr>
        <w:tc>
          <w:tcPr>
            <w:tcW w:w="3119" w:type="dxa"/>
            <w:shd w:val="clear" w:color="auto" w:fill="auto"/>
            <w:hideMark/>
          </w:tcPr>
          <w:p w14:paraId="217A515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Calystegia sepium</w:t>
            </w:r>
            <w:r w:rsidRPr="002C2EA9">
              <w:rPr>
                <w:color w:val="000000"/>
                <w:sz w:val="18"/>
                <w:szCs w:val="18"/>
                <w:lang w:val="en-US" w:eastAsia="en-GB"/>
              </w:rPr>
              <w:t> </w:t>
            </w:r>
          </w:p>
        </w:tc>
        <w:tc>
          <w:tcPr>
            <w:tcW w:w="2941" w:type="dxa"/>
            <w:shd w:val="clear" w:color="auto" w:fill="auto"/>
            <w:hideMark/>
          </w:tcPr>
          <w:p w14:paraId="6C8F8BB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morning-glory </w:t>
            </w:r>
          </w:p>
        </w:tc>
        <w:tc>
          <w:tcPr>
            <w:tcW w:w="886" w:type="dxa"/>
            <w:shd w:val="clear" w:color="auto" w:fill="auto"/>
            <w:hideMark/>
          </w:tcPr>
          <w:p w14:paraId="59EFB0C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B5E0FF8"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2978E1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9C8B973" w14:textId="77777777" w:rsidTr="003B41ED">
        <w:trPr>
          <w:trHeight w:hRule="exact" w:val="227"/>
        </w:trPr>
        <w:tc>
          <w:tcPr>
            <w:tcW w:w="3119" w:type="dxa"/>
            <w:shd w:val="clear" w:color="auto" w:fill="auto"/>
          </w:tcPr>
          <w:p w14:paraId="73DE31B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Cardamine oligosperma</w:t>
            </w:r>
          </w:p>
        </w:tc>
        <w:tc>
          <w:tcPr>
            <w:tcW w:w="2941" w:type="dxa"/>
            <w:shd w:val="clear" w:color="auto" w:fill="auto"/>
          </w:tcPr>
          <w:p w14:paraId="2E2714E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little western bitter-cress</w:t>
            </w:r>
          </w:p>
        </w:tc>
        <w:tc>
          <w:tcPr>
            <w:tcW w:w="886" w:type="dxa"/>
            <w:shd w:val="clear" w:color="auto" w:fill="auto"/>
          </w:tcPr>
          <w:p w14:paraId="2C5A85E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7D0363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BD2F33" w14:textId="77777777" w:rsidR="00A200F2" w:rsidRPr="002C2EA9" w:rsidRDefault="00A200F2" w:rsidP="003B41ED">
            <w:pPr>
              <w:spacing w:line="240" w:lineRule="auto"/>
              <w:jc w:val="center"/>
              <w:rPr>
                <w:sz w:val="18"/>
                <w:szCs w:val="18"/>
                <w:lang w:val="en-US" w:eastAsia="en-GB"/>
              </w:rPr>
            </w:pPr>
          </w:p>
        </w:tc>
      </w:tr>
      <w:tr w:rsidR="00A200F2" w:rsidRPr="002C2EA9" w14:paraId="2D85B2E0" w14:textId="77777777" w:rsidTr="003B41ED">
        <w:trPr>
          <w:trHeight w:hRule="exact" w:val="227"/>
        </w:trPr>
        <w:tc>
          <w:tcPr>
            <w:tcW w:w="3119" w:type="dxa"/>
            <w:shd w:val="clear" w:color="auto" w:fill="auto"/>
            <w:hideMark/>
          </w:tcPr>
          <w:p w14:paraId="547F6FC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Cardamine </w:t>
            </w:r>
            <w:r w:rsidRPr="002C2EA9">
              <w:rPr>
                <w:color w:val="000000"/>
                <w:sz w:val="18"/>
                <w:szCs w:val="18"/>
                <w:lang w:val="en-US" w:eastAsia="en-GB"/>
              </w:rPr>
              <w:t>sp. </w:t>
            </w:r>
          </w:p>
        </w:tc>
        <w:tc>
          <w:tcPr>
            <w:tcW w:w="2941" w:type="dxa"/>
            <w:shd w:val="clear" w:color="auto" w:fill="auto"/>
            <w:hideMark/>
          </w:tcPr>
          <w:p w14:paraId="37F020E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bitter-cress </w:t>
            </w:r>
          </w:p>
        </w:tc>
        <w:tc>
          <w:tcPr>
            <w:tcW w:w="886" w:type="dxa"/>
            <w:shd w:val="clear" w:color="auto" w:fill="auto"/>
            <w:hideMark/>
          </w:tcPr>
          <w:p w14:paraId="122BF2B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3B0A854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A712B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6E6038C" w14:textId="77777777" w:rsidTr="003B41ED">
        <w:trPr>
          <w:trHeight w:hRule="exact" w:val="227"/>
        </w:trPr>
        <w:tc>
          <w:tcPr>
            <w:tcW w:w="3119" w:type="dxa"/>
            <w:shd w:val="clear" w:color="auto" w:fill="auto"/>
            <w:hideMark/>
          </w:tcPr>
          <w:p w14:paraId="7D2BFE4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aquatilis</w:t>
            </w:r>
            <w:r w:rsidRPr="002C2EA9">
              <w:rPr>
                <w:color w:val="000000"/>
                <w:sz w:val="18"/>
                <w:szCs w:val="18"/>
                <w:lang w:val="en-US" w:eastAsia="en-GB"/>
              </w:rPr>
              <w:t> var</w:t>
            </w:r>
            <w:r w:rsidRPr="002C2EA9">
              <w:rPr>
                <w:i/>
                <w:iCs/>
                <w:color w:val="000000"/>
                <w:sz w:val="18"/>
                <w:szCs w:val="18"/>
                <w:lang w:val="en-US" w:eastAsia="en-GB"/>
              </w:rPr>
              <w:t>. dives</w:t>
            </w:r>
            <w:r w:rsidRPr="002C2EA9">
              <w:rPr>
                <w:color w:val="000000"/>
                <w:sz w:val="18"/>
                <w:szCs w:val="18"/>
                <w:lang w:val="en-US" w:eastAsia="en-GB"/>
              </w:rPr>
              <w:t> </w:t>
            </w:r>
          </w:p>
        </w:tc>
        <w:tc>
          <w:tcPr>
            <w:tcW w:w="2941" w:type="dxa"/>
            <w:shd w:val="clear" w:color="auto" w:fill="auto"/>
            <w:hideMark/>
          </w:tcPr>
          <w:p w14:paraId="1BC7183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Sitka sedge </w:t>
            </w:r>
          </w:p>
        </w:tc>
        <w:tc>
          <w:tcPr>
            <w:tcW w:w="886" w:type="dxa"/>
            <w:shd w:val="clear" w:color="auto" w:fill="auto"/>
            <w:hideMark/>
          </w:tcPr>
          <w:p w14:paraId="3FF93D8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9BFA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F952B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B367AE" w14:textId="77777777" w:rsidTr="003B41ED">
        <w:trPr>
          <w:trHeight w:hRule="exact" w:val="227"/>
        </w:trPr>
        <w:tc>
          <w:tcPr>
            <w:tcW w:w="3119" w:type="dxa"/>
            <w:shd w:val="clear" w:color="auto" w:fill="auto"/>
            <w:hideMark/>
          </w:tcPr>
          <w:p w14:paraId="71231B5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cusickii</w:t>
            </w:r>
            <w:r w:rsidRPr="002C2EA9">
              <w:rPr>
                <w:color w:val="000000"/>
                <w:sz w:val="18"/>
                <w:szCs w:val="18"/>
                <w:lang w:val="en-US" w:eastAsia="en-GB"/>
              </w:rPr>
              <w:t> </w:t>
            </w:r>
          </w:p>
        </w:tc>
        <w:tc>
          <w:tcPr>
            <w:tcW w:w="2941" w:type="dxa"/>
            <w:shd w:val="clear" w:color="auto" w:fill="auto"/>
            <w:hideMark/>
          </w:tcPr>
          <w:p w14:paraId="6ADD318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Cusick's sedge </w:t>
            </w:r>
          </w:p>
        </w:tc>
        <w:tc>
          <w:tcPr>
            <w:tcW w:w="886" w:type="dxa"/>
            <w:shd w:val="clear" w:color="auto" w:fill="auto"/>
            <w:hideMark/>
          </w:tcPr>
          <w:p w14:paraId="42C1B5D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6938E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B8697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0A10E49" w14:textId="77777777" w:rsidTr="003B41ED">
        <w:trPr>
          <w:trHeight w:hRule="exact" w:val="227"/>
        </w:trPr>
        <w:tc>
          <w:tcPr>
            <w:tcW w:w="3119" w:type="dxa"/>
            <w:shd w:val="clear" w:color="auto" w:fill="auto"/>
          </w:tcPr>
          <w:p w14:paraId="499D4970"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Carex exsiccata</w:t>
            </w:r>
          </w:p>
        </w:tc>
        <w:tc>
          <w:tcPr>
            <w:tcW w:w="2941" w:type="dxa"/>
            <w:shd w:val="clear" w:color="auto" w:fill="auto"/>
          </w:tcPr>
          <w:p w14:paraId="3217359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inflated sedge</w:t>
            </w:r>
          </w:p>
        </w:tc>
        <w:tc>
          <w:tcPr>
            <w:tcW w:w="886" w:type="dxa"/>
            <w:shd w:val="clear" w:color="auto" w:fill="auto"/>
          </w:tcPr>
          <w:p w14:paraId="3F709F6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EA0045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D25F5C" w14:textId="77777777" w:rsidR="00A200F2" w:rsidRPr="002C2EA9" w:rsidRDefault="00A200F2" w:rsidP="003B41ED">
            <w:pPr>
              <w:spacing w:line="240" w:lineRule="auto"/>
              <w:jc w:val="center"/>
              <w:rPr>
                <w:sz w:val="18"/>
                <w:szCs w:val="18"/>
                <w:lang w:val="en-US" w:eastAsia="en-GB"/>
              </w:rPr>
            </w:pPr>
          </w:p>
        </w:tc>
      </w:tr>
      <w:tr w:rsidR="00A200F2" w:rsidRPr="002C2EA9" w14:paraId="25850384" w14:textId="77777777" w:rsidTr="003B41ED">
        <w:trPr>
          <w:trHeight w:hRule="exact" w:val="227"/>
        </w:trPr>
        <w:tc>
          <w:tcPr>
            <w:tcW w:w="3119" w:type="dxa"/>
            <w:shd w:val="clear" w:color="auto" w:fill="auto"/>
            <w:hideMark/>
          </w:tcPr>
          <w:p w14:paraId="0DADD36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lyngbyei</w:t>
            </w:r>
            <w:r w:rsidRPr="002C2EA9">
              <w:rPr>
                <w:color w:val="000000"/>
                <w:sz w:val="18"/>
                <w:szCs w:val="18"/>
                <w:lang w:val="en-US" w:eastAsia="en-GB"/>
              </w:rPr>
              <w:t> </w:t>
            </w:r>
          </w:p>
        </w:tc>
        <w:tc>
          <w:tcPr>
            <w:tcW w:w="2941" w:type="dxa"/>
            <w:shd w:val="clear" w:color="auto" w:fill="auto"/>
            <w:hideMark/>
          </w:tcPr>
          <w:p w14:paraId="6093B17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Lyngbye's sedge </w:t>
            </w:r>
          </w:p>
        </w:tc>
        <w:tc>
          <w:tcPr>
            <w:tcW w:w="886" w:type="dxa"/>
            <w:shd w:val="clear" w:color="auto" w:fill="auto"/>
            <w:hideMark/>
          </w:tcPr>
          <w:p w14:paraId="1D0C120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31C4A5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5BF2F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EFF145" w14:textId="77777777" w:rsidTr="003B41ED">
        <w:trPr>
          <w:trHeight w:hRule="exact" w:val="227"/>
        </w:trPr>
        <w:tc>
          <w:tcPr>
            <w:tcW w:w="3119" w:type="dxa"/>
            <w:shd w:val="clear" w:color="auto" w:fill="auto"/>
            <w:hideMark/>
          </w:tcPr>
          <w:p w14:paraId="7AE4963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obnupta</w:t>
            </w:r>
            <w:r w:rsidRPr="002C2EA9">
              <w:rPr>
                <w:color w:val="000000"/>
                <w:sz w:val="18"/>
                <w:szCs w:val="18"/>
                <w:lang w:val="en-US" w:eastAsia="en-GB"/>
              </w:rPr>
              <w:t> </w:t>
            </w:r>
          </w:p>
        </w:tc>
        <w:tc>
          <w:tcPr>
            <w:tcW w:w="2941" w:type="dxa"/>
            <w:shd w:val="clear" w:color="auto" w:fill="auto"/>
            <w:hideMark/>
          </w:tcPr>
          <w:p w14:paraId="2E64F10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slough sedge </w:t>
            </w:r>
          </w:p>
        </w:tc>
        <w:tc>
          <w:tcPr>
            <w:tcW w:w="886" w:type="dxa"/>
            <w:shd w:val="clear" w:color="auto" w:fill="auto"/>
            <w:hideMark/>
          </w:tcPr>
          <w:p w14:paraId="717FD3B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FEAE1F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EB6E3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D7BE5D" w14:textId="77777777" w:rsidTr="003B41ED">
        <w:trPr>
          <w:trHeight w:hRule="exact" w:val="227"/>
        </w:trPr>
        <w:tc>
          <w:tcPr>
            <w:tcW w:w="3119" w:type="dxa"/>
            <w:shd w:val="clear" w:color="auto" w:fill="auto"/>
          </w:tcPr>
          <w:p w14:paraId="2A07D43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Carex scoparia</w:t>
            </w:r>
          </w:p>
        </w:tc>
        <w:tc>
          <w:tcPr>
            <w:tcW w:w="2941" w:type="dxa"/>
            <w:shd w:val="clear" w:color="auto" w:fill="auto"/>
          </w:tcPr>
          <w:p w14:paraId="0965E3E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pointed broom sedge</w:t>
            </w:r>
          </w:p>
        </w:tc>
        <w:tc>
          <w:tcPr>
            <w:tcW w:w="886" w:type="dxa"/>
            <w:shd w:val="clear" w:color="auto" w:fill="auto"/>
          </w:tcPr>
          <w:p w14:paraId="24E3FFA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9D3D6D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E55417" w14:textId="77777777" w:rsidR="00A200F2" w:rsidRPr="002C2EA9" w:rsidRDefault="00A200F2" w:rsidP="003B41ED">
            <w:pPr>
              <w:spacing w:line="240" w:lineRule="auto"/>
              <w:jc w:val="center"/>
              <w:rPr>
                <w:sz w:val="18"/>
                <w:szCs w:val="18"/>
                <w:lang w:val="en-US" w:eastAsia="en-GB"/>
              </w:rPr>
            </w:pPr>
          </w:p>
        </w:tc>
      </w:tr>
      <w:tr w:rsidR="00A200F2" w:rsidRPr="002C2EA9" w14:paraId="2CBE585E" w14:textId="77777777" w:rsidTr="003B41ED">
        <w:trPr>
          <w:trHeight w:hRule="exact" w:val="227"/>
        </w:trPr>
        <w:tc>
          <w:tcPr>
            <w:tcW w:w="3119" w:type="dxa"/>
            <w:shd w:val="clear" w:color="auto" w:fill="auto"/>
            <w:hideMark/>
          </w:tcPr>
          <w:p w14:paraId="25AEBE9E"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stipata</w:t>
            </w:r>
            <w:r w:rsidRPr="002C2EA9">
              <w:rPr>
                <w:color w:val="000000"/>
                <w:sz w:val="18"/>
                <w:szCs w:val="18"/>
                <w:lang w:val="en-US" w:eastAsia="en-GB"/>
              </w:rPr>
              <w:t> </w:t>
            </w:r>
          </w:p>
        </w:tc>
        <w:tc>
          <w:tcPr>
            <w:tcW w:w="2941" w:type="dxa"/>
            <w:shd w:val="clear" w:color="auto" w:fill="auto"/>
            <w:hideMark/>
          </w:tcPr>
          <w:p w14:paraId="3BD37C2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prickly sedge </w:t>
            </w:r>
          </w:p>
        </w:tc>
        <w:tc>
          <w:tcPr>
            <w:tcW w:w="886" w:type="dxa"/>
            <w:shd w:val="clear" w:color="auto" w:fill="auto"/>
            <w:hideMark/>
          </w:tcPr>
          <w:p w14:paraId="3B4ECC5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012BB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CF63790"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2F5DA75" w14:textId="77777777" w:rsidTr="003B41ED">
        <w:trPr>
          <w:trHeight w:hRule="exact" w:val="227"/>
        </w:trPr>
        <w:tc>
          <w:tcPr>
            <w:tcW w:w="3119" w:type="dxa"/>
            <w:shd w:val="clear" w:color="auto" w:fill="auto"/>
            <w:hideMark/>
          </w:tcPr>
          <w:p w14:paraId="1D50EBD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utriculata</w:t>
            </w:r>
            <w:r w:rsidRPr="002C2EA9">
              <w:rPr>
                <w:color w:val="000000"/>
                <w:sz w:val="18"/>
                <w:szCs w:val="18"/>
                <w:lang w:val="en-US" w:eastAsia="en-GB"/>
              </w:rPr>
              <w:t> </w:t>
            </w:r>
          </w:p>
        </w:tc>
        <w:tc>
          <w:tcPr>
            <w:tcW w:w="2941" w:type="dxa"/>
            <w:shd w:val="clear" w:color="auto" w:fill="auto"/>
            <w:hideMark/>
          </w:tcPr>
          <w:p w14:paraId="44733FF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beaked sedge </w:t>
            </w:r>
          </w:p>
        </w:tc>
        <w:tc>
          <w:tcPr>
            <w:tcW w:w="886" w:type="dxa"/>
            <w:shd w:val="clear" w:color="auto" w:fill="auto"/>
            <w:hideMark/>
          </w:tcPr>
          <w:p w14:paraId="146A93F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A65E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E3671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3E9560" w14:textId="77777777" w:rsidTr="003B41ED">
        <w:trPr>
          <w:trHeight w:hRule="exact" w:val="227"/>
        </w:trPr>
        <w:tc>
          <w:tcPr>
            <w:tcW w:w="3119" w:type="dxa"/>
            <w:shd w:val="clear" w:color="auto" w:fill="auto"/>
          </w:tcPr>
          <w:p w14:paraId="6CCA87D4"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Ceratophyllum echinatum</w:t>
            </w:r>
          </w:p>
        </w:tc>
        <w:tc>
          <w:tcPr>
            <w:tcW w:w="2941" w:type="dxa"/>
            <w:shd w:val="clear" w:color="auto" w:fill="auto"/>
          </w:tcPr>
          <w:p w14:paraId="30C9BB3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hornwort</w:t>
            </w:r>
          </w:p>
        </w:tc>
        <w:tc>
          <w:tcPr>
            <w:tcW w:w="886" w:type="dxa"/>
            <w:shd w:val="clear" w:color="auto" w:fill="auto"/>
          </w:tcPr>
          <w:p w14:paraId="4620EA4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7C96F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C0BDD0" w14:textId="77777777" w:rsidR="00A200F2" w:rsidRPr="002C2EA9" w:rsidRDefault="00A200F2" w:rsidP="003B41ED">
            <w:pPr>
              <w:spacing w:line="240" w:lineRule="auto"/>
              <w:jc w:val="center"/>
              <w:rPr>
                <w:sz w:val="18"/>
                <w:szCs w:val="18"/>
                <w:lang w:val="en-US" w:eastAsia="en-GB"/>
              </w:rPr>
            </w:pPr>
          </w:p>
        </w:tc>
      </w:tr>
      <w:tr w:rsidR="00A200F2" w:rsidRPr="002C2EA9" w14:paraId="58160CB7" w14:textId="77777777" w:rsidTr="003B41ED">
        <w:trPr>
          <w:trHeight w:hRule="exact" w:val="227"/>
        </w:trPr>
        <w:tc>
          <w:tcPr>
            <w:tcW w:w="3119" w:type="dxa"/>
            <w:shd w:val="clear" w:color="auto" w:fill="auto"/>
          </w:tcPr>
          <w:p w14:paraId="51F5624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Chenopodium album</w:t>
            </w:r>
          </w:p>
        </w:tc>
        <w:tc>
          <w:tcPr>
            <w:tcW w:w="2941" w:type="dxa"/>
            <w:shd w:val="clear" w:color="auto" w:fill="auto"/>
          </w:tcPr>
          <w:p w14:paraId="4DC85F43"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lamb's quarters</w:t>
            </w:r>
          </w:p>
        </w:tc>
        <w:tc>
          <w:tcPr>
            <w:tcW w:w="886" w:type="dxa"/>
            <w:shd w:val="clear" w:color="auto" w:fill="auto"/>
          </w:tcPr>
          <w:p w14:paraId="1AFB77E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33248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0DC39D" w14:textId="77777777" w:rsidR="00A200F2" w:rsidRPr="002C2EA9" w:rsidRDefault="00A200F2" w:rsidP="003B41ED">
            <w:pPr>
              <w:spacing w:line="240" w:lineRule="auto"/>
              <w:jc w:val="center"/>
              <w:rPr>
                <w:sz w:val="18"/>
                <w:szCs w:val="18"/>
                <w:lang w:val="en-US" w:eastAsia="en-GB"/>
              </w:rPr>
            </w:pPr>
          </w:p>
        </w:tc>
      </w:tr>
      <w:tr w:rsidR="00A200F2" w:rsidRPr="002C2EA9" w14:paraId="6C14244D" w14:textId="77777777" w:rsidTr="003B41ED">
        <w:trPr>
          <w:trHeight w:hRule="exact" w:val="227"/>
        </w:trPr>
        <w:tc>
          <w:tcPr>
            <w:tcW w:w="3119" w:type="dxa"/>
            <w:shd w:val="clear" w:color="auto" w:fill="auto"/>
          </w:tcPr>
          <w:p w14:paraId="60F2A88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Clematis vitalba</w:t>
            </w:r>
          </w:p>
        </w:tc>
        <w:tc>
          <w:tcPr>
            <w:tcW w:w="2941" w:type="dxa"/>
            <w:shd w:val="clear" w:color="auto" w:fill="auto"/>
          </w:tcPr>
          <w:p w14:paraId="58388AB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traveler's joy</w:t>
            </w:r>
          </w:p>
        </w:tc>
        <w:tc>
          <w:tcPr>
            <w:tcW w:w="886" w:type="dxa"/>
            <w:shd w:val="clear" w:color="auto" w:fill="auto"/>
          </w:tcPr>
          <w:p w14:paraId="0C2EDE2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7D0E780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1FA545" w14:textId="77777777" w:rsidR="00A200F2" w:rsidRPr="002C2EA9" w:rsidRDefault="00A200F2" w:rsidP="003B41ED">
            <w:pPr>
              <w:spacing w:line="240" w:lineRule="auto"/>
              <w:jc w:val="center"/>
              <w:rPr>
                <w:sz w:val="18"/>
                <w:szCs w:val="18"/>
                <w:lang w:val="en-US" w:eastAsia="en-GB"/>
              </w:rPr>
            </w:pPr>
          </w:p>
        </w:tc>
      </w:tr>
      <w:tr w:rsidR="00A200F2" w:rsidRPr="002C2EA9" w14:paraId="02B88B96" w14:textId="77777777" w:rsidTr="003B41ED">
        <w:trPr>
          <w:trHeight w:hRule="exact" w:val="227"/>
        </w:trPr>
        <w:tc>
          <w:tcPr>
            <w:tcW w:w="3119" w:type="dxa"/>
            <w:shd w:val="clear" w:color="auto" w:fill="auto"/>
            <w:hideMark/>
          </w:tcPr>
          <w:p w14:paraId="5BC18ED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Cicuta douglasii</w:t>
            </w:r>
            <w:r w:rsidRPr="002C2EA9">
              <w:rPr>
                <w:color w:val="000000"/>
                <w:sz w:val="18"/>
                <w:szCs w:val="18"/>
                <w:lang w:val="en-US" w:eastAsia="en-GB"/>
              </w:rPr>
              <w:t> </w:t>
            </w:r>
          </w:p>
        </w:tc>
        <w:tc>
          <w:tcPr>
            <w:tcW w:w="2941" w:type="dxa"/>
            <w:shd w:val="clear" w:color="auto" w:fill="auto"/>
            <w:hideMark/>
          </w:tcPr>
          <w:p w14:paraId="2B90B0A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water hemlock </w:t>
            </w:r>
          </w:p>
        </w:tc>
        <w:tc>
          <w:tcPr>
            <w:tcW w:w="886" w:type="dxa"/>
            <w:shd w:val="clear" w:color="auto" w:fill="auto"/>
            <w:hideMark/>
          </w:tcPr>
          <w:p w14:paraId="68D6EB5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1014B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F6B63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618B913" w14:textId="77777777" w:rsidTr="003B41ED">
        <w:trPr>
          <w:trHeight w:hRule="exact" w:val="227"/>
        </w:trPr>
        <w:tc>
          <w:tcPr>
            <w:tcW w:w="3119" w:type="dxa"/>
            <w:shd w:val="clear" w:color="auto" w:fill="auto"/>
            <w:hideMark/>
          </w:tcPr>
          <w:p w14:paraId="7CCFB0C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Cirsium arvense</w:t>
            </w:r>
            <w:r w:rsidRPr="002C2EA9">
              <w:rPr>
                <w:color w:val="000000"/>
                <w:sz w:val="18"/>
                <w:szCs w:val="18"/>
                <w:lang w:val="en-US" w:eastAsia="en-GB"/>
              </w:rPr>
              <w:t> </w:t>
            </w:r>
          </w:p>
        </w:tc>
        <w:tc>
          <w:tcPr>
            <w:tcW w:w="2941" w:type="dxa"/>
            <w:shd w:val="clear" w:color="auto" w:fill="auto"/>
            <w:hideMark/>
          </w:tcPr>
          <w:p w14:paraId="46BE112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Canada thistle </w:t>
            </w:r>
          </w:p>
        </w:tc>
        <w:tc>
          <w:tcPr>
            <w:tcW w:w="886" w:type="dxa"/>
            <w:shd w:val="clear" w:color="auto" w:fill="auto"/>
            <w:hideMark/>
          </w:tcPr>
          <w:p w14:paraId="04A5A30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16BCF1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F4316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DAFE468" w14:textId="77777777" w:rsidTr="003B41ED">
        <w:trPr>
          <w:trHeight w:hRule="exact" w:val="227"/>
        </w:trPr>
        <w:tc>
          <w:tcPr>
            <w:tcW w:w="3119" w:type="dxa"/>
            <w:shd w:val="clear" w:color="auto" w:fill="auto"/>
            <w:hideMark/>
          </w:tcPr>
          <w:p w14:paraId="0D80FAA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Comarum palustre</w:t>
            </w:r>
            <w:r w:rsidRPr="002C2EA9">
              <w:rPr>
                <w:color w:val="000000"/>
                <w:sz w:val="18"/>
                <w:szCs w:val="18"/>
                <w:lang w:val="en-US" w:eastAsia="en-GB"/>
              </w:rPr>
              <w:t> </w:t>
            </w:r>
          </w:p>
        </w:tc>
        <w:tc>
          <w:tcPr>
            <w:tcW w:w="2941" w:type="dxa"/>
            <w:shd w:val="clear" w:color="auto" w:fill="auto"/>
            <w:hideMark/>
          </w:tcPr>
          <w:p w14:paraId="281B951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cinquefoil </w:t>
            </w:r>
          </w:p>
        </w:tc>
        <w:tc>
          <w:tcPr>
            <w:tcW w:w="886" w:type="dxa"/>
            <w:shd w:val="clear" w:color="auto" w:fill="auto"/>
            <w:hideMark/>
          </w:tcPr>
          <w:p w14:paraId="4534038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777256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E2F3C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1F57EB" w14:textId="77777777" w:rsidTr="003B41ED">
        <w:trPr>
          <w:trHeight w:hRule="exact" w:val="227"/>
        </w:trPr>
        <w:tc>
          <w:tcPr>
            <w:tcW w:w="3119" w:type="dxa"/>
            <w:shd w:val="clear" w:color="auto" w:fill="auto"/>
          </w:tcPr>
          <w:p w14:paraId="2FDA1098"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Conzya canadensis</w:t>
            </w:r>
          </w:p>
        </w:tc>
        <w:tc>
          <w:tcPr>
            <w:tcW w:w="2941" w:type="dxa"/>
            <w:shd w:val="clear" w:color="auto" w:fill="auto"/>
          </w:tcPr>
          <w:p w14:paraId="5BBB7481"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horseweed</w:t>
            </w:r>
          </w:p>
        </w:tc>
        <w:tc>
          <w:tcPr>
            <w:tcW w:w="886" w:type="dxa"/>
            <w:shd w:val="clear" w:color="auto" w:fill="auto"/>
          </w:tcPr>
          <w:p w14:paraId="4171582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506B9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3D9239" w14:textId="77777777" w:rsidR="00A200F2" w:rsidRPr="002C2EA9" w:rsidRDefault="00A200F2" w:rsidP="003B41ED">
            <w:pPr>
              <w:spacing w:line="240" w:lineRule="auto"/>
              <w:jc w:val="center"/>
              <w:rPr>
                <w:sz w:val="18"/>
                <w:szCs w:val="18"/>
                <w:lang w:val="en-US" w:eastAsia="en-GB"/>
              </w:rPr>
            </w:pPr>
          </w:p>
        </w:tc>
      </w:tr>
      <w:tr w:rsidR="00A200F2" w:rsidRPr="002C2EA9" w14:paraId="4DF7E545" w14:textId="77777777" w:rsidTr="003B41ED">
        <w:trPr>
          <w:trHeight w:hRule="exact" w:val="227"/>
        </w:trPr>
        <w:tc>
          <w:tcPr>
            <w:tcW w:w="3119" w:type="dxa"/>
            <w:shd w:val="clear" w:color="auto" w:fill="auto"/>
            <w:hideMark/>
          </w:tcPr>
          <w:p w14:paraId="1A7CA997"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Cotula coronopifolia</w:t>
            </w:r>
            <w:r w:rsidRPr="002C2EA9">
              <w:rPr>
                <w:color w:val="000000"/>
                <w:sz w:val="18"/>
                <w:szCs w:val="18"/>
                <w:lang w:val="en-US" w:eastAsia="en-GB"/>
              </w:rPr>
              <w:t> </w:t>
            </w:r>
          </w:p>
        </w:tc>
        <w:tc>
          <w:tcPr>
            <w:tcW w:w="2941" w:type="dxa"/>
            <w:shd w:val="clear" w:color="auto" w:fill="auto"/>
            <w:hideMark/>
          </w:tcPr>
          <w:p w14:paraId="3B82C9D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brass buttons </w:t>
            </w:r>
          </w:p>
        </w:tc>
        <w:tc>
          <w:tcPr>
            <w:tcW w:w="886" w:type="dxa"/>
            <w:shd w:val="clear" w:color="auto" w:fill="auto"/>
            <w:hideMark/>
          </w:tcPr>
          <w:p w14:paraId="2385271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639D18F"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3292ED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C57B0D" w14:textId="77777777" w:rsidTr="003B41ED">
        <w:trPr>
          <w:trHeight w:hRule="exact" w:val="227"/>
        </w:trPr>
        <w:tc>
          <w:tcPr>
            <w:tcW w:w="3119" w:type="dxa"/>
            <w:shd w:val="clear" w:color="auto" w:fill="auto"/>
            <w:hideMark/>
          </w:tcPr>
          <w:p w14:paraId="3A23741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Crassula aquatica</w:t>
            </w:r>
            <w:r w:rsidRPr="002C2EA9">
              <w:rPr>
                <w:color w:val="000000"/>
                <w:sz w:val="18"/>
                <w:szCs w:val="18"/>
                <w:lang w:val="en-US" w:eastAsia="en-GB"/>
              </w:rPr>
              <w:t> </w:t>
            </w:r>
          </w:p>
        </w:tc>
        <w:tc>
          <w:tcPr>
            <w:tcW w:w="2941" w:type="dxa"/>
            <w:shd w:val="clear" w:color="auto" w:fill="auto"/>
            <w:hideMark/>
          </w:tcPr>
          <w:p w14:paraId="7D2A538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pigmy-weed </w:t>
            </w:r>
          </w:p>
        </w:tc>
        <w:tc>
          <w:tcPr>
            <w:tcW w:w="886" w:type="dxa"/>
            <w:shd w:val="clear" w:color="auto" w:fill="auto"/>
            <w:hideMark/>
          </w:tcPr>
          <w:p w14:paraId="5BD3377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03866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4803C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5EA1FA" w14:textId="77777777" w:rsidTr="003B41ED">
        <w:trPr>
          <w:trHeight w:hRule="exact" w:val="227"/>
        </w:trPr>
        <w:tc>
          <w:tcPr>
            <w:tcW w:w="3119" w:type="dxa"/>
            <w:shd w:val="clear" w:color="auto" w:fill="auto"/>
          </w:tcPr>
          <w:p w14:paraId="2B0E7D70"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Crepis tectorum</w:t>
            </w:r>
          </w:p>
        </w:tc>
        <w:tc>
          <w:tcPr>
            <w:tcW w:w="2941" w:type="dxa"/>
            <w:shd w:val="clear" w:color="auto" w:fill="auto"/>
          </w:tcPr>
          <w:p w14:paraId="65EEF1C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annual hawksbeard</w:t>
            </w:r>
          </w:p>
        </w:tc>
        <w:tc>
          <w:tcPr>
            <w:tcW w:w="886" w:type="dxa"/>
            <w:shd w:val="clear" w:color="auto" w:fill="auto"/>
          </w:tcPr>
          <w:p w14:paraId="1ABD383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1FA7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A93277B" w14:textId="77777777" w:rsidR="00A200F2" w:rsidRPr="002C2EA9" w:rsidRDefault="00A200F2" w:rsidP="003B41ED">
            <w:pPr>
              <w:spacing w:line="240" w:lineRule="auto"/>
              <w:jc w:val="center"/>
              <w:rPr>
                <w:sz w:val="18"/>
                <w:szCs w:val="18"/>
                <w:lang w:val="en-US" w:eastAsia="en-GB"/>
              </w:rPr>
            </w:pPr>
          </w:p>
        </w:tc>
      </w:tr>
      <w:tr w:rsidR="00A200F2" w:rsidRPr="002C2EA9" w14:paraId="0ED28A3F" w14:textId="77777777" w:rsidTr="003B41ED">
        <w:trPr>
          <w:trHeight w:hRule="exact" w:val="227"/>
        </w:trPr>
        <w:tc>
          <w:tcPr>
            <w:tcW w:w="3119" w:type="dxa"/>
            <w:shd w:val="clear" w:color="auto" w:fill="auto"/>
          </w:tcPr>
          <w:p w14:paraId="1B78DD3F"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Dactylis glomerata</w:t>
            </w:r>
          </w:p>
        </w:tc>
        <w:tc>
          <w:tcPr>
            <w:tcW w:w="2941" w:type="dxa"/>
            <w:shd w:val="clear" w:color="auto" w:fill="auto"/>
          </w:tcPr>
          <w:p w14:paraId="06CC833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orchard-grass</w:t>
            </w:r>
          </w:p>
        </w:tc>
        <w:tc>
          <w:tcPr>
            <w:tcW w:w="886" w:type="dxa"/>
            <w:shd w:val="clear" w:color="auto" w:fill="auto"/>
          </w:tcPr>
          <w:p w14:paraId="6ED3B4B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AC7DBF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04E81B2" w14:textId="77777777" w:rsidR="00A200F2" w:rsidRPr="002C2EA9" w:rsidRDefault="00A200F2" w:rsidP="003B41ED">
            <w:pPr>
              <w:spacing w:line="240" w:lineRule="auto"/>
              <w:jc w:val="center"/>
              <w:rPr>
                <w:sz w:val="18"/>
                <w:szCs w:val="18"/>
                <w:lang w:val="en-US" w:eastAsia="en-GB"/>
              </w:rPr>
            </w:pPr>
          </w:p>
        </w:tc>
      </w:tr>
      <w:tr w:rsidR="00A200F2" w:rsidRPr="002C2EA9" w14:paraId="1E249FB3" w14:textId="77777777" w:rsidTr="003B41ED">
        <w:trPr>
          <w:trHeight w:hRule="exact" w:val="227"/>
        </w:trPr>
        <w:tc>
          <w:tcPr>
            <w:tcW w:w="3119" w:type="dxa"/>
            <w:shd w:val="clear" w:color="auto" w:fill="auto"/>
          </w:tcPr>
          <w:p w14:paraId="3E0E3AA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Daucus carota</w:t>
            </w:r>
          </w:p>
        </w:tc>
        <w:tc>
          <w:tcPr>
            <w:tcW w:w="2941" w:type="dxa"/>
            <w:shd w:val="clear" w:color="auto" w:fill="auto"/>
          </w:tcPr>
          <w:p w14:paraId="42EDC3A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wild carrot</w:t>
            </w:r>
          </w:p>
        </w:tc>
        <w:tc>
          <w:tcPr>
            <w:tcW w:w="886" w:type="dxa"/>
            <w:shd w:val="clear" w:color="auto" w:fill="auto"/>
          </w:tcPr>
          <w:p w14:paraId="3676EDF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B9363C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67EE10" w14:textId="77777777" w:rsidR="00A200F2" w:rsidRPr="002C2EA9" w:rsidRDefault="00A200F2" w:rsidP="003B41ED">
            <w:pPr>
              <w:spacing w:line="240" w:lineRule="auto"/>
              <w:jc w:val="center"/>
              <w:rPr>
                <w:sz w:val="18"/>
                <w:szCs w:val="18"/>
                <w:lang w:val="en-US" w:eastAsia="en-GB"/>
              </w:rPr>
            </w:pPr>
          </w:p>
        </w:tc>
      </w:tr>
      <w:tr w:rsidR="00A200F2" w:rsidRPr="002C2EA9" w14:paraId="0603884D" w14:textId="77777777" w:rsidTr="003B41ED">
        <w:trPr>
          <w:trHeight w:hRule="exact" w:val="227"/>
        </w:trPr>
        <w:tc>
          <w:tcPr>
            <w:tcW w:w="3119" w:type="dxa"/>
            <w:shd w:val="clear" w:color="auto" w:fill="auto"/>
            <w:hideMark/>
          </w:tcPr>
          <w:p w14:paraId="7E0F5F3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Deschampsia cespitosa </w:t>
            </w:r>
            <w:r w:rsidRPr="002C2EA9">
              <w:rPr>
                <w:color w:val="000000"/>
                <w:sz w:val="18"/>
                <w:szCs w:val="18"/>
                <w:lang w:val="en-US" w:eastAsia="en-GB"/>
              </w:rPr>
              <w:t>ssp.</w:t>
            </w:r>
            <w:r w:rsidRPr="002C2EA9">
              <w:rPr>
                <w:i/>
                <w:iCs/>
                <w:color w:val="000000"/>
                <w:sz w:val="18"/>
                <w:szCs w:val="18"/>
                <w:lang w:val="en-US" w:eastAsia="en-GB"/>
              </w:rPr>
              <w:t> bringensis</w:t>
            </w:r>
            <w:r w:rsidRPr="002C2EA9">
              <w:rPr>
                <w:color w:val="000000"/>
                <w:sz w:val="18"/>
                <w:szCs w:val="18"/>
                <w:lang w:val="en-US" w:eastAsia="en-GB"/>
              </w:rPr>
              <w:t> </w:t>
            </w:r>
          </w:p>
        </w:tc>
        <w:tc>
          <w:tcPr>
            <w:tcW w:w="2941" w:type="dxa"/>
            <w:shd w:val="clear" w:color="auto" w:fill="auto"/>
            <w:hideMark/>
          </w:tcPr>
          <w:p w14:paraId="2EC5460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tufted hairgrass </w:t>
            </w:r>
          </w:p>
        </w:tc>
        <w:tc>
          <w:tcPr>
            <w:tcW w:w="886" w:type="dxa"/>
            <w:shd w:val="clear" w:color="auto" w:fill="auto"/>
            <w:hideMark/>
          </w:tcPr>
          <w:p w14:paraId="611C747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BAC4DE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C36310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3D9415" w14:textId="77777777" w:rsidTr="003B41ED">
        <w:trPr>
          <w:trHeight w:hRule="exact" w:val="227"/>
        </w:trPr>
        <w:tc>
          <w:tcPr>
            <w:tcW w:w="3119" w:type="dxa"/>
            <w:shd w:val="clear" w:color="auto" w:fill="auto"/>
            <w:hideMark/>
          </w:tcPr>
          <w:p w14:paraId="5090B2A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Distichlis spicata</w:t>
            </w:r>
            <w:r w:rsidRPr="002C2EA9">
              <w:rPr>
                <w:color w:val="000000"/>
                <w:sz w:val="18"/>
                <w:szCs w:val="18"/>
                <w:lang w:val="en-US" w:eastAsia="en-GB"/>
              </w:rPr>
              <w:t> </w:t>
            </w:r>
          </w:p>
        </w:tc>
        <w:tc>
          <w:tcPr>
            <w:tcW w:w="2941" w:type="dxa"/>
            <w:shd w:val="clear" w:color="auto" w:fill="auto"/>
            <w:hideMark/>
          </w:tcPr>
          <w:p w14:paraId="5A21E7B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salt grass </w:t>
            </w:r>
          </w:p>
        </w:tc>
        <w:tc>
          <w:tcPr>
            <w:tcW w:w="886" w:type="dxa"/>
            <w:shd w:val="clear" w:color="auto" w:fill="auto"/>
            <w:hideMark/>
          </w:tcPr>
          <w:p w14:paraId="61C227E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0827288"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770B78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B1BDF8" w14:textId="77777777" w:rsidTr="003B41ED">
        <w:trPr>
          <w:trHeight w:hRule="exact" w:val="227"/>
        </w:trPr>
        <w:tc>
          <w:tcPr>
            <w:tcW w:w="3119" w:type="dxa"/>
            <w:shd w:val="clear" w:color="auto" w:fill="auto"/>
          </w:tcPr>
          <w:p w14:paraId="47669B88"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Echinochloa crus-galli</w:t>
            </w:r>
          </w:p>
        </w:tc>
        <w:tc>
          <w:tcPr>
            <w:tcW w:w="2941" w:type="dxa"/>
            <w:shd w:val="clear" w:color="auto" w:fill="auto"/>
          </w:tcPr>
          <w:p w14:paraId="4669893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large barnyard grass</w:t>
            </w:r>
          </w:p>
        </w:tc>
        <w:tc>
          <w:tcPr>
            <w:tcW w:w="886" w:type="dxa"/>
            <w:shd w:val="clear" w:color="auto" w:fill="auto"/>
          </w:tcPr>
          <w:p w14:paraId="59C1265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1E9D0D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1FEC3FD" w14:textId="77777777" w:rsidR="00A200F2" w:rsidRPr="002C2EA9" w:rsidRDefault="00A200F2" w:rsidP="003B41ED">
            <w:pPr>
              <w:spacing w:line="240" w:lineRule="auto"/>
              <w:jc w:val="center"/>
              <w:rPr>
                <w:sz w:val="18"/>
                <w:szCs w:val="18"/>
                <w:lang w:val="en-US" w:eastAsia="en-GB"/>
              </w:rPr>
            </w:pPr>
          </w:p>
        </w:tc>
      </w:tr>
      <w:tr w:rsidR="00A200F2" w:rsidRPr="002C2EA9" w14:paraId="65BFED97" w14:textId="77777777" w:rsidTr="003B41ED">
        <w:trPr>
          <w:trHeight w:hRule="exact" w:val="227"/>
        </w:trPr>
        <w:tc>
          <w:tcPr>
            <w:tcW w:w="3119" w:type="dxa"/>
            <w:shd w:val="clear" w:color="auto" w:fill="auto"/>
            <w:hideMark/>
          </w:tcPr>
          <w:p w14:paraId="0ED18CA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Eleocharis obtusa</w:t>
            </w:r>
            <w:r w:rsidRPr="002C2EA9">
              <w:rPr>
                <w:color w:val="000000"/>
                <w:sz w:val="18"/>
                <w:szCs w:val="18"/>
                <w:lang w:val="en-US" w:eastAsia="en-GB"/>
              </w:rPr>
              <w:t> </w:t>
            </w:r>
          </w:p>
        </w:tc>
        <w:tc>
          <w:tcPr>
            <w:tcW w:w="2941" w:type="dxa"/>
            <w:shd w:val="clear" w:color="auto" w:fill="auto"/>
            <w:hideMark/>
          </w:tcPr>
          <w:p w14:paraId="180D363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blunt spike-rush </w:t>
            </w:r>
          </w:p>
        </w:tc>
        <w:tc>
          <w:tcPr>
            <w:tcW w:w="886" w:type="dxa"/>
            <w:shd w:val="clear" w:color="auto" w:fill="auto"/>
            <w:hideMark/>
          </w:tcPr>
          <w:p w14:paraId="4DE680A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EE24CE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AC0EC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F5F727" w14:textId="77777777" w:rsidTr="003B41ED">
        <w:trPr>
          <w:trHeight w:hRule="exact" w:val="227"/>
        </w:trPr>
        <w:tc>
          <w:tcPr>
            <w:tcW w:w="3119" w:type="dxa"/>
            <w:shd w:val="clear" w:color="auto" w:fill="auto"/>
            <w:hideMark/>
          </w:tcPr>
          <w:p w14:paraId="0F0A9905"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Eleocharis palustris</w:t>
            </w:r>
            <w:r w:rsidRPr="002C2EA9">
              <w:rPr>
                <w:color w:val="000000"/>
                <w:sz w:val="18"/>
                <w:szCs w:val="18"/>
                <w:lang w:val="en-US" w:eastAsia="en-GB"/>
              </w:rPr>
              <w:t> </w:t>
            </w:r>
          </w:p>
        </w:tc>
        <w:tc>
          <w:tcPr>
            <w:tcW w:w="2941" w:type="dxa"/>
            <w:shd w:val="clear" w:color="auto" w:fill="auto"/>
            <w:hideMark/>
          </w:tcPr>
          <w:p w14:paraId="249CFC2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spike-rush </w:t>
            </w:r>
          </w:p>
        </w:tc>
        <w:tc>
          <w:tcPr>
            <w:tcW w:w="886" w:type="dxa"/>
            <w:shd w:val="clear" w:color="auto" w:fill="auto"/>
            <w:hideMark/>
          </w:tcPr>
          <w:p w14:paraId="35824BD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2A56C7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3F3C3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5AD282" w14:textId="77777777" w:rsidTr="003B41ED">
        <w:trPr>
          <w:trHeight w:hRule="exact" w:val="227"/>
        </w:trPr>
        <w:tc>
          <w:tcPr>
            <w:tcW w:w="3119" w:type="dxa"/>
            <w:shd w:val="clear" w:color="auto" w:fill="auto"/>
            <w:hideMark/>
          </w:tcPr>
          <w:p w14:paraId="72175FA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Eleocharis parvula</w:t>
            </w:r>
            <w:r w:rsidRPr="002C2EA9">
              <w:rPr>
                <w:color w:val="000000"/>
                <w:sz w:val="18"/>
                <w:szCs w:val="18"/>
                <w:lang w:val="en-US" w:eastAsia="en-GB"/>
              </w:rPr>
              <w:t> </w:t>
            </w:r>
          </w:p>
        </w:tc>
        <w:tc>
          <w:tcPr>
            <w:tcW w:w="2941" w:type="dxa"/>
            <w:shd w:val="clear" w:color="auto" w:fill="auto"/>
            <w:hideMark/>
          </w:tcPr>
          <w:p w14:paraId="05BE0E6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 spike-rush </w:t>
            </w:r>
          </w:p>
        </w:tc>
        <w:tc>
          <w:tcPr>
            <w:tcW w:w="886" w:type="dxa"/>
            <w:shd w:val="clear" w:color="auto" w:fill="auto"/>
            <w:hideMark/>
          </w:tcPr>
          <w:p w14:paraId="673BFCE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362288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BA5BA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66B7BD" w14:textId="77777777" w:rsidTr="003B41ED">
        <w:trPr>
          <w:trHeight w:hRule="exact" w:val="227"/>
        </w:trPr>
        <w:tc>
          <w:tcPr>
            <w:tcW w:w="3119" w:type="dxa"/>
            <w:shd w:val="clear" w:color="auto" w:fill="auto"/>
            <w:hideMark/>
          </w:tcPr>
          <w:p w14:paraId="7E4AB1F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Elodea canadensis</w:t>
            </w:r>
            <w:r w:rsidRPr="002C2EA9">
              <w:rPr>
                <w:color w:val="000000"/>
                <w:sz w:val="18"/>
                <w:szCs w:val="18"/>
                <w:lang w:val="en-US" w:eastAsia="en-GB"/>
              </w:rPr>
              <w:t> </w:t>
            </w:r>
          </w:p>
        </w:tc>
        <w:tc>
          <w:tcPr>
            <w:tcW w:w="2941" w:type="dxa"/>
            <w:shd w:val="clear" w:color="auto" w:fill="auto"/>
            <w:hideMark/>
          </w:tcPr>
          <w:p w14:paraId="1299805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Canadian waterweed </w:t>
            </w:r>
          </w:p>
        </w:tc>
        <w:tc>
          <w:tcPr>
            <w:tcW w:w="886" w:type="dxa"/>
            <w:shd w:val="clear" w:color="auto" w:fill="auto"/>
            <w:hideMark/>
          </w:tcPr>
          <w:p w14:paraId="25DD1A9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E52DBC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C6BDA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1D353E" w14:textId="77777777" w:rsidTr="003B41ED">
        <w:trPr>
          <w:trHeight w:hRule="exact" w:val="227"/>
        </w:trPr>
        <w:tc>
          <w:tcPr>
            <w:tcW w:w="3119" w:type="dxa"/>
            <w:shd w:val="clear" w:color="auto" w:fill="auto"/>
            <w:hideMark/>
          </w:tcPr>
          <w:p w14:paraId="49A3A21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Elymus repens</w:t>
            </w:r>
            <w:r w:rsidRPr="002C2EA9">
              <w:rPr>
                <w:color w:val="000000"/>
                <w:sz w:val="18"/>
                <w:szCs w:val="18"/>
                <w:lang w:val="en-US" w:eastAsia="en-GB"/>
              </w:rPr>
              <w:t> </w:t>
            </w:r>
          </w:p>
        </w:tc>
        <w:tc>
          <w:tcPr>
            <w:tcW w:w="2941" w:type="dxa"/>
            <w:shd w:val="clear" w:color="auto" w:fill="auto"/>
            <w:hideMark/>
          </w:tcPr>
          <w:p w14:paraId="258EB47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quackgrass </w:t>
            </w:r>
          </w:p>
        </w:tc>
        <w:tc>
          <w:tcPr>
            <w:tcW w:w="886" w:type="dxa"/>
            <w:shd w:val="clear" w:color="auto" w:fill="auto"/>
            <w:hideMark/>
          </w:tcPr>
          <w:p w14:paraId="6EAEC83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44F28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A17FBA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7C7AA01" w14:textId="77777777" w:rsidTr="003B41ED">
        <w:trPr>
          <w:trHeight w:hRule="exact" w:val="227"/>
        </w:trPr>
        <w:tc>
          <w:tcPr>
            <w:tcW w:w="3119" w:type="dxa"/>
            <w:shd w:val="clear" w:color="auto" w:fill="auto"/>
            <w:hideMark/>
          </w:tcPr>
          <w:p w14:paraId="3C9058A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Epilobium cilatum</w:t>
            </w:r>
            <w:r w:rsidRPr="002C2EA9">
              <w:rPr>
                <w:color w:val="000000"/>
                <w:sz w:val="18"/>
                <w:szCs w:val="18"/>
                <w:lang w:val="en-US" w:eastAsia="en-GB"/>
              </w:rPr>
              <w:t> </w:t>
            </w:r>
          </w:p>
        </w:tc>
        <w:tc>
          <w:tcPr>
            <w:tcW w:w="2941" w:type="dxa"/>
            <w:shd w:val="clear" w:color="auto" w:fill="auto"/>
            <w:hideMark/>
          </w:tcPr>
          <w:p w14:paraId="08A4C87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purple willowherb </w:t>
            </w:r>
          </w:p>
        </w:tc>
        <w:tc>
          <w:tcPr>
            <w:tcW w:w="886" w:type="dxa"/>
            <w:shd w:val="clear" w:color="auto" w:fill="auto"/>
            <w:hideMark/>
          </w:tcPr>
          <w:p w14:paraId="34AA7A7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B299BF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5075E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A9B143" w14:textId="77777777" w:rsidTr="003B41ED">
        <w:trPr>
          <w:trHeight w:hRule="exact" w:val="227"/>
        </w:trPr>
        <w:tc>
          <w:tcPr>
            <w:tcW w:w="3119" w:type="dxa"/>
            <w:shd w:val="clear" w:color="auto" w:fill="auto"/>
            <w:hideMark/>
          </w:tcPr>
          <w:p w14:paraId="71D1E41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Equisetum arvense</w:t>
            </w:r>
            <w:r w:rsidRPr="002C2EA9">
              <w:rPr>
                <w:color w:val="000000"/>
                <w:sz w:val="18"/>
                <w:szCs w:val="18"/>
                <w:lang w:val="en-US" w:eastAsia="en-GB"/>
              </w:rPr>
              <w:t> </w:t>
            </w:r>
          </w:p>
        </w:tc>
        <w:tc>
          <w:tcPr>
            <w:tcW w:w="2941" w:type="dxa"/>
            <w:shd w:val="clear" w:color="auto" w:fill="auto"/>
            <w:hideMark/>
          </w:tcPr>
          <w:p w14:paraId="1C275C1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horsetail </w:t>
            </w:r>
          </w:p>
        </w:tc>
        <w:tc>
          <w:tcPr>
            <w:tcW w:w="886" w:type="dxa"/>
            <w:shd w:val="clear" w:color="auto" w:fill="auto"/>
            <w:hideMark/>
          </w:tcPr>
          <w:p w14:paraId="2D05626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29E02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2BFDDB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6D171D" w14:textId="77777777" w:rsidTr="003B41ED">
        <w:trPr>
          <w:trHeight w:hRule="exact" w:val="227"/>
        </w:trPr>
        <w:tc>
          <w:tcPr>
            <w:tcW w:w="3119" w:type="dxa"/>
            <w:tcBorders>
              <w:bottom w:val="single" w:sz="4" w:space="0" w:color="auto"/>
            </w:tcBorders>
            <w:shd w:val="clear" w:color="auto" w:fill="auto"/>
          </w:tcPr>
          <w:p w14:paraId="6A0233E0" w14:textId="77777777" w:rsidR="00A200F2" w:rsidRPr="002C2EA9" w:rsidRDefault="00A200F2" w:rsidP="003B41ED">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718CFEB9" w14:textId="77777777" w:rsidR="00A200F2" w:rsidRPr="002C2EA9" w:rsidRDefault="00A200F2" w:rsidP="003B41ED">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915040E"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64968DF"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9492069"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05E0CE3A" w14:textId="77777777" w:rsidTr="003B41ED">
        <w:trPr>
          <w:trHeight w:hRule="exact" w:val="227"/>
        </w:trPr>
        <w:tc>
          <w:tcPr>
            <w:tcW w:w="3119" w:type="dxa"/>
            <w:tcBorders>
              <w:top w:val="single" w:sz="4" w:space="0" w:color="auto"/>
            </w:tcBorders>
            <w:shd w:val="clear" w:color="auto" w:fill="auto"/>
            <w:hideMark/>
          </w:tcPr>
          <w:p w14:paraId="551C8B8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Equisetum fluviatile</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432090C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swamp horsetail </w:t>
            </w:r>
          </w:p>
        </w:tc>
        <w:tc>
          <w:tcPr>
            <w:tcW w:w="886" w:type="dxa"/>
            <w:tcBorders>
              <w:top w:val="single" w:sz="4" w:space="0" w:color="auto"/>
            </w:tcBorders>
            <w:shd w:val="clear" w:color="auto" w:fill="auto"/>
            <w:hideMark/>
          </w:tcPr>
          <w:p w14:paraId="535F15F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Borders>
              <w:top w:val="single" w:sz="4" w:space="0" w:color="auto"/>
            </w:tcBorders>
          </w:tcPr>
          <w:p w14:paraId="01DB296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Borders>
              <w:top w:val="single" w:sz="4" w:space="0" w:color="auto"/>
            </w:tcBorders>
          </w:tcPr>
          <w:p w14:paraId="4FD051D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026D92" w14:textId="77777777" w:rsidTr="003B41ED">
        <w:trPr>
          <w:trHeight w:hRule="exact" w:val="227"/>
        </w:trPr>
        <w:tc>
          <w:tcPr>
            <w:tcW w:w="3119" w:type="dxa"/>
            <w:shd w:val="clear" w:color="auto" w:fill="auto"/>
          </w:tcPr>
          <w:p w14:paraId="1C5429C4"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Erythranthe scouleri</w:t>
            </w:r>
          </w:p>
        </w:tc>
        <w:tc>
          <w:tcPr>
            <w:tcW w:w="2941" w:type="dxa"/>
            <w:shd w:val="clear" w:color="auto" w:fill="auto"/>
          </w:tcPr>
          <w:p w14:paraId="63D2FB8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Columbia River monkey-flower</w:t>
            </w:r>
          </w:p>
        </w:tc>
        <w:tc>
          <w:tcPr>
            <w:tcW w:w="886" w:type="dxa"/>
            <w:shd w:val="clear" w:color="auto" w:fill="auto"/>
          </w:tcPr>
          <w:p w14:paraId="3007394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02D92E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69FC58" w14:textId="77777777" w:rsidR="00A200F2" w:rsidRPr="002C2EA9" w:rsidRDefault="00A200F2" w:rsidP="003B41ED">
            <w:pPr>
              <w:spacing w:line="240" w:lineRule="auto"/>
              <w:jc w:val="center"/>
              <w:rPr>
                <w:sz w:val="18"/>
                <w:szCs w:val="18"/>
                <w:lang w:val="en-US" w:eastAsia="en-GB"/>
              </w:rPr>
            </w:pPr>
          </w:p>
        </w:tc>
      </w:tr>
      <w:tr w:rsidR="00A200F2" w:rsidRPr="002C2EA9" w14:paraId="56709DE3" w14:textId="77777777" w:rsidTr="003B41ED">
        <w:trPr>
          <w:trHeight w:hRule="exact" w:val="227"/>
        </w:trPr>
        <w:tc>
          <w:tcPr>
            <w:tcW w:w="3119" w:type="dxa"/>
            <w:shd w:val="clear" w:color="auto" w:fill="auto"/>
          </w:tcPr>
          <w:p w14:paraId="28325D5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Festuca occidentalis</w:t>
            </w:r>
          </w:p>
        </w:tc>
        <w:tc>
          <w:tcPr>
            <w:tcW w:w="2941" w:type="dxa"/>
            <w:shd w:val="clear" w:color="auto" w:fill="auto"/>
          </w:tcPr>
          <w:p w14:paraId="2F32E031"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western fescue</w:t>
            </w:r>
          </w:p>
        </w:tc>
        <w:tc>
          <w:tcPr>
            <w:tcW w:w="886" w:type="dxa"/>
            <w:shd w:val="clear" w:color="auto" w:fill="auto"/>
          </w:tcPr>
          <w:p w14:paraId="4DCF83A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F98A6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40A115" w14:textId="77777777" w:rsidR="00A200F2" w:rsidRPr="002C2EA9" w:rsidRDefault="00A200F2" w:rsidP="003B41ED">
            <w:pPr>
              <w:spacing w:line="240" w:lineRule="auto"/>
              <w:jc w:val="center"/>
              <w:rPr>
                <w:sz w:val="18"/>
                <w:szCs w:val="18"/>
                <w:lang w:val="en-US" w:eastAsia="en-GB"/>
              </w:rPr>
            </w:pPr>
          </w:p>
        </w:tc>
      </w:tr>
      <w:tr w:rsidR="00A200F2" w:rsidRPr="002C2EA9" w14:paraId="02D5B7C3" w14:textId="77777777" w:rsidTr="003B41ED">
        <w:trPr>
          <w:trHeight w:hRule="exact" w:val="227"/>
        </w:trPr>
        <w:tc>
          <w:tcPr>
            <w:tcW w:w="3119" w:type="dxa"/>
            <w:shd w:val="clear" w:color="auto" w:fill="auto"/>
          </w:tcPr>
          <w:p w14:paraId="3965DFA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Festuca rubra</w:t>
            </w:r>
          </w:p>
        </w:tc>
        <w:tc>
          <w:tcPr>
            <w:tcW w:w="2941" w:type="dxa"/>
            <w:shd w:val="clear" w:color="auto" w:fill="auto"/>
          </w:tcPr>
          <w:p w14:paraId="14423A34"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red fescue</w:t>
            </w:r>
          </w:p>
        </w:tc>
        <w:tc>
          <w:tcPr>
            <w:tcW w:w="886" w:type="dxa"/>
            <w:shd w:val="clear" w:color="auto" w:fill="auto"/>
          </w:tcPr>
          <w:p w14:paraId="4BBF8E4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0EC1BB7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940B7BE" w14:textId="77777777" w:rsidR="00A200F2" w:rsidRPr="002C2EA9" w:rsidRDefault="00A200F2" w:rsidP="003B41ED">
            <w:pPr>
              <w:spacing w:line="240" w:lineRule="auto"/>
              <w:jc w:val="center"/>
              <w:rPr>
                <w:sz w:val="18"/>
                <w:szCs w:val="18"/>
                <w:lang w:val="en-US" w:eastAsia="en-GB"/>
              </w:rPr>
            </w:pPr>
          </w:p>
        </w:tc>
      </w:tr>
      <w:tr w:rsidR="00A200F2" w:rsidRPr="002C2EA9" w14:paraId="59637383" w14:textId="77777777" w:rsidTr="003B41ED">
        <w:trPr>
          <w:trHeight w:hRule="exact" w:val="227"/>
        </w:trPr>
        <w:tc>
          <w:tcPr>
            <w:tcW w:w="3119" w:type="dxa"/>
            <w:shd w:val="clear" w:color="auto" w:fill="auto"/>
          </w:tcPr>
          <w:p w14:paraId="5BF76F1B"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 xml:space="preserve">Festuca </w:t>
            </w:r>
            <w:r w:rsidRPr="002C2EA9">
              <w:rPr>
                <w:color w:val="000000"/>
                <w:sz w:val="18"/>
                <w:szCs w:val="18"/>
                <w:lang w:val="en-US" w:eastAsia="en-GB"/>
              </w:rPr>
              <w:t>sp.</w:t>
            </w:r>
          </w:p>
        </w:tc>
        <w:tc>
          <w:tcPr>
            <w:tcW w:w="2941" w:type="dxa"/>
            <w:shd w:val="clear" w:color="auto" w:fill="auto"/>
          </w:tcPr>
          <w:p w14:paraId="3E6E52A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unidentified fescue</w:t>
            </w:r>
          </w:p>
        </w:tc>
        <w:tc>
          <w:tcPr>
            <w:tcW w:w="886" w:type="dxa"/>
            <w:shd w:val="clear" w:color="auto" w:fill="auto"/>
          </w:tcPr>
          <w:p w14:paraId="2965941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38EF959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49B9A2" w14:textId="77777777" w:rsidR="00A200F2" w:rsidRPr="002C2EA9" w:rsidRDefault="00A200F2" w:rsidP="003B41ED">
            <w:pPr>
              <w:spacing w:line="240" w:lineRule="auto"/>
              <w:jc w:val="center"/>
              <w:rPr>
                <w:sz w:val="18"/>
                <w:szCs w:val="18"/>
                <w:lang w:val="en-US" w:eastAsia="en-GB"/>
              </w:rPr>
            </w:pPr>
          </w:p>
        </w:tc>
      </w:tr>
      <w:tr w:rsidR="00A200F2" w:rsidRPr="002C2EA9" w14:paraId="075DF402" w14:textId="77777777" w:rsidTr="003B41ED">
        <w:trPr>
          <w:trHeight w:hRule="exact" w:val="227"/>
        </w:trPr>
        <w:tc>
          <w:tcPr>
            <w:tcW w:w="3119" w:type="dxa"/>
            <w:shd w:val="clear" w:color="auto" w:fill="auto"/>
            <w:hideMark/>
          </w:tcPr>
          <w:p w14:paraId="5753458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Galium palustre</w:t>
            </w:r>
            <w:r w:rsidRPr="002C2EA9">
              <w:rPr>
                <w:color w:val="000000"/>
                <w:sz w:val="18"/>
                <w:szCs w:val="18"/>
                <w:lang w:val="en-US" w:eastAsia="en-GB"/>
              </w:rPr>
              <w:t> </w:t>
            </w:r>
          </w:p>
        </w:tc>
        <w:tc>
          <w:tcPr>
            <w:tcW w:w="2941" w:type="dxa"/>
            <w:shd w:val="clear" w:color="auto" w:fill="auto"/>
            <w:hideMark/>
          </w:tcPr>
          <w:p w14:paraId="309E225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bedstraw </w:t>
            </w:r>
          </w:p>
        </w:tc>
        <w:tc>
          <w:tcPr>
            <w:tcW w:w="886" w:type="dxa"/>
            <w:shd w:val="clear" w:color="auto" w:fill="auto"/>
            <w:hideMark/>
          </w:tcPr>
          <w:p w14:paraId="3D97E0C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965011"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F8A4AA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C42FD41" w14:textId="77777777" w:rsidTr="003B41ED">
        <w:trPr>
          <w:trHeight w:hRule="exact" w:val="227"/>
        </w:trPr>
        <w:tc>
          <w:tcPr>
            <w:tcW w:w="3119" w:type="dxa"/>
            <w:shd w:val="clear" w:color="auto" w:fill="auto"/>
            <w:hideMark/>
          </w:tcPr>
          <w:p w14:paraId="3A66AB5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Galium trifidum</w:t>
            </w:r>
            <w:r w:rsidRPr="002C2EA9">
              <w:rPr>
                <w:color w:val="000000"/>
                <w:sz w:val="18"/>
                <w:szCs w:val="18"/>
                <w:lang w:val="en-US" w:eastAsia="en-GB"/>
              </w:rPr>
              <w:t> </w:t>
            </w:r>
          </w:p>
        </w:tc>
        <w:tc>
          <w:tcPr>
            <w:tcW w:w="2941" w:type="dxa"/>
            <w:shd w:val="clear" w:color="auto" w:fill="auto"/>
            <w:hideMark/>
          </w:tcPr>
          <w:p w14:paraId="0FC7444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 bedstraw </w:t>
            </w:r>
          </w:p>
        </w:tc>
        <w:tc>
          <w:tcPr>
            <w:tcW w:w="886" w:type="dxa"/>
            <w:shd w:val="clear" w:color="auto" w:fill="auto"/>
            <w:hideMark/>
          </w:tcPr>
          <w:p w14:paraId="6A93295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AA4D3E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061353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E9E1801" w14:textId="77777777" w:rsidTr="003B41ED">
        <w:trPr>
          <w:trHeight w:hRule="exact" w:val="227"/>
        </w:trPr>
        <w:tc>
          <w:tcPr>
            <w:tcW w:w="3119" w:type="dxa"/>
            <w:shd w:val="clear" w:color="auto" w:fill="auto"/>
          </w:tcPr>
          <w:p w14:paraId="30FAA000"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Geum macrophyllum</w:t>
            </w:r>
          </w:p>
        </w:tc>
        <w:tc>
          <w:tcPr>
            <w:tcW w:w="2941" w:type="dxa"/>
            <w:shd w:val="clear" w:color="auto" w:fill="auto"/>
          </w:tcPr>
          <w:p w14:paraId="19D8DD5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large-leaved avens</w:t>
            </w:r>
          </w:p>
        </w:tc>
        <w:tc>
          <w:tcPr>
            <w:tcW w:w="886" w:type="dxa"/>
            <w:shd w:val="clear" w:color="auto" w:fill="auto"/>
          </w:tcPr>
          <w:p w14:paraId="2FB12FE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B88433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8807BF" w14:textId="77777777" w:rsidR="00A200F2" w:rsidRPr="002C2EA9" w:rsidRDefault="00A200F2" w:rsidP="003B41ED">
            <w:pPr>
              <w:spacing w:line="240" w:lineRule="auto"/>
              <w:jc w:val="center"/>
              <w:rPr>
                <w:sz w:val="18"/>
                <w:szCs w:val="18"/>
                <w:lang w:val="en-US" w:eastAsia="en-GB"/>
              </w:rPr>
            </w:pPr>
          </w:p>
        </w:tc>
      </w:tr>
      <w:tr w:rsidR="00A200F2" w:rsidRPr="002C2EA9" w14:paraId="6FCCA8E4" w14:textId="77777777" w:rsidTr="003B41ED">
        <w:trPr>
          <w:trHeight w:hRule="exact" w:val="227"/>
        </w:trPr>
        <w:tc>
          <w:tcPr>
            <w:tcW w:w="3119" w:type="dxa"/>
            <w:shd w:val="clear" w:color="auto" w:fill="auto"/>
          </w:tcPr>
          <w:p w14:paraId="120BD4AE"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Glyceria elata</w:t>
            </w:r>
          </w:p>
        </w:tc>
        <w:tc>
          <w:tcPr>
            <w:tcW w:w="2941" w:type="dxa"/>
            <w:shd w:val="clear" w:color="auto" w:fill="auto"/>
          </w:tcPr>
          <w:p w14:paraId="6AEAC37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tall mannagrass</w:t>
            </w:r>
          </w:p>
        </w:tc>
        <w:tc>
          <w:tcPr>
            <w:tcW w:w="886" w:type="dxa"/>
            <w:shd w:val="clear" w:color="auto" w:fill="auto"/>
          </w:tcPr>
          <w:p w14:paraId="4B5AA0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EB9EBB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D945D50" w14:textId="77777777" w:rsidR="00A200F2" w:rsidRPr="002C2EA9" w:rsidRDefault="00A200F2" w:rsidP="003B41ED">
            <w:pPr>
              <w:spacing w:line="240" w:lineRule="auto"/>
              <w:jc w:val="center"/>
              <w:rPr>
                <w:sz w:val="18"/>
                <w:szCs w:val="18"/>
                <w:lang w:val="en-US" w:eastAsia="en-GB"/>
              </w:rPr>
            </w:pPr>
          </w:p>
        </w:tc>
      </w:tr>
      <w:tr w:rsidR="00A200F2" w:rsidRPr="002C2EA9" w14:paraId="0081627D" w14:textId="77777777" w:rsidTr="003B41ED">
        <w:trPr>
          <w:trHeight w:hRule="exact" w:val="227"/>
        </w:trPr>
        <w:tc>
          <w:tcPr>
            <w:tcW w:w="3119" w:type="dxa"/>
            <w:shd w:val="clear" w:color="auto" w:fill="auto"/>
          </w:tcPr>
          <w:p w14:paraId="19782326" w14:textId="77777777" w:rsidR="00A200F2" w:rsidRPr="002C2EA9" w:rsidRDefault="00A200F2" w:rsidP="003B41ED">
            <w:pPr>
              <w:spacing w:line="240" w:lineRule="auto"/>
              <w:rPr>
                <w:i/>
                <w:iCs/>
                <w:color w:val="000000"/>
                <w:sz w:val="18"/>
                <w:szCs w:val="18"/>
                <w:lang w:val="en-US" w:eastAsia="en-GB"/>
              </w:rPr>
            </w:pPr>
            <w:r>
              <w:rPr>
                <w:i/>
                <w:iCs/>
                <w:color w:val="000000"/>
                <w:sz w:val="18"/>
                <w:szCs w:val="18"/>
                <w:lang w:val="en-US" w:eastAsia="en-GB"/>
              </w:rPr>
              <w:t xml:space="preserve">Glyceria </w:t>
            </w:r>
            <w:r w:rsidRPr="0082724B">
              <w:rPr>
                <w:i/>
                <w:iCs/>
                <w:color w:val="000000"/>
                <w:sz w:val="18"/>
                <w:szCs w:val="18"/>
                <w:lang w:val="en-US" w:eastAsia="en-GB"/>
              </w:rPr>
              <w:t>leptostachya</w:t>
            </w:r>
          </w:p>
        </w:tc>
        <w:tc>
          <w:tcPr>
            <w:tcW w:w="2941" w:type="dxa"/>
            <w:shd w:val="clear" w:color="auto" w:fill="auto"/>
          </w:tcPr>
          <w:p w14:paraId="30E92712"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slender spiked mannagrass</w:t>
            </w:r>
          </w:p>
        </w:tc>
        <w:tc>
          <w:tcPr>
            <w:tcW w:w="886" w:type="dxa"/>
            <w:shd w:val="clear" w:color="auto" w:fill="auto"/>
          </w:tcPr>
          <w:p w14:paraId="7B8CB534"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01079A9"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73182647" w14:textId="77777777" w:rsidR="00A200F2" w:rsidRPr="002C2EA9" w:rsidRDefault="00A200F2" w:rsidP="003B41ED">
            <w:pPr>
              <w:spacing w:line="240" w:lineRule="auto"/>
              <w:jc w:val="center"/>
              <w:rPr>
                <w:sz w:val="18"/>
                <w:szCs w:val="18"/>
                <w:lang w:val="en-US" w:eastAsia="en-GB"/>
              </w:rPr>
            </w:pPr>
            <w:r>
              <w:rPr>
                <w:sz w:val="18"/>
                <w:szCs w:val="18"/>
                <w:lang w:val="en-US" w:eastAsia="en-GB"/>
              </w:rPr>
              <w:t>X</w:t>
            </w:r>
          </w:p>
        </w:tc>
      </w:tr>
      <w:tr w:rsidR="00A200F2" w:rsidRPr="002C2EA9" w14:paraId="48B2397A" w14:textId="77777777" w:rsidTr="003B41ED">
        <w:trPr>
          <w:trHeight w:hRule="exact" w:val="227"/>
        </w:trPr>
        <w:tc>
          <w:tcPr>
            <w:tcW w:w="3119" w:type="dxa"/>
            <w:shd w:val="clear" w:color="auto" w:fill="auto"/>
            <w:hideMark/>
          </w:tcPr>
          <w:p w14:paraId="7EAC101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Glyceria </w:t>
            </w:r>
            <w:r w:rsidRPr="002C2EA9">
              <w:rPr>
                <w:color w:val="000000"/>
                <w:sz w:val="18"/>
                <w:szCs w:val="18"/>
                <w:lang w:val="en-US" w:eastAsia="en-GB"/>
              </w:rPr>
              <w:t>sp. </w:t>
            </w:r>
          </w:p>
        </w:tc>
        <w:tc>
          <w:tcPr>
            <w:tcW w:w="2941" w:type="dxa"/>
            <w:shd w:val="clear" w:color="auto" w:fill="auto"/>
            <w:hideMark/>
          </w:tcPr>
          <w:p w14:paraId="29F1B1B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mannagrass </w:t>
            </w:r>
          </w:p>
        </w:tc>
        <w:tc>
          <w:tcPr>
            <w:tcW w:w="886" w:type="dxa"/>
            <w:shd w:val="clear" w:color="auto" w:fill="auto"/>
            <w:hideMark/>
          </w:tcPr>
          <w:p w14:paraId="383BDF2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BEC7F95"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AE75B9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B1907A3" w14:textId="77777777" w:rsidTr="003B41ED">
        <w:trPr>
          <w:trHeight w:hRule="exact" w:val="227"/>
        </w:trPr>
        <w:tc>
          <w:tcPr>
            <w:tcW w:w="3119" w:type="dxa"/>
            <w:shd w:val="clear" w:color="auto" w:fill="auto"/>
          </w:tcPr>
          <w:p w14:paraId="7853D40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Gnaphalium uliginosum</w:t>
            </w:r>
          </w:p>
        </w:tc>
        <w:tc>
          <w:tcPr>
            <w:tcW w:w="2941" w:type="dxa"/>
            <w:shd w:val="clear" w:color="auto" w:fill="auto"/>
          </w:tcPr>
          <w:p w14:paraId="42F9570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marsh cudweed</w:t>
            </w:r>
          </w:p>
        </w:tc>
        <w:tc>
          <w:tcPr>
            <w:tcW w:w="886" w:type="dxa"/>
            <w:shd w:val="clear" w:color="auto" w:fill="auto"/>
          </w:tcPr>
          <w:p w14:paraId="728B61A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E4EE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39520D2" w14:textId="77777777" w:rsidR="00A200F2" w:rsidRPr="002C2EA9" w:rsidRDefault="00A200F2" w:rsidP="003B41ED">
            <w:pPr>
              <w:spacing w:line="240" w:lineRule="auto"/>
              <w:jc w:val="center"/>
              <w:rPr>
                <w:sz w:val="18"/>
                <w:szCs w:val="18"/>
                <w:lang w:val="en-US" w:eastAsia="en-GB"/>
              </w:rPr>
            </w:pPr>
          </w:p>
        </w:tc>
      </w:tr>
      <w:tr w:rsidR="00A200F2" w:rsidRPr="002C2EA9" w14:paraId="17AC53B1" w14:textId="77777777" w:rsidTr="003B41ED">
        <w:trPr>
          <w:trHeight w:hRule="exact" w:val="227"/>
        </w:trPr>
        <w:tc>
          <w:tcPr>
            <w:tcW w:w="3119" w:type="dxa"/>
            <w:shd w:val="clear" w:color="auto" w:fill="auto"/>
            <w:hideMark/>
          </w:tcPr>
          <w:p w14:paraId="2A46A88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Gratiola ebracteata</w:t>
            </w:r>
            <w:r w:rsidRPr="002C2EA9">
              <w:rPr>
                <w:color w:val="000000"/>
                <w:sz w:val="18"/>
                <w:szCs w:val="18"/>
                <w:lang w:val="en-US" w:eastAsia="en-GB"/>
              </w:rPr>
              <w:t> </w:t>
            </w:r>
          </w:p>
        </w:tc>
        <w:tc>
          <w:tcPr>
            <w:tcW w:w="2941" w:type="dxa"/>
            <w:shd w:val="clear" w:color="auto" w:fill="auto"/>
            <w:hideMark/>
          </w:tcPr>
          <w:p w14:paraId="73BCBC6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bractless hedge-hyssop </w:t>
            </w:r>
          </w:p>
        </w:tc>
        <w:tc>
          <w:tcPr>
            <w:tcW w:w="886" w:type="dxa"/>
            <w:shd w:val="clear" w:color="auto" w:fill="auto"/>
            <w:hideMark/>
          </w:tcPr>
          <w:p w14:paraId="2A94A87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0EB59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5A3B9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C9C568" w14:textId="77777777" w:rsidTr="003B41ED">
        <w:trPr>
          <w:trHeight w:hRule="exact" w:val="227"/>
        </w:trPr>
        <w:tc>
          <w:tcPr>
            <w:tcW w:w="3119" w:type="dxa"/>
            <w:shd w:val="clear" w:color="auto" w:fill="auto"/>
          </w:tcPr>
          <w:p w14:paraId="4913663F"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Hieracium lachenalii</w:t>
            </w:r>
          </w:p>
        </w:tc>
        <w:tc>
          <w:tcPr>
            <w:tcW w:w="2941" w:type="dxa"/>
            <w:shd w:val="clear" w:color="auto" w:fill="auto"/>
          </w:tcPr>
          <w:p w14:paraId="08465A8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European hawkweed</w:t>
            </w:r>
          </w:p>
        </w:tc>
        <w:tc>
          <w:tcPr>
            <w:tcW w:w="886" w:type="dxa"/>
            <w:shd w:val="clear" w:color="auto" w:fill="auto"/>
          </w:tcPr>
          <w:p w14:paraId="0E0BA62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F1764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53CC1A" w14:textId="77777777" w:rsidR="00A200F2" w:rsidRPr="002C2EA9" w:rsidRDefault="00A200F2" w:rsidP="003B41ED">
            <w:pPr>
              <w:spacing w:line="240" w:lineRule="auto"/>
              <w:jc w:val="center"/>
              <w:rPr>
                <w:sz w:val="18"/>
                <w:szCs w:val="18"/>
                <w:lang w:val="en-US" w:eastAsia="en-GB"/>
              </w:rPr>
            </w:pPr>
          </w:p>
        </w:tc>
      </w:tr>
      <w:tr w:rsidR="00A200F2" w:rsidRPr="002C2EA9" w14:paraId="2F55284F" w14:textId="77777777" w:rsidTr="003B41ED">
        <w:trPr>
          <w:trHeight w:hRule="exact" w:val="227"/>
        </w:trPr>
        <w:tc>
          <w:tcPr>
            <w:tcW w:w="3119" w:type="dxa"/>
            <w:shd w:val="clear" w:color="auto" w:fill="auto"/>
            <w:hideMark/>
          </w:tcPr>
          <w:p w14:paraId="01A6F6F5"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Hordeum brachyantherum</w:t>
            </w:r>
            <w:r w:rsidRPr="002C2EA9">
              <w:rPr>
                <w:color w:val="000000"/>
                <w:sz w:val="18"/>
                <w:szCs w:val="18"/>
                <w:lang w:val="en-US" w:eastAsia="en-GB"/>
              </w:rPr>
              <w:t> </w:t>
            </w:r>
          </w:p>
        </w:tc>
        <w:tc>
          <w:tcPr>
            <w:tcW w:w="2941" w:type="dxa"/>
            <w:shd w:val="clear" w:color="auto" w:fill="auto"/>
            <w:hideMark/>
          </w:tcPr>
          <w:p w14:paraId="7D5CD61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meadow barley </w:t>
            </w:r>
          </w:p>
        </w:tc>
        <w:tc>
          <w:tcPr>
            <w:tcW w:w="886" w:type="dxa"/>
            <w:shd w:val="clear" w:color="auto" w:fill="auto"/>
            <w:hideMark/>
          </w:tcPr>
          <w:p w14:paraId="6D8F10D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851817"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20F9EF1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658817E" w14:textId="77777777" w:rsidTr="003B41ED">
        <w:trPr>
          <w:trHeight w:hRule="exact" w:val="227"/>
        </w:trPr>
        <w:tc>
          <w:tcPr>
            <w:tcW w:w="3119" w:type="dxa"/>
            <w:shd w:val="clear" w:color="auto" w:fill="auto"/>
          </w:tcPr>
          <w:p w14:paraId="70F81CF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Hypericum anagalloides</w:t>
            </w:r>
          </w:p>
        </w:tc>
        <w:tc>
          <w:tcPr>
            <w:tcW w:w="2941" w:type="dxa"/>
            <w:shd w:val="clear" w:color="auto" w:fill="auto"/>
          </w:tcPr>
          <w:p w14:paraId="797C0765"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bog St. John’s wort</w:t>
            </w:r>
          </w:p>
        </w:tc>
        <w:tc>
          <w:tcPr>
            <w:tcW w:w="886" w:type="dxa"/>
            <w:shd w:val="clear" w:color="auto" w:fill="auto"/>
          </w:tcPr>
          <w:p w14:paraId="26349B9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B429B7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5541939" w14:textId="77777777" w:rsidR="00A200F2" w:rsidRPr="002C2EA9" w:rsidRDefault="00A200F2" w:rsidP="003B41ED">
            <w:pPr>
              <w:spacing w:line="240" w:lineRule="auto"/>
              <w:jc w:val="center"/>
              <w:rPr>
                <w:sz w:val="18"/>
                <w:szCs w:val="18"/>
                <w:lang w:val="en-US" w:eastAsia="en-GB"/>
              </w:rPr>
            </w:pPr>
          </w:p>
        </w:tc>
      </w:tr>
      <w:tr w:rsidR="00A200F2" w:rsidRPr="002C2EA9" w14:paraId="698C42C0" w14:textId="77777777" w:rsidTr="003B41ED">
        <w:trPr>
          <w:trHeight w:hRule="exact" w:val="227"/>
        </w:trPr>
        <w:tc>
          <w:tcPr>
            <w:tcW w:w="3119" w:type="dxa"/>
            <w:shd w:val="clear" w:color="auto" w:fill="auto"/>
          </w:tcPr>
          <w:p w14:paraId="5C6C73D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Hypericum scouleri </w:t>
            </w:r>
            <w:r w:rsidRPr="002C2EA9">
              <w:rPr>
                <w:color w:val="000000"/>
                <w:sz w:val="18"/>
                <w:szCs w:val="18"/>
                <w:lang w:val="en-US" w:eastAsia="en-GB"/>
              </w:rPr>
              <w:t>ssp.</w:t>
            </w:r>
            <w:r w:rsidRPr="002C2EA9">
              <w:rPr>
                <w:i/>
                <w:iCs/>
                <w:color w:val="000000"/>
                <w:sz w:val="18"/>
                <w:szCs w:val="18"/>
                <w:lang w:val="en-US" w:eastAsia="en-GB"/>
              </w:rPr>
              <w:t xml:space="preserve"> scouleri</w:t>
            </w:r>
          </w:p>
        </w:tc>
        <w:tc>
          <w:tcPr>
            <w:tcW w:w="2941" w:type="dxa"/>
            <w:shd w:val="clear" w:color="auto" w:fill="auto"/>
          </w:tcPr>
          <w:p w14:paraId="47A43035"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western St. John’s wort</w:t>
            </w:r>
          </w:p>
        </w:tc>
        <w:tc>
          <w:tcPr>
            <w:tcW w:w="886" w:type="dxa"/>
            <w:shd w:val="clear" w:color="auto" w:fill="auto"/>
          </w:tcPr>
          <w:p w14:paraId="00DA30D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D900B1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06FFB3" w14:textId="77777777" w:rsidR="00A200F2" w:rsidRPr="002C2EA9" w:rsidRDefault="00A200F2" w:rsidP="003B41ED">
            <w:pPr>
              <w:spacing w:line="240" w:lineRule="auto"/>
              <w:jc w:val="center"/>
              <w:rPr>
                <w:sz w:val="18"/>
                <w:szCs w:val="18"/>
                <w:lang w:val="en-US" w:eastAsia="en-GB"/>
              </w:rPr>
            </w:pPr>
          </w:p>
        </w:tc>
      </w:tr>
      <w:tr w:rsidR="00A200F2" w:rsidRPr="002C2EA9" w14:paraId="3E91D9F8" w14:textId="77777777" w:rsidTr="003B41ED">
        <w:trPr>
          <w:trHeight w:hRule="exact" w:val="227"/>
        </w:trPr>
        <w:tc>
          <w:tcPr>
            <w:tcW w:w="3119" w:type="dxa"/>
            <w:shd w:val="clear" w:color="auto" w:fill="auto"/>
          </w:tcPr>
          <w:p w14:paraId="44E9BFF4"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Hypochaeris radicata</w:t>
            </w:r>
          </w:p>
        </w:tc>
        <w:tc>
          <w:tcPr>
            <w:tcW w:w="2941" w:type="dxa"/>
            <w:shd w:val="clear" w:color="auto" w:fill="auto"/>
          </w:tcPr>
          <w:p w14:paraId="5675C55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hairy cat’s-ear</w:t>
            </w:r>
          </w:p>
        </w:tc>
        <w:tc>
          <w:tcPr>
            <w:tcW w:w="886" w:type="dxa"/>
            <w:shd w:val="clear" w:color="auto" w:fill="auto"/>
          </w:tcPr>
          <w:p w14:paraId="7F1F677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72D09B5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530E7" w14:textId="77777777" w:rsidR="00A200F2" w:rsidRPr="002C2EA9" w:rsidRDefault="00A200F2" w:rsidP="003B41ED">
            <w:pPr>
              <w:spacing w:line="240" w:lineRule="auto"/>
              <w:jc w:val="center"/>
              <w:rPr>
                <w:sz w:val="18"/>
                <w:szCs w:val="18"/>
                <w:lang w:val="en-US" w:eastAsia="en-GB"/>
              </w:rPr>
            </w:pPr>
          </w:p>
        </w:tc>
      </w:tr>
      <w:tr w:rsidR="00A200F2" w:rsidRPr="002C2EA9" w14:paraId="608C7DF9" w14:textId="77777777" w:rsidTr="003B41ED">
        <w:trPr>
          <w:trHeight w:hRule="exact" w:val="227"/>
        </w:trPr>
        <w:tc>
          <w:tcPr>
            <w:tcW w:w="3119" w:type="dxa"/>
            <w:shd w:val="clear" w:color="auto" w:fill="auto"/>
            <w:hideMark/>
          </w:tcPr>
          <w:p w14:paraId="7C63E6F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Impatiens capensis</w:t>
            </w:r>
            <w:r w:rsidRPr="002C2EA9">
              <w:rPr>
                <w:color w:val="000000"/>
                <w:sz w:val="18"/>
                <w:szCs w:val="18"/>
                <w:lang w:val="en-US" w:eastAsia="en-GB"/>
              </w:rPr>
              <w:t> </w:t>
            </w:r>
          </w:p>
        </w:tc>
        <w:tc>
          <w:tcPr>
            <w:tcW w:w="2941" w:type="dxa"/>
            <w:shd w:val="clear" w:color="auto" w:fill="auto"/>
            <w:hideMark/>
          </w:tcPr>
          <w:p w14:paraId="1F9FA25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jewelweed </w:t>
            </w:r>
          </w:p>
        </w:tc>
        <w:tc>
          <w:tcPr>
            <w:tcW w:w="886" w:type="dxa"/>
            <w:shd w:val="clear" w:color="auto" w:fill="auto"/>
            <w:hideMark/>
          </w:tcPr>
          <w:p w14:paraId="4A22AD28" w14:textId="77777777" w:rsidR="00A200F2" w:rsidRPr="002C2EA9" w:rsidRDefault="00A200F2" w:rsidP="003B41ED">
            <w:pPr>
              <w:spacing w:line="240" w:lineRule="auto"/>
              <w:jc w:val="center"/>
              <w:rPr>
                <w:sz w:val="18"/>
                <w:szCs w:val="18"/>
                <w:lang w:val="en-US" w:eastAsia="en-GB"/>
              </w:rPr>
            </w:pPr>
            <w:r>
              <w:rPr>
                <w:color w:val="000000"/>
                <w:sz w:val="18"/>
                <w:szCs w:val="18"/>
                <w:lang w:val="en-US" w:eastAsia="en-GB"/>
              </w:rPr>
              <w:t>E</w:t>
            </w:r>
          </w:p>
        </w:tc>
        <w:tc>
          <w:tcPr>
            <w:tcW w:w="886" w:type="dxa"/>
          </w:tcPr>
          <w:p w14:paraId="2F59A60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444EB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F56EDC6" w14:textId="77777777" w:rsidTr="003B41ED">
        <w:trPr>
          <w:trHeight w:hRule="exact" w:val="227"/>
        </w:trPr>
        <w:tc>
          <w:tcPr>
            <w:tcW w:w="3119" w:type="dxa"/>
            <w:shd w:val="clear" w:color="auto" w:fill="auto"/>
            <w:hideMark/>
          </w:tcPr>
          <w:p w14:paraId="08C99BD7"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Impatiens glandulifera</w:t>
            </w:r>
            <w:r w:rsidRPr="002C2EA9">
              <w:rPr>
                <w:color w:val="000000"/>
                <w:sz w:val="18"/>
                <w:szCs w:val="18"/>
                <w:lang w:val="en-US" w:eastAsia="en-GB"/>
              </w:rPr>
              <w:t> </w:t>
            </w:r>
          </w:p>
        </w:tc>
        <w:tc>
          <w:tcPr>
            <w:tcW w:w="2941" w:type="dxa"/>
            <w:shd w:val="clear" w:color="auto" w:fill="auto"/>
            <w:hideMark/>
          </w:tcPr>
          <w:p w14:paraId="396C4D8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policemen's helmet </w:t>
            </w:r>
          </w:p>
        </w:tc>
        <w:tc>
          <w:tcPr>
            <w:tcW w:w="886" w:type="dxa"/>
            <w:shd w:val="clear" w:color="auto" w:fill="auto"/>
            <w:hideMark/>
          </w:tcPr>
          <w:p w14:paraId="0AE7771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CD03333"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A490BD0"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67B4B71" w14:textId="77777777" w:rsidTr="003B41ED">
        <w:trPr>
          <w:trHeight w:hRule="exact" w:val="227"/>
        </w:trPr>
        <w:tc>
          <w:tcPr>
            <w:tcW w:w="3119" w:type="dxa"/>
            <w:shd w:val="clear" w:color="auto" w:fill="auto"/>
            <w:hideMark/>
          </w:tcPr>
          <w:p w14:paraId="34EC9C2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Impatiens parviflora</w:t>
            </w:r>
            <w:r w:rsidRPr="002C2EA9">
              <w:rPr>
                <w:color w:val="000000"/>
                <w:sz w:val="18"/>
                <w:szCs w:val="18"/>
                <w:lang w:val="en-US" w:eastAsia="en-GB"/>
              </w:rPr>
              <w:t> </w:t>
            </w:r>
          </w:p>
        </w:tc>
        <w:tc>
          <w:tcPr>
            <w:tcW w:w="2941" w:type="dxa"/>
            <w:shd w:val="clear" w:color="auto" w:fill="auto"/>
            <w:hideMark/>
          </w:tcPr>
          <w:p w14:paraId="742F21C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 touch-me-not </w:t>
            </w:r>
          </w:p>
        </w:tc>
        <w:tc>
          <w:tcPr>
            <w:tcW w:w="886" w:type="dxa"/>
            <w:shd w:val="clear" w:color="auto" w:fill="auto"/>
            <w:hideMark/>
          </w:tcPr>
          <w:p w14:paraId="4F2F2C6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FC6468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48B7E5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7FD619" w14:textId="77777777" w:rsidTr="003B41ED">
        <w:trPr>
          <w:trHeight w:hRule="exact" w:val="227"/>
        </w:trPr>
        <w:tc>
          <w:tcPr>
            <w:tcW w:w="3119" w:type="dxa"/>
            <w:shd w:val="clear" w:color="auto" w:fill="auto"/>
            <w:hideMark/>
          </w:tcPr>
          <w:p w14:paraId="4309F47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Iris pseudacorus</w:t>
            </w:r>
            <w:r w:rsidRPr="002C2EA9">
              <w:rPr>
                <w:color w:val="000000"/>
                <w:sz w:val="18"/>
                <w:szCs w:val="18"/>
                <w:lang w:val="en-US" w:eastAsia="en-GB"/>
              </w:rPr>
              <w:t> </w:t>
            </w:r>
          </w:p>
        </w:tc>
        <w:tc>
          <w:tcPr>
            <w:tcW w:w="2941" w:type="dxa"/>
            <w:shd w:val="clear" w:color="auto" w:fill="auto"/>
            <w:hideMark/>
          </w:tcPr>
          <w:p w14:paraId="6FF508F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yellow-flag iris </w:t>
            </w:r>
          </w:p>
        </w:tc>
        <w:tc>
          <w:tcPr>
            <w:tcW w:w="886" w:type="dxa"/>
            <w:shd w:val="clear" w:color="auto" w:fill="auto"/>
            <w:hideMark/>
          </w:tcPr>
          <w:p w14:paraId="2666F13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6405EB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7D570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783ACA3" w14:textId="77777777" w:rsidTr="003B41ED">
        <w:trPr>
          <w:trHeight w:hRule="exact" w:val="227"/>
        </w:trPr>
        <w:tc>
          <w:tcPr>
            <w:tcW w:w="3119" w:type="dxa"/>
            <w:shd w:val="clear" w:color="auto" w:fill="auto"/>
            <w:hideMark/>
          </w:tcPr>
          <w:p w14:paraId="284545F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Isoetes echinospora</w:t>
            </w:r>
            <w:r w:rsidRPr="002C2EA9">
              <w:rPr>
                <w:color w:val="000000"/>
                <w:sz w:val="18"/>
                <w:szCs w:val="18"/>
                <w:lang w:val="en-US" w:eastAsia="en-GB"/>
              </w:rPr>
              <w:t> </w:t>
            </w:r>
          </w:p>
        </w:tc>
        <w:tc>
          <w:tcPr>
            <w:tcW w:w="2941" w:type="dxa"/>
            <w:shd w:val="clear" w:color="auto" w:fill="auto"/>
            <w:hideMark/>
          </w:tcPr>
          <w:p w14:paraId="049ACAA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bristle-like quillwort </w:t>
            </w:r>
          </w:p>
        </w:tc>
        <w:tc>
          <w:tcPr>
            <w:tcW w:w="886" w:type="dxa"/>
            <w:shd w:val="clear" w:color="auto" w:fill="auto"/>
            <w:hideMark/>
          </w:tcPr>
          <w:p w14:paraId="415C8CE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958063"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06B17F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6AC7F44" w14:textId="77777777" w:rsidTr="003B41ED">
        <w:trPr>
          <w:trHeight w:hRule="exact" w:val="227"/>
        </w:trPr>
        <w:tc>
          <w:tcPr>
            <w:tcW w:w="3119" w:type="dxa"/>
            <w:shd w:val="clear" w:color="auto" w:fill="auto"/>
          </w:tcPr>
          <w:p w14:paraId="0182A264"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Isolepis cernua</w:t>
            </w:r>
          </w:p>
        </w:tc>
        <w:tc>
          <w:tcPr>
            <w:tcW w:w="2941" w:type="dxa"/>
            <w:shd w:val="clear" w:color="auto" w:fill="auto"/>
          </w:tcPr>
          <w:p w14:paraId="0B9C85A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low clubrush</w:t>
            </w:r>
          </w:p>
        </w:tc>
        <w:tc>
          <w:tcPr>
            <w:tcW w:w="886" w:type="dxa"/>
            <w:shd w:val="clear" w:color="auto" w:fill="auto"/>
          </w:tcPr>
          <w:p w14:paraId="0EBFECB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3E7EC2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5CB585" w14:textId="77777777" w:rsidR="00A200F2" w:rsidRPr="002C2EA9" w:rsidRDefault="00A200F2" w:rsidP="003B41ED">
            <w:pPr>
              <w:spacing w:line="240" w:lineRule="auto"/>
              <w:jc w:val="center"/>
              <w:rPr>
                <w:sz w:val="18"/>
                <w:szCs w:val="18"/>
                <w:lang w:val="en-US" w:eastAsia="en-GB"/>
              </w:rPr>
            </w:pPr>
          </w:p>
        </w:tc>
      </w:tr>
      <w:tr w:rsidR="00A200F2" w:rsidRPr="002C2EA9" w14:paraId="5D34B8A2" w14:textId="77777777" w:rsidTr="003B41ED">
        <w:trPr>
          <w:trHeight w:hRule="exact" w:val="227"/>
        </w:trPr>
        <w:tc>
          <w:tcPr>
            <w:tcW w:w="3119" w:type="dxa"/>
            <w:shd w:val="clear" w:color="auto" w:fill="auto"/>
            <w:hideMark/>
          </w:tcPr>
          <w:p w14:paraId="129B2647"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articulatus</w:t>
            </w:r>
            <w:r w:rsidRPr="002C2EA9">
              <w:rPr>
                <w:color w:val="000000"/>
                <w:sz w:val="18"/>
                <w:szCs w:val="18"/>
                <w:lang w:val="en-US" w:eastAsia="en-GB"/>
              </w:rPr>
              <w:t> </w:t>
            </w:r>
          </w:p>
        </w:tc>
        <w:tc>
          <w:tcPr>
            <w:tcW w:w="2941" w:type="dxa"/>
            <w:shd w:val="clear" w:color="auto" w:fill="auto"/>
            <w:hideMark/>
          </w:tcPr>
          <w:p w14:paraId="65182BB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jointed rush </w:t>
            </w:r>
          </w:p>
        </w:tc>
        <w:tc>
          <w:tcPr>
            <w:tcW w:w="886" w:type="dxa"/>
            <w:shd w:val="clear" w:color="auto" w:fill="auto"/>
            <w:hideMark/>
          </w:tcPr>
          <w:p w14:paraId="6B51CE9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7053A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45CF7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32A697" w14:textId="77777777" w:rsidTr="003B41ED">
        <w:trPr>
          <w:trHeight w:hRule="exact" w:val="227"/>
        </w:trPr>
        <w:tc>
          <w:tcPr>
            <w:tcW w:w="3119" w:type="dxa"/>
            <w:shd w:val="clear" w:color="auto" w:fill="auto"/>
            <w:hideMark/>
          </w:tcPr>
          <w:p w14:paraId="4A9C05B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balticus</w:t>
            </w:r>
            <w:r w:rsidRPr="002C2EA9">
              <w:rPr>
                <w:color w:val="000000"/>
                <w:sz w:val="18"/>
                <w:szCs w:val="18"/>
                <w:lang w:val="en-US" w:eastAsia="en-GB"/>
              </w:rPr>
              <w:t> </w:t>
            </w:r>
          </w:p>
        </w:tc>
        <w:tc>
          <w:tcPr>
            <w:tcW w:w="2941" w:type="dxa"/>
            <w:shd w:val="clear" w:color="auto" w:fill="auto"/>
            <w:hideMark/>
          </w:tcPr>
          <w:p w14:paraId="5E949978" w14:textId="77777777" w:rsidR="00A200F2" w:rsidRPr="002C2EA9" w:rsidRDefault="00A200F2" w:rsidP="003B41ED">
            <w:pPr>
              <w:spacing w:line="240" w:lineRule="auto"/>
              <w:rPr>
                <w:sz w:val="18"/>
                <w:szCs w:val="18"/>
                <w:lang w:val="en-US" w:eastAsia="en-GB"/>
              </w:rPr>
            </w:pPr>
            <w:r>
              <w:rPr>
                <w:color w:val="000000"/>
                <w:sz w:val="18"/>
                <w:szCs w:val="18"/>
                <w:lang w:val="en-US" w:eastAsia="en-GB"/>
              </w:rPr>
              <w:t>B</w:t>
            </w:r>
            <w:r w:rsidRPr="002C2EA9">
              <w:rPr>
                <w:color w:val="000000"/>
                <w:sz w:val="18"/>
                <w:szCs w:val="18"/>
                <w:lang w:val="en-US" w:eastAsia="en-GB"/>
              </w:rPr>
              <w:t>altic rush </w:t>
            </w:r>
          </w:p>
        </w:tc>
        <w:tc>
          <w:tcPr>
            <w:tcW w:w="886" w:type="dxa"/>
            <w:shd w:val="clear" w:color="auto" w:fill="auto"/>
            <w:hideMark/>
          </w:tcPr>
          <w:p w14:paraId="05D075D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944E25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2ABF06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9A9D24" w14:textId="77777777" w:rsidTr="003B41ED">
        <w:trPr>
          <w:trHeight w:hRule="exact" w:val="227"/>
        </w:trPr>
        <w:tc>
          <w:tcPr>
            <w:tcW w:w="3119" w:type="dxa"/>
            <w:shd w:val="clear" w:color="auto" w:fill="auto"/>
          </w:tcPr>
          <w:p w14:paraId="172DBC6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Juncus bolanderi</w:t>
            </w:r>
          </w:p>
        </w:tc>
        <w:tc>
          <w:tcPr>
            <w:tcW w:w="2941" w:type="dxa"/>
            <w:shd w:val="clear" w:color="auto" w:fill="auto"/>
          </w:tcPr>
          <w:p w14:paraId="50A1BB8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Bolander’s rush</w:t>
            </w:r>
          </w:p>
        </w:tc>
        <w:tc>
          <w:tcPr>
            <w:tcW w:w="886" w:type="dxa"/>
            <w:shd w:val="clear" w:color="auto" w:fill="auto"/>
          </w:tcPr>
          <w:p w14:paraId="67A4B49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AFD5D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ACD80" w14:textId="77777777" w:rsidR="00A200F2" w:rsidRPr="002C2EA9" w:rsidRDefault="00A200F2" w:rsidP="003B41ED">
            <w:pPr>
              <w:spacing w:line="240" w:lineRule="auto"/>
              <w:jc w:val="center"/>
              <w:rPr>
                <w:sz w:val="18"/>
                <w:szCs w:val="18"/>
                <w:lang w:val="en-US" w:eastAsia="en-GB"/>
              </w:rPr>
            </w:pPr>
          </w:p>
        </w:tc>
      </w:tr>
      <w:tr w:rsidR="00A200F2" w:rsidRPr="002C2EA9" w14:paraId="5C45D31E" w14:textId="77777777" w:rsidTr="003B41ED">
        <w:trPr>
          <w:trHeight w:hRule="exact" w:val="227"/>
        </w:trPr>
        <w:tc>
          <w:tcPr>
            <w:tcW w:w="3119" w:type="dxa"/>
            <w:shd w:val="clear" w:color="auto" w:fill="auto"/>
            <w:hideMark/>
          </w:tcPr>
          <w:p w14:paraId="658B284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effusus</w:t>
            </w:r>
            <w:r w:rsidRPr="002C2EA9">
              <w:rPr>
                <w:color w:val="000000"/>
                <w:sz w:val="18"/>
                <w:szCs w:val="18"/>
                <w:lang w:val="en-US" w:eastAsia="en-GB"/>
              </w:rPr>
              <w:t> </w:t>
            </w:r>
          </w:p>
        </w:tc>
        <w:tc>
          <w:tcPr>
            <w:tcW w:w="2941" w:type="dxa"/>
            <w:shd w:val="clear" w:color="auto" w:fill="auto"/>
            <w:hideMark/>
          </w:tcPr>
          <w:p w14:paraId="2695CA9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rush </w:t>
            </w:r>
          </w:p>
        </w:tc>
        <w:tc>
          <w:tcPr>
            <w:tcW w:w="886" w:type="dxa"/>
            <w:shd w:val="clear" w:color="auto" w:fill="auto"/>
            <w:hideMark/>
          </w:tcPr>
          <w:p w14:paraId="5B8AF58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CFA059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B68CD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943E7AD" w14:textId="77777777" w:rsidTr="003B41ED">
        <w:trPr>
          <w:trHeight w:hRule="exact" w:val="227"/>
        </w:trPr>
        <w:tc>
          <w:tcPr>
            <w:tcW w:w="3119" w:type="dxa"/>
            <w:shd w:val="clear" w:color="auto" w:fill="auto"/>
            <w:hideMark/>
          </w:tcPr>
          <w:p w14:paraId="7DC11CE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gerardii</w:t>
            </w:r>
            <w:r w:rsidRPr="002C2EA9">
              <w:rPr>
                <w:color w:val="000000"/>
                <w:sz w:val="18"/>
                <w:szCs w:val="18"/>
                <w:lang w:val="en-US" w:eastAsia="en-GB"/>
              </w:rPr>
              <w:t> </w:t>
            </w:r>
          </w:p>
        </w:tc>
        <w:tc>
          <w:tcPr>
            <w:tcW w:w="2941" w:type="dxa"/>
            <w:shd w:val="clear" w:color="auto" w:fill="auto"/>
            <w:hideMark/>
          </w:tcPr>
          <w:p w14:paraId="747DF50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salt-marsh rush </w:t>
            </w:r>
          </w:p>
        </w:tc>
        <w:tc>
          <w:tcPr>
            <w:tcW w:w="886" w:type="dxa"/>
            <w:shd w:val="clear" w:color="auto" w:fill="auto"/>
            <w:hideMark/>
          </w:tcPr>
          <w:p w14:paraId="1F2DC8D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DA11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09AAF4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DD5FA8E" w14:textId="77777777" w:rsidTr="003B41ED">
        <w:trPr>
          <w:trHeight w:hRule="exact" w:val="227"/>
        </w:trPr>
        <w:tc>
          <w:tcPr>
            <w:tcW w:w="3119" w:type="dxa"/>
            <w:shd w:val="clear" w:color="auto" w:fill="auto"/>
            <w:hideMark/>
          </w:tcPr>
          <w:p w14:paraId="4D1BB55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oxymeris</w:t>
            </w:r>
            <w:r w:rsidRPr="002C2EA9">
              <w:rPr>
                <w:color w:val="000000"/>
                <w:sz w:val="18"/>
                <w:szCs w:val="18"/>
                <w:lang w:val="en-US" w:eastAsia="en-GB"/>
              </w:rPr>
              <w:t> </w:t>
            </w:r>
          </w:p>
        </w:tc>
        <w:tc>
          <w:tcPr>
            <w:tcW w:w="2941" w:type="dxa"/>
            <w:shd w:val="clear" w:color="auto" w:fill="auto"/>
            <w:hideMark/>
          </w:tcPr>
          <w:p w14:paraId="3B0963BD" w14:textId="77777777" w:rsidR="00A200F2" w:rsidRPr="002C2EA9" w:rsidRDefault="00A200F2" w:rsidP="003B41ED">
            <w:pPr>
              <w:spacing w:line="240" w:lineRule="auto"/>
              <w:rPr>
                <w:sz w:val="18"/>
                <w:szCs w:val="18"/>
                <w:lang w:val="en-US" w:eastAsia="en-GB"/>
              </w:rPr>
            </w:pPr>
            <w:r>
              <w:rPr>
                <w:color w:val="000000"/>
                <w:sz w:val="18"/>
                <w:szCs w:val="18"/>
                <w:lang w:val="en-US" w:eastAsia="en-GB"/>
              </w:rPr>
              <w:t>p</w:t>
            </w:r>
            <w:r w:rsidRPr="002C2EA9">
              <w:rPr>
                <w:color w:val="000000"/>
                <w:sz w:val="18"/>
                <w:szCs w:val="18"/>
                <w:lang w:val="en-US" w:eastAsia="en-GB"/>
              </w:rPr>
              <w:t>ointed rush </w:t>
            </w:r>
          </w:p>
        </w:tc>
        <w:tc>
          <w:tcPr>
            <w:tcW w:w="886" w:type="dxa"/>
            <w:shd w:val="clear" w:color="auto" w:fill="auto"/>
            <w:hideMark/>
          </w:tcPr>
          <w:p w14:paraId="724410E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849D73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3D357A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E2EADDC" w14:textId="77777777" w:rsidTr="003B41ED">
        <w:trPr>
          <w:trHeight w:hRule="exact" w:val="227"/>
        </w:trPr>
        <w:tc>
          <w:tcPr>
            <w:tcW w:w="3119" w:type="dxa"/>
            <w:shd w:val="clear" w:color="auto" w:fill="auto"/>
          </w:tcPr>
          <w:p w14:paraId="74F9FA77"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Juncus supiniformis</w:t>
            </w:r>
          </w:p>
        </w:tc>
        <w:tc>
          <w:tcPr>
            <w:tcW w:w="2941" w:type="dxa"/>
            <w:shd w:val="clear" w:color="auto" w:fill="auto"/>
          </w:tcPr>
          <w:p w14:paraId="350AA21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spreading rush</w:t>
            </w:r>
          </w:p>
        </w:tc>
        <w:tc>
          <w:tcPr>
            <w:tcW w:w="886" w:type="dxa"/>
            <w:shd w:val="clear" w:color="auto" w:fill="auto"/>
          </w:tcPr>
          <w:p w14:paraId="73FA082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1897C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83FA85" w14:textId="77777777" w:rsidR="00A200F2" w:rsidRPr="002C2EA9" w:rsidRDefault="00A200F2" w:rsidP="003B41ED">
            <w:pPr>
              <w:spacing w:line="240" w:lineRule="auto"/>
              <w:jc w:val="center"/>
              <w:rPr>
                <w:sz w:val="18"/>
                <w:szCs w:val="18"/>
                <w:lang w:val="en-US" w:eastAsia="en-GB"/>
              </w:rPr>
            </w:pPr>
          </w:p>
        </w:tc>
      </w:tr>
      <w:tr w:rsidR="00A200F2" w:rsidRPr="002C2EA9" w14:paraId="4C275BF5" w14:textId="77777777" w:rsidTr="003B41ED">
        <w:trPr>
          <w:trHeight w:hRule="exact" w:val="227"/>
        </w:trPr>
        <w:tc>
          <w:tcPr>
            <w:tcW w:w="3119" w:type="dxa"/>
            <w:shd w:val="clear" w:color="auto" w:fill="auto"/>
            <w:hideMark/>
          </w:tcPr>
          <w:p w14:paraId="0FD0C05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tenuis</w:t>
            </w:r>
            <w:r w:rsidRPr="002C2EA9">
              <w:rPr>
                <w:color w:val="000000"/>
                <w:sz w:val="18"/>
                <w:szCs w:val="18"/>
                <w:lang w:val="en-US" w:eastAsia="en-GB"/>
              </w:rPr>
              <w:t> </w:t>
            </w:r>
          </w:p>
        </w:tc>
        <w:tc>
          <w:tcPr>
            <w:tcW w:w="2941" w:type="dxa"/>
            <w:shd w:val="clear" w:color="auto" w:fill="auto"/>
            <w:hideMark/>
          </w:tcPr>
          <w:p w14:paraId="566FA75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slender rush </w:t>
            </w:r>
          </w:p>
        </w:tc>
        <w:tc>
          <w:tcPr>
            <w:tcW w:w="886" w:type="dxa"/>
            <w:shd w:val="clear" w:color="auto" w:fill="auto"/>
            <w:hideMark/>
          </w:tcPr>
          <w:p w14:paraId="1473975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1828DB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82C75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16E1D3" w14:textId="77777777" w:rsidTr="003B41ED">
        <w:trPr>
          <w:trHeight w:hRule="exact" w:val="227"/>
        </w:trPr>
        <w:tc>
          <w:tcPr>
            <w:tcW w:w="3119" w:type="dxa"/>
            <w:shd w:val="clear" w:color="auto" w:fill="auto"/>
          </w:tcPr>
          <w:p w14:paraId="1CFF94C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Lactua serriola</w:t>
            </w:r>
          </w:p>
        </w:tc>
        <w:tc>
          <w:tcPr>
            <w:tcW w:w="2941" w:type="dxa"/>
            <w:shd w:val="clear" w:color="auto" w:fill="auto"/>
          </w:tcPr>
          <w:p w14:paraId="13FA8649"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prickly lettuce</w:t>
            </w:r>
          </w:p>
        </w:tc>
        <w:tc>
          <w:tcPr>
            <w:tcW w:w="886" w:type="dxa"/>
            <w:shd w:val="clear" w:color="auto" w:fill="auto"/>
          </w:tcPr>
          <w:p w14:paraId="0CFE4DA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2F5BCD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59336D" w14:textId="77777777" w:rsidR="00A200F2" w:rsidRPr="002C2EA9" w:rsidRDefault="00A200F2" w:rsidP="003B41ED">
            <w:pPr>
              <w:spacing w:line="240" w:lineRule="auto"/>
              <w:jc w:val="center"/>
              <w:rPr>
                <w:sz w:val="18"/>
                <w:szCs w:val="18"/>
                <w:lang w:val="en-US" w:eastAsia="en-GB"/>
              </w:rPr>
            </w:pPr>
          </w:p>
        </w:tc>
      </w:tr>
      <w:tr w:rsidR="00A200F2" w:rsidRPr="002C2EA9" w14:paraId="4430F86D" w14:textId="77777777" w:rsidTr="003B41ED">
        <w:trPr>
          <w:trHeight w:hRule="exact" w:val="227"/>
        </w:trPr>
        <w:tc>
          <w:tcPr>
            <w:tcW w:w="3119" w:type="dxa"/>
            <w:shd w:val="clear" w:color="auto" w:fill="auto"/>
          </w:tcPr>
          <w:p w14:paraId="35E20DA1"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Lapsana communis</w:t>
            </w:r>
          </w:p>
        </w:tc>
        <w:tc>
          <w:tcPr>
            <w:tcW w:w="2941" w:type="dxa"/>
            <w:shd w:val="clear" w:color="auto" w:fill="auto"/>
          </w:tcPr>
          <w:p w14:paraId="3C31B93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nipplewort</w:t>
            </w:r>
          </w:p>
        </w:tc>
        <w:tc>
          <w:tcPr>
            <w:tcW w:w="886" w:type="dxa"/>
            <w:shd w:val="clear" w:color="auto" w:fill="auto"/>
          </w:tcPr>
          <w:p w14:paraId="5A9C84F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1A60B3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A081C43" w14:textId="77777777" w:rsidR="00A200F2" w:rsidRPr="002C2EA9" w:rsidRDefault="00A200F2" w:rsidP="003B41ED">
            <w:pPr>
              <w:spacing w:line="240" w:lineRule="auto"/>
              <w:jc w:val="center"/>
              <w:rPr>
                <w:sz w:val="18"/>
                <w:szCs w:val="18"/>
                <w:lang w:val="en-US" w:eastAsia="en-GB"/>
              </w:rPr>
            </w:pPr>
          </w:p>
        </w:tc>
      </w:tr>
      <w:tr w:rsidR="00A200F2" w:rsidRPr="002C2EA9" w14:paraId="58F70BC6" w14:textId="77777777" w:rsidTr="003B41ED">
        <w:trPr>
          <w:trHeight w:hRule="exact" w:val="227"/>
        </w:trPr>
        <w:tc>
          <w:tcPr>
            <w:tcW w:w="3119" w:type="dxa"/>
            <w:shd w:val="clear" w:color="auto" w:fill="auto"/>
            <w:hideMark/>
          </w:tcPr>
          <w:p w14:paraId="25B74F6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Lathyrus palustris</w:t>
            </w:r>
            <w:r w:rsidRPr="002C2EA9">
              <w:rPr>
                <w:color w:val="000000"/>
                <w:sz w:val="18"/>
                <w:szCs w:val="18"/>
                <w:lang w:val="en-US" w:eastAsia="en-GB"/>
              </w:rPr>
              <w:t> </w:t>
            </w:r>
          </w:p>
        </w:tc>
        <w:tc>
          <w:tcPr>
            <w:tcW w:w="2941" w:type="dxa"/>
            <w:shd w:val="clear" w:color="auto" w:fill="auto"/>
            <w:hideMark/>
          </w:tcPr>
          <w:p w14:paraId="046D17A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pea </w:t>
            </w:r>
          </w:p>
        </w:tc>
        <w:tc>
          <w:tcPr>
            <w:tcW w:w="886" w:type="dxa"/>
            <w:shd w:val="clear" w:color="auto" w:fill="auto"/>
            <w:hideMark/>
          </w:tcPr>
          <w:p w14:paraId="68312C38"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17A564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4CDE4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6CA22B" w14:textId="77777777" w:rsidTr="003B41ED">
        <w:trPr>
          <w:trHeight w:hRule="exact" w:val="227"/>
        </w:trPr>
        <w:tc>
          <w:tcPr>
            <w:tcW w:w="3119" w:type="dxa"/>
            <w:shd w:val="clear" w:color="auto" w:fill="auto"/>
            <w:hideMark/>
          </w:tcPr>
          <w:p w14:paraId="188B928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Leersia oryzoides</w:t>
            </w:r>
            <w:r w:rsidRPr="002C2EA9">
              <w:rPr>
                <w:color w:val="000000"/>
                <w:sz w:val="18"/>
                <w:szCs w:val="18"/>
                <w:lang w:val="en-US" w:eastAsia="en-GB"/>
              </w:rPr>
              <w:t> </w:t>
            </w:r>
          </w:p>
        </w:tc>
        <w:tc>
          <w:tcPr>
            <w:tcW w:w="2941" w:type="dxa"/>
            <w:shd w:val="clear" w:color="auto" w:fill="auto"/>
            <w:hideMark/>
          </w:tcPr>
          <w:p w14:paraId="3D82337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rice cutgrass </w:t>
            </w:r>
          </w:p>
        </w:tc>
        <w:tc>
          <w:tcPr>
            <w:tcW w:w="886" w:type="dxa"/>
            <w:shd w:val="clear" w:color="auto" w:fill="auto"/>
            <w:hideMark/>
          </w:tcPr>
          <w:p w14:paraId="46FC586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D960C1"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361C26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6DC547" w14:textId="77777777" w:rsidTr="003B41ED">
        <w:trPr>
          <w:trHeight w:hRule="exact" w:val="227"/>
        </w:trPr>
        <w:tc>
          <w:tcPr>
            <w:tcW w:w="3119" w:type="dxa"/>
            <w:shd w:val="clear" w:color="auto" w:fill="auto"/>
            <w:hideMark/>
          </w:tcPr>
          <w:p w14:paraId="5A962BE7"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Lemna sp.</w:t>
            </w:r>
            <w:r w:rsidRPr="002C2EA9">
              <w:rPr>
                <w:color w:val="000000"/>
                <w:sz w:val="18"/>
                <w:szCs w:val="18"/>
                <w:lang w:val="en-US" w:eastAsia="en-GB"/>
              </w:rPr>
              <w:t> </w:t>
            </w:r>
          </w:p>
        </w:tc>
        <w:tc>
          <w:tcPr>
            <w:tcW w:w="2941" w:type="dxa"/>
            <w:shd w:val="clear" w:color="auto" w:fill="auto"/>
            <w:hideMark/>
          </w:tcPr>
          <w:p w14:paraId="4E1F266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duckweed </w:t>
            </w:r>
          </w:p>
        </w:tc>
        <w:tc>
          <w:tcPr>
            <w:tcW w:w="886" w:type="dxa"/>
            <w:shd w:val="clear" w:color="auto" w:fill="auto"/>
            <w:hideMark/>
          </w:tcPr>
          <w:p w14:paraId="1C11A71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C451857"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1C3B7C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2E30D9" w14:textId="77777777" w:rsidTr="003B41ED">
        <w:trPr>
          <w:trHeight w:hRule="exact" w:val="227"/>
        </w:trPr>
        <w:tc>
          <w:tcPr>
            <w:tcW w:w="3119" w:type="dxa"/>
            <w:shd w:val="clear" w:color="auto" w:fill="auto"/>
            <w:hideMark/>
          </w:tcPr>
          <w:p w14:paraId="5A35FDE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Leymus mollis</w:t>
            </w:r>
            <w:r w:rsidRPr="002C2EA9">
              <w:rPr>
                <w:color w:val="000000"/>
                <w:sz w:val="18"/>
                <w:szCs w:val="18"/>
                <w:lang w:val="en-US" w:eastAsia="en-GB"/>
              </w:rPr>
              <w:t> </w:t>
            </w:r>
          </w:p>
        </w:tc>
        <w:tc>
          <w:tcPr>
            <w:tcW w:w="2941" w:type="dxa"/>
            <w:shd w:val="clear" w:color="auto" w:fill="auto"/>
            <w:hideMark/>
          </w:tcPr>
          <w:p w14:paraId="645B2B5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dunegrass </w:t>
            </w:r>
          </w:p>
        </w:tc>
        <w:tc>
          <w:tcPr>
            <w:tcW w:w="886" w:type="dxa"/>
            <w:shd w:val="clear" w:color="auto" w:fill="auto"/>
            <w:hideMark/>
          </w:tcPr>
          <w:p w14:paraId="189B667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B6378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57DD3A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F194103" w14:textId="77777777" w:rsidTr="003B41ED">
        <w:trPr>
          <w:trHeight w:hRule="exact" w:val="227"/>
        </w:trPr>
        <w:tc>
          <w:tcPr>
            <w:tcW w:w="3119" w:type="dxa"/>
            <w:shd w:val="clear" w:color="auto" w:fill="auto"/>
            <w:hideMark/>
          </w:tcPr>
          <w:p w14:paraId="6214B39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Lilaeopsis occidentalis</w:t>
            </w:r>
            <w:r w:rsidRPr="002C2EA9">
              <w:rPr>
                <w:color w:val="000000"/>
                <w:sz w:val="18"/>
                <w:szCs w:val="18"/>
                <w:lang w:val="en-US" w:eastAsia="en-GB"/>
              </w:rPr>
              <w:t> </w:t>
            </w:r>
          </w:p>
        </w:tc>
        <w:tc>
          <w:tcPr>
            <w:tcW w:w="2941" w:type="dxa"/>
            <w:shd w:val="clear" w:color="auto" w:fill="auto"/>
            <w:hideMark/>
          </w:tcPr>
          <w:p w14:paraId="4F3BBCD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lilaeopsis</w:t>
            </w:r>
          </w:p>
        </w:tc>
        <w:tc>
          <w:tcPr>
            <w:tcW w:w="886" w:type="dxa"/>
            <w:shd w:val="clear" w:color="auto" w:fill="auto"/>
            <w:hideMark/>
          </w:tcPr>
          <w:p w14:paraId="41C87B6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3328BC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2888E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1AA8C" w14:textId="77777777" w:rsidTr="003B41ED">
        <w:trPr>
          <w:trHeight w:hRule="exact" w:val="227"/>
        </w:trPr>
        <w:tc>
          <w:tcPr>
            <w:tcW w:w="3119" w:type="dxa"/>
            <w:shd w:val="clear" w:color="auto" w:fill="auto"/>
            <w:hideMark/>
          </w:tcPr>
          <w:p w14:paraId="06DFFF4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Limosella aquatica</w:t>
            </w:r>
            <w:r w:rsidRPr="002C2EA9">
              <w:rPr>
                <w:color w:val="000000"/>
                <w:sz w:val="18"/>
                <w:szCs w:val="18"/>
                <w:lang w:val="en-US" w:eastAsia="en-GB"/>
              </w:rPr>
              <w:t> </w:t>
            </w:r>
          </w:p>
        </w:tc>
        <w:tc>
          <w:tcPr>
            <w:tcW w:w="2941" w:type="dxa"/>
            <w:shd w:val="clear" w:color="auto" w:fill="auto"/>
            <w:hideMark/>
          </w:tcPr>
          <w:p w14:paraId="5A515C4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mudwort </w:t>
            </w:r>
          </w:p>
        </w:tc>
        <w:tc>
          <w:tcPr>
            <w:tcW w:w="886" w:type="dxa"/>
            <w:shd w:val="clear" w:color="auto" w:fill="auto"/>
            <w:hideMark/>
          </w:tcPr>
          <w:p w14:paraId="7E4DD19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A6E070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A10D03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6A413D" w14:textId="77777777" w:rsidTr="003B41ED">
        <w:trPr>
          <w:trHeight w:hRule="exact" w:val="227"/>
        </w:trPr>
        <w:tc>
          <w:tcPr>
            <w:tcW w:w="3119" w:type="dxa"/>
            <w:shd w:val="clear" w:color="auto" w:fill="auto"/>
          </w:tcPr>
          <w:p w14:paraId="6AC89665"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Lolium perenne</w:t>
            </w:r>
          </w:p>
        </w:tc>
        <w:tc>
          <w:tcPr>
            <w:tcW w:w="2941" w:type="dxa"/>
            <w:shd w:val="clear" w:color="auto" w:fill="auto"/>
          </w:tcPr>
          <w:p w14:paraId="2C3EA338"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perennial ryegrass</w:t>
            </w:r>
          </w:p>
        </w:tc>
        <w:tc>
          <w:tcPr>
            <w:tcW w:w="886" w:type="dxa"/>
            <w:shd w:val="clear" w:color="auto" w:fill="auto"/>
          </w:tcPr>
          <w:p w14:paraId="7A085F0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E31840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A2D24A" w14:textId="77777777" w:rsidR="00A200F2" w:rsidRPr="002C2EA9" w:rsidRDefault="00A200F2" w:rsidP="003B41ED">
            <w:pPr>
              <w:spacing w:line="240" w:lineRule="auto"/>
              <w:jc w:val="center"/>
              <w:rPr>
                <w:sz w:val="18"/>
                <w:szCs w:val="18"/>
                <w:lang w:val="en-US" w:eastAsia="en-GB"/>
              </w:rPr>
            </w:pPr>
          </w:p>
        </w:tc>
      </w:tr>
      <w:tr w:rsidR="00A200F2" w:rsidRPr="002C2EA9" w14:paraId="702936A5" w14:textId="77777777" w:rsidTr="003B41ED">
        <w:trPr>
          <w:trHeight w:hRule="exact" w:val="227"/>
        </w:trPr>
        <w:tc>
          <w:tcPr>
            <w:tcW w:w="3119" w:type="dxa"/>
            <w:shd w:val="clear" w:color="auto" w:fill="auto"/>
            <w:hideMark/>
          </w:tcPr>
          <w:p w14:paraId="0055B1A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Lotus corniculatus</w:t>
            </w:r>
            <w:r w:rsidRPr="002C2EA9">
              <w:rPr>
                <w:color w:val="000000"/>
                <w:sz w:val="18"/>
                <w:szCs w:val="18"/>
                <w:lang w:val="en-US" w:eastAsia="en-GB"/>
              </w:rPr>
              <w:t> </w:t>
            </w:r>
          </w:p>
        </w:tc>
        <w:tc>
          <w:tcPr>
            <w:tcW w:w="2941" w:type="dxa"/>
            <w:shd w:val="clear" w:color="auto" w:fill="auto"/>
            <w:hideMark/>
          </w:tcPr>
          <w:p w14:paraId="728C399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bird's-foot trefoil </w:t>
            </w:r>
          </w:p>
        </w:tc>
        <w:tc>
          <w:tcPr>
            <w:tcW w:w="886" w:type="dxa"/>
            <w:shd w:val="clear" w:color="auto" w:fill="auto"/>
            <w:hideMark/>
          </w:tcPr>
          <w:p w14:paraId="088B2AD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F7EE4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7DB22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62375A" w14:textId="77777777" w:rsidTr="003B41ED">
        <w:trPr>
          <w:trHeight w:hRule="exact" w:val="227"/>
        </w:trPr>
        <w:tc>
          <w:tcPr>
            <w:tcW w:w="3119" w:type="dxa"/>
            <w:shd w:val="clear" w:color="auto" w:fill="auto"/>
          </w:tcPr>
          <w:p w14:paraId="7822510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Lotus pedunculatus</w:t>
            </w:r>
          </w:p>
        </w:tc>
        <w:tc>
          <w:tcPr>
            <w:tcW w:w="2941" w:type="dxa"/>
            <w:shd w:val="clear" w:color="auto" w:fill="auto"/>
          </w:tcPr>
          <w:p w14:paraId="578B416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stalked bird’s-foot trefoil</w:t>
            </w:r>
          </w:p>
        </w:tc>
        <w:tc>
          <w:tcPr>
            <w:tcW w:w="886" w:type="dxa"/>
            <w:shd w:val="clear" w:color="auto" w:fill="auto"/>
          </w:tcPr>
          <w:p w14:paraId="1458C76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CE5F8E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8BA5BF" w14:textId="77777777" w:rsidR="00A200F2" w:rsidRPr="002C2EA9" w:rsidRDefault="00A200F2" w:rsidP="003B41ED">
            <w:pPr>
              <w:spacing w:line="240" w:lineRule="auto"/>
              <w:jc w:val="center"/>
              <w:rPr>
                <w:sz w:val="18"/>
                <w:szCs w:val="18"/>
                <w:lang w:val="en-US" w:eastAsia="en-GB"/>
              </w:rPr>
            </w:pPr>
          </w:p>
        </w:tc>
      </w:tr>
      <w:tr w:rsidR="00A200F2" w:rsidRPr="002C2EA9" w14:paraId="7F6F7F6F" w14:textId="77777777" w:rsidTr="003B41ED">
        <w:trPr>
          <w:trHeight w:hRule="exact" w:val="227"/>
        </w:trPr>
        <w:tc>
          <w:tcPr>
            <w:tcW w:w="3119" w:type="dxa"/>
            <w:shd w:val="clear" w:color="auto" w:fill="auto"/>
            <w:hideMark/>
          </w:tcPr>
          <w:p w14:paraId="6FF23C8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Ludwigia palustris</w:t>
            </w:r>
            <w:r w:rsidRPr="002C2EA9">
              <w:rPr>
                <w:color w:val="000000"/>
                <w:sz w:val="18"/>
                <w:szCs w:val="18"/>
                <w:lang w:val="en-US" w:eastAsia="en-GB"/>
              </w:rPr>
              <w:t> </w:t>
            </w:r>
          </w:p>
        </w:tc>
        <w:tc>
          <w:tcPr>
            <w:tcW w:w="2941" w:type="dxa"/>
            <w:shd w:val="clear" w:color="auto" w:fill="auto"/>
            <w:hideMark/>
          </w:tcPr>
          <w:p w14:paraId="3B09EAA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purslane </w:t>
            </w:r>
          </w:p>
        </w:tc>
        <w:tc>
          <w:tcPr>
            <w:tcW w:w="886" w:type="dxa"/>
            <w:shd w:val="clear" w:color="auto" w:fill="auto"/>
            <w:hideMark/>
          </w:tcPr>
          <w:p w14:paraId="067BE53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A14E23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38430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94B70BA" w14:textId="77777777" w:rsidTr="003B41ED">
        <w:trPr>
          <w:trHeight w:hRule="exact" w:val="227"/>
        </w:trPr>
        <w:tc>
          <w:tcPr>
            <w:tcW w:w="3119" w:type="dxa"/>
            <w:shd w:val="clear" w:color="auto" w:fill="auto"/>
          </w:tcPr>
          <w:p w14:paraId="7378D21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Lycopus americanus</w:t>
            </w:r>
          </w:p>
        </w:tc>
        <w:tc>
          <w:tcPr>
            <w:tcW w:w="2941" w:type="dxa"/>
            <w:shd w:val="clear" w:color="auto" w:fill="auto"/>
          </w:tcPr>
          <w:p w14:paraId="7D21880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American bugleweed</w:t>
            </w:r>
          </w:p>
        </w:tc>
        <w:tc>
          <w:tcPr>
            <w:tcW w:w="886" w:type="dxa"/>
            <w:shd w:val="clear" w:color="auto" w:fill="auto"/>
          </w:tcPr>
          <w:p w14:paraId="0A6DAC7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7D7B2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E9D2DE" w14:textId="77777777" w:rsidR="00A200F2" w:rsidRPr="002C2EA9" w:rsidRDefault="00A200F2" w:rsidP="003B41ED">
            <w:pPr>
              <w:spacing w:line="240" w:lineRule="auto"/>
              <w:jc w:val="center"/>
              <w:rPr>
                <w:sz w:val="18"/>
                <w:szCs w:val="18"/>
                <w:lang w:val="en-US" w:eastAsia="en-GB"/>
              </w:rPr>
            </w:pPr>
          </w:p>
        </w:tc>
      </w:tr>
      <w:tr w:rsidR="00A200F2" w:rsidRPr="002C2EA9" w14:paraId="10F15D72" w14:textId="77777777" w:rsidTr="003B41ED">
        <w:trPr>
          <w:trHeight w:hRule="exact" w:val="227"/>
        </w:trPr>
        <w:tc>
          <w:tcPr>
            <w:tcW w:w="3119" w:type="dxa"/>
            <w:shd w:val="clear" w:color="auto" w:fill="auto"/>
            <w:hideMark/>
          </w:tcPr>
          <w:p w14:paraId="5E3086D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Lycopus europaeus</w:t>
            </w:r>
            <w:r w:rsidRPr="002C2EA9">
              <w:rPr>
                <w:color w:val="000000"/>
                <w:sz w:val="18"/>
                <w:szCs w:val="18"/>
                <w:lang w:val="en-US" w:eastAsia="en-GB"/>
              </w:rPr>
              <w:t> </w:t>
            </w:r>
          </w:p>
        </w:tc>
        <w:tc>
          <w:tcPr>
            <w:tcW w:w="2941" w:type="dxa"/>
            <w:shd w:val="clear" w:color="auto" w:fill="auto"/>
            <w:hideMark/>
          </w:tcPr>
          <w:p w14:paraId="06B25FF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European horehound </w:t>
            </w:r>
          </w:p>
        </w:tc>
        <w:tc>
          <w:tcPr>
            <w:tcW w:w="886" w:type="dxa"/>
            <w:shd w:val="clear" w:color="auto" w:fill="auto"/>
            <w:hideMark/>
          </w:tcPr>
          <w:p w14:paraId="0419645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2B7256"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6CE3C6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DC605C" w14:textId="77777777" w:rsidTr="003B41ED">
        <w:trPr>
          <w:trHeight w:hRule="exact" w:val="227"/>
        </w:trPr>
        <w:tc>
          <w:tcPr>
            <w:tcW w:w="3119" w:type="dxa"/>
            <w:shd w:val="clear" w:color="auto" w:fill="auto"/>
          </w:tcPr>
          <w:p w14:paraId="169AA034"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 xml:space="preserve">Lycopus </w:t>
            </w:r>
            <w:r w:rsidRPr="002C2EA9">
              <w:rPr>
                <w:color w:val="000000"/>
                <w:sz w:val="18"/>
                <w:szCs w:val="18"/>
                <w:lang w:val="en-US" w:eastAsia="en-GB"/>
              </w:rPr>
              <w:t>sp.</w:t>
            </w:r>
          </w:p>
        </w:tc>
        <w:tc>
          <w:tcPr>
            <w:tcW w:w="2941" w:type="dxa"/>
            <w:shd w:val="clear" w:color="auto" w:fill="auto"/>
          </w:tcPr>
          <w:p w14:paraId="4500B0CC"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horehound</w:t>
            </w:r>
          </w:p>
        </w:tc>
        <w:tc>
          <w:tcPr>
            <w:tcW w:w="886" w:type="dxa"/>
            <w:shd w:val="clear" w:color="auto" w:fill="auto"/>
          </w:tcPr>
          <w:p w14:paraId="468B6E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6E080BC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5B8D551" w14:textId="77777777" w:rsidR="00A200F2" w:rsidRPr="002C2EA9" w:rsidRDefault="00A200F2" w:rsidP="003B41ED">
            <w:pPr>
              <w:spacing w:line="240" w:lineRule="auto"/>
              <w:jc w:val="center"/>
              <w:rPr>
                <w:sz w:val="18"/>
                <w:szCs w:val="18"/>
                <w:lang w:val="en-US" w:eastAsia="en-GB"/>
              </w:rPr>
            </w:pPr>
          </w:p>
        </w:tc>
      </w:tr>
      <w:tr w:rsidR="00A200F2" w:rsidRPr="002C2EA9" w14:paraId="1B888137" w14:textId="77777777" w:rsidTr="003B41ED">
        <w:trPr>
          <w:trHeight w:hRule="exact" w:val="227"/>
        </w:trPr>
        <w:tc>
          <w:tcPr>
            <w:tcW w:w="3119" w:type="dxa"/>
            <w:shd w:val="clear" w:color="auto" w:fill="auto"/>
            <w:hideMark/>
          </w:tcPr>
          <w:p w14:paraId="4769A4C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Lysichiton americanus</w:t>
            </w:r>
            <w:r w:rsidRPr="002C2EA9">
              <w:rPr>
                <w:color w:val="000000"/>
                <w:sz w:val="18"/>
                <w:szCs w:val="18"/>
                <w:lang w:val="en-US" w:eastAsia="en-GB"/>
              </w:rPr>
              <w:t> </w:t>
            </w:r>
          </w:p>
        </w:tc>
        <w:tc>
          <w:tcPr>
            <w:tcW w:w="2941" w:type="dxa"/>
            <w:shd w:val="clear" w:color="auto" w:fill="auto"/>
            <w:hideMark/>
          </w:tcPr>
          <w:p w14:paraId="3AE2593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skunk cabbage </w:t>
            </w:r>
          </w:p>
        </w:tc>
        <w:tc>
          <w:tcPr>
            <w:tcW w:w="886" w:type="dxa"/>
            <w:shd w:val="clear" w:color="auto" w:fill="auto"/>
            <w:hideMark/>
          </w:tcPr>
          <w:p w14:paraId="1884F89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0422E8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6007B5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BB51DB" w14:textId="77777777" w:rsidTr="003B41ED">
        <w:trPr>
          <w:trHeight w:hRule="exact" w:val="227"/>
        </w:trPr>
        <w:tc>
          <w:tcPr>
            <w:tcW w:w="3119" w:type="dxa"/>
            <w:shd w:val="clear" w:color="auto" w:fill="auto"/>
          </w:tcPr>
          <w:p w14:paraId="5ED1CED4"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Lysimachia maritima</w:t>
            </w:r>
          </w:p>
        </w:tc>
        <w:tc>
          <w:tcPr>
            <w:tcW w:w="2941" w:type="dxa"/>
            <w:shd w:val="clear" w:color="auto" w:fill="auto"/>
          </w:tcPr>
          <w:p w14:paraId="31F88F88"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sea milkwort</w:t>
            </w:r>
          </w:p>
        </w:tc>
        <w:tc>
          <w:tcPr>
            <w:tcW w:w="886" w:type="dxa"/>
            <w:shd w:val="clear" w:color="auto" w:fill="auto"/>
          </w:tcPr>
          <w:p w14:paraId="27A7193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E3CE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32411" w14:textId="77777777" w:rsidR="00A200F2" w:rsidRPr="002C2EA9" w:rsidRDefault="00A200F2" w:rsidP="003B41ED">
            <w:pPr>
              <w:spacing w:line="240" w:lineRule="auto"/>
              <w:jc w:val="center"/>
              <w:rPr>
                <w:sz w:val="18"/>
                <w:szCs w:val="18"/>
                <w:lang w:val="en-US" w:eastAsia="en-GB"/>
              </w:rPr>
            </w:pPr>
          </w:p>
        </w:tc>
      </w:tr>
      <w:tr w:rsidR="00A200F2" w:rsidRPr="002C2EA9" w14:paraId="24E6F6D8" w14:textId="77777777" w:rsidTr="003B41ED">
        <w:trPr>
          <w:trHeight w:hRule="exact" w:val="227"/>
        </w:trPr>
        <w:tc>
          <w:tcPr>
            <w:tcW w:w="3119" w:type="dxa"/>
            <w:shd w:val="clear" w:color="auto" w:fill="auto"/>
            <w:hideMark/>
          </w:tcPr>
          <w:p w14:paraId="4C40027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Lysimachia nummularia</w:t>
            </w:r>
            <w:r w:rsidRPr="002C2EA9">
              <w:rPr>
                <w:color w:val="000000"/>
                <w:sz w:val="18"/>
                <w:szCs w:val="18"/>
                <w:lang w:val="en-US" w:eastAsia="en-GB"/>
              </w:rPr>
              <w:t> </w:t>
            </w:r>
          </w:p>
        </w:tc>
        <w:tc>
          <w:tcPr>
            <w:tcW w:w="2941" w:type="dxa"/>
            <w:shd w:val="clear" w:color="auto" w:fill="auto"/>
            <w:hideMark/>
          </w:tcPr>
          <w:p w14:paraId="4EAA989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jenny </w:t>
            </w:r>
          </w:p>
        </w:tc>
        <w:tc>
          <w:tcPr>
            <w:tcW w:w="886" w:type="dxa"/>
            <w:shd w:val="clear" w:color="auto" w:fill="auto"/>
            <w:hideMark/>
          </w:tcPr>
          <w:p w14:paraId="01ADD10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379A3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22C4D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B5B871" w14:textId="77777777" w:rsidTr="003B41ED">
        <w:trPr>
          <w:trHeight w:hRule="exact" w:val="227"/>
        </w:trPr>
        <w:tc>
          <w:tcPr>
            <w:tcW w:w="3119" w:type="dxa"/>
            <w:shd w:val="clear" w:color="auto" w:fill="auto"/>
            <w:hideMark/>
          </w:tcPr>
          <w:p w14:paraId="4B98793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Lysimachia terrestris</w:t>
            </w:r>
            <w:r w:rsidRPr="002C2EA9">
              <w:rPr>
                <w:color w:val="000000"/>
                <w:sz w:val="18"/>
                <w:szCs w:val="18"/>
                <w:lang w:val="en-US" w:eastAsia="en-GB"/>
              </w:rPr>
              <w:t> </w:t>
            </w:r>
          </w:p>
        </w:tc>
        <w:tc>
          <w:tcPr>
            <w:tcW w:w="2941" w:type="dxa"/>
            <w:shd w:val="clear" w:color="auto" w:fill="auto"/>
            <w:hideMark/>
          </w:tcPr>
          <w:p w14:paraId="336FD88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bog loosestrife </w:t>
            </w:r>
          </w:p>
        </w:tc>
        <w:tc>
          <w:tcPr>
            <w:tcW w:w="886" w:type="dxa"/>
            <w:shd w:val="clear" w:color="auto" w:fill="auto"/>
            <w:hideMark/>
          </w:tcPr>
          <w:p w14:paraId="64D3665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D09547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9FA630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693AAA" w14:textId="77777777" w:rsidTr="003B41ED">
        <w:trPr>
          <w:trHeight w:hRule="exact" w:val="227"/>
        </w:trPr>
        <w:tc>
          <w:tcPr>
            <w:tcW w:w="3119" w:type="dxa"/>
            <w:shd w:val="clear" w:color="auto" w:fill="auto"/>
            <w:hideMark/>
          </w:tcPr>
          <w:p w14:paraId="0771AA0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Lysimacia thyrsiflora</w:t>
            </w:r>
            <w:r w:rsidRPr="002C2EA9">
              <w:rPr>
                <w:color w:val="000000"/>
                <w:sz w:val="18"/>
                <w:szCs w:val="18"/>
                <w:lang w:val="en-US" w:eastAsia="en-GB"/>
              </w:rPr>
              <w:t> </w:t>
            </w:r>
          </w:p>
        </w:tc>
        <w:tc>
          <w:tcPr>
            <w:tcW w:w="2941" w:type="dxa"/>
            <w:shd w:val="clear" w:color="auto" w:fill="auto"/>
            <w:hideMark/>
          </w:tcPr>
          <w:p w14:paraId="2E94CCB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tufted loosestrife </w:t>
            </w:r>
          </w:p>
        </w:tc>
        <w:tc>
          <w:tcPr>
            <w:tcW w:w="886" w:type="dxa"/>
            <w:shd w:val="clear" w:color="auto" w:fill="auto"/>
            <w:hideMark/>
          </w:tcPr>
          <w:p w14:paraId="1D7EAA8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1B8C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2FB07D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CB4771" w14:textId="77777777" w:rsidTr="003B41ED">
        <w:trPr>
          <w:trHeight w:hRule="exact" w:val="227"/>
        </w:trPr>
        <w:tc>
          <w:tcPr>
            <w:tcW w:w="3119" w:type="dxa"/>
            <w:shd w:val="clear" w:color="auto" w:fill="auto"/>
            <w:hideMark/>
          </w:tcPr>
          <w:p w14:paraId="26FC915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Lysimachia vulgaris</w:t>
            </w:r>
            <w:r w:rsidRPr="002C2EA9">
              <w:rPr>
                <w:color w:val="000000"/>
                <w:sz w:val="18"/>
                <w:szCs w:val="18"/>
                <w:lang w:val="en-US" w:eastAsia="en-GB"/>
              </w:rPr>
              <w:t> </w:t>
            </w:r>
          </w:p>
        </w:tc>
        <w:tc>
          <w:tcPr>
            <w:tcW w:w="2941" w:type="dxa"/>
            <w:shd w:val="clear" w:color="auto" w:fill="auto"/>
            <w:hideMark/>
          </w:tcPr>
          <w:p w14:paraId="42613BB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yellow loosestrife </w:t>
            </w:r>
          </w:p>
        </w:tc>
        <w:tc>
          <w:tcPr>
            <w:tcW w:w="886" w:type="dxa"/>
            <w:shd w:val="clear" w:color="auto" w:fill="auto"/>
            <w:hideMark/>
          </w:tcPr>
          <w:p w14:paraId="273D4F7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61DB26F"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C534D5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A65B8BE" w14:textId="77777777" w:rsidTr="003B41ED">
        <w:trPr>
          <w:trHeight w:hRule="exact" w:val="227"/>
        </w:trPr>
        <w:tc>
          <w:tcPr>
            <w:tcW w:w="3119" w:type="dxa"/>
            <w:shd w:val="clear" w:color="auto" w:fill="auto"/>
            <w:hideMark/>
          </w:tcPr>
          <w:p w14:paraId="5B809A7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Lythrum salicaria</w:t>
            </w:r>
            <w:r w:rsidRPr="002C2EA9">
              <w:rPr>
                <w:color w:val="000000"/>
                <w:sz w:val="18"/>
                <w:szCs w:val="18"/>
                <w:lang w:val="en-US" w:eastAsia="en-GB"/>
              </w:rPr>
              <w:t> </w:t>
            </w:r>
          </w:p>
        </w:tc>
        <w:tc>
          <w:tcPr>
            <w:tcW w:w="2941" w:type="dxa"/>
            <w:shd w:val="clear" w:color="auto" w:fill="auto"/>
            <w:hideMark/>
          </w:tcPr>
          <w:p w14:paraId="6FB3581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purple loosestrife </w:t>
            </w:r>
          </w:p>
        </w:tc>
        <w:tc>
          <w:tcPr>
            <w:tcW w:w="886" w:type="dxa"/>
            <w:shd w:val="clear" w:color="auto" w:fill="auto"/>
            <w:hideMark/>
          </w:tcPr>
          <w:p w14:paraId="4E48654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4A61D0F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59AB02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F270939" w14:textId="77777777" w:rsidTr="003B41ED">
        <w:trPr>
          <w:trHeight w:hRule="exact" w:val="227"/>
        </w:trPr>
        <w:tc>
          <w:tcPr>
            <w:tcW w:w="3119" w:type="dxa"/>
            <w:shd w:val="clear" w:color="auto" w:fill="auto"/>
          </w:tcPr>
          <w:p w14:paraId="6B6D174E"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Lythrum portula</w:t>
            </w:r>
          </w:p>
        </w:tc>
        <w:tc>
          <w:tcPr>
            <w:tcW w:w="2941" w:type="dxa"/>
            <w:shd w:val="clear" w:color="auto" w:fill="auto"/>
          </w:tcPr>
          <w:p w14:paraId="5323F3B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European water-purslane</w:t>
            </w:r>
          </w:p>
        </w:tc>
        <w:tc>
          <w:tcPr>
            <w:tcW w:w="886" w:type="dxa"/>
            <w:shd w:val="clear" w:color="auto" w:fill="auto"/>
          </w:tcPr>
          <w:p w14:paraId="254968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C27D4D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F1E0EB4" w14:textId="77777777" w:rsidR="00A200F2" w:rsidRPr="002C2EA9" w:rsidRDefault="00A200F2" w:rsidP="003B41ED">
            <w:pPr>
              <w:spacing w:line="240" w:lineRule="auto"/>
              <w:jc w:val="center"/>
              <w:rPr>
                <w:sz w:val="18"/>
                <w:szCs w:val="18"/>
                <w:lang w:val="en-US" w:eastAsia="en-GB"/>
              </w:rPr>
            </w:pPr>
          </w:p>
        </w:tc>
      </w:tr>
      <w:tr w:rsidR="00A200F2" w:rsidRPr="002C2EA9" w14:paraId="135D71ED" w14:textId="77777777" w:rsidTr="003B41ED">
        <w:trPr>
          <w:trHeight w:hRule="exact" w:val="227"/>
        </w:trPr>
        <w:tc>
          <w:tcPr>
            <w:tcW w:w="3119" w:type="dxa"/>
            <w:shd w:val="clear" w:color="auto" w:fill="auto"/>
          </w:tcPr>
          <w:p w14:paraId="4799B708"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Melilotus alba</w:t>
            </w:r>
          </w:p>
        </w:tc>
        <w:tc>
          <w:tcPr>
            <w:tcW w:w="2941" w:type="dxa"/>
            <w:shd w:val="clear" w:color="auto" w:fill="auto"/>
          </w:tcPr>
          <w:p w14:paraId="6F0F9A53"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white sweet-clover</w:t>
            </w:r>
          </w:p>
        </w:tc>
        <w:tc>
          <w:tcPr>
            <w:tcW w:w="886" w:type="dxa"/>
            <w:shd w:val="clear" w:color="auto" w:fill="auto"/>
          </w:tcPr>
          <w:p w14:paraId="44A05BF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6F5B9D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E88C5C" w14:textId="77777777" w:rsidR="00A200F2" w:rsidRPr="002C2EA9" w:rsidRDefault="00A200F2" w:rsidP="003B41ED">
            <w:pPr>
              <w:spacing w:line="240" w:lineRule="auto"/>
              <w:jc w:val="center"/>
              <w:rPr>
                <w:sz w:val="18"/>
                <w:szCs w:val="18"/>
                <w:lang w:val="en-US" w:eastAsia="en-GB"/>
              </w:rPr>
            </w:pPr>
          </w:p>
        </w:tc>
      </w:tr>
      <w:tr w:rsidR="00A200F2" w:rsidRPr="002C2EA9" w14:paraId="332D46BB" w14:textId="77777777" w:rsidTr="003B41ED">
        <w:trPr>
          <w:trHeight w:hRule="exact" w:val="227"/>
        </w:trPr>
        <w:tc>
          <w:tcPr>
            <w:tcW w:w="3119" w:type="dxa"/>
            <w:shd w:val="clear" w:color="auto" w:fill="auto"/>
            <w:hideMark/>
          </w:tcPr>
          <w:p w14:paraId="02E8560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Mentha aquatica</w:t>
            </w:r>
            <w:r w:rsidRPr="002C2EA9">
              <w:rPr>
                <w:color w:val="000000"/>
                <w:sz w:val="18"/>
                <w:szCs w:val="18"/>
                <w:lang w:val="en-US" w:eastAsia="en-GB"/>
              </w:rPr>
              <w:t> </w:t>
            </w:r>
          </w:p>
        </w:tc>
        <w:tc>
          <w:tcPr>
            <w:tcW w:w="2941" w:type="dxa"/>
            <w:shd w:val="clear" w:color="auto" w:fill="auto"/>
            <w:hideMark/>
          </w:tcPr>
          <w:p w14:paraId="26394EF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mint </w:t>
            </w:r>
          </w:p>
        </w:tc>
        <w:tc>
          <w:tcPr>
            <w:tcW w:w="886" w:type="dxa"/>
            <w:shd w:val="clear" w:color="auto" w:fill="auto"/>
            <w:hideMark/>
          </w:tcPr>
          <w:p w14:paraId="7F964BD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E780B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41ECF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1214C75" w14:textId="77777777" w:rsidTr="003B41ED">
        <w:trPr>
          <w:trHeight w:hRule="exact" w:val="227"/>
        </w:trPr>
        <w:tc>
          <w:tcPr>
            <w:tcW w:w="3119" w:type="dxa"/>
            <w:shd w:val="clear" w:color="auto" w:fill="auto"/>
            <w:hideMark/>
          </w:tcPr>
          <w:p w14:paraId="6AFF3CD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Mentha canadensis</w:t>
            </w:r>
          </w:p>
        </w:tc>
        <w:tc>
          <w:tcPr>
            <w:tcW w:w="2941" w:type="dxa"/>
            <w:shd w:val="clear" w:color="auto" w:fill="auto"/>
            <w:hideMark/>
          </w:tcPr>
          <w:p w14:paraId="5CCDD3D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field mint </w:t>
            </w:r>
          </w:p>
        </w:tc>
        <w:tc>
          <w:tcPr>
            <w:tcW w:w="886" w:type="dxa"/>
            <w:shd w:val="clear" w:color="auto" w:fill="auto"/>
            <w:hideMark/>
          </w:tcPr>
          <w:p w14:paraId="5F44500B" w14:textId="77777777" w:rsidR="00A200F2" w:rsidRPr="002C2EA9" w:rsidRDefault="00A200F2" w:rsidP="003B41ED">
            <w:pPr>
              <w:spacing w:line="240" w:lineRule="auto"/>
              <w:jc w:val="center"/>
              <w:rPr>
                <w:sz w:val="18"/>
                <w:szCs w:val="18"/>
                <w:lang w:val="en-US" w:eastAsia="en-GB"/>
              </w:rPr>
            </w:pPr>
            <w:r>
              <w:rPr>
                <w:color w:val="000000"/>
                <w:sz w:val="18"/>
                <w:szCs w:val="18"/>
                <w:lang w:val="en-US" w:eastAsia="en-GB"/>
              </w:rPr>
              <w:t>N</w:t>
            </w:r>
          </w:p>
        </w:tc>
        <w:tc>
          <w:tcPr>
            <w:tcW w:w="886" w:type="dxa"/>
          </w:tcPr>
          <w:p w14:paraId="5ABFA2A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CF55F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5C1943" w14:textId="77777777" w:rsidTr="003B41ED">
        <w:trPr>
          <w:trHeight w:hRule="exact" w:val="227"/>
        </w:trPr>
        <w:tc>
          <w:tcPr>
            <w:tcW w:w="3119" w:type="dxa"/>
            <w:shd w:val="clear" w:color="auto" w:fill="auto"/>
            <w:hideMark/>
          </w:tcPr>
          <w:p w14:paraId="157EDDA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Mentha </w:t>
            </w:r>
            <w:r w:rsidRPr="002C2EA9">
              <w:rPr>
                <w:color w:val="000000"/>
                <w:sz w:val="18"/>
                <w:szCs w:val="18"/>
                <w:lang w:val="en-US" w:eastAsia="en-GB"/>
              </w:rPr>
              <w:t>x</w:t>
            </w:r>
            <w:r w:rsidRPr="002C2EA9">
              <w:rPr>
                <w:i/>
                <w:iCs/>
                <w:color w:val="000000"/>
                <w:sz w:val="18"/>
                <w:szCs w:val="18"/>
                <w:lang w:val="en-US" w:eastAsia="en-GB"/>
              </w:rPr>
              <w:t> piperata</w:t>
            </w:r>
            <w:r w:rsidRPr="002C2EA9">
              <w:rPr>
                <w:color w:val="000000"/>
                <w:sz w:val="18"/>
                <w:szCs w:val="18"/>
                <w:lang w:val="en-US" w:eastAsia="en-GB"/>
              </w:rPr>
              <w:t> </w:t>
            </w:r>
          </w:p>
        </w:tc>
        <w:tc>
          <w:tcPr>
            <w:tcW w:w="2941" w:type="dxa"/>
            <w:shd w:val="clear" w:color="auto" w:fill="auto"/>
            <w:hideMark/>
          </w:tcPr>
          <w:p w14:paraId="3F0B000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peppermint </w:t>
            </w:r>
          </w:p>
        </w:tc>
        <w:tc>
          <w:tcPr>
            <w:tcW w:w="886" w:type="dxa"/>
            <w:shd w:val="clear" w:color="auto" w:fill="auto"/>
            <w:hideMark/>
          </w:tcPr>
          <w:p w14:paraId="240CDFA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CEC5AEA"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2688FA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45F71C" w14:textId="77777777" w:rsidTr="003B41ED">
        <w:trPr>
          <w:trHeight w:hRule="exact" w:val="227"/>
        </w:trPr>
        <w:tc>
          <w:tcPr>
            <w:tcW w:w="3119" w:type="dxa"/>
            <w:shd w:val="clear" w:color="auto" w:fill="auto"/>
            <w:hideMark/>
          </w:tcPr>
          <w:p w14:paraId="18421B8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Mentha spicata</w:t>
            </w:r>
            <w:r w:rsidRPr="002C2EA9">
              <w:rPr>
                <w:color w:val="000000"/>
                <w:sz w:val="18"/>
                <w:szCs w:val="18"/>
                <w:lang w:val="en-US" w:eastAsia="en-GB"/>
              </w:rPr>
              <w:t> </w:t>
            </w:r>
          </w:p>
        </w:tc>
        <w:tc>
          <w:tcPr>
            <w:tcW w:w="2941" w:type="dxa"/>
            <w:shd w:val="clear" w:color="auto" w:fill="auto"/>
            <w:hideMark/>
          </w:tcPr>
          <w:p w14:paraId="3B25B03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spearmint </w:t>
            </w:r>
          </w:p>
        </w:tc>
        <w:tc>
          <w:tcPr>
            <w:tcW w:w="886" w:type="dxa"/>
            <w:shd w:val="clear" w:color="auto" w:fill="auto"/>
            <w:hideMark/>
          </w:tcPr>
          <w:p w14:paraId="2FE679C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DAF042"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53FDE7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1468F8" w14:textId="77777777" w:rsidTr="003B41ED">
        <w:trPr>
          <w:trHeight w:hRule="exact" w:val="227"/>
        </w:trPr>
        <w:tc>
          <w:tcPr>
            <w:tcW w:w="3119" w:type="dxa"/>
            <w:tcBorders>
              <w:bottom w:val="single" w:sz="4" w:space="0" w:color="auto"/>
            </w:tcBorders>
            <w:shd w:val="clear" w:color="auto" w:fill="auto"/>
          </w:tcPr>
          <w:p w14:paraId="3D25C763" w14:textId="77777777" w:rsidR="00A200F2" w:rsidRPr="002C2EA9" w:rsidRDefault="00A200F2" w:rsidP="003B41ED">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6D5EEF1D" w14:textId="77777777" w:rsidR="00A200F2" w:rsidRPr="002C2EA9" w:rsidRDefault="00A200F2" w:rsidP="003B41ED">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6E0816AE"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75B07D3"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A47F1D0"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2578EEE4" w14:textId="77777777" w:rsidTr="003B41ED">
        <w:trPr>
          <w:trHeight w:hRule="exact" w:val="227"/>
        </w:trPr>
        <w:tc>
          <w:tcPr>
            <w:tcW w:w="3119" w:type="dxa"/>
            <w:shd w:val="clear" w:color="auto" w:fill="auto"/>
            <w:hideMark/>
          </w:tcPr>
          <w:p w14:paraId="7B0BB29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Menyanthes trifoliata</w:t>
            </w:r>
            <w:r w:rsidRPr="002C2EA9">
              <w:rPr>
                <w:color w:val="000000"/>
                <w:sz w:val="18"/>
                <w:szCs w:val="18"/>
                <w:lang w:val="en-US" w:eastAsia="en-GB"/>
              </w:rPr>
              <w:t> </w:t>
            </w:r>
          </w:p>
        </w:tc>
        <w:tc>
          <w:tcPr>
            <w:tcW w:w="2941" w:type="dxa"/>
            <w:shd w:val="clear" w:color="auto" w:fill="auto"/>
            <w:hideMark/>
          </w:tcPr>
          <w:p w14:paraId="0ACFCD3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buckbean </w:t>
            </w:r>
          </w:p>
        </w:tc>
        <w:tc>
          <w:tcPr>
            <w:tcW w:w="886" w:type="dxa"/>
            <w:shd w:val="clear" w:color="auto" w:fill="auto"/>
            <w:hideMark/>
          </w:tcPr>
          <w:p w14:paraId="61004F7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3F60AB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1069B1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373CA8" w14:textId="77777777" w:rsidTr="003B41ED">
        <w:trPr>
          <w:trHeight w:hRule="exact" w:val="227"/>
        </w:trPr>
        <w:tc>
          <w:tcPr>
            <w:tcW w:w="3119" w:type="dxa"/>
            <w:shd w:val="clear" w:color="auto" w:fill="auto"/>
            <w:hideMark/>
          </w:tcPr>
          <w:p w14:paraId="2B716E6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Mimulus gutattus</w:t>
            </w:r>
            <w:r w:rsidRPr="002C2EA9">
              <w:rPr>
                <w:color w:val="000000"/>
                <w:sz w:val="18"/>
                <w:szCs w:val="18"/>
                <w:lang w:val="en-US" w:eastAsia="en-GB"/>
              </w:rPr>
              <w:t> </w:t>
            </w:r>
          </w:p>
        </w:tc>
        <w:tc>
          <w:tcPr>
            <w:tcW w:w="2941" w:type="dxa"/>
            <w:shd w:val="clear" w:color="auto" w:fill="auto"/>
            <w:hideMark/>
          </w:tcPr>
          <w:p w14:paraId="39A4590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yellow monkey-flower </w:t>
            </w:r>
          </w:p>
        </w:tc>
        <w:tc>
          <w:tcPr>
            <w:tcW w:w="886" w:type="dxa"/>
            <w:shd w:val="clear" w:color="auto" w:fill="auto"/>
            <w:hideMark/>
          </w:tcPr>
          <w:p w14:paraId="70F7461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47D7AF"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42A48C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A46770A" w14:textId="77777777" w:rsidTr="003B41ED">
        <w:trPr>
          <w:trHeight w:hRule="exact" w:val="227"/>
        </w:trPr>
        <w:tc>
          <w:tcPr>
            <w:tcW w:w="3119" w:type="dxa"/>
            <w:shd w:val="clear" w:color="auto" w:fill="auto"/>
            <w:hideMark/>
          </w:tcPr>
          <w:p w14:paraId="431ED99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Bryophyta</w:t>
            </w:r>
            <w:r w:rsidRPr="002C2EA9">
              <w:rPr>
                <w:color w:val="000000"/>
                <w:sz w:val="18"/>
                <w:szCs w:val="18"/>
                <w:lang w:val="en-US" w:eastAsia="en-GB"/>
              </w:rPr>
              <w:t> </w:t>
            </w:r>
          </w:p>
        </w:tc>
        <w:tc>
          <w:tcPr>
            <w:tcW w:w="2941" w:type="dxa"/>
            <w:shd w:val="clear" w:color="auto" w:fill="auto"/>
            <w:hideMark/>
          </w:tcPr>
          <w:p w14:paraId="118F3B0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unidentified moss </w:t>
            </w:r>
          </w:p>
        </w:tc>
        <w:tc>
          <w:tcPr>
            <w:tcW w:w="886" w:type="dxa"/>
            <w:shd w:val="clear" w:color="auto" w:fill="auto"/>
            <w:hideMark/>
          </w:tcPr>
          <w:p w14:paraId="3ED8FB2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526C435"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B41E6F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5B0123" w14:textId="77777777" w:rsidTr="003B41ED">
        <w:trPr>
          <w:trHeight w:hRule="exact" w:val="227"/>
        </w:trPr>
        <w:tc>
          <w:tcPr>
            <w:tcW w:w="3119" w:type="dxa"/>
            <w:shd w:val="clear" w:color="auto" w:fill="auto"/>
            <w:hideMark/>
          </w:tcPr>
          <w:p w14:paraId="4C515DE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Myosotis scorpioides</w:t>
            </w:r>
            <w:r w:rsidRPr="002C2EA9">
              <w:rPr>
                <w:color w:val="000000"/>
                <w:sz w:val="18"/>
                <w:szCs w:val="18"/>
                <w:lang w:val="en-US" w:eastAsia="en-GB"/>
              </w:rPr>
              <w:t> </w:t>
            </w:r>
          </w:p>
        </w:tc>
        <w:tc>
          <w:tcPr>
            <w:tcW w:w="2941" w:type="dxa"/>
            <w:shd w:val="clear" w:color="auto" w:fill="auto"/>
            <w:hideMark/>
          </w:tcPr>
          <w:p w14:paraId="688D15C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European forget-me-not </w:t>
            </w:r>
          </w:p>
        </w:tc>
        <w:tc>
          <w:tcPr>
            <w:tcW w:w="886" w:type="dxa"/>
            <w:shd w:val="clear" w:color="auto" w:fill="auto"/>
            <w:hideMark/>
          </w:tcPr>
          <w:p w14:paraId="0789547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A965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E6BFD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655DEC2" w14:textId="77777777" w:rsidTr="003B41ED">
        <w:trPr>
          <w:trHeight w:hRule="exact" w:val="227"/>
        </w:trPr>
        <w:tc>
          <w:tcPr>
            <w:tcW w:w="3119" w:type="dxa"/>
            <w:shd w:val="clear" w:color="auto" w:fill="auto"/>
            <w:hideMark/>
          </w:tcPr>
          <w:p w14:paraId="7447679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Myrica gale</w:t>
            </w:r>
            <w:r w:rsidRPr="002C2EA9">
              <w:rPr>
                <w:color w:val="000000"/>
                <w:sz w:val="18"/>
                <w:szCs w:val="18"/>
                <w:lang w:val="en-US" w:eastAsia="en-GB"/>
              </w:rPr>
              <w:t> </w:t>
            </w:r>
          </w:p>
        </w:tc>
        <w:tc>
          <w:tcPr>
            <w:tcW w:w="2941" w:type="dxa"/>
            <w:shd w:val="clear" w:color="auto" w:fill="auto"/>
            <w:hideMark/>
          </w:tcPr>
          <w:p w14:paraId="725EF24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sweet gale </w:t>
            </w:r>
          </w:p>
        </w:tc>
        <w:tc>
          <w:tcPr>
            <w:tcW w:w="886" w:type="dxa"/>
            <w:shd w:val="clear" w:color="auto" w:fill="auto"/>
            <w:hideMark/>
          </w:tcPr>
          <w:p w14:paraId="3F82BFB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0131B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6DDCED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DC7F4F" w14:textId="77777777" w:rsidTr="003B41ED">
        <w:trPr>
          <w:trHeight w:hRule="exact" w:val="227"/>
        </w:trPr>
        <w:tc>
          <w:tcPr>
            <w:tcW w:w="3119" w:type="dxa"/>
            <w:shd w:val="clear" w:color="auto" w:fill="auto"/>
            <w:hideMark/>
          </w:tcPr>
          <w:p w14:paraId="674F969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Myriophyllum hippuroides</w:t>
            </w:r>
            <w:r w:rsidRPr="002C2EA9">
              <w:rPr>
                <w:color w:val="000000"/>
                <w:sz w:val="18"/>
                <w:szCs w:val="18"/>
                <w:lang w:val="en-US" w:eastAsia="en-GB"/>
              </w:rPr>
              <w:t> </w:t>
            </w:r>
          </w:p>
        </w:tc>
        <w:tc>
          <w:tcPr>
            <w:tcW w:w="2941" w:type="dxa"/>
            <w:shd w:val="clear" w:color="auto" w:fill="auto"/>
            <w:hideMark/>
          </w:tcPr>
          <w:p w14:paraId="7350D7B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water-milfoil </w:t>
            </w:r>
          </w:p>
        </w:tc>
        <w:tc>
          <w:tcPr>
            <w:tcW w:w="886" w:type="dxa"/>
            <w:shd w:val="clear" w:color="auto" w:fill="auto"/>
            <w:hideMark/>
          </w:tcPr>
          <w:p w14:paraId="7F70CF3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CB3AE4"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09F0DA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B8525DC" w14:textId="77777777" w:rsidTr="003B41ED">
        <w:trPr>
          <w:trHeight w:hRule="exact" w:val="227"/>
        </w:trPr>
        <w:tc>
          <w:tcPr>
            <w:tcW w:w="3119" w:type="dxa"/>
            <w:shd w:val="clear" w:color="auto" w:fill="auto"/>
          </w:tcPr>
          <w:p w14:paraId="560CF54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Myriophyllum ussuriense</w:t>
            </w:r>
          </w:p>
        </w:tc>
        <w:tc>
          <w:tcPr>
            <w:tcW w:w="2941" w:type="dxa"/>
            <w:shd w:val="clear" w:color="auto" w:fill="auto"/>
          </w:tcPr>
          <w:p w14:paraId="4A29B839"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Ussurian water-milfoil</w:t>
            </w:r>
          </w:p>
        </w:tc>
        <w:tc>
          <w:tcPr>
            <w:tcW w:w="886" w:type="dxa"/>
            <w:shd w:val="clear" w:color="auto" w:fill="auto"/>
          </w:tcPr>
          <w:p w14:paraId="3D8D34F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D36459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18ABD6" w14:textId="77777777" w:rsidR="00A200F2" w:rsidRPr="002C2EA9" w:rsidRDefault="00A200F2" w:rsidP="003B41ED">
            <w:pPr>
              <w:spacing w:line="240" w:lineRule="auto"/>
              <w:jc w:val="center"/>
              <w:rPr>
                <w:sz w:val="18"/>
                <w:szCs w:val="18"/>
                <w:lang w:val="en-US" w:eastAsia="en-GB"/>
              </w:rPr>
            </w:pPr>
          </w:p>
        </w:tc>
      </w:tr>
      <w:tr w:rsidR="00A200F2" w:rsidRPr="002C2EA9" w14:paraId="21545905" w14:textId="77777777" w:rsidTr="003B41ED">
        <w:trPr>
          <w:trHeight w:hRule="exact" w:val="227"/>
        </w:trPr>
        <w:tc>
          <w:tcPr>
            <w:tcW w:w="3119" w:type="dxa"/>
            <w:shd w:val="clear" w:color="auto" w:fill="auto"/>
          </w:tcPr>
          <w:p w14:paraId="0E0A18BB"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Najas flexilis</w:t>
            </w:r>
          </w:p>
        </w:tc>
        <w:tc>
          <w:tcPr>
            <w:tcW w:w="2941" w:type="dxa"/>
            <w:shd w:val="clear" w:color="auto" w:fill="auto"/>
          </w:tcPr>
          <w:p w14:paraId="34636D11"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wavy water nymph</w:t>
            </w:r>
          </w:p>
        </w:tc>
        <w:tc>
          <w:tcPr>
            <w:tcW w:w="886" w:type="dxa"/>
            <w:shd w:val="clear" w:color="auto" w:fill="auto"/>
          </w:tcPr>
          <w:p w14:paraId="655BE25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1061FA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F94EE4" w14:textId="77777777" w:rsidR="00A200F2" w:rsidRPr="002C2EA9" w:rsidRDefault="00A200F2" w:rsidP="003B41ED">
            <w:pPr>
              <w:spacing w:line="240" w:lineRule="auto"/>
              <w:jc w:val="center"/>
              <w:rPr>
                <w:sz w:val="18"/>
                <w:szCs w:val="18"/>
                <w:lang w:val="en-US" w:eastAsia="en-GB"/>
              </w:rPr>
            </w:pPr>
          </w:p>
        </w:tc>
      </w:tr>
      <w:tr w:rsidR="00A200F2" w:rsidRPr="002C2EA9" w14:paraId="41C94F8C" w14:textId="77777777" w:rsidTr="003B41ED">
        <w:trPr>
          <w:trHeight w:hRule="exact" w:val="227"/>
        </w:trPr>
        <w:tc>
          <w:tcPr>
            <w:tcW w:w="3119" w:type="dxa"/>
            <w:shd w:val="clear" w:color="auto" w:fill="auto"/>
          </w:tcPr>
          <w:p w14:paraId="3BE7E6A4"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Nasturtium officinale</w:t>
            </w:r>
          </w:p>
        </w:tc>
        <w:tc>
          <w:tcPr>
            <w:tcW w:w="2941" w:type="dxa"/>
            <w:shd w:val="clear" w:color="auto" w:fill="auto"/>
          </w:tcPr>
          <w:p w14:paraId="4A87E28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common watercress</w:t>
            </w:r>
          </w:p>
        </w:tc>
        <w:tc>
          <w:tcPr>
            <w:tcW w:w="886" w:type="dxa"/>
            <w:shd w:val="clear" w:color="auto" w:fill="auto"/>
          </w:tcPr>
          <w:p w14:paraId="5A0AB47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7BA9F2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79B95E" w14:textId="77777777" w:rsidR="00A200F2" w:rsidRPr="002C2EA9" w:rsidRDefault="00A200F2" w:rsidP="003B41ED">
            <w:pPr>
              <w:spacing w:line="240" w:lineRule="auto"/>
              <w:jc w:val="center"/>
              <w:rPr>
                <w:sz w:val="18"/>
                <w:szCs w:val="18"/>
                <w:lang w:val="en-US" w:eastAsia="en-GB"/>
              </w:rPr>
            </w:pPr>
          </w:p>
        </w:tc>
      </w:tr>
      <w:tr w:rsidR="00A200F2" w:rsidRPr="002C2EA9" w14:paraId="3866CF97" w14:textId="77777777" w:rsidTr="003B41ED">
        <w:trPr>
          <w:trHeight w:hRule="exact" w:val="227"/>
        </w:trPr>
        <w:tc>
          <w:tcPr>
            <w:tcW w:w="3119" w:type="dxa"/>
            <w:shd w:val="clear" w:color="auto" w:fill="auto"/>
            <w:hideMark/>
          </w:tcPr>
          <w:p w14:paraId="62FD863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Oenanthe sarmentosa</w:t>
            </w:r>
            <w:r w:rsidRPr="002C2EA9">
              <w:rPr>
                <w:color w:val="000000"/>
                <w:sz w:val="18"/>
                <w:szCs w:val="18"/>
                <w:lang w:val="en-US" w:eastAsia="en-GB"/>
              </w:rPr>
              <w:t> </w:t>
            </w:r>
          </w:p>
        </w:tc>
        <w:tc>
          <w:tcPr>
            <w:tcW w:w="2941" w:type="dxa"/>
            <w:shd w:val="clear" w:color="auto" w:fill="auto"/>
            <w:hideMark/>
          </w:tcPr>
          <w:p w14:paraId="3312324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parsley </w:t>
            </w:r>
          </w:p>
        </w:tc>
        <w:tc>
          <w:tcPr>
            <w:tcW w:w="886" w:type="dxa"/>
            <w:shd w:val="clear" w:color="auto" w:fill="auto"/>
            <w:hideMark/>
          </w:tcPr>
          <w:p w14:paraId="5C1FF99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B7760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38497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DD2EE1" w14:textId="77777777" w:rsidTr="003B41ED">
        <w:trPr>
          <w:trHeight w:hRule="exact" w:val="227"/>
        </w:trPr>
        <w:tc>
          <w:tcPr>
            <w:tcW w:w="3119" w:type="dxa"/>
            <w:shd w:val="clear" w:color="auto" w:fill="auto"/>
          </w:tcPr>
          <w:p w14:paraId="5B36B5A3"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Oxalis corniculata</w:t>
            </w:r>
          </w:p>
        </w:tc>
        <w:tc>
          <w:tcPr>
            <w:tcW w:w="2941" w:type="dxa"/>
            <w:shd w:val="clear" w:color="auto" w:fill="auto"/>
          </w:tcPr>
          <w:p w14:paraId="5CE309A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yellow oxalis</w:t>
            </w:r>
          </w:p>
        </w:tc>
        <w:tc>
          <w:tcPr>
            <w:tcW w:w="886" w:type="dxa"/>
            <w:shd w:val="clear" w:color="auto" w:fill="auto"/>
          </w:tcPr>
          <w:p w14:paraId="0CF5300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540E59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B3E822" w14:textId="77777777" w:rsidR="00A200F2" w:rsidRPr="002C2EA9" w:rsidRDefault="00A200F2" w:rsidP="003B41ED">
            <w:pPr>
              <w:spacing w:line="240" w:lineRule="auto"/>
              <w:jc w:val="center"/>
              <w:rPr>
                <w:sz w:val="18"/>
                <w:szCs w:val="18"/>
                <w:lang w:val="en-US" w:eastAsia="en-GB"/>
              </w:rPr>
            </w:pPr>
          </w:p>
        </w:tc>
      </w:tr>
      <w:tr w:rsidR="00A200F2" w:rsidRPr="002C2EA9" w14:paraId="77ED2FB4" w14:textId="77777777" w:rsidTr="003B41ED">
        <w:trPr>
          <w:trHeight w:hRule="exact" w:val="227"/>
        </w:trPr>
        <w:tc>
          <w:tcPr>
            <w:tcW w:w="3119" w:type="dxa"/>
            <w:shd w:val="clear" w:color="auto" w:fill="auto"/>
          </w:tcPr>
          <w:p w14:paraId="0D5C2F01"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Persicaria hydropiper</w:t>
            </w:r>
          </w:p>
        </w:tc>
        <w:tc>
          <w:tcPr>
            <w:tcW w:w="2941" w:type="dxa"/>
            <w:shd w:val="clear" w:color="auto" w:fill="auto"/>
          </w:tcPr>
          <w:p w14:paraId="2483F4DC"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marshpepper smartweed</w:t>
            </w:r>
          </w:p>
        </w:tc>
        <w:tc>
          <w:tcPr>
            <w:tcW w:w="886" w:type="dxa"/>
            <w:shd w:val="clear" w:color="auto" w:fill="auto"/>
          </w:tcPr>
          <w:p w14:paraId="755557F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61B7EF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3597F" w14:textId="77777777" w:rsidR="00A200F2" w:rsidRPr="002C2EA9" w:rsidRDefault="00A200F2" w:rsidP="003B41ED">
            <w:pPr>
              <w:spacing w:line="240" w:lineRule="auto"/>
              <w:jc w:val="center"/>
              <w:rPr>
                <w:sz w:val="18"/>
                <w:szCs w:val="18"/>
                <w:lang w:val="en-US" w:eastAsia="en-GB"/>
              </w:rPr>
            </w:pPr>
          </w:p>
        </w:tc>
      </w:tr>
      <w:tr w:rsidR="00A200F2" w:rsidRPr="002C2EA9" w14:paraId="4A4E8F0C" w14:textId="77777777" w:rsidTr="003B41ED">
        <w:trPr>
          <w:trHeight w:hRule="exact" w:val="227"/>
        </w:trPr>
        <w:tc>
          <w:tcPr>
            <w:tcW w:w="3119" w:type="dxa"/>
            <w:shd w:val="clear" w:color="auto" w:fill="auto"/>
          </w:tcPr>
          <w:p w14:paraId="614C130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Persicaria hydropiperoides</w:t>
            </w:r>
          </w:p>
        </w:tc>
        <w:tc>
          <w:tcPr>
            <w:tcW w:w="2941" w:type="dxa"/>
            <w:shd w:val="clear" w:color="auto" w:fill="auto"/>
          </w:tcPr>
          <w:p w14:paraId="3E8329D8"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water-pepper</w:t>
            </w:r>
          </w:p>
        </w:tc>
        <w:tc>
          <w:tcPr>
            <w:tcW w:w="886" w:type="dxa"/>
            <w:shd w:val="clear" w:color="auto" w:fill="auto"/>
          </w:tcPr>
          <w:p w14:paraId="48E91AA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1B195E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D068BB" w14:textId="77777777" w:rsidR="00A200F2" w:rsidRPr="002C2EA9" w:rsidRDefault="00A200F2" w:rsidP="003B41ED">
            <w:pPr>
              <w:spacing w:line="240" w:lineRule="auto"/>
              <w:jc w:val="center"/>
              <w:rPr>
                <w:sz w:val="18"/>
                <w:szCs w:val="18"/>
                <w:lang w:val="en-US" w:eastAsia="en-GB"/>
              </w:rPr>
            </w:pPr>
          </w:p>
        </w:tc>
      </w:tr>
      <w:tr w:rsidR="00A200F2" w:rsidRPr="002C2EA9" w14:paraId="1EF0979D" w14:textId="77777777" w:rsidTr="003B41ED">
        <w:trPr>
          <w:trHeight w:hRule="exact" w:val="227"/>
        </w:trPr>
        <w:tc>
          <w:tcPr>
            <w:tcW w:w="3119" w:type="dxa"/>
            <w:shd w:val="clear" w:color="auto" w:fill="auto"/>
          </w:tcPr>
          <w:p w14:paraId="42D29347"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Persicaria lapathifolia</w:t>
            </w:r>
          </w:p>
        </w:tc>
        <w:tc>
          <w:tcPr>
            <w:tcW w:w="2941" w:type="dxa"/>
            <w:shd w:val="clear" w:color="auto" w:fill="auto"/>
          </w:tcPr>
          <w:p w14:paraId="2368F56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willow weed</w:t>
            </w:r>
          </w:p>
        </w:tc>
        <w:tc>
          <w:tcPr>
            <w:tcW w:w="886" w:type="dxa"/>
            <w:shd w:val="clear" w:color="auto" w:fill="auto"/>
          </w:tcPr>
          <w:p w14:paraId="0C9BCF8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6519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624702F" w14:textId="77777777" w:rsidR="00A200F2" w:rsidRPr="002C2EA9" w:rsidRDefault="00A200F2" w:rsidP="003B41ED">
            <w:pPr>
              <w:spacing w:line="240" w:lineRule="auto"/>
              <w:jc w:val="center"/>
              <w:rPr>
                <w:sz w:val="18"/>
                <w:szCs w:val="18"/>
                <w:lang w:val="en-US" w:eastAsia="en-GB"/>
              </w:rPr>
            </w:pPr>
          </w:p>
        </w:tc>
      </w:tr>
      <w:tr w:rsidR="00A200F2" w:rsidRPr="002C2EA9" w14:paraId="4ECCB8A8" w14:textId="77777777" w:rsidTr="003B41ED">
        <w:trPr>
          <w:trHeight w:hRule="exact" w:val="227"/>
        </w:trPr>
        <w:tc>
          <w:tcPr>
            <w:tcW w:w="3119" w:type="dxa"/>
            <w:shd w:val="clear" w:color="auto" w:fill="auto"/>
          </w:tcPr>
          <w:p w14:paraId="0EF52207"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Persicara minor</w:t>
            </w:r>
          </w:p>
        </w:tc>
        <w:tc>
          <w:tcPr>
            <w:tcW w:w="2941" w:type="dxa"/>
            <w:shd w:val="clear" w:color="auto" w:fill="auto"/>
          </w:tcPr>
          <w:p w14:paraId="6D271EA9"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Asian knotweed</w:t>
            </w:r>
          </w:p>
        </w:tc>
        <w:tc>
          <w:tcPr>
            <w:tcW w:w="886" w:type="dxa"/>
            <w:shd w:val="clear" w:color="auto" w:fill="auto"/>
          </w:tcPr>
          <w:p w14:paraId="10D03B7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651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DF1244" w14:textId="77777777" w:rsidR="00A200F2" w:rsidRPr="002C2EA9" w:rsidRDefault="00A200F2" w:rsidP="003B41ED">
            <w:pPr>
              <w:spacing w:line="240" w:lineRule="auto"/>
              <w:jc w:val="center"/>
              <w:rPr>
                <w:sz w:val="18"/>
                <w:szCs w:val="18"/>
                <w:lang w:val="en-US" w:eastAsia="en-GB"/>
              </w:rPr>
            </w:pPr>
          </w:p>
        </w:tc>
      </w:tr>
      <w:tr w:rsidR="00A200F2" w:rsidRPr="002C2EA9" w14:paraId="0C2D872E" w14:textId="77777777" w:rsidTr="003B41ED">
        <w:trPr>
          <w:trHeight w:hRule="exact" w:val="227"/>
        </w:trPr>
        <w:tc>
          <w:tcPr>
            <w:tcW w:w="3119" w:type="dxa"/>
            <w:shd w:val="clear" w:color="auto" w:fill="auto"/>
            <w:hideMark/>
          </w:tcPr>
          <w:p w14:paraId="1ED4EBE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Persicaria </w:t>
            </w:r>
            <w:r w:rsidRPr="002C2EA9">
              <w:rPr>
                <w:color w:val="000000"/>
                <w:sz w:val="18"/>
                <w:szCs w:val="18"/>
                <w:lang w:val="en-US" w:eastAsia="en-GB"/>
              </w:rPr>
              <w:t>sp. </w:t>
            </w:r>
          </w:p>
        </w:tc>
        <w:tc>
          <w:tcPr>
            <w:tcW w:w="2941" w:type="dxa"/>
            <w:shd w:val="clear" w:color="auto" w:fill="auto"/>
            <w:hideMark/>
          </w:tcPr>
          <w:p w14:paraId="696B0C2E" w14:textId="77777777" w:rsidR="00A200F2" w:rsidRPr="002C2EA9" w:rsidRDefault="00A200F2" w:rsidP="003B41ED">
            <w:pPr>
              <w:spacing w:line="240" w:lineRule="auto"/>
              <w:rPr>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smartweed</w:t>
            </w:r>
          </w:p>
        </w:tc>
        <w:tc>
          <w:tcPr>
            <w:tcW w:w="886" w:type="dxa"/>
            <w:shd w:val="clear" w:color="auto" w:fill="auto"/>
            <w:hideMark/>
          </w:tcPr>
          <w:p w14:paraId="4ABF25F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21F513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67C5DF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826BC9" w14:textId="77777777" w:rsidTr="003B41ED">
        <w:trPr>
          <w:trHeight w:hRule="exact" w:val="227"/>
        </w:trPr>
        <w:tc>
          <w:tcPr>
            <w:tcW w:w="3119" w:type="dxa"/>
            <w:shd w:val="clear" w:color="auto" w:fill="auto"/>
            <w:hideMark/>
          </w:tcPr>
          <w:p w14:paraId="49A796E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Phalarus arundinacea</w:t>
            </w:r>
            <w:r w:rsidRPr="002C2EA9">
              <w:rPr>
                <w:color w:val="000000"/>
                <w:sz w:val="18"/>
                <w:szCs w:val="18"/>
                <w:lang w:val="en-US" w:eastAsia="en-GB"/>
              </w:rPr>
              <w:t> </w:t>
            </w:r>
          </w:p>
        </w:tc>
        <w:tc>
          <w:tcPr>
            <w:tcW w:w="2941" w:type="dxa"/>
            <w:shd w:val="clear" w:color="auto" w:fill="auto"/>
            <w:hideMark/>
          </w:tcPr>
          <w:p w14:paraId="3D54CF5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reed canary grass </w:t>
            </w:r>
          </w:p>
        </w:tc>
        <w:tc>
          <w:tcPr>
            <w:tcW w:w="886" w:type="dxa"/>
            <w:shd w:val="clear" w:color="auto" w:fill="auto"/>
            <w:hideMark/>
          </w:tcPr>
          <w:p w14:paraId="79A2477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19D8A4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3CEE05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DA6712" w14:textId="77777777" w:rsidTr="003B41ED">
        <w:trPr>
          <w:trHeight w:hRule="exact" w:val="227"/>
        </w:trPr>
        <w:tc>
          <w:tcPr>
            <w:tcW w:w="3119" w:type="dxa"/>
            <w:shd w:val="clear" w:color="auto" w:fill="auto"/>
            <w:hideMark/>
          </w:tcPr>
          <w:p w14:paraId="406DDEC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Plantago lanceolata </w:t>
            </w:r>
            <w:r w:rsidRPr="002C2EA9">
              <w:rPr>
                <w:color w:val="000000"/>
                <w:sz w:val="18"/>
                <w:szCs w:val="18"/>
                <w:lang w:val="en-US" w:eastAsia="en-GB"/>
              </w:rPr>
              <w:t> </w:t>
            </w:r>
          </w:p>
        </w:tc>
        <w:tc>
          <w:tcPr>
            <w:tcW w:w="2941" w:type="dxa"/>
            <w:shd w:val="clear" w:color="auto" w:fill="auto"/>
            <w:hideMark/>
          </w:tcPr>
          <w:p w14:paraId="520758B2" w14:textId="77777777" w:rsidR="00A200F2" w:rsidRPr="002C2EA9" w:rsidRDefault="00A200F2" w:rsidP="003B41ED">
            <w:pPr>
              <w:spacing w:line="240" w:lineRule="auto"/>
              <w:rPr>
                <w:sz w:val="18"/>
                <w:szCs w:val="18"/>
                <w:lang w:val="en-US" w:eastAsia="en-GB"/>
              </w:rPr>
            </w:pPr>
            <w:r>
              <w:rPr>
                <w:color w:val="000000"/>
                <w:sz w:val="18"/>
                <w:szCs w:val="18"/>
                <w:lang w:val="en-US" w:eastAsia="en-GB"/>
              </w:rPr>
              <w:t>r</w:t>
            </w:r>
            <w:r w:rsidRPr="002C2EA9">
              <w:rPr>
                <w:color w:val="000000"/>
                <w:sz w:val="18"/>
                <w:szCs w:val="18"/>
                <w:lang w:val="en-US" w:eastAsia="en-GB"/>
              </w:rPr>
              <w:t>ibwort plantain </w:t>
            </w:r>
          </w:p>
        </w:tc>
        <w:tc>
          <w:tcPr>
            <w:tcW w:w="886" w:type="dxa"/>
            <w:shd w:val="clear" w:color="auto" w:fill="auto"/>
            <w:hideMark/>
          </w:tcPr>
          <w:p w14:paraId="7EE2828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2B7258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28734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7AD356" w14:textId="77777777" w:rsidTr="003B41ED">
        <w:trPr>
          <w:trHeight w:hRule="exact" w:val="227"/>
        </w:trPr>
        <w:tc>
          <w:tcPr>
            <w:tcW w:w="3119" w:type="dxa"/>
            <w:shd w:val="clear" w:color="auto" w:fill="auto"/>
            <w:hideMark/>
          </w:tcPr>
          <w:p w14:paraId="66B0EAF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Plantago major</w:t>
            </w:r>
            <w:r w:rsidRPr="002C2EA9">
              <w:rPr>
                <w:color w:val="000000"/>
                <w:sz w:val="18"/>
                <w:szCs w:val="18"/>
                <w:lang w:val="en-US" w:eastAsia="en-GB"/>
              </w:rPr>
              <w:t> </w:t>
            </w:r>
          </w:p>
        </w:tc>
        <w:tc>
          <w:tcPr>
            <w:tcW w:w="2941" w:type="dxa"/>
            <w:shd w:val="clear" w:color="auto" w:fill="auto"/>
            <w:hideMark/>
          </w:tcPr>
          <w:p w14:paraId="2C31EB6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plantain </w:t>
            </w:r>
          </w:p>
        </w:tc>
        <w:tc>
          <w:tcPr>
            <w:tcW w:w="886" w:type="dxa"/>
            <w:shd w:val="clear" w:color="auto" w:fill="auto"/>
            <w:hideMark/>
          </w:tcPr>
          <w:p w14:paraId="121FBB3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65CD6D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AAA4A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998700" w14:textId="77777777" w:rsidTr="003B41ED">
        <w:trPr>
          <w:trHeight w:hRule="exact" w:val="227"/>
        </w:trPr>
        <w:tc>
          <w:tcPr>
            <w:tcW w:w="3119" w:type="dxa"/>
            <w:shd w:val="clear" w:color="auto" w:fill="auto"/>
            <w:hideMark/>
          </w:tcPr>
          <w:p w14:paraId="7E0A671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Poa annua</w:t>
            </w:r>
            <w:r w:rsidRPr="002C2EA9">
              <w:rPr>
                <w:color w:val="000000"/>
                <w:sz w:val="18"/>
                <w:szCs w:val="18"/>
                <w:lang w:val="en-US" w:eastAsia="en-GB"/>
              </w:rPr>
              <w:t> </w:t>
            </w:r>
          </w:p>
        </w:tc>
        <w:tc>
          <w:tcPr>
            <w:tcW w:w="2941" w:type="dxa"/>
            <w:shd w:val="clear" w:color="auto" w:fill="auto"/>
            <w:hideMark/>
          </w:tcPr>
          <w:p w14:paraId="7021462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annual bluegrass </w:t>
            </w:r>
          </w:p>
        </w:tc>
        <w:tc>
          <w:tcPr>
            <w:tcW w:w="886" w:type="dxa"/>
            <w:shd w:val="clear" w:color="auto" w:fill="auto"/>
            <w:hideMark/>
          </w:tcPr>
          <w:p w14:paraId="478C2E2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7D2DFE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E5D14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10D07" w14:textId="77777777" w:rsidTr="003B41ED">
        <w:trPr>
          <w:trHeight w:hRule="exact" w:val="227"/>
        </w:trPr>
        <w:tc>
          <w:tcPr>
            <w:tcW w:w="3119" w:type="dxa"/>
            <w:shd w:val="clear" w:color="auto" w:fill="auto"/>
            <w:hideMark/>
          </w:tcPr>
          <w:p w14:paraId="72DCE36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Poa pratensis</w:t>
            </w:r>
            <w:r w:rsidRPr="002C2EA9">
              <w:rPr>
                <w:color w:val="000000"/>
                <w:sz w:val="18"/>
                <w:szCs w:val="18"/>
                <w:lang w:val="en-US" w:eastAsia="en-GB"/>
              </w:rPr>
              <w:t> </w:t>
            </w:r>
          </w:p>
        </w:tc>
        <w:tc>
          <w:tcPr>
            <w:tcW w:w="2941" w:type="dxa"/>
            <w:shd w:val="clear" w:color="auto" w:fill="auto"/>
            <w:hideMark/>
          </w:tcPr>
          <w:p w14:paraId="1F0D403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Kentucky bluegrass </w:t>
            </w:r>
          </w:p>
        </w:tc>
        <w:tc>
          <w:tcPr>
            <w:tcW w:w="886" w:type="dxa"/>
            <w:shd w:val="clear" w:color="auto" w:fill="auto"/>
            <w:hideMark/>
          </w:tcPr>
          <w:p w14:paraId="5A6618D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19D397D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574111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4EDB7E" w14:textId="77777777" w:rsidTr="003B41ED">
        <w:trPr>
          <w:trHeight w:hRule="exact" w:val="227"/>
        </w:trPr>
        <w:tc>
          <w:tcPr>
            <w:tcW w:w="3119" w:type="dxa"/>
            <w:shd w:val="clear" w:color="auto" w:fill="auto"/>
          </w:tcPr>
          <w:p w14:paraId="791DA5AC"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Poa trivalis</w:t>
            </w:r>
          </w:p>
        </w:tc>
        <w:tc>
          <w:tcPr>
            <w:tcW w:w="2941" w:type="dxa"/>
            <w:shd w:val="clear" w:color="auto" w:fill="auto"/>
          </w:tcPr>
          <w:p w14:paraId="0169B96A"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r</w:t>
            </w:r>
            <w:r w:rsidRPr="002C2EA9">
              <w:rPr>
                <w:color w:val="000000"/>
                <w:sz w:val="18"/>
                <w:szCs w:val="18"/>
                <w:lang w:val="en-US" w:eastAsia="en-GB"/>
              </w:rPr>
              <w:t>ough bluegrass</w:t>
            </w:r>
          </w:p>
        </w:tc>
        <w:tc>
          <w:tcPr>
            <w:tcW w:w="886" w:type="dxa"/>
            <w:shd w:val="clear" w:color="auto" w:fill="auto"/>
          </w:tcPr>
          <w:p w14:paraId="4FFAC9C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31BF94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3765F2" w14:textId="77777777" w:rsidR="00A200F2" w:rsidRPr="002C2EA9" w:rsidRDefault="00A200F2" w:rsidP="003B41ED">
            <w:pPr>
              <w:spacing w:line="240" w:lineRule="auto"/>
              <w:jc w:val="center"/>
              <w:rPr>
                <w:sz w:val="18"/>
                <w:szCs w:val="18"/>
                <w:lang w:val="en-US" w:eastAsia="en-GB"/>
              </w:rPr>
            </w:pPr>
          </w:p>
        </w:tc>
      </w:tr>
      <w:tr w:rsidR="00A200F2" w:rsidRPr="002C2EA9" w14:paraId="311B7722" w14:textId="77777777" w:rsidTr="003B41ED">
        <w:trPr>
          <w:trHeight w:hRule="exact" w:val="227"/>
        </w:trPr>
        <w:tc>
          <w:tcPr>
            <w:tcW w:w="3119" w:type="dxa"/>
            <w:shd w:val="clear" w:color="auto" w:fill="auto"/>
          </w:tcPr>
          <w:p w14:paraId="4F473DCD"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Poa</w:t>
            </w:r>
            <w:r w:rsidRPr="002C2EA9">
              <w:rPr>
                <w:color w:val="000000"/>
                <w:sz w:val="18"/>
                <w:szCs w:val="18"/>
                <w:lang w:val="en-US" w:eastAsia="en-GB"/>
              </w:rPr>
              <w:t xml:space="preserve"> sp.</w:t>
            </w:r>
          </w:p>
        </w:tc>
        <w:tc>
          <w:tcPr>
            <w:tcW w:w="2941" w:type="dxa"/>
            <w:shd w:val="clear" w:color="auto" w:fill="auto"/>
          </w:tcPr>
          <w:p w14:paraId="7B1AB0D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bluegrass</w:t>
            </w:r>
          </w:p>
        </w:tc>
        <w:tc>
          <w:tcPr>
            <w:tcW w:w="886" w:type="dxa"/>
            <w:shd w:val="clear" w:color="auto" w:fill="auto"/>
          </w:tcPr>
          <w:p w14:paraId="49FE4FD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49C62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434784" w14:textId="77777777" w:rsidR="00A200F2" w:rsidRPr="002C2EA9" w:rsidRDefault="00A200F2" w:rsidP="003B41ED">
            <w:pPr>
              <w:spacing w:line="240" w:lineRule="auto"/>
              <w:jc w:val="center"/>
              <w:rPr>
                <w:sz w:val="18"/>
                <w:szCs w:val="18"/>
                <w:lang w:val="en-US" w:eastAsia="en-GB"/>
              </w:rPr>
            </w:pPr>
          </w:p>
        </w:tc>
      </w:tr>
      <w:tr w:rsidR="00A200F2" w:rsidRPr="002C2EA9" w14:paraId="2AF2704B" w14:textId="77777777" w:rsidTr="003B41ED">
        <w:trPr>
          <w:trHeight w:hRule="exact" w:val="227"/>
        </w:trPr>
        <w:tc>
          <w:tcPr>
            <w:tcW w:w="3119" w:type="dxa"/>
            <w:shd w:val="clear" w:color="auto" w:fill="auto"/>
          </w:tcPr>
          <w:p w14:paraId="05B627A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Poaceae</w:t>
            </w:r>
            <w:r w:rsidRPr="002C2EA9">
              <w:rPr>
                <w:color w:val="000000"/>
                <w:sz w:val="18"/>
                <w:szCs w:val="18"/>
                <w:lang w:val="en-US" w:eastAsia="en-GB"/>
              </w:rPr>
              <w:t> </w:t>
            </w:r>
          </w:p>
        </w:tc>
        <w:tc>
          <w:tcPr>
            <w:tcW w:w="2941" w:type="dxa"/>
            <w:shd w:val="clear" w:color="auto" w:fill="auto"/>
          </w:tcPr>
          <w:p w14:paraId="381BCC0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unidentified grasses </w:t>
            </w:r>
          </w:p>
        </w:tc>
        <w:tc>
          <w:tcPr>
            <w:tcW w:w="886" w:type="dxa"/>
            <w:shd w:val="clear" w:color="auto" w:fill="auto"/>
          </w:tcPr>
          <w:p w14:paraId="1D6F997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5D5E368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25FA966"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X</w:t>
            </w:r>
          </w:p>
        </w:tc>
      </w:tr>
      <w:tr w:rsidR="00A200F2" w:rsidRPr="002C2EA9" w14:paraId="023F333E" w14:textId="77777777" w:rsidTr="003B41ED">
        <w:trPr>
          <w:trHeight w:hRule="exact" w:val="227"/>
        </w:trPr>
        <w:tc>
          <w:tcPr>
            <w:tcW w:w="3119" w:type="dxa"/>
            <w:shd w:val="clear" w:color="auto" w:fill="auto"/>
            <w:hideMark/>
          </w:tcPr>
          <w:p w14:paraId="31CAB69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Polygonum aviculare</w:t>
            </w:r>
            <w:r w:rsidRPr="002C2EA9">
              <w:rPr>
                <w:color w:val="000000"/>
                <w:sz w:val="18"/>
                <w:szCs w:val="18"/>
                <w:lang w:val="en-US" w:eastAsia="en-GB"/>
              </w:rPr>
              <w:t> </w:t>
            </w:r>
          </w:p>
        </w:tc>
        <w:tc>
          <w:tcPr>
            <w:tcW w:w="2941" w:type="dxa"/>
            <w:shd w:val="clear" w:color="auto" w:fill="auto"/>
            <w:hideMark/>
          </w:tcPr>
          <w:p w14:paraId="48CC1C1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knotgrass </w:t>
            </w:r>
          </w:p>
        </w:tc>
        <w:tc>
          <w:tcPr>
            <w:tcW w:w="886" w:type="dxa"/>
            <w:shd w:val="clear" w:color="auto" w:fill="auto"/>
            <w:hideMark/>
          </w:tcPr>
          <w:p w14:paraId="595F937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A5EDB"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D05CAB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C19E4DD" w14:textId="77777777" w:rsidTr="003B41ED">
        <w:trPr>
          <w:trHeight w:hRule="exact" w:val="227"/>
        </w:trPr>
        <w:tc>
          <w:tcPr>
            <w:tcW w:w="3119" w:type="dxa"/>
            <w:shd w:val="clear" w:color="auto" w:fill="auto"/>
          </w:tcPr>
          <w:p w14:paraId="4D9D73B1"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Populus balsamifera</w:t>
            </w:r>
          </w:p>
        </w:tc>
        <w:tc>
          <w:tcPr>
            <w:tcW w:w="2941" w:type="dxa"/>
            <w:shd w:val="clear" w:color="auto" w:fill="auto"/>
          </w:tcPr>
          <w:p w14:paraId="2C6C208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black cottonwood</w:t>
            </w:r>
          </w:p>
        </w:tc>
        <w:tc>
          <w:tcPr>
            <w:tcW w:w="886" w:type="dxa"/>
            <w:shd w:val="clear" w:color="auto" w:fill="auto"/>
          </w:tcPr>
          <w:p w14:paraId="4B29842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2BEEE1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BF89E5" w14:textId="77777777" w:rsidR="00A200F2" w:rsidRPr="002C2EA9" w:rsidRDefault="00A200F2" w:rsidP="003B41ED">
            <w:pPr>
              <w:spacing w:line="240" w:lineRule="auto"/>
              <w:jc w:val="center"/>
              <w:rPr>
                <w:sz w:val="18"/>
                <w:szCs w:val="18"/>
                <w:lang w:val="en-US" w:eastAsia="en-GB"/>
              </w:rPr>
            </w:pPr>
          </w:p>
        </w:tc>
      </w:tr>
      <w:tr w:rsidR="00A200F2" w:rsidRPr="002C2EA9" w14:paraId="451704E2" w14:textId="77777777" w:rsidTr="003B41ED">
        <w:trPr>
          <w:trHeight w:hRule="exact" w:val="227"/>
        </w:trPr>
        <w:tc>
          <w:tcPr>
            <w:tcW w:w="3119" w:type="dxa"/>
            <w:shd w:val="clear" w:color="auto" w:fill="auto"/>
            <w:hideMark/>
          </w:tcPr>
          <w:p w14:paraId="386DE7D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Potamogeton foliosus</w:t>
            </w:r>
            <w:r w:rsidRPr="002C2EA9">
              <w:rPr>
                <w:color w:val="000000"/>
                <w:sz w:val="18"/>
                <w:szCs w:val="18"/>
                <w:lang w:val="en-US" w:eastAsia="en-GB"/>
              </w:rPr>
              <w:t> </w:t>
            </w:r>
          </w:p>
        </w:tc>
        <w:tc>
          <w:tcPr>
            <w:tcW w:w="2941" w:type="dxa"/>
            <w:shd w:val="clear" w:color="auto" w:fill="auto"/>
            <w:hideMark/>
          </w:tcPr>
          <w:p w14:paraId="6B644985" w14:textId="77777777" w:rsidR="00A200F2" w:rsidRPr="002C2EA9" w:rsidRDefault="00A200F2" w:rsidP="003B41ED">
            <w:pPr>
              <w:spacing w:line="240" w:lineRule="auto"/>
              <w:rPr>
                <w:sz w:val="18"/>
                <w:szCs w:val="18"/>
                <w:lang w:val="en-US" w:eastAsia="en-GB"/>
              </w:rPr>
            </w:pPr>
            <w:r>
              <w:rPr>
                <w:color w:val="000000"/>
                <w:sz w:val="18"/>
                <w:szCs w:val="18"/>
                <w:lang w:val="en-US" w:eastAsia="en-GB"/>
              </w:rPr>
              <w:t>l</w:t>
            </w:r>
            <w:r w:rsidRPr="002C2EA9">
              <w:rPr>
                <w:color w:val="000000"/>
                <w:sz w:val="18"/>
                <w:szCs w:val="18"/>
                <w:lang w:val="en-US" w:eastAsia="en-GB"/>
              </w:rPr>
              <w:t>eafy pondweed </w:t>
            </w:r>
          </w:p>
        </w:tc>
        <w:tc>
          <w:tcPr>
            <w:tcW w:w="886" w:type="dxa"/>
            <w:shd w:val="clear" w:color="auto" w:fill="auto"/>
            <w:hideMark/>
          </w:tcPr>
          <w:p w14:paraId="01655D6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8BD8D24"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ADC6B8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80DE065" w14:textId="77777777" w:rsidTr="003B41ED">
        <w:trPr>
          <w:trHeight w:hRule="exact" w:val="227"/>
        </w:trPr>
        <w:tc>
          <w:tcPr>
            <w:tcW w:w="3119" w:type="dxa"/>
            <w:shd w:val="clear" w:color="auto" w:fill="auto"/>
            <w:hideMark/>
          </w:tcPr>
          <w:p w14:paraId="1F232F9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Potamogeton natans</w:t>
            </w:r>
            <w:r w:rsidRPr="002C2EA9">
              <w:rPr>
                <w:color w:val="000000"/>
                <w:sz w:val="18"/>
                <w:szCs w:val="18"/>
                <w:lang w:val="en-US" w:eastAsia="en-GB"/>
              </w:rPr>
              <w:t> </w:t>
            </w:r>
          </w:p>
        </w:tc>
        <w:tc>
          <w:tcPr>
            <w:tcW w:w="2941" w:type="dxa"/>
            <w:shd w:val="clear" w:color="auto" w:fill="auto"/>
            <w:hideMark/>
          </w:tcPr>
          <w:p w14:paraId="23E4F7E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floating pondweed </w:t>
            </w:r>
          </w:p>
        </w:tc>
        <w:tc>
          <w:tcPr>
            <w:tcW w:w="886" w:type="dxa"/>
            <w:shd w:val="clear" w:color="auto" w:fill="auto"/>
            <w:hideMark/>
          </w:tcPr>
          <w:p w14:paraId="220799D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A65C3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2BCAB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065B91" w14:textId="77777777" w:rsidTr="003B41ED">
        <w:trPr>
          <w:trHeight w:hRule="exact" w:val="227"/>
        </w:trPr>
        <w:tc>
          <w:tcPr>
            <w:tcW w:w="3119" w:type="dxa"/>
            <w:shd w:val="clear" w:color="auto" w:fill="auto"/>
          </w:tcPr>
          <w:p w14:paraId="576668D1"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Potamogeton pusillus</w:t>
            </w:r>
          </w:p>
        </w:tc>
        <w:tc>
          <w:tcPr>
            <w:tcW w:w="2941" w:type="dxa"/>
            <w:shd w:val="clear" w:color="auto" w:fill="auto"/>
          </w:tcPr>
          <w:p w14:paraId="0ED009D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small pondweed</w:t>
            </w:r>
          </w:p>
        </w:tc>
        <w:tc>
          <w:tcPr>
            <w:tcW w:w="886" w:type="dxa"/>
            <w:shd w:val="clear" w:color="auto" w:fill="auto"/>
          </w:tcPr>
          <w:p w14:paraId="5E1771B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472AB8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2A8A3E" w14:textId="77777777" w:rsidR="00A200F2" w:rsidRPr="002C2EA9" w:rsidRDefault="00A200F2" w:rsidP="003B41ED">
            <w:pPr>
              <w:spacing w:line="240" w:lineRule="auto"/>
              <w:jc w:val="center"/>
              <w:rPr>
                <w:sz w:val="18"/>
                <w:szCs w:val="18"/>
                <w:lang w:val="en-US" w:eastAsia="en-GB"/>
              </w:rPr>
            </w:pPr>
          </w:p>
        </w:tc>
      </w:tr>
      <w:tr w:rsidR="00A200F2" w:rsidRPr="002C2EA9" w14:paraId="69A968DA" w14:textId="77777777" w:rsidTr="003B41ED">
        <w:trPr>
          <w:trHeight w:hRule="exact" w:val="227"/>
        </w:trPr>
        <w:tc>
          <w:tcPr>
            <w:tcW w:w="3119" w:type="dxa"/>
            <w:shd w:val="clear" w:color="auto" w:fill="auto"/>
            <w:hideMark/>
          </w:tcPr>
          <w:p w14:paraId="2BF3AB0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Potentilla anserina</w:t>
            </w:r>
            <w:r w:rsidRPr="002C2EA9">
              <w:rPr>
                <w:color w:val="000000"/>
                <w:sz w:val="18"/>
                <w:szCs w:val="18"/>
                <w:lang w:val="en-US" w:eastAsia="en-GB"/>
              </w:rPr>
              <w:t> </w:t>
            </w:r>
          </w:p>
        </w:tc>
        <w:tc>
          <w:tcPr>
            <w:tcW w:w="2941" w:type="dxa"/>
            <w:shd w:val="clear" w:color="auto" w:fill="auto"/>
            <w:hideMark/>
          </w:tcPr>
          <w:p w14:paraId="3DF443B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silverweed </w:t>
            </w:r>
          </w:p>
        </w:tc>
        <w:tc>
          <w:tcPr>
            <w:tcW w:w="886" w:type="dxa"/>
            <w:shd w:val="clear" w:color="auto" w:fill="auto"/>
            <w:hideMark/>
          </w:tcPr>
          <w:p w14:paraId="5ED5C09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949E17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5B0A5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4F684E6" w14:textId="77777777" w:rsidTr="003B41ED">
        <w:trPr>
          <w:trHeight w:hRule="exact" w:val="227"/>
        </w:trPr>
        <w:tc>
          <w:tcPr>
            <w:tcW w:w="3119" w:type="dxa"/>
            <w:shd w:val="clear" w:color="auto" w:fill="auto"/>
          </w:tcPr>
          <w:p w14:paraId="23284F95"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Potentilla egedii</w:t>
            </w:r>
          </w:p>
        </w:tc>
        <w:tc>
          <w:tcPr>
            <w:tcW w:w="2941" w:type="dxa"/>
            <w:shd w:val="clear" w:color="auto" w:fill="auto"/>
          </w:tcPr>
          <w:p w14:paraId="5C81DF8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coast silverweed</w:t>
            </w:r>
          </w:p>
        </w:tc>
        <w:tc>
          <w:tcPr>
            <w:tcW w:w="886" w:type="dxa"/>
            <w:shd w:val="clear" w:color="auto" w:fill="auto"/>
          </w:tcPr>
          <w:p w14:paraId="7D69BE3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CB36BA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366CBD" w14:textId="77777777" w:rsidR="00A200F2" w:rsidRPr="002C2EA9" w:rsidRDefault="00A200F2" w:rsidP="003B41ED">
            <w:pPr>
              <w:spacing w:line="240" w:lineRule="auto"/>
              <w:jc w:val="center"/>
              <w:rPr>
                <w:sz w:val="18"/>
                <w:szCs w:val="18"/>
                <w:lang w:val="en-US" w:eastAsia="en-GB"/>
              </w:rPr>
            </w:pPr>
          </w:p>
        </w:tc>
      </w:tr>
      <w:tr w:rsidR="00A200F2" w:rsidRPr="002C2EA9" w14:paraId="1F03B74A" w14:textId="77777777" w:rsidTr="003B41ED">
        <w:trPr>
          <w:trHeight w:hRule="exact" w:val="227"/>
        </w:trPr>
        <w:tc>
          <w:tcPr>
            <w:tcW w:w="3119" w:type="dxa"/>
            <w:shd w:val="clear" w:color="auto" w:fill="auto"/>
          </w:tcPr>
          <w:p w14:paraId="40553728"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Prunella vulgaris</w:t>
            </w:r>
            <w:r w:rsidRPr="002C2EA9">
              <w:rPr>
                <w:color w:val="000000"/>
                <w:sz w:val="18"/>
                <w:szCs w:val="18"/>
                <w:lang w:val="en-US" w:eastAsia="en-GB"/>
              </w:rPr>
              <w:t xml:space="preserve"> ssp.</w:t>
            </w:r>
            <w:r w:rsidRPr="002C2EA9">
              <w:rPr>
                <w:i/>
                <w:iCs/>
                <w:color w:val="000000"/>
                <w:sz w:val="18"/>
                <w:szCs w:val="18"/>
                <w:lang w:val="en-US" w:eastAsia="en-GB"/>
              </w:rPr>
              <w:t xml:space="preserve"> vulgaris</w:t>
            </w:r>
          </w:p>
        </w:tc>
        <w:tc>
          <w:tcPr>
            <w:tcW w:w="2941" w:type="dxa"/>
            <w:shd w:val="clear" w:color="auto" w:fill="auto"/>
          </w:tcPr>
          <w:p w14:paraId="2031DDF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self-heal</w:t>
            </w:r>
          </w:p>
        </w:tc>
        <w:tc>
          <w:tcPr>
            <w:tcW w:w="886" w:type="dxa"/>
            <w:shd w:val="clear" w:color="auto" w:fill="auto"/>
          </w:tcPr>
          <w:p w14:paraId="341C02F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1A9F80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C10B" w14:textId="77777777" w:rsidR="00A200F2" w:rsidRPr="002C2EA9" w:rsidRDefault="00A200F2" w:rsidP="003B41ED">
            <w:pPr>
              <w:spacing w:line="240" w:lineRule="auto"/>
              <w:jc w:val="center"/>
              <w:rPr>
                <w:sz w:val="18"/>
                <w:szCs w:val="18"/>
                <w:lang w:val="en-US" w:eastAsia="en-GB"/>
              </w:rPr>
            </w:pPr>
          </w:p>
        </w:tc>
      </w:tr>
      <w:tr w:rsidR="00A200F2" w:rsidRPr="002C2EA9" w14:paraId="63FED012" w14:textId="77777777" w:rsidTr="003B41ED">
        <w:trPr>
          <w:trHeight w:hRule="exact" w:val="227"/>
        </w:trPr>
        <w:tc>
          <w:tcPr>
            <w:tcW w:w="3119" w:type="dxa"/>
            <w:shd w:val="clear" w:color="auto" w:fill="auto"/>
          </w:tcPr>
          <w:p w14:paraId="6C9B41C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Ranunculus flammula</w:t>
            </w:r>
          </w:p>
        </w:tc>
        <w:tc>
          <w:tcPr>
            <w:tcW w:w="2941" w:type="dxa"/>
            <w:shd w:val="clear" w:color="auto" w:fill="auto"/>
          </w:tcPr>
          <w:p w14:paraId="1B36B24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lesser spearwort</w:t>
            </w:r>
          </w:p>
        </w:tc>
        <w:tc>
          <w:tcPr>
            <w:tcW w:w="886" w:type="dxa"/>
            <w:shd w:val="clear" w:color="auto" w:fill="auto"/>
          </w:tcPr>
          <w:p w14:paraId="1C63138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FF02C6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E464E0" w14:textId="77777777" w:rsidR="00A200F2" w:rsidRPr="002C2EA9" w:rsidRDefault="00A200F2" w:rsidP="003B41ED">
            <w:pPr>
              <w:spacing w:line="240" w:lineRule="auto"/>
              <w:jc w:val="center"/>
              <w:rPr>
                <w:sz w:val="18"/>
                <w:szCs w:val="18"/>
                <w:lang w:val="en-US" w:eastAsia="en-GB"/>
              </w:rPr>
            </w:pPr>
          </w:p>
        </w:tc>
      </w:tr>
      <w:tr w:rsidR="00A200F2" w:rsidRPr="002C2EA9" w14:paraId="43E0475F" w14:textId="77777777" w:rsidTr="003B41ED">
        <w:trPr>
          <w:trHeight w:hRule="exact" w:val="227"/>
        </w:trPr>
        <w:tc>
          <w:tcPr>
            <w:tcW w:w="3119" w:type="dxa"/>
            <w:shd w:val="clear" w:color="auto" w:fill="auto"/>
            <w:hideMark/>
          </w:tcPr>
          <w:p w14:paraId="4181358E"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Ranunculus occidentalis</w:t>
            </w:r>
            <w:r w:rsidRPr="002C2EA9">
              <w:rPr>
                <w:color w:val="000000"/>
                <w:sz w:val="18"/>
                <w:szCs w:val="18"/>
                <w:lang w:val="en-US" w:eastAsia="en-GB"/>
              </w:rPr>
              <w:t> </w:t>
            </w:r>
          </w:p>
        </w:tc>
        <w:tc>
          <w:tcPr>
            <w:tcW w:w="2941" w:type="dxa"/>
            <w:shd w:val="clear" w:color="auto" w:fill="auto"/>
            <w:hideMark/>
          </w:tcPr>
          <w:p w14:paraId="14F05B7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buttercup </w:t>
            </w:r>
          </w:p>
        </w:tc>
        <w:tc>
          <w:tcPr>
            <w:tcW w:w="886" w:type="dxa"/>
            <w:shd w:val="clear" w:color="auto" w:fill="auto"/>
            <w:hideMark/>
          </w:tcPr>
          <w:p w14:paraId="63F16D4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FFAD5A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4E22CE0"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B9CB0C" w14:textId="77777777" w:rsidTr="003B41ED">
        <w:trPr>
          <w:trHeight w:hRule="exact" w:val="227"/>
        </w:trPr>
        <w:tc>
          <w:tcPr>
            <w:tcW w:w="3119" w:type="dxa"/>
            <w:shd w:val="clear" w:color="auto" w:fill="auto"/>
            <w:hideMark/>
          </w:tcPr>
          <w:p w14:paraId="0E1ED19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Ranunculus repens</w:t>
            </w:r>
            <w:r w:rsidRPr="002C2EA9">
              <w:rPr>
                <w:color w:val="000000"/>
                <w:sz w:val="18"/>
                <w:szCs w:val="18"/>
                <w:lang w:val="en-US" w:eastAsia="en-GB"/>
              </w:rPr>
              <w:t> </w:t>
            </w:r>
          </w:p>
        </w:tc>
        <w:tc>
          <w:tcPr>
            <w:tcW w:w="2941" w:type="dxa"/>
            <w:shd w:val="clear" w:color="auto" w:fill="auto"/>
            <w:hideMark/>
          </w:tcPr>
          <w:p w14:paraId="4F5C668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buttercup </w:t>
            </w:r>
          </w:p>
        </w:tc>
        <w:tc>
          <w:tcPr>
            <w:tcW w:w="886" w:type="dxa"/>
            <w:shd w:val="clear" w:color="auto" w:fill="auto"/>
            <w:hideMark/>
          </w:tcPr>
          <w:p w14:paraId="26D6118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D6A27C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C84D3A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729ABAE" w14:textId="77777777" w:rsidTr="003B41ED">
        <w:trPr>
          <w:trHeight w:hRule="exact" w:val="227"/>
        </w:trPr>
        <w:tc>
          <w:tcPr>
            <w:tcW w:w="3119" w:type="dxa"/>
            <w:shd w:val="clear" w:color="auto" w:fill="auto"/>
            <w:hideMark/>
          </w:tcPr>
          <w:p w14:paraId="78AF698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Ranunculus sceleratus</w:t>
            </w:r>
            <w:r w:rsidRPr="002C2EA9">
              <w:rPr>
                <w:color w:val="000000"/>
                <w:sz w:val="18"/>
                <w:szCs w:val="18"/>
                <w:lang w:val="en-US" w:eastAsia="en-GB"/>
              </w:rPr>
              <w:t> </w:t>
            </w:r>
          </w:p>
        </w:tc>
        <w:tc>
          <w:tcPr>
            <w:tcW w:w="2941" w:type="dxa"/>
            <w:shd w:val="clear" w:color="auto" w:fill="auto"/>
            <w:hideMark/>
          </w:tcPr>
          <w:p w14:paraId="7C70DFB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celery-leaved buttercup </w:t>
            </w:r>
          </w:p>
        </w:tc>
        <w:tc>
          <w:tcPr>
            <w:tcW w:w="886" w:type="dxa"/>
            <w:shd w:val="clear" w:color="auto" w:fill="auto"/>
            <w:hideMark/>
          </w:tcPr>
          <w:p w14:paraId="1142A69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FD396E"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1911D9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10CBEDE" w14:textId="77777777" w:rsidTr="003B41ED">
        <w:trPr>
          <w:trHeight w:hRule="exact" w:val="227"/>
        </w:trPr>
        <w:tc>
          <w:tcPr>
            <w:tcW w:w="3119" w:type="dxa"/>
            <w:shd w:val="clear" w:color="auto" w:fill="auto"/>
            <w:hideMark/>
          </w:tcPr>
          <w:p w14:paraId="14AC336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Rorippa palustris</w:t>
            </w:r>
            <w:r w:rsidRPr="002C2EA9">
              <w:rPr>
                <w:color w:val="000000"/>
                <w:sz w:val="18"/>
                <w:szCs w:val="18"/>
                <w:lang w:val="en-US" w:eastAsia="en-GB"/>
              </w:rPr>
              <w:t> </w:t>
            </w:r>
          </w:p>
        </w:tc>
        <w:tc>
          <w:tcPr>
            <w:tcW w:w="2941" w:type="dxa"/>
            <w:shd w:val="clear" w:color="auto" w:fill="auto"/>
            <w:hideMark/>
          </w:tcPr>
          <w:p w14:paraId="2D3C3C8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yellow marshcress </w:t>
            </w:r>
          </w:p>
        </w:tc>
        <w:tc>
          <w:tcPr>
            <w:tcW w:w="886" w:type="dxa"/>
            <w:shd w:val="clear" w:color="auto" w:fill="auto"/>
            <w:hideMark/>
          </w:tcPr>
          <w:p w14:paraId="7AE9C4A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52B1A4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9D0D1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5A7913" w14:textId="77777777" w:rsidTr="003B41ED">
        <w:trPr>
          <w:trHeight w:hRule="exact" w:val="227"/>
        </w:trPr>
        <w:tc>
          <w:tcPr>
            <w:tcW w:w="3119" w:type="dxa"/>
            <w:shd w:val="clear" w:color="auto" w:fill="auto"/>
          </w:tcPr>
          <w:p w14:paraId="7103205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Rosa multiflora</w:t>
            </w:r>
          </w:p>
        </w:tc>
        <w:tc>
          <w:tcPr>
            <w:tcW w:w="2941" w:type="dxa"/>
            <w:shd w:val="clear" w:color="auto" w:fill="auto"/>
          </w:tcPr>
          <w:p w14:paraId="1FFD883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rambler rose</w:t>
            </w:r>
          </w:p>
        </w:tc>
        <w:tc>
          <w:tcPr>
            <w:tcW w:w="886" w:type="dxa"/>
            <w:shd w:val="clear" w:color="auto" w:fill="auto"/>
          </w:tcPr>
          <w:p w14:paraId="5C5EBC1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9633EC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6B8859" w14:textId="77777777" w:rsidR="00A200F2" w:rsidRPr="002C2EA9" w:rsidRDefault="00A200F2" w:rsidP="003B41ED">
            <w:pPr>
              <w:spacing w:line="240" w:lineRule="auto"/>
              <w:jc w:val="center"/>
              <w:rPr>
                <w:sz w:val="18"/>
                <w:szCs w:val="18"/>
                <w:lang w:val="en-US" w:eastAsia="en-GB"/>
              </w:rPr>
            </w:pPr>
          </w:p>
        </w:tc>
      </w:tr>
      <w:tr w:rsidR="00A200F2" w:rsidRPr="002C2EA9" w14:paraId="3EFA9CBD" w14:textId="77777777" w:rsidTr="003B41ED">
        <w:trPr>
          <w:trHeight w:hRule="exact" w:val="227"/>
        </w:trPr>
        <w:tc>
          <w:tcPr>
            <w:tcW w:w="3119" w:type="dxa"/>
            <w:shd w:val="clear" w:color="auto" w:fill="auto"/>
          </w:tcPr>
          <w:p w14:paraId="68E3B753"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Rosa nutkana</w:t>
            </w:r>
          </w:p>
        </w:tc>
        <w:tc>
          <w:tcPr>
            <w:tcW w:w="2941" w:type="dxa"/>
            <w:shd w:val="clear" w:color="auto" w:fill="auto"/>
          </w:tcPr>
          <w:p w14:paraId="02FCDAC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Nootka rose</w:t>
            </w:r>
          </w:p>
        </w:tc>
        <w:tc>
          <w:tcPr>
            <w:tcW w:w="886" w:type="dxa"/>
            <w:shd w:val="clear" w:color="auto" w:fill="auto"/>
          </w:tcPr>
          <w:p w14:paraId="3962905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5471C7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1CC691" w14:textId="77777777" w:rsidR="00A200F2" w:rsidRPr="002C2EA9" w:rsidRDefault="00A200F2" w:rsidP="003B41ED">
            <w:pPr>
              <w:spacing w:line="240" w:lineRule="auto"/>
              <w:jc w:val="center"/>
              <w:rPr>
                <w:sz w:val="18"/>
                <w:szCs w:val="18"/>
                <w:lang w:val="en-US" w:eastAsia="en-GB"/>
              </w:rPr>
            </w:pPr>
          </w:p>
        </w:tc>
      </w:tr>
      <w:tr w:rsidR="00A200F2" w:rsidRPr="002C2EA9" w14:paraId="7DD490F9" w14:textId="77777777" w:rsidTr="003B41ED">
        <w:trPr>
          <w:trHeight w:hRule="exact" w:val="227"/>
        </w:trPr>
        <w:tc>
          <w:tcPr>
            <w:tcW w:w="3119" w:type="dxa"/>
            <w:shd w:val="clear" w:color="auto" w:fill="auto"/>
            <w:hideMark/>
          </w:tcPr>
          <w:p w14:paraId="2F5BE65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Rubus armeniacus </w:t>
            </w:r>
            <w:r w:rsidRPr="002C2EA9">
              <w:rPr>
                <w:color w:val="000000"/>
                <w:sz w:val="18"/>
                <w:szCs w:val="18"/>
                <w:lang w:val="en-US" w:eastAsia="en-GB"/>
              </w:rPr>
              <w:t> </w:t>
            </w:r>
          </w:p>
        </w:tc>
        <w:tc>
          <w:tcPr>
            <w:tcW w:w="2941" w:type="dxa"/>
            <w:shd w:val="clear" w:color="auto" w:fill="auto"/>
            <w:hideMark/>
          </w:tcPr>
          <w:p w14:paraId="73A1403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Himalayan blackberry </w:t>
            </w:r>
          </w:p>
        </w:tc>
        <w:tc>
          <w:tcPr>
            <w:tcW w:w="886" w:type="dxa"/>
            <w:shd w:val="clear" w:color="auto" w:fill="auto"/>
            <w:hideMark/>
          </w:tcPr>
          <w:p w14:paraId="0C2A8F2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7C26BC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CF23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226D24" w14:textId="77777777" w:rsidTr="003B41ED">
        <w:trPr>
          <w:trHeight w:hRule="exact" w:val="227"/>
        </w:trPr>
        <w:tc>
          <w:tcPr>
            <w:tcW w:w="3119" w:type="dxa"/>
            <w:shd w:val="clear" w:color="auto" w:fill="auto"/>
            <w:hideMark/>
          </w:tcPr>
          <w:p w14:paraId="5ECAA9B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conglomeratus</w:t>
            </w:r>
            <w:r w:rsidRPr="002C2EA9">
              <w:rPr>
                <w:color w:val="000000"/>
                <w:sz w:val="18"/>
                <w:szCs w:val="18"/>
                <w:lang w:val="en-US" w:eastAsia="en-GB"/>
              </w:rPr>
              <w:t> </w:t>
            </w:r>
          </w:p>
        </w:tc>
        <w:tc>
          <w:tcPr>
            <w:tcW w:w="2941" w:type="dxa"/>
            <w:shd w:val="clear" w:color="auto" w:fill="auto"/>
            <w:hideMark/>
          </w:tcPr>
          <w:p w14:paraId="1FDE156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clustered dock </w:t>
            </w:r>
          </w:p>
        </w:tc>
        <w:tc>
          <w:tcPr>
            <w:tcW w:w="886" w:type="dxa"/>
            <w:shd w:val="clear" w:color="auto" w:fill="auto"/>
            <w:hideMark/>
          </w:tcPr>
          <w:p w14:paraId="25E8835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4034F6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0B435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47F912" w14:textId="77777777" w:rsidTr="003B41ED">
        <w:trPr>
          <w:trHeight w:hRule="exact" w:val="227"/>
        </w:trPr>
        <w:tc>
          <w:tcPr>
            <w:tcW w:w="3119" w:type="dxa"/>
            <w:shd w:val="clear" w:color="auto" w:fill="auto"/>
            <w:hideMark/>
          </w:tcPr>
          <w:p w14:paraId="60C1DB8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crispus</w:t>
            </w:r>
            <w:r w:rsidRPr="002C2EA9">
              <w:rPr>
                <w:color w:val="000000"/>
                <w:sz w:val="18"/>
                <w:szCs w:val="18"/>
                <w:lang w:val="en-US" w:eastAsia="en-GB"/>
              </w:rPr>
              <w:t> </w:t>
            </w:r>
          </w:p>
        </w:tc>
        <w:tc>
          <w:tcPr>
            <w:tcW w:w="2941" w:type="dxa"/>
            <w:shd w:val="clear" w:color="auto" w:fill="auto"/>
            <w:hideMark/>
          </w:tcPr>
          <w:p w14:paraId="080F1DD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curly dock </w:t>
            </w:r>
          </w:p>
        </w:tc>
        <w:tc>
          <w:tcPr>
            <w:tcW w:w="886" w:type="dxa"/>
            <w:shd w:val="clear" w:color="auto" w:fill="auto"/>
            <w:hideMark/>
          </w:tcPr>
          <w:p w14:paraId="46F86E2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A614EC"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57D844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DFDC849" w14:textId="77777777" w:rsidTr="003B41ED">
        <w:trPr>
          <w:trHeight w:hRule="exact" w:val="227"/>
        </w:trPr>
        <w:tc>
          <w:tcPr>
            <w:tcW w:w="3119" w:type="dxa"/>
            <w:shd w:val="clear" w:color="auto" w:fill="auto"/>
            <w:hideMark/>
          </w:tcPr>
          <w:p w14:paraId="232B159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occidentalis</w:t>
            </w:r>
            <w:r w:rsidRPr="002C2EA9">
              <w:rPr>
                <w:color w:val="000000"/>
                <w:sz w:val="18"/>
                <w:szCs w:val="18"/>
                <w:lang w:val="en-US" w:eastAsia="en-GB"/>
              </w:rPr>
              <w:t> </w:t>
            </w:r>
          </w:p>
        </w:tc>
        <w:tc>
          <w:tcPr>
            <w:tcW w:w="2941" w:type="dxa"/>
            <w:shd w:val="clear" w:color="auto" w:fill="auto"/>
            <w:hideMark/>
          </w:tcPr>
          <w:p w14:paraId="46E8D4F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dock </w:t>
            </w:r>
          </w:p>
        </w:tc>
        <w:tc>
          <w:tcPr>
            <w:tcW w:w="886" w:type="dxa"/>
            <w:shd w:val="clear" w:color="auto" w:fill="auto"/>
            <w:hideMark/>
          </w:tcPr>
          <w:p w14:paraId="6D3FED8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887A13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6419BA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979E40" w14:textId="77777777" w:rsidTr="003B41ED">
        <w:trPr>
          <w:trHeight w:hRule="exact" w:val="227"/>
        </w:trPr>
        <w:tc>
          <w:tcPr>
            <w:tcW w:w="3119" w:type="dxa"/>
            <w:shd w:val="clear" w:color="auto" w:fill="auto"/>
            <w:hideMark/>
          </w:tcPr>
          <w:p w14:paraId="3BF9783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salicifolius</w:t>
            </w:r>
            <w:r w:rsidRPr="002C2EA9">
              <w:rPr>
                <w:color w:val="000000"/>
                <w:sz w:val="18"/>
                <w:szCs w:val="18"/>
                <w:lang w:val="en-US" w:eastAsia="en-GB"/>
              </w:rPr>
              <w:t> </w:t>
            </w:r>
          </w:p>
        </w:tc>
        <w:tc>
          <w:tcPr>
            <w:tcW w:w="2941" w:type="dxa"/>
            <w:shd w:val="clear" w:color="auto" w:fill="auto"/>
            <w:hideMark/>
          </w:tcPr>
          <w:p w14:paraId="6C853B1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willow-leaved dock </w:t>
            </w:r>
          </w:p>
        </w:tc>
        <w:tc>
          <w:tcPr>
            <w:tcW w:w="886" w:type="dxa"/>
            <w:shd w:val="clear" w:color="auto" w:fill="auto"/>
            <w:hideMark/>
          </w:tcPr>
          <w:p w14:paraId="4E38667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4BF311A"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5CB9EC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8D0E67" w14:textId="77777777" w:rsidTr="003B41ED">
        <w:trPr>
          <w:trHeight w:hRule="exact" w:val="227"/>
        </w:trPr>
        <w:tc>
          <w:tcPr>
            <w:tcW w:w="3119" w:type="dxa"/>
            <w:shd w:val="clear" w:color="auto" w:fill="auto"/>
          </w:tcPr>
          <w:p w14:paraId="369EC22F"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Sagittaria cuneata</w:t>
            </w:r>
          </w:p>
        </w:tc>
        <w:tc>
          <w:tcPr>
            <w:tcW w:w="2941" w:type="dxa"/>
            <w:shd w:val="clear" w:color="auto" w:fill="auto"/>
          </w:tcPr>
          <w:p w14:paraId="038C631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arum-leaved arrowhead</w:t>
            </w:r>
          </w:p>
        </w:tc>
        <w:tc>
          <w:tcPr>
            <w:tcW w:w="886" w:type="dxa"/>
            <w:shd w:val="clear" w:color="auto" w:fill="auto"/>
          </w:tcPr>
          <w:p w14:paraId="3BC3017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31AFE7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A17186" w14:textId="77777777" w:rsidR="00A200F2" w:rsidRPr="002C2EA9" w:rsidRDefault="00A200F2" w:rsidP="003B41ED">
            <w:pPr>
              <w:spacing w:line="240" w:lineRule="auto"/>
              <w:jc w:val="center"/>
              <w:rPr>
                <w:sz w:val="18"/>
                <w:szCs w:val="18"/>
                <w:lang w:val="en-US" w:eastAsia="en-GB"/>
              </w:rPr>
            </w:pPr>
          </w:p>
        </w:tc>
      </w:tr>
      <w:tr w:rsidR="00A200F2" w:rsidRPr="002C2EA9" w14:paraId="1278B279" w14:textId="77777777" w:rsidTr="003B41ED">
        <w:trPr>
          <w:trHeight w:hRule="exact" w:val="227"/>
        </w:trPr>
        <w:tc>
          <w:tcPr>
            <w:tcW w:w="3119" w:type="dxa"/>
            <w:shd w:val="clear" w:color="auto" w:fill="auto"/>
            <w:hideMark/>
          </w:tcPr>
          <w:p w14:paraId="7F6E4E7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Sagittaria latifolia</w:t>
            </w:r>
            <w:r w:rsidRPr="002C2EA9">
              <w:rPr>
                <w:color w:val="000000"/>
                <w:sz w:val="18"/>
                <w:szCs w:val="18"/>
                <w:lang w:val="en-US" w:eastAsia="en-GB"/>
              </w:rPr>
              <w:t> </w:t>
            </w:r>
          </w:p>
        </w:tc>
        <w:tc>
          <w:tcPr>
            <w:tcW w:w="2941" w:type="dxa"/>
            <w:shd w:val="clear" w:color="auto" w:fill="auto"/>
            <w:hideMark/>
          </w:tcPr>
          <w:p w14:paraId="45C5559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wapato </w:t>
            </w:r>
          </w:p>
        </w:tc>
        <w:tc>
          <w:tcPr>
            <w:tcW w:w="886" w:type="dxa"/>
            <w:shd w:val="clear" w:color="auto" w:fill="auto"/>
            <w:hideMark/>
          </w:tcPr>
          <w:p w14:paraId="3E726A5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6663A3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D402B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921989" w14:textId="77777777" w:rsidTr="003B41ED">
        <w:trPr>
          <w:trHeight w:hRule="exact" w:val="227"/>
        </w:trPr>
        <w:tc>
          <w:tcPr>
            <w:tcW w:w="3119" w:type="dxa"/>
            <w:shd w:val="clear" w:color="auto" w:fill="auto"/>
          </w:tcPr>
          <w:p w14:paraId="3B6381D5"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Sagina maxima</w:t>
            </w:r>
          </w:p>
        </w:tc>
        <w:tc>
          <w:tcPr>
            <w:tcW w:w="2941" w:type="dxa"/>
            <w:shd w:val="clear" w:color="auto" w:fill="auto"/>
          </w:tcPr>
          <w:p w14:paraId="737892D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coast pearlwort</w:t>
            </w:r>
          </w:p>
        </w:tc>
        <w:tc>
          <w:tcPr>
            <w:tcW w:w="886" w:type="dxa"/>
            <w:shd w:val="clear" w:color="auto" w:fill="auto"/>
          </w:tcPr>
          <w:p w14:paraId="73A6CA8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0B4775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52CD14" w14:textId="77777777" w:rsidR="00A200F2" w:rsidRPr="002C2EA9" w:rsidRDefault="00A200F2" w:rsidP="003B41ED">
            <w:pPr>
              <w:spacing w:line="240" w:lineRule="auto"/>
              <w:jc w:val="center"/>
              <w:rPr>
                <w:sz w:val="18"/>
                <w:szCs w:val="18"/>
                <w:lang w:val="en-US" w:eastAsia="en-GB"/>
              </w:rPr>
            </w:pPr>
          </w:p>
        </w:tc>
      </w:tr>
      <w:tr w:rsidR="00A200F2" w:rsidRPr="002C2EA9" w14:paraId="13A74845" w14:textId="77777777" w:rsidTr="003B41ED">
        <w:trPr>
          <w:trHeight w:hRule="exact" w:val="227"/>
        </w:trPr>
        <w:tc>
          <w:tcPr>
            <w:tcW w:w="3119" w:type="dxa"/>
            <w:shd w:val="clear" w:color="auto" w:fill="auto"/>
            <w:hideMark/>
          </w:tcPr>
          <w:p w14:paraId="4CEA691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Sagina procumbens</w:t>
            </w:r>
            <w:r w:rsidRPr="002C2EA9">
              <w:rPr>
                <w:color w:val="000000"/>
                <w:sz w:val="18"/>
                <w:szCs w:val="18"/>
                <w:lang w:val="en-US" w:eastAsia="en-GB"/>
              </w:rPr>
              <w:t> </w:t>
            </w:r>
          </w:p>
        </w:tc>
        <w:tc>
          <w:tcPr>
            <w:tcW w:w="2941" w:type="dxa"/>
            <w:shd w:val="clear" w:color="auto" w:fill="auto"/>
            <w:hideMark/>
          </w:tcPr>
          <w:p w14:paraId="57CFA79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bird-eye pearlwort </w:t>
            </w:r>
          </w:p>
        </w:tc>
        <w:tc>
          <w:tcPr>
            <w:tcW w:w="886" w:type="dxa"/>
            <w:shd w:val="clear" w:color="auto" w:fill="auto"/>
            <w:hideMark/>
          </w:tcPr>
          <w:p w14:paraId="545E650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4570826"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9E079A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6F9ECA" w14:textId="77777777" w:rsidTr="003B41ED">
        <w:trPr>
          <w:trHeight w:hRule="exact" w:val="227"/>
        </w:trPr>
        <w:tc>
          <w:tcPr>
            <w:tcW w:w="3119" w:type="dxa"/>
            <w:shd w:val="clear" w:color="auto" w:fill="auto"/>
            <w:hideMark/>
          </w:tcPr>
          <w:p w14:paraId="138C41AE"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Salicornia pacifica</w:t>
            </w:r>
            <w:r w:rsidRPr="002C2EA9">
              <w:rPr>
                <w:color w:val="000000"/>
                <w:sz w:val="18"/>
                <w:szCs w:val="18"/>
                <w:lang w:val="en-US" w:eastAsia="en-GB"/>
              </w:rPr>
              <w:t> </w:t>
            </w:r>
          </w:p>
        </w:tc>
        <w:tc>
          <w:tcPr>
            <w:tcW w:w="2941" w:type="dxa"/>
            <w:shd w:val="clear" w:color="auto" w:fill="auto"/>
            <w:hideMark/>
          </w:tcPr>
          <w:p w14:paraId="06C0760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pickleweed </w:t>
            </w:r>
          </w:p>
        </w:tc>
        <w:tc>
          <w:tcPr>
            <w:tcW w:w="886" w:type="dxa"/>
            <w:shd w:val="clear" w:color="auto" w:fill="auto"/>
            <w:hideMark/>
          </w:tcPr>
          <w:p w14:paraId="207D68E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2F1947"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7E96FB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316D66C" w14:textId="77777777" w:rsidTr="003B41ED">
        <w:trPr>
          <w:trHeight w:hRule="exact" w:val="227"/>
        </w:trPr>
        <w:tc>
          <w:tcPr>
            <w:tcW w:w="3119" w:type="dxa"/>
            <w:shd w:val="clear" w:color="auto" w:fill="auto"/>
          </w:tcPr>
          <w:p w14:paraId="222B870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Salix lucida</w:t>
            </w:r>
          </w:p>
        </w:tc>
        <w:tc>
          <w:tcPr>
            <w:tcW w:w="2941" w:type="dxa"/>
            <w:shd w:val="clear" w:color="auto" w:fill="auto"/>
          </w:tcPr>
          <w:p w14:paraId="7AE7AA4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shining willow</w:t>
            </w:r>
          </w:p>
        </w:tc>
        <w:tc>
          <w:tcPr>
            <w:tcW w:w="886" w:type="dxa"/>
            <w:shd w:val="clear" w:color="auto" w:fill="auto"/>
          </w:tcPr>
          <w:p w14:paraId="247C290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A3DE2A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2D11F6" w14:textId="77777777" w:rsidR="00A200F2" w:rsidRPr="002C2EA9" w:rsidRDefault="00A200F2" w:rsidP="003B41ED">
            <w:pPr>
              <w:spacing w:line="240" w:lineRule="auto"/>
              <w:jc w:val="center"/>
              <w:rPr>
                <w:sz w:val="18"/>
                <w:szCs w:val="18"/>
                <w:lang w:val="en-US" w:eastAsia="en-GB"/>
              </w:rPr>
            </w:pPr>
          </w:p>
        </w:tc>
      </w:tr>
      <w:tr w:rsidR="00A200F2" w:rsidRPr="002C2EA9" w14:paraId="171C24E0" w14:textId="77777777" w:rsidTr="003B41ED">
        <w:trPr>
          <w:trHeight w:hRule="exact" w:val="227"/>
        </w:trPr>
        <w:tc>
          <w:tcPr>
            <w:tcW w:w="3119" w:type="dxa"/>
            <w:shd w:val="clear" w:color="auto" w:fill="auto"/>
          </w:tcPr>
          <w:p w14:paraId="0E2CAEBA"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Salix sitchensis</w:t>
            </w:r>
          </w:p>
        </w:tc>
        <w:tc>
          <w:tcPr>
            <w:tcW w:w="2941" w:type="dxa"/>
            <w:shd w:val="clear" w:color="auto" w:fill="auto"/>
          </w:tcPr>
          <w:p w14:paraId="6337BF9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Sitka willow</w:t>
            </w:r>
          </w:p>
        </w:tc>
        <w:tc>
          <w:tcPr>
            <w:tcW w:w="886" w:type="dxa"/>
            <w:shd w:val="clear" w:color="auto" w:fill="auto"/>
          </w:tcPr>
          <w:p w14:paraId="6CBE73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15B251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AA0F5D" w14:textId="77777777" w:rsidR="00A200F2" w:rsidRPr="002C2EA9" w:rsidRDefault="00A200F2" w:rsidP="003B41ED">
            <w:pPr>
              <w:spacing w:line="240" w:lineRule="auto"/>
              <w:jc w:val="center"/>
              <w:rPr>
                <w:sz w:val="18"/>
                <w:szCs w:val="18"/>
                <w:lang w:val="en-US" w:eastAsia="en-GB"/>
              </w:rPr>
            </w:pPr>
          </w:p>
        </w:tc>
      </w:tr>
      <w:tr w:rsidR="00A200F2" w:rsidRPr="002C2EA9" w14:paraId="6EB4B61C" w14:textId="77777777" w:rsidTr="003B41ED">
        <w:trPr>
          <w:trHeight w:hRule="exact" w:val="227"/>
        </w:trPr>
        <w:tc>
          <w:tcPr>
            <w:tcW w:w="3119" w:type="dxa"/>
            <w:shd w:val="clear" w:color="auto" w:fill="auto"/>
            <w:hideMark/>
          </w:tcPr>
          <w:p w14:paraId="2DBF60C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Salix </w:t>
            </w:r>
            <w:r w:rsidRPr="002C2EA9">
              <w:rPr>
                <w:color w:val="000000"/>
                <w:sz w:val="18"/>
                <w:szCs w:val="18"/>
                <w:lang w:val="en-US" w:eastAsia="en-GB"/>
              </w:rPr>
              <w:t>sp. </w:t>
            </w:r>
          </w:p>
        </w:tc>
        <w:tc>
          <w:tcPr>
            <w:tcW w:w="2941" w:type="dxa"/>
            <w:shd w:val="clear" w:color="auto" w:fill="auto"/>
            <w:hideMark/>
          </w:tcPr>
          <w:p w14:paraId="21F132A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willow </w:t>
            </w:r>
          </w:p>
        </w:tc>
        <w:tc>
          <w:tcPr>
            <w:tcW w:w="886" w:type="dxa"/>
            <w:shd w:val="clear" w:color="auto" w:fill="auto"/>
            <w:hideMark/>
          </w:tcPr>
          <w:p w14:paraId="3D315699"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N</w:t>
            </w:r>
          </w:p>
        </w:tc>
        <w:tc>
          <w:tcPr>
            <w:tcW w:w="886" w:type="dxa"/>
          </w:tcPr>
          <w:p w14:paraId="28D3FB9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66D2D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831B36" w14:textId="77777777" w:rsidTr="003B41ED">
        <w:trPr>
          <w:trHeight w:hRule="exact" w:val="227"/>
        </w:trPr>
        <w:tc>
          <w:tcPr>
            <w:tcW w:w="3119" w:type="dxa"/>
            <w:shd w:val="clear" w:color="auto" w:fill="auto"/>
            <w:hideMark/>
          </w:tcPr>
          <w:p w14:paraId="25BB4F1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Schedonorus arundinacea</w:t>
            </w:r>
            <w:r w:rsidRPr="002C2EA9">
              <w:rPr>
                <w:color w:val="000000"/>
                <w:sz w:val="18"/>
                <w:szCs w:val="18"/>
                <w:lang w:val="en-US" w:eastAsia="en-GB"/>
              </w:rPr>
              <w:t> </w:t>
            </w:r>
          </w:p>
        </w:tc>
        <w:tc>
          <w:tcPr>
            <w:tcW w:w="2941" w:type="dxa"/>
            <w:shd w:val="clear" w:color="auto" w:fill="auto"/>
            <w:hideMark/>
          </w:tcPr>
          <w:p w14:paraId="1DD666E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tall fescue </w:t>
            </w:r>
          </w:p>
        </w:tc>
        <w:tc>
          <w:tcPr>
            <w:tcW w:w="886" w:type="dxa"/>
            <w:shd w:val="clear" w:color="auto" w:fill="auto"/>
            <w:hideMark/>
          </w:tcPr>
          <w:p w14:paraId="45363FD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D3C4DC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81E03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EE9CD8" w14:textId="77777777" w:rsidTr="003B41ED">
        <w:trPr>
          <w:trHeight w:hRule="exact" w:val="227"/>
        </w:trPr>
        <w:tc>
          <w:tcPr>
            <w:tcW w:w="3119" w:type="dxa"/>
            <w:shd w:val="clear" w:color="auto" w:fill="auto"/>
            <w:hideMark/>
          </w:tcPr>
          <w:p w14:paraId="32B7A4C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Schoenoplectus pungens</w:t>
            </w:r>
            <w:r w:rsidRPr="002C2EA9">
              <w:rPr>
                <w:color w:val="000000"/>
                <w:sz w:val="18"/>
                <w:szCs w:val="18"/>
                <w:lang w:val="en-US" w:eastAsia="en-GB"/>
              </w:rPr>
              <w:t> </w:t>
            </w:r>
          </w:p>
        </w:tc>
        <w:tc>
          <w:tcPr>
            <w:tcW w:w="2941" w:type="dxa"/>
            <w:shd w:val="clear" w:color="auto" w:fill="auto"/>
            <w:hideMark/>
          </w:tcPr>
          <w:p w14:paraId="4A3A69E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three-squared bulrush </w:t>
            </w:r>
          </w:p>
        </w:tc>
        <w:tc>
          <w:tcPr>
            <w:tcW w:w="886" w:type="dxa"/>
            <w:shd w:val="clear" w:color="auto" w:fill="auto"/>
            <w:hideMark/>
          </w:tcPr>
          <w:p w14:paraId="3DFD681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D8ECB1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11120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D360F8" w14:textId="77777777" w:rsidTr="003B41ED">
        <w:trPr>
          <w:trHeight w:hRule="exact" w:val="227"/>
        </w:trPr>
        <w:tc>
          <w:tcPr>
            <w:tcW w:w="3119" w:type="dxa"/>
            <w:shd w:val="clear" w:color="auto" w:fill="auto"/>
            <w:hideMark/>
          </w:tcPr>
          <w:p w14:paraId="3C03EAA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Schoenoplectus tabernaemontani</w:t>
            </w:r>
            <w:r w:rsidRPr="002C2EA9">
              <w:rPr>
                <w:color w:val="000000"/>
                <w:sz w:val="18"/>
                <w:szCs w:val="18"/>
                <w:lang w:val="en-US" w:eastAsia="en-GB"/>
              </w:rPr>
              <w:t> </w:t>
            </w:r>
          </w:p>
        </w:tc>
        <w:tc>
          <w:tcPr>
            <w:tcW w:w="2941" w:type="dxa"/>
            <w:shd w:val="clear" w:color="auto" w:fill="auto"/>
            <w:hideMark/>
          </w:tcPr>
          <w:p w14:paraId="7D4ED16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softstem bulrush </w:t>
            </w:r>
          </w:p>
        </w:tc>
        <w:tc>
          <w:tcPr>
            <w:tcW w:w="886" w:type="dxa"/>
            <w:shd w:val="clear" w:color="auto" w:fill="auto"/>
            <w:hideMark/>
          </w:tcPr>
          <w:p w14:paraId="53C34A9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120A8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2ABE4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FAC57A" w14:textId="77777777" w:rsidTr="003B41ED">
        <w:trPr>
          <w:trHeight w:hRule="exact" w:val="227"/>
        </w:trPr>
        <w:tc>
          <w:tcPr>
            <w:tcW w:w="3119" w:type="dxa"/>
            <w:shd w:val="clear" w:color="auto" w:fill="auto"/>
            <w:hideMark/>
          </w:tcPr>
          <w:p w14:paraId="273BF19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Scirpus atrocinctus</w:t>
            </w:r>
            <w:r w:rsidRPr="002C2EA9">
              <w:rPr>
                <w:color w:val="000000"/>
                <w:sz w:val="18"/>
                <w:szCs w:val="18"/>
                <w:lang w:val="en-US" w:eastAsia="en-GB"/>
              </w:rPr>
              <w:t> </w:t>
            </w:r>
          </w:p>
        </w:tc>
        <w:tc>
          <w:tcPr>
            <w:tcW w:w="2941" w:type="dxa"/>
            <w:shd w:val="clear" w:color="auto" w:fill="auto"/>
            <w:hideMark/>
          </w:tcPr>
          <w:p w14:paraId="41AF420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wool grass </w:t>
            </w:r>
          </w:p>
        </w:tc>
        <w:tc>
          <w:tcPr>
            <w:tcW w:w="886" w:type="dxa"/>
            <w:shd w:val="clear" w:color="auto" w:fill="auto"/>
            <w:hideMark/>
          </w:tcPr>
          <w:p w14:paraId="7B851E7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EFD61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3FB4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CCAA750" w14:textId="77777777" w:rsidTr="003B41ED">
        <w:trPr>
          <w:trHeight w:hRule="exact" w:val="227"/>
        </w:trPr>
        <w:tc>
          <w:tcPr>
            <w:tcW w:w="3119" w:type="dxa"/>
            <w:shd w:val="clear" w:color="auto" w:fill="auto"/>
            <w:hideMark/>
          </w:tcPr>
          <w:p w14:paraId="4076C37E"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Scirpus microcarpus</w:t>
            </w:r>
            <w:r w:rsidRPr="002C2EA9">
              <w:rPr>
                <w:color w:val="000000"/>
                <w:sz w:val="18"/>
                <w:szCs w:val="18"/>
                <w:lang w:val="en-US" w:eastAsia="en-GB"/>
              </w:rPr>
              <w:t> </w:t>
            </w:r>
          </w:p>
        </w:tc>
        <w:tc>
          <w:tcPr>
            <w:tcW w:w="2941" w:type="dxa"/>
            <w:shd w:val="clear" w:color="auto" w:fill="auto"/>
            <w:hideMark/>
          </w:tcPr>
          <w:p w14:paraId="2736A16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small-flowered bulrush </w:t>
            </w:r>
          </w:p>
        </w:tc>
        <w:tc>
          <w:tcPr>
            <w:tcW w:w="886" w:type="dxa"/>
            <w:shd w:val="clear" w:color="auto" w:fill="auto"/>
            <w:hideMark/>
          </w:tcPr>
          <w:p w14:paraId="75D9A93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A3E0F9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E978C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D7D22C" w14:textId="77777777" w:rsidTr="003B41ED">
        <w:trPr>
          <w:trHeight w:hRule="exact" w:val="227"/>
        </w:trPr>
        <w:tc>
          <w:tcPr>
            <w:tcW w:w="3119" w:type="dxa"/>
            <w:shd w:val="clear" w:color="auto" w:fill="auto"/>
          </w:tcPr>
          <w:p w14:paraId="55814CDA"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Scutellaria lateriflora</w:t>
            </w:r>
          </w:p>
        </w:tc>
        <w:tc>
          <w:tcPr>
            <w:tcW w:w="2941" w:type="dxa"/>
            <w:shd w:val="clear" w:color="auto" w:fill="auto"/>
          </w:tcPr>
          <w:p w14:paraId="5C6E282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blue skullcap</w:t>
            </w:r>
          </w:p>
        </w:tc>
        <w:tc>
          <w:tcPr>
            <w:tcW w:w="886" w:type="dxa"/>
            <w:shd w:val="clear" w:color="auto" w:fill="auto"/>
          </w:tcPr>
          <w:p w14:paraId="09073BA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5886D8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DFAC0B" w14:textId="77777777" w:rsidR="00A200F2" w:rsidRPr="002C2EA9" w:rsidRDefault="00A200F2" w:rsidP="003B41ED">
            <w:pPr>
              <w:spacing w:line="240" w:lineRule="auto"/>
              <w:jc w:val="center"/>
              <w:rPr>
                <w:sz w:val="18"/>
                <w:szCs w:val="18"/>
                <w:lang w:val="en-US" w:eastAsia="en-GB"/>
              </w:rPr>
            </w:pPr>
          </w:p>
        </w:tc>
      </w:tr>
      <w:tr w:rsidR="00A200F2" w:rsidRPr="002C2EA9" w14:paraId="62A52A44" w14:textId="77777777" w:rsidTr="003B41ED">
        <w:trPr>
          <w:trHeight w:hRule="exact" w:val="227"/>
        </w:trPr>
        <w:tc>
          <w:tcPr>
            <w:tcW w:w="3119" w:type="dxa"/>
            <w:shd w:val="clear" w:color="auto" w:fill="auto"/>
            <w:hideMark/>
          </w:tcPr>
          <w:p w14:paraId="6AA6DA5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Sidalcea hendersonii</w:t>
            </w:r>
            <w:r w:rsidRPr="002C2EA9">
              <w:rPr>
                <w:color w:val="000000"/>
                <w:sz w:val="18"/>
                <w:szCs w:val="18"/>
                <w:lang w:val="en-US" w:eastAsia="en-GB"/>
              </w:rPr>
              <w:t> </w:t>
            </w:r>
          </w:p>
        </w:tc>
        <w:tc>
          <w:tcPr>
            <w:tcW w:w="2941" w:type="dxa"/>
            <w:shd w:val="clear" w:color="auto" w:fill="auto"/>
            <w:hideMark/>
          </w:tcPr>
          <w:p w14:paraId="1E124AB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Henderson's checker-mallow </w:t>
            </w:r>
          </w:p>
        </w:tc>
        <w:tc>
          <w:tcPr>
            <w:tcW w:w="886" w:type="dxa"/>
            <w:shd w:val="clear" w:color="auto" w:fill="auto"/>
            <w:hideMark/>
          </w:tcPr>
          <w:p w14:paraId="3EC8260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8414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7D9BF22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525BCE1" w14:textId="77777777" w:rsidTr="003B41ED">
        <w:trPr>
          <w:trHeight w:hRule="exact" w:val="227"/>
        </w:trPr>
        <w:tc>
          <w:tcPr>
            <w:tcW w:w="3119" w:type="dxa"/>
            <w:shd w:val="clear" w:color="auto" w:fill="auto"/>
          </w:tcPr>
          <w:p w14:paraId="75534EC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Sinapis alba</w:t>
            </w:r>
          </w:p>
        </w:tc>
        <w:tc>
          <w:tcPr>
            <w:tcW w:w="2941" w:type="dxa"/>
            <w:shd w:val="clear" w:color="auto" w:fill="auto"/>
          </w:tcPr>
          <w:p w14:paraId="18027E4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white mustard</w:t>
            </w:r>
          </w:p>
        </w:tc>
        <w:tc>
          <w:tcPr>
            <w:tcW w:w="886" w:type="dxa"/>
            <w:shd w:val="clear" w:color="auto" w:fill="auto"/>
          </w:tcPr>
          <w:p w14:paraId="32B3ADB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21CB86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DAF640" w14:textId="77777777" w:rsidR="00A200F2" w:rsidRPr="002C2EA9" w:rsidRDefault="00A200F2" w:rsidP="003B41ED">
            <w:pPr>
              <w:spacing w:line="240" w:lineRule="auto"/>
              <w:jc w:val="center"/>
              <w:rPr>
                <w:sz w:val="18"/>
                <w:szCs w:val="18"/>
                <w:lang w:val="en-US" w:eastAsia="en-GB"/>
              </w:rPr>
            </w:pPr>
          </w:p>
        </w:tc>
      </w:tr>
      <w:tr w:rsidR="00A200F2" w:rsidRPr="002C2EA9" w14:paraId="751ADB9F" w14:textId="77777777" w:rsidTr="003B41ED">
        <w:trPr>
          <w:trHeight w:hRule="exact" w:val="227"/>
        </w:trPr>
        <w:tc>
          <w:tcPr>
            <w:tcW w:w="3119" w:type="dxa"/>
            <w:tcBorders>
              <w:bottom w:val="single" w:sz="4" w:space="0" w:color="auto"/>
            </w:tcBorders>
            <w:shd w:val="clear" w:color="auto" w:fill="auto"/>
          </w:tcPr>
          <w:p w14:paraId="43CBF674" w14:textId="77777777" w:rsidR="00A200F2" w:rsidRPr="002C2EA9" w:rsidRDefault="00A200F2" w:rsidP="003B41ED">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02BA9D95" w14:textId="77777777" w:rsidR="00A200F2" w:rsidRPr="002C2EA9" w:rsidRDefault="00A200F2" w:rsidP="003B41ED">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C3BFDA6"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347E9CB4"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784E763C"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6A3820A7" w14:textId="77777777" w:rsidTr="003B41ED">
        <w:trPr>
          <w:trHeight w:hRule="exact" w:val="227"/>
        </w:trPr>
        <w:tc>
          <w:tcPr>
            <w:tcW w:w="3119" w:type="dxa"/>
            <w:shd w:val="clear" w:color="auto" w:fill="auto"/>
            <w:hideMark/>
          </w:tcPr>
          <w:p w14:paraId="22685E7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Sium suave</w:t>
            </w:r>
            <w:r w:rsidRPr="002C2EA9">
              <w:rPr>
                <w:color w:val="000000"/>
                <w:sz w:val="18"/>
                <w:szCs w:val="18"/>
                <w:lang w:val="en-US" w:eastAsia="en-GB"/>
              </w:rPr>
              <w:t> </w:t>
            </w:r>
          </w:p>
        </w:tc>
        <w:tc>
          <w:tcPr>
            <w:tcW w:w="2941" w:type="dxa"/>
            <w:shd w:val="clear" w:color="auto" w:fill="auto"/>
            <w:hideMark/>
          </w:tcPr>
          <w:p w14:paraId="18FCF73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parsnip </w:t>
            </w:r>
          </w:p>
        </w:tc>
        <w:tc>
          <w:tcPr>
            <w:tcW w:w="886" w:type="dxa"/>
            <w:shd w:val="clear" w:color="auto" w:fill="auto"/>
            <w:hideMark/>
          </w:tcPr>
          <w:p w14:paraId="3BA5AA3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D80C02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58516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BD5005" w14:textId="77777777" w:rsidTr="003B41ED">
        <w:trPr>
          <w:trHeight w:hRule="exact" w:val="227"/>
        </w:trPr>
        <w:tc>
          <w:tcPr>
            <w:tcW w:w="3119" w:type="dxa"/>
            <w:shd w:val="clear" w:color="auto" w:fill="auto"/>
          </w:tcPr>
          <w:p w14:paraId="06499C0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Solanum dulcamara</w:t>
            </w:r>
          </w:p>
        </w:tc>
        <w:tc>
          <w:tcPr>
            <w:tcW w:w="2941" w:type="dxa"/>
            <w:shd w:val="clear" w:color="auto" w:fill="auto"/>
          </w:tcPr>
          <w:p w14:paraId="50F2BD6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European bittersweet</w:t>
            </w:r>
          </w:p>
        </w:tc>
        <w:tc>
          <w:tcPr>
            <w:tcW w:w="886" w:type="dxa"/>
            <w:shd w:val="clear" w:color="auto" w:fill="auto"/>
          </w:tcPr>
          <w:p w14:paraId="0B5A3AD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F488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DF4740" w14:textId="77777777" w:rsidR="00A200F2" w:rsidRPr="002C2EA9" w:rsidRDefault="00A200F2" w:rsidP="003B41ED">
            <w:pPr>
              <w:spacing w:line="240" w:lineRule="auto"/>
              <w:jc w:val="center"/>
              <w:rPr>
                <w:sz w:val="18"/>
                <w:szCs w:val="18"/>
                <w:lang w:val="en-US" w:eastAsia="en-GB"/>
              </w:rPr>
            </w:pPr>
          </w:p>
        </w:tc>
      </w:tr>
      <w:tr w:rsidR="00A200F2" w:rsidRPr="002C2EA9" w14:paraId="0CA33F95" w14:textId="77777777" w:rsidTr="003B41ED">
        <w:trPr>
          <w:trHeight w:hRule="exact" w:val="227"/>
        </w:trPr>
        <w:tc>
          <w:tcPr>
            <w:tcW w:w="3119" w:type="dxa"/>
            <w:shd w:val="clear" w:color="auto" w:fill="auto"/>
            <w:hideMark/>
          </w:tcPr>
          <w:p w14:paraId="4FB3ADA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Solidago canadensis</w:t>
            </w:r>
            <w:r w:rsidRPr="002C2EA9">
              <w:rPr>
                <w:color w:val="000000"/>
                <w:sz w:val="18"/>
                <w:szCs w:val="18"/>
                <w:lang w:val="en-US" w:eastAsia="en-GB"/>
              </w:rPr>
              <w:t> </w:t>
            </w:r>
          </w:p>
        </w:tc>
        <w:tc>
          <w:tcPr>
            <w:tcW w:w="2941" w:type="dxa"/>
            <w:shd w:val="clear" w:color="auto" w:fill="auto"/>
            <w:hideMark/>
          </w:tcPr>
          <w:p w14:paraId="3B18BCD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Canada goldenrod </w:t>
            </w:r>
          </w:p>
        </w:tc>
        <w:tc>
          <w:tcPr>
            <w:tcW w:w="886" w:type="dxa"/>
            <w:shd w:val="clear" w:color="auto" w:fill="auto"/>
            <w:hideMark/>
          </w:tcPr>
          <w:p w14:paraId="3F11B5F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7F66A1"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2390FF6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36AB6A6" w14:textId="77777777" w:rsidTr="003B41ED">
        <w:trPr>
          <w:trHeight w:hRule="exact" w:val="227"/>
        </w:trPr>
        <w:tc>
          <w:tcPr>
            <w:tcW w:w="3119" w:type="dxa"/>
            <w:shd w:val="clear" w:color="auto" w:fill="auto"/>
            <w:hideMark/>
          </w:tcPr>
          <w:p w14:paraId="6DCAE1D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Sonchus arvensis</w:t>
            </w:r>
            <w:r w:rsidRPr="002C2EA9">
              <w:rPr>
                <w:color w:val="000000"/>
                <w:sz w:val="18"/>
                <w:szCs w:val="18"/>
                <w:lang w:val="en-US" w:eastAsia="en-GB"/>
              </w:rPr>
              <w:t> </w:t>
            </w:r>
          </w:p>
        </w:tc>
        <w:tc>
          <w:tcPr>
            <w:tcW w:w="2941" w:type="dxa"/>
            <w:shd w:val="clear" w:color="auto" w:fill="auto"/>
            <w:hideMark/>
          </w:tcPr>
          <w:p w14:paraId="1B46BD1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sow thistle </w:t>
            </w:r>
          </w:p>
        </w:tc>
        <w:tc>
          <w:tcPr>
            <w:tcW w:w="886" w:type="dxa"/>
            <w:shd w:val="clear" w:color="auto" w:fill="auto"/>
            <w:hideMark/>
          </w:tcPr>
          <w:p w14:paraId="03D1CA7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25020C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062FF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A521553" w14:textId="77777777" w:rsidTr="003B41ED">
        <w:trPr>
          <w:trHeight w:hRule="exact" w:val="227"/>
        </w:trPr>
        <w:tc>
          <w:tcPr>
            <w:tcW w:w="3119" w:type="dxa"/>
            <w:shd w:val="clear" w:color="auto" w:fill="auto"/>
          </w:tcPr>
          <w:p w14:paraId="6FEDE6D4"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Soncus oleraceus</w:t>
            </w:r>
          </w:p>
        </w:tc>
        <w:tc>
          <w:tcPr>
            <w:tcW w:w="2941" w:type="dxa"/>
            <w:shd w:val="clear" w:color="auto" w:fill="auto"/>
          </w:tcPr>
          <w:p w14:paraId="14BD3BC5"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common sow thistle</w:t>
            </w:r>
          </w:p>
        </w:tc>
        <w:tc>
          <w:tcPr>
            <w:tcW w:w="886" w:type="dxa"/>
            <w:shd w:val="clear" w:color="auto" w:fill="auto"/>
          </w:tcPr>
          <w:p w14:paraId="3AAAA5A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FA183C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4A6003" w14:textId="77777777" w:rsidR="00A200F2" w:rsidRPr="002C2EA9" w:rsidRDefault="00A200F2" w:rsidP="003B41ED">
            <w:pPr>
              <w:spacing w:line="240" w:lineRule="auto"/>
              <w:jc w:val="center"/>
              <w:rPr>
                <w:sz w:val="18"/>
                <w:szCs w:val="18"/>
                <w:lang w:val="en-US" w:eastAsia="en-GB"/>
              </w:rPr>
            </w:pPr>
          </w:p>
        </w:tc>
      </w:tr>
      <w:tr w:rsidR="00A200F2" w:rsidRPr="002C2EA9" w14:paraId="4DBEC4B9" w14:textId="77777777" w:rsidTr="003B41ED">
        <w:trPr>
          <w:trHeight w:hRule="exact" w:val="227"/>
        </w:trPr>
        <w:tc>
          <w:tcPr>
            <w:tcW w:w="3119" w:type="dxa"/>
            <w:shd w:val="clear" w:color="auto" w:fill="auto"/>
          </w:tcPr>
          <w:p w14:paraId="6A0900DE"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Sparganium angustifolium</w:t>
            </w:r>
          </w:p>
        </w:tc>
        <w:tc>
          <w:tcPr>
            <w:tcW w:w="2941" w:type="dxa"/>
            <w:shd w:val="clear" w:color="auto" w:fill="auto"/>
          </w:tcPr>
          <w:p w14:paraId="76733E2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narrow-leaved bur-reed</w:t>
            </w:r>
          </w:p>
        </w:tc>
        <w:tc>
          <w:tcPr>
            <w:tcW w:w="886" w:type="dxa"/>
            <w:shd w:val="clear" w:color="auto" w:fill="auto"/>
          </w:tcPr>
          <w:p w14:paraId="3E255C6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A55BDD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60E1B0" w14:textId="77777777" w:rsidR="00A200F2" w:rsidRPr="002C2EA9" w:rsidRDefault="00A200F2" w:rsidP="003B41ED">
            <w:pPr>
              <w:spacing w:line="240" w:lineRule="auto"/>
              <w:jc w:val="center"/>
              <w:rPr>
                <w:sz w:val="18"/>
                <w:szCs w:val="18"/>
                <w:lang w:val="en-US" w:eastAsia="en-GB"/>
              </w:rPr>
            </w:pPr>
          </w:p>
        </w:tc>
      </w:tr>
      <w:tr w:rsidR="00A200F2" w:rsidRPr="002C2EA9" w14:paraId="0B386A81" w14:textId="77777777" w:rsidTr="003B41ED">
        <w:trPr>
          <w:trHeight w:hRule="exact" w:val="227"/>
        </w:trPr>
        <w:tc>
          <w:tcPr>
            <w:tcW w:w="3119" w:type="dxa"/>
            <w:shd w:val="clear" w:color="auto" w:fill="auto"/>
            <w:hideMark/>
          </w:tcPr>
          <w:p w14:paraId="2A8DD85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Sparganium emersum</w:t>
            </w:r>
            <w:r w:rsidRPr="002C2EA9">
              <w:rPr>
                <w:color w:val="000000"/>
                <w:sz w:val="18"/>
                <w:szCs w:val="18"/>
                <w:lang w:val="en-US" w:eastAsia="en-GB"/>
              </w:rPr>
              <w:t> </w:t>
            </w:r>
          </w:p>
        </w:tc>
        <w:tc>
          <w:tcPr>
            <w:tcW w:w="2941" w:type="dxa"/>
            <w:shd w:val="clear" w:color="auto" w:fill="auto"/>
            <w:hideMark/>
          </w:tcPr>
          <w:p w14:paraId="1EB1EB2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emersed bur-reed  </w:t>
            </w:r>
          </w:p>
        </w:tc>
        <w:tc>
          <w:tcPr>
            <w:tcW w:w="886" w:type="dxa"/>
            <w:shd w:val="clear" w:color="auto" w:fill="auto"/>
            <w:hideMark/>
          </w:tcPr>
          <w:p w14:paraId="2A973E0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733DDA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CBF9B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FA1F49" w14:textId="77777777" w:rsidTr="003B41ED">
        <w:trPr>
          <w:trHeight w:hRule="exact" w:val="227"/>
        </w:trPr>
        <w:tc>
          <w:tcPr>
            <w:tcW w:w="3119" w:type="dxa"/>
            <w:shd w:val="clear" w:color="auto" w:fill="auto"/>
            <w:hideMark/>
          </w:tcPr>
          <w:p w14:paraId="0E5A9C2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Spergularia salina</w:t>
            </w:r>
            <w:r w:rsidRPr="002C2EA9">
              <w:rPr>
                <w:color w:val="000000"/>
                <w:sz w:val="18"/>
                <w:szCs w:val="18"/>
                <w:lang w:val="en-US" w:eastAsia="en-GB"/>
              </w:rPr>
              <w:t> </w:t>
            </w:r>
          </w:p>
        </w:tc>
        <w:tc>
          <w:tcPr>
            <w:tcW w:w="2941" w:type="dxa"/>
            <w:shd w:val="clear" w:color="auto" w:fill="auto"/>
            <w:hideMark/>
          </w:tcPr>
          <w:p w14:paraId="45261E7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saltmarsh sand spurry </w:t>
            </w:r>
          </w:p>
        </w:tc>
        <w:tc>
          <w:tcPr>
            <w:tcW w:w="886" w:type="dxa"/>
            <w:shd w:val="clear" w:color="auto" w:fill="auto"/>
            <w:hideMark/>
          </w:tcPr>
          <w:p w14:paraId="626CD82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AD779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DD07A8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AAF06F" w14:textId="77777777" w:rsidTr="003B41ED">
        <w:trPr>
          <w:trHeight w:hRule="exact" w:val="227"/>
        </w:trPr>
        <w:tc>
          <w:tcPr>
            <w:tcW w:w="3119" w:type="dxa"/>
            <w:shd w:val="clear" w:color="auto" w:fill="auto"/>
          </w:tcPr>
          <w:p w14:paraId="438EDF81"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Spiraea douglasii</w:t>
            </w:r>
          </w:p>
        </w:tc>
        <w:tc>
          <w:tcPr>
            <w:tcW w:w="2941" w:type="dxa"/>
            <w:shd w:val="clear" w:color="auto" w:fill="auto"/>
          </w:tcPr>
          <w:p w14:paraId="5B21233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hardhack</w:t>
            </w:r>
          </w:p>
        </w:tc>
        <w:tc>
          <w:tcPr>
            <w:tcW w:w="886" w:type="dxa"/>
            <w:shd w:val="clear" w:color="auto" w:fill="auto"/>
          </w:tcPr>
          <w:p w14:paraId="2151D1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CCA24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7B5CFB" w14:textId="77777777" w:rsidR="00A200F2" w:rsidRPr="002C2EA9" w:rsidRDefault="00A200F2" w:rsidP="003B41ED">
            <w:pPr>
              <w:spacing w:line="240" w:lineRule="auto"/>
              <w:jc w:val="center"/>
              <w:rPr>
                <w:sz w:val="18"/>
                <w:szCs w:val="18"/>
                <w:lang w:val="en-US" w:eastAsia="en-GB"/>
              </w:rPr>
            </w:pPr>
          </w:p>
        </w:tc>
      </w:tr>
      <w:tr w:rsidR="00A200F2" w:rsidRPr="002C2EA9" w14:paraId="28F18B27" w14:textId="77777777" w:rsidTr="003B41ED">
        <w:trPr>
          <w:trHeight w:hRule="exact" w:val="227"/>
        </w:trPr>
        <w:tc>
          <w:tcPr>
            <w:tcW w:w="3119" w:type="dxa"/>
            <w:shd w:val="clear" w:color="auto" w:fill="auto"/>
            <w:hideMark/>
          </w:tcPr>
          <w:p w14:paraId="02D6B7D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Symphiotrichum subspicatum</w:t>
            </w:r>
            <w:r w:rsidRPr="002C2EA9">
              <w:rPr>
                <w:color w:val="000000"/>
                <w:sz w:val="18"/>
                <w:szCs w:val="18"/>
                <w:lang w:val="en-US" w:eastAsia="en-GB"/>
              </w:rPr>
              <w:t> </w:t>
            </w:r>
          </w:p>
        </w:tc>
        <w:tc>
          <w:tcPr>
            <w:tcW w:w="2941" w:type="dxa"/>
            <w:shd w:val="clear" w:color="auto" w:fill="auto"/>
            <w:hideMark/>
          </w:tcPr>
          <w:p w14:paraId="025804C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Douglas' aster </w:t>
            </w:r>
          </w:p>
        </w:tc>
        <w:tc>
          <w:tcPr>
            <w:tcW w:w="886" w:type="dxa"/>
            <w:shd w:val="clear" w:color="auto" w:fill="auto"/>
            <w:hideMark/>
          </w:tcPr>
          <w:p w14:paraId="05BB42C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BFE5F0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914AD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DC3293" w14:textId="77777777" w:rsidTr="003B41ED">
        <w:trPr>
          <w:trHeight w:hRule="exact" w:val="227"/>
        </w:trPr>
        <w:tc>
          <w:tcPr>
            <w:tcW w:w="3119" w:type="dxa"/>
            <w:shd w:val="clear" w:color="auto" w:fill="auto"/>
          </w:tcPr>
          <w:p w14:paraId="5574179B"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Tanacetum vulgare</w:t>
            </w:r>
          </w:p>
        </w:tc>
        <w:tc>
          <w:tcPr>
            <w:tcW w:w="2941" w:type="dxa"/>
            <w:shd w:val="clear" w:color="auto" w:fill="auto"/>
          </w:tcPr>
          <w:p w14:paraId="61BA773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common tansy</w:t>
            </w:r>
          </w:p>
        </w:tc>
        <w:tc>
          <w:tcPr>
            <w:tcW w:w="886" w:type="dxa"/>
            <w:shd w:val="clear" w:color="auto" w:fill="auto"/>
          </w:tcPr>
          <w:p w14:paraId="497D488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66538BE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2AED3E" w14:textId="77777777" w:rsidR="00A200F2" w:rsidRPr="002C2EA9" w:rsidRDefault="00A200F2" w:rsidP="003B41ED">
            <w:pPr>
              <w:spacing w:line="240" w:lineRule="auto"/>
              <w:jc w:val="center"/>
              <w:rPr>
                <w:sz w:val="18"/>
                <w:szCs w:val="18"/>
                <w:lang w:val="en-US" w:eastAsia="en-GB"/>
              </w:rPr>
            </w:pPr>
          </w:p>
        </w:tc>
      </w:tr>
      <w:tr w:rsidR="00A200F2" w:rsidRPr="002C2EA9" w14:paraId="1F21D04A" w14:textId="77777777" w:rsidTr="003B41ED">
        <w:trPr>
          <w:trHeight w:hRule="exact" w:val="227"/>
        </w:trPr>
        <w:tc>
          <w:tcPr>
            <w:tcW w:w="3119" w:type="dxa"/>
            <w:shd w:val="clear" w:color="auto" w:fill="auto"/>
            <w:hideMark/>
          </w:tcPr>
          <w:p w14:paraId="7D8CFD1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Taraxacum officinale</w:t>
            </w:r>
            <w:r w:rsidRPr="002C2EA9">
              <w:rPr>
                <w:color w:val="000000"/>
                <w:sz w:val="18"/>
                <w:szCs w:val="18"/>
                <w:lang w:val="en-US" w:eastAsia="en-GB"/>
              </w:rPr>
              <w:t> </w:t>
            </w:r>
          </w:p>
        </w:tc>
        <w:tc>
          <w:tcPr>
            <w:tcW w:w="2941" w:type="dxa"/>
            <w:shd w:val="clear" w:color="auto" w:fill="auto"/>
            <w:hideMark/>
          </w:tcPr>
          <w:p w14:paraId="24D5D3A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dandelion </w:t>
            </w:r>
          </w:p>
        </w:tc>
        <w:tc>
          <w:tcPr>
            <w:tcW w:w="886" w:type="dxa"/>
            <w:shd w:val="clear" w:color="auto" w:fill="auto"/>
            <w:hideMark/>
          </w:tcPr>
          <w:p w14:paraId="3A24F94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7C8D5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047D77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62B0D2" w14:textId="77777777" w:rsidTr="003B41ED">
        <w:trPr>
          <w:trHeight w:hRule="exact" w:val="227"/>
        </w:trPr>
        <w:tc>
          <w:tcPr>
            <w:tcW w:w="3119" w:type="dxa"/>
            <w:shd w:val="clear" w:color="auto" w:fill="auto"/>
          </w:tcPr>
          <w:p w14:paraId="6F407B7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Trifolium pratense</w:t>
            </w:r>
          </w:p>
        </w:tc>
        <w:tc>
          <w:tcPr>
            <w:tcW w:w="2941" w:type="dxa"/>
            <w:shd w:val="clear" w:color="auto" w:fill="auto"/>
          </w:tcPr>
          <w:p w14:paraId="17CDD3E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red clover</w:t>
            </w:r>
          </w:p>
        </w:tc>
        <w:tc>
          <w:tcPr>
            <w:tcW w:w="886" w:type="dxa"/>
            <w:shd w:val="clear" w:color="auto" w:fill="auto"/>
          </w:tcPr>
          <w:p w14:paraId="4E483EC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49D590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6CF0E7" w14:textId="77777777" w:rsidR="00A200F2" w:rsidRPr="002C2EA9" w:rsidRDefault="00A200F2" w:rsidP="003B41ED">
            <w:pPr>
              <w:spacing w:line="240" w:lineRule="auto"/>
              <w:jc w:val="center"/>
              <w:rPr>
                <w:sz w:val="18"/>
                <w:szCs w:val="18"/>
                <w:lang w:val="en-US" w:eastAsia="en-GB"/>
              </w:rPr>
            </w:pPr>
          </w:p>
        </w:tc>
      </w:tr>
      <w:tr w:rsidR="00A200F2" w:rsidRPr="002C2EA9" w14:paraId="275BDCE2" w14:textId="77777777" w:rsidTr="003B41ED">
        <w:trPr>
          <w:trHeight w:hRule="exact" w:val="227"/>
        </w:trPr>
        <w:tc>
          <w:tcPr>
            <w:tcW w:w="3119" w:type="dxa"/>
            <w:shd w:val="clear" w:color="auto" w:fill="auto"/>
            <w:hideMark/>
          </w:tcPr>
          <w:p w14:paraId="16265F8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Trifolium repens</w:t>
            </w:r>
            <w:r w:rsidRPr="002C2EA9">
              <w:rPr>
                <w:color w:val="000000"/>
                <w:sz w:val="18"/>
                <w:szCs w:val="18"/>
                <w:lang w:val="en-US" w:eastAsia="en-GB"/>
              </w:rPr>
              <w:t> </w:t>
            </w:r>
          </w:p>
        </w:tc>
        <w:tc>
          <w:tcPr>
            <w:tcW w:w="2941" w:type="dxa"/>
            <w:shd w:val="clear" w:color="auto" w:fill="auto"/>
            <w:hideMark/>
          </w:tcPr>
          <w:p w14:paraId="592A8AF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white clover </w:t>
            </w:r>
          </w:p>
        </w:tc>
        <w:tc>
          <w:tcPr>
            <w:tcW w:w="886" w:type="dxa"/>
            <w:shd w:val="clear" w:color="auto" w:fill="auto"/>
            <w:hideMark/>
          </w:tcPr>
          <w:p w14:paraId="5021FAE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41DBB"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2D155B4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07093A" w14:textId="77777777" w:rsidTr="003B41ED">
        <w:trPr>
          <w:trHeight w:hRule="exact" w:val="227"/>
        </w:trPr>
        <w:tc>
          <w:tcPr>
            <w:tcW w:w="3119" w:type="dxa"/>
            <w:shd w:val="clear" w:color="auto" w:fill="auto"/>
          </w:tcPr>
          <w:p w14:paraId="0A358A05"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Trifolium wormskioldii</w:t>
            </w:r>
          </w:p>
        </w:tc>
        <w:tc>
          <w:tcPr>
            <w:tcW w:w="2941" w:type="dxa"/>
            <w:shd w:val="clear" w:color="auto" w:fill="auto"/>
          </w:tcPr>
          <w:p w14:paraId="42FC92F8"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springbank clover</w:t>
            </w:r>
          </w:p>
        </w:tc>
        <w:tc>
          <w:tcPr>
            <w:tcW w:w="886" w:type="dxa"/>
            <w:shd w:val="clear" w:color="auto" w:fill="auto"/>
          </w:tcPr>
          <w:p w14:paraId="6E9F13E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7CC512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5207EE" w14:textId="77777777" w:rsidR="00A200F2" w:rsidRPr="002C2EA9" w:rsidRDefault="00A200F2" w:rsidP="003B41ED">
            <w:pPr>
              <w:spacing w:line="240" w:lineRule="auto"/>
              <w:jc w:val="center"/>
              <w:rPr>
                <w:sz w:val="18"/>
                <w:szCs w:val="18"/>
                <w:lang w:val="en-US" w:eastAsia="en-GB"/>
              </w:rPr>
            </w:pPr>
          </w:p>
        </w:tc>
      </w:tr>
      <w:tr w:rsidR="00A200F2" w:rsidRPr="002C2EA9" w14:paraId="3A4F71D4" w14:textId="77777777" w:rsidTr="003B41ED">
        <w:trPr>
          <w:trHeight w:hRule="exact" w:val="227"/>
        </w:trPr>
        <w:tc>
          <w:tcPr>
            <w:tcW w:w="3119" w:type="dxa"/>
            <w:shd w:val="clear" w:color="auto" w:fill="auto"/>
            <w:hideMark/>
          </w:tcPr>
          <w:p w14:paraId="7AF9F91E"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Triglochin maritima</w:t>
            </w:r>
            <w:r w:rsidRPr="002C2EA9">
              <w:rPr>
                <w:color w:val="000000"/>
                <w:sz w:val="18"/>
                <w:szCs w:val="18"/>
                <w:lang w:val="en-US" w:eastAsia="en-GB"/>
              </w:rPr>
              <w:t> </w:t>
            </w:r>
          </w:p>
        </w:tc>
        <w:tc>
          <w:tcPr>
            <w:tcW w:w="2941" w:type="dxa"/>
            <w:shd w:val="clear" w:color="auto" w:fill="auto"/>
            <w:hideMark/>
          </w:tcPr>
          <w:p w14:paraId="62D6E84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sea arrowgrass </w:t>
            </w:r>
          </w:p>
        </w:tc>
        <w:tc>
          <w:tcPr>
            <w:tcW w:w="886" w:type="dxa"/>
            <w:shd w:val="clear" w:color="auto" w:fill="auto"/>
            <w:hideMark/>
          </w:tcPr>
          <w:p w14:paraId="69992FA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4C4EC6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1AF39F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AFF3B49" w14:textId="77777777" w:rsidTr="003B41ED">
        <w:trPr>
          <w:trHeight w:hRule="exact" w:val="227"/>
        </w:trPr>
        <w:tc>
          <w:tcPr>
            <w:tcW w:w="3119" w:type="dxa"/>
            <w:shd w:val="clear" w:color="auto" w:fill="auto"/>
          </w:tcPr>
          <w:p w14:paraId="14CE953B"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Triglochin</w:t>
            </w:r>
            <w:r>
              <w:rPr>
                <w:i/>
                <w:iCs/>
                <w:color w:val="000000"/>
                <w:sz w:val="18"/>
                <w:szCs w:val="18"/>
                <w:lang w:val="en-US" w:eastAsia="en-GB"/>
              </w:rPr>
              <w:t xml:space="preserve"> scilloides</w:t>
            </w:r>
          </w:p>
        </w:tc>
        <w:tc>
          <w:tcPr>
            <w:tcW w:w="2941" w:type="dxa"/>
            <w:shd w:val="clear" w:color="auto" w:fill="auto"/>
          </w:tcPr>
          <w:p w14:paraId="543FC04A"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flowering quillwort</w:t>
            </w:r>
          </w:p>
        </w:tc>
        <w:tc>
          <w:tcPr>
            <w:tcW w:w="886" w:type="dxa"/>
            <w:shd w:val="clear" w:color="auto" w:fill="auto"/>
          </w:tcPr>
          <w:p w14:paraId="2CC0B824"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78650E13"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57D9D64D" w14:textId="77777777" w:rsidR="00A200F2" w:rsidRPr="002C2EA9" w:rsidRDefault="00A200F2" w:rsidP="003B41ED">
            <w:pPr>
              <w:spacing w:line="240" w:lineRule="auto"/>
              <w:jc w:val="center"/>
              <w:rPr>
                <w:sz w:val="18"/>
                <w:szCs w:val="18"/>
                <w:lang w:val="en-US" w:eastAsia="en-GB"/>
              </w:rPr>
            </w:pPr>
            <w:r>
              <w:rPr>
                <w:sz w:val="18"/>
                <w:szCs w:val="18"/>
                <w:lang w:val="en-US" w:eastAsia="en-GB"/>
              </w:rPr>
              <w:t>X</w:t>
            </w:r>
          </w:p>
        </w:tc>
      </w:tr>
      <w:tr w:rsidR="00A200F2" w:rsidRPr="002C2EA9" w14:paraId="22D869F3" w14:textId="77777777" w:rsidTr="003B41ED">
        <w:trPr>
          <w:trHeight w:hRule="exact" w:val="227"/>
        </w:trPr>
        <w:tc>
          <w:tcPr>
            <w:tcW w:w="3119" w:type="dxa"/>
            <w:shd w:val="clear" w:color="auto" w:fill="auto"/>
            <w:hideMark/>
          </w:tcPr>
          <w:p w14:paraId="0C924E4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Typha angustifolia</w:t>
            </w:r>
            <w:r w:rsidRPr="002C2EA9">
              <w:rPr>
                <w:color w:val="000000"/>
                <w:sz w:val="18"/>
                <w:szCs w:val="18"/>
                <w:lang w:val="en-US" w:eastAsia="en-GB"/>
              </w:rPr>
              <w:t> </w:t>
            </w:r>
          </w:p>
        </w:tc>
        <w:tc>
          <w:tcPr>
            <w:tcW w:w="2941" w:type="dxa"/>
            <w:shd w:val="clear" w:color="auto" w:fill="auto"/>
            <w:hideMark/>
          </w:tcPr>
          <w:p w14:paraId="63D14C0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narrowleaf cattail </w:t>
            </w:r>
          </w:p>
        </w:tc>
        <w:tc>
          <w:tcPr>
            <w:tcW w:w="886" w:type="dxa"/>
            <w:shd w:val="clear" w:color="auto" w:fill="auto"/>
            <w:hideMark/>
          </w:tcPr>
          <w:p w14:paraId="6F5DE99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00D7A2F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93DED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F4E7DC2" w14:textId="77777777" w:rsidTr="003B41ED">
        <w:trPr>
          <w:trHeight w:hRule="exact" w:val="227"/>
        </w:trPr>
        <w:tc>
          <w:tcPr>
            <w:tcW w:w="3119" w:type="dxa"/>
            <w:shd w:val="clear" w:color="auto" w:fill="auto"/>
            <w:hideMark/>
          </w:tcPr>
          <w:p w14:paraId="636542C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Typha </w:t>
            </w:r>
            <w:r w:rsidRPr="002C2EA9">
              <w:rPr>
                <w:color w:val="000000"/>
                <w:sz w:val="18"/>
                <w:szCs w:val="18"/>
                <w:lang w:val="en-US" w:eastAsia="en-GB"/>
              </w:rPr>
              <w:t>x</w:t>
            </w:r>
            <w:r w:rsidRPr="002C2EA9">
              <w:rPr>
                <w:i/>
                <w:iCs/>
                <w:color w:val="000000"/>
                <w:sz w:val="18"/>
                <w:szCs w:val="18"/>
                <w:lang w:val="en-US" w:eastAsia="en-GB"/>
              </w:rPr>
              <w:t xml:space="preserve"> glauca</w:t>
            </w:r>
            <w:r w:rsidRPr="002C2EA9">
              <w:rPr>
                <w:color w:val="000000"/>
                <w:sz w:val="18"/>
                <w:szCs w:val="18"/>
                <w:lang w:val="en-US" w:eastAsia="en-GB"/>
              </w:rPr>
              <w:t> </w:t>
            </w:r>
          </w:p>
        </w:tc>
        <w:tc>
          <w:tcPr>
            <w:tcW w:w="2941" w:type="dxa"/>
            <w:shd w:val="clear" w:color="auto" w:fill="auto"/>
            <w:hideMark/>
          </w:tcPr>
          <w:p w14:paraId="3EBEB7C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hybrid cattail </w:t>
            </w:r>
          </w:p>
        </w:tc>
        <w:tc>
          <w:tcPr>
            <w:tcW w:w="886" w:type="dxa"/>
            <w:shd w:val="clear" w:color="auto" w:fill="auto"/>
            <w:hideMark/>
          </w:tcPr>
          <w:p w14:paraId="359D736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7461515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47B754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2F5C45" w14:textId="77777777" w:rsidTr="003B41ED">
        <w:trPr>
          <w:trHeight w:hRule="exact" w:val="227"/>
        </w:trPr>
        <w:tc>
          <w:tcPr>
            <w:tcW w:w="3119" w:type="dxa"/>
            <w:shd w:val="clear" w:color="auto" w:fill="auto"/>
            <w:hideMark/>
          </w:tcPr>
          <w:p w14:paraId="213B3CF7"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Typha latifolia</w:t>
            </w:r>
            <w:r w:rsidRPr="002C2EA9">
              <w:rPr>
                <w:color w:val="000000"/>
                <w:sz w:val="18"/>
                <w:szCs w:val="18"/>
                <w:lang w:val="en-US" w:eastAsia="en-GB"/>
              </w:rPr>
              <w:t> </w:t>
            </w:r>
          </w:p>
        </w:tc>
        <w:tc>
          <w:tcPr>
            <w:tcW w:w="2941" w:type="dxa"/>
            <w:shd w:val="clear" w:color="auto" w:fill="auto"/>
            <w:hideMark/>
          </w:tcPr>
          <w:p w14:paraId="789EA02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broadleaf cattail </w:t>
            </w:r>
          </w:p>
        </w:tc>
        <w:tc>
          <w:tcPr>
            <w:tcW w:w="886" w:type="dxa"/>
            <w:shd w:val="clear" w:color="auto" w:fill="auto"/>
            <w:hideMark/>
          </w:tcPr>
          <w:p w14:paraId="7871E80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DE5C4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18721F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D2C0B9B" w14:textId="77777777" w:rsidTr="003B41ED">
        <w:trPr>
          <w:trHeight w:hRule="exact" w:val="227"/>
        </w:trPr>
        <w:tc>
          <w:tcPr>
            <w:tcW w:w="3119" w:type="dxa"/>
            <w:shd w:val="clear" w:color="auto" w:fill="auto"/>
          </w:tcPr>
          <w:p w14:paraId="2BF3A4D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Vicia cracca</w:t>
            </w:r>
          </w:p>
        </w:tc>
        <w:tc>
          <w:tcPr>
            <w:tcW w:w="2941" w:type="dxa"/>
            <w:shd w:val="clear" w:color="auto" w:fill="auto"/>
          </w:tcPr>
          <w:p w14:paraId="3D07F43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tufted vetch</w:t>
            </w:r>
          </w:p>
        </w:tc>
        <w:tc>
          <w:tcPr>
            <w:tcW w:w="886" w:type="dxa"/>
            <w:shd w:val="clear" w:color="auto" w:fill="auto"/>
          </w:tcPr>
          <w:p w14:paraId="7531DF7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555C1A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1ED5F" w14:textId="77777777" w:rsidR="00A200F2" w:rsidRPr="002C2EA9" w:rsidRDefault="00A200F2" w:rsidP="003B41ED">
            <w:pPr>
              <w:spacing w:line="240" w:lineRule="auto"/>
              <w:jc w:val="center"/>
              <w:rPr>
                <w:sz w:val="18"/>
                <w:szCs w:val="18"/>
                <w:lang w:val="en-US" w:eastAsia="en-GB"/>
              </w:rPr>
            </w:pPr>
          </w:p>
        </w:tc>
      </w:tr>
      <w:tr w:rsidR="00A200F2" w:rsidRPr="002C2EA9" w14:paraId="4E5595BA" w14:textId="77777777" w:rsidTr="003B41ED">
        <w:trPr>
          <w:trHeight w:hRule="exact" w:val="227"/>
        </w:trPr>
        <w:tc>
          <w:tcPr>
            <w:tcW w:w="3119" w:type="dxa"/>
            <w:shd w:val="clear" w:color="auto" w:fill="auto"/>
            <w:hideMark/>
          </w:tcPr>
          <w:p w14:paraId="1DC63F0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Veronica anagallis-aquatica</w:t>
            </w:r>
            <w:r w:rsidRPr="002C2EA9">
              <w:rPr>
                <w:color w:val="000000"/>
                <w:sz w:val="18"/>
                <w:szCs w:val="18"/>
                <w:lang w:val="en-US" w:eastAsia="en-GB"/>
              </w:rPr>
              <w:t> </w:t>
            </w:r>
          </w:p>
        </w:tc>
        <w:tc>
          <w:tcPr>
            <w:tcW w:w="2941" w:type="dxa"/>
            <w:shd w:val="clear" w:color="auto" w:fill="auto"/>
            <w:hideMark/>
          </w:tcPr>
          <w:p w14:paraId="596DDEC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speedwell </w:t>
            </w:r>
          </w:p>
        </w:tc>
        <w:tc>
          <w:tcPr>
            <w:tcW w:w="886" w:type="dxa"/>
            <w:shd w:val="clear" w:color="auto" w:fill="auto"/>
            <w:hideMark/>
          </w:tcPr>
          <w:p w14:paraId="6707E78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5494C0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7892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7811E" w14:textId="77777777" w:rsidTr="003B41ED">
        <w:trPr>
          <w:trHeight w:hRule="exact" w:val="227"/>
        </w:trPr>
        <w:tc>
          <w:tcPr>
            <w:tcW w:w="3119" w:type="dxa"/>
            <w:shd w:val="clear" w:color="auto" w:fill="auto"/>
          </w:tcPr>
          <w:p w14:paraId="445DE460"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Veronica beccabunga</w:t>
            </w:r>
          </w:p>
          <w:p w14:paraId="610F0E9D" w14:textId="77777777" w:rsidR="00A200F2" w:rsidRPr="002C2EA9" w:rsidRDefault="00A200F2" w:rsidP="003B41ED">
            <w:pPr>
              <w:spacing w:line="240" w:lineRule="auto"/>
              <w:rPr>
                <w:i/>
                <w:iCs/>
                <w:color w:val="000000"/>
                <w:sz w:val="18"/>
                <w:szCs w:val="18"/>
                <w:lang w:val="en-US" w:eastAsia="en-GB"/>
              </w:rPr>
            </w:pPr>
          </w:p>
        </w:tc>
        <w:tc>
          <w:tcPr>
            <w:tcW w:w="2941" w:type="dxa"/>
            <w:shd w:val="clear" w:color="auto" w:fill="auto"/>
          </w:tcPr>
          <w:p w14:paraId="19B091C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American speedwell</w:t>
            </w:r>
          </w:p>
        </w:tc>
        <w:tc>
          <w:tcPr>
            <w:tcW w:w="886" w:type="dxa"/>
            <w:shd w:val="clear" w:color="auto" w:fill="auto"/>
          </w:tcPr>
          <w:p w14:paraId="25D5329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F03C17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E2306C5" w14:textId="77777777" w:rsidR="00A200F2" w:rsidRPr="002C2EA9" w:rsidRDefault="00A200F2" w:rsidP="003B41ED">
            <w:pPr>
              <w:spacing w:line="240" w:lineRule="auto"/>
              <w:jc w:val="center"/>
              <w:rPr>
                <w:sz w:val="18"/>
                <w:szCs w:val="18"/>
                <w:lang w:val="en-US" w:eastAsia="en-GB"/>
              </w:rPr>
            </w:pPr>
          </w:p>
        </w:tc>
      </w:tr>
      <w:tr w:rsidR="00A200F2" w:rsidRPr="002C2EA9" w14:paraId="133D9CAA" w14:textId="77777777" w:rsidTr="003B41ED">
        <w:trPr>
          <w:trHeight w:hRule="exact" w:val="227"/>
        </w:trPr>
        <w:tc>
          <w:tcPr>
            <w:tcW w:w="3119" w:type="dxa"/>
            <w:shd w:val="clear" w:color="auto" w:fill="auto"/>
            <w:hideMark/>
          </w:tcPr>
          <w:p w14:paraId="70B135A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Veronica scutellata</w:t>
            </w:r>
            <w:r w:rsidRPr="002C2EA9">
              <w:rPr>
                <w:color w:val="000000"/>
                <w:sz w:val="18"/>
                <w:szCs w:val="18"/>
                <w:lang w:val="en-US" w:eastAsia="en-GB"/>
              </w:rPr>
              <w:t> </w:t>
            </w:r>
          </w:p>
        </w:tc>
        <w:tc>
          <w:tcPr>
            <w:tcW w:w="2941" w:type="dxa"/>
            <w:shd w:val="clear" w:color="auto" w:fill="auto"/>
            <w:hideMark/>
          </w:tcPr>
          <w:p w14:paraId="5964857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speedwell </w:t>
            </w:r>
          </w:p>
        </w:tc>
        <w:tc>
          <w:tcPr>
            <w:tcW w:w="886" w:type="dxa"/>
            <w:shd w:val="clear" w:color="auto" w:fill="auto"/>
            <w:hideMark/>
          </w:tcPr>
          <w:p w14:paraId="0060DD7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1C7FF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65CB8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EB1277C" w14:textId="77777777" w:rsidTr="003B41ED">
        <w:trPr>
          <w:trHeight w:hRule="exact" w:val="227"/>
        </w:trPr>
        <w:tc>
          <w:tcPr>
            <w:tcW w:w="3119" w:type="dxa"/>
            <w:shd w:val="clear" w:color="auto" w:fill="auto"/>
          </w:tcPr>
          <w:p w14:paraId="3DAFD61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Veronica serpyllifolia </w:t>
            </w:r>
            <w:r w:rsidRPr="002C2EA9">
              <w:rPr>
                <w:color w:val="000000"/>
                <w:sz w:val="18"/>
                <w:szCs w:val="18"/>
                <w:lang w:val="en-US" w:eastAsia="en-GB"/>
              </w:rPr>
              <w:t>var.</w:t>
            </w:r>
            <w:r w:rsidRPr="002C2EA9">
              <w:rPr>
                <w:i/>
                <w:iCs/>
                <w:color w:val="000000"/>
                <w:sz w:val="18"/>
                <w:szCs w:val="18"/>
                <w:lang w:val="en-US" w:eastAsia="en-GB"/>
              </w:rPr>
              <w:t> humifusa</w:t>
            </w:r>
          </w:p>
        </w:tc>
        <w:tc>
          <w:tcPr>
            <w:tcW w:w="2941" w:type="dxa"/>
            <w:shd w:val="clear" w:color="auto" w:fill="auto"/>
          </w:tcPr>
          <w:p w14:paraId="1DB4E9E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thyme-leaved speedwell</w:t>
            </w:r>
          </w:p>
        </w:tc>
        <w:tc>
          <w:tcPr>
            <w:tcW w:w="886" w:type="dxa"/>
            <w:shd w:val="clear" w:color="auto" w:fill="auto"/>
          </w:tcPr>
          <w:p w14:paraId="407E099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E42314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687730" w14:textId="77777777" w:rsidR="00A200F2" w:rsidRPr="002C2EA9" w:rsidRDefault="00A200F2" w:rsidP="003B41ED">
            <w:pPr>
              <w:spacing w:line="240" w:lineRule="auto"/>
              <w:jc w:val="center"/>
              <w:rPr>
                <w:sz w:val="18"/>
                <w:szCs w:val="18"/>
                <w:lang w:val="en-US" w:eastAsia="en-GB"/>
              </w:rPr>
            </w:pPr>
          </w:p>
        </w:tc>
      </w:tr>
      <w:tr w:rsidR="00A200F2" w:rsidRPr="002C2EA9" w14:paraId="30CF15C6" w14:textId="77777777" w:rsidTr="003B41ED">
        <w:trPr>
          <w:trHeight w:hRule="exact" w:val="227"/>
        </w:trPr>
        <w:tc>
          <w:tcPr>
            <w:tcW w:w="3119" w:type="dxa"/>
            <w:shd w:val="clear" w:color="auto" w:fill="auto"/>
          </w:tcPr>
          <w:p w14:paraId="0D44789F"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Viola langsdorffii</w:t>
            </w:r>
          </w:p>
        </w:tc>
        <w:tc>
          <w:tcPr>
            <w:tcW w:w="2941" w:type="dxa"/>
            <w:shd w:val="clear" w:color="auto" w:fill="auto"/>
          </w:tcPr>
          <w:p w14:paraId="16D4248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Alaska violet</w:t>
            </w:r>
          </w:p>
        </w:tc>
        <w:tc>
          <w:tcPr>
            <w:tcW w:w="886" w:type="dxa"/>
            <w:shd w:val="clear" w:color="auto" w:fill="auto"/>
          </w:tcPr>
          <w:p w14:paraId="638B4FA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27B7B0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2ABE31" w14:textId="77777777" w:rsidR="00A200F2" w:rsidRPr="002C2EA9" w:rsidRDefault="00A200F2" w:rsidP="003B41ED">
            <w:pPr>
              <w:spacing w:line="240" w:lineRule="auto"/>
              <w:jc w:val="center"/>
              <w:rPr>
                <w:sz w:val="18"/>
                <w:szCs w:val="18"/>
                <w:lang w:val="en-US" w:eastAsia="en-GB"/>
              </w:rPr>
            </w:pPr>
          </w:p>
        </w:tc>
      </w:tr>
      <w:tr w:rsidR="00A200F2" w:rsidRPr="002C2EA9" w14:paraId="14D57173" w14:textId="77777777" w:rsidTr="003B41ED">
        <w:trPr>
          <w:trHeight w:hRule="exact" w:val="227"/>
        </w:trPr>
        <w:tc>
          <w:tcPr>
            <w:tcW w:w="3119" w:type="dxa"/>
            <w:shd w:val="clear" w:color="auto" w:fill="auto"/>
          </w:tcPr>
          <w:p w14:paraId="13831AB5" w14:textId="77777777" w:rsidR="00A200F2" w:rsidRPr="002C2EA9" w:rsidRDefault="00A200F2" w:rsidP="003B41ED">
            <w:pPr>
              <w:spacing w:line="240" w:lineRule="auto"/>
              <w:rPr>
                <w:sz w:val="18"/>
                <w:szCs w:val="18"/>
                <w:lang w:val="en-US" w:eastAsia="en-GB"/>
              </w:rPr>
            </w:pPr>
          </w:p>
        </w:tc>
        <w:tc>
          <w:tcPr>
            <w:tcW w:w="2941" w:type="dxa"/>
            <w:shd w:val="clear" w:color="auto" w:fill="auto"/>
          </w:tcPr>
          <w:p w14:paraId="27A45A10" w14:textId="77777777" w:rsidR="00A200F2" w:rsidRPr="002C2EA9" w:rsidRDefault="00A200F2" w:rsidP="003B41ED">
            <w:pPr>
              <w:spacing w:line="240" w:lineRule="auto"/>
              <w:rPr>
                <w:sz w:val="18"/>
                <w:szCs w:val="18"/>
                <w:lang w:val="en-US" w:eastAsia="en-GB"/>
              </w:rPr>
            </w:pPr>
          </w:p>
        </w:tc>
        <w:tc>
          <w:tcPr>
            <w:tcW w:w="886" w:type="dxa"/>
            <w:shd w:val="clear" w:color="auto" w:fill="auto"/>
          </w:tcPr>
          <w:p w14:paraId="671FD627" w14:textId="77777777" w:rsidR="00A200F2" w:rsidRPr="002C2EA9" w:rsidRDefault="00A200F2" w:rsidP="003B41ED">
            <w:pPr>
              <w:spacing w:line="240" w:lineRule="auto"/>
              <w:jc w:val="center"/>
              <w:rPr>
                <w:sz w:val="18"/>
                <w:szCs w:val="18"/>
                <w:lang w:val="en-US" w:eastAsia="en-GB"/>
              </w:rPr>
            </w:pPr>
          </w:p>
        </w:tc>
        <w:tc>
          <w:tcPr>
            <w:tcW w:w="886" w:type="dxa"/>
          </w:tcPr>
          <w:p w14:paraId="4B6774C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AF8C61F" w14:textId="77777777" w:rsidR="00A200F2" w:rsidRPr="002C2EA9" w:rsidRDefault="00A200F2" w:rsidP="003B41ED">
            <w:pPr>
              <w:spacing w:line="240" w:lineRule="auto"/>
              <w:jc w:val="center"/>
              <w:rPr>
                <w:color w:val="000000"/>
                <w:sz w:val="18"/>
                <w:szCs w:val="18"/>
                <w:lang w:val="en-US" w:eastAsia="en-GB"/>
              </w:rPr>
            </w:pPr>
          </w:p>
        </w:tc>
      </w:tr>
    </w:tbl>
    <w:p w14:paraId="5B6E089D" w14:textId="77777777" w:rsidR="00A200F2" w:rsidRPr="0099294D" w:rsidRDefault="00A200F2" w:rsidP="00A200F2">
      <w:pPr>
        <w:rPr>
          <w:rFonts w:ascii="Segoe UI" w:hAnsi="Segoe UI" w:cs="Segoe UI"/>
          <w:sz w:val="18"/>
          <w:szCs w:val="18"/>
          <w:lang w:val="en-US" w:eastAsia="en-GB"/>
        </w:rPr>
      </w:pPr>
    </w:p>
    <w:p w14:paraId="274D65F3" w14:textId="77777777" w:rsidR="00A200F2" w:rsidRDefault="00A200F2" w:rsidP="00A200F2"/>
    <w:p w14:paraId="5F4CD8DE" w14:textId="77777777" w:rsidR="00A200F2" w:rsidRDefault="00A200F2" w:rsidP="00A200F2"/>
    <w:p w14:paraId="2228A254" w14:textId="77777777" w:rsidR="00A200F2" w:rsidRDefault="00A200F2" w:rsidP="00A200F2"/>
    <w:p w14:paraId="0BE836A7" w14:textId="77777777" w:rsidR="00A200F2" w:rsidRDefault="00A200F2" w:rsidP="00A200F2"/>
    <w:p w14:paraId="668558BE" w14:textId="77777777" w:rsidR="00A200F2" w:rsidRDefault="00A200F2" w:rsidP="00A200F2"/>
    <w:p w14:paraId="24AA5415" w14:textId="77777777" w:rsidR="00A200F2" w:rsidRDefault="00A200F2" w:rsidP="00A200F2"/>
    <w:p w14:paraId="3568620D" w14:textId="77777777" w:rsidR="00A200F2" w:rsidRDefault="00A200F2" w:rsidP="00A200F2"/>
    <w:p w14:paraId="00865DF3" w14:textId="77777777" w:rsidR="00A200F2" w:rsidRDefault="00A200F2" w:rsidP="00A200F2"/>
    <w:p w14:paraId="3DCEE2DB" w14:textId="77777777" w:rsidR="00A200F2" w:rsidRDefault="00A200F2" w:rsidP="00A200F2"/>
    <w:p w14:paraId="44E1D283" w14:textId="77777777" w:rsidR="00A200F2" w:rsidRDefault="00A200F2" w:rsidP="00A200F2"/>
    <w:p w14:paraId="2655C08F" w14:textId="77777777" w:rsidR="00A200F2" w:rsidRPr="00E14013" w:rsidRDefault="00A200F2" w:rsidP="00A200F2"/>
    <w:p w14:paraId="42C9070A" w14:textId="77777777" w:rsidR="00A200F2" w:rsidRDefault="00A200F2" w:rsidP="00A200F2"/>
    <w:p w14:paraId="351FE359" w14:textId="77777777" w:rsidR="00A200F2" w:rsidRDefault="00A200F2" w:rsidP="00A200F2"/>
    <w:p w14:paraId="2361A992" w14:textId="77777777" w:rsidR="00A200F2" w:rsidRDefault="00A200F2" w:rsidP="00A200F2"/>
    <w:p w14:paraId="74B31084" w14:textId="77777777" w:rsidR="00A200F2" w:rsidRDefault="00A200F2" w:rsidP="00A200F2"/>
    <w:p w14:paraId="148D86ED" w14:textId="77777777" w:rsidR="00A200F2" w:rsidRDefault="00A200F2" w:rsidP="00A200F2"/>
    <w:p w14:paraId="147DE607" w14:textId="77777777" w:rsidR="00A200F2" w:rsidRDefault="00A200F2" w:rsidP="00A200F2"/>
    <w:p w14:paraId="3CEE494C" w14:textId="77777777" w:rsidR="00A200F2" w:rsidRPr="00E14013" w:rsidRDefault="00A200F2" w:rsidP="00A200F2"/>
    <w:p w14:paraId="5CFFFB71" w14:textId="42014275" w:rsidR="00150116" w:rsidRDefault="00150116" w:rsidP="001626D6">
      <w:pPr>
        <w:pStyle w:val="Heading1"/>
        <w:numPr>
          <w:ilvl w:val="0"/>
          <w:numId w:val="0"/>
        </w:numPr>
      </w:pPr>
    </w:p>
    <w:p w14:paraId="05030F7E" w14:textId="3B85D663" w:rsidR="43C0CAC4" w:rsidRPr="00E14013" w:rsidRDefault="43C0CAC4" w:rsidP="004C769A"/>
    <w:sectPr w:rsidR="43C0CAC4" w:rsidRPr="00E14013" w:rsidSect="001626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2128B" w14:textId="77777777" w:rsidR="00D82038" w:rsidRDefault="00D82038" w:rsidP="00FF6217">
      <w:r>
        <w:separator/>
      </w:r>
    </w:p>
  </w:endnote>
  <w:endnote w:type="continuationSeparator" w:id="0">
    <w:p w14:paraId="5AAEC54C" w14:textId="77777777" w:rsidR="00D82038" w:rsidRDefault="00D82038" w:rsidP="00FF6217">
      <w:r>
        <w:continuationSeparator/>
      </w:r>
    </w:p>
  </w:endnote>
  <w:endnote w:type="continuationNotice" w:id="1">
    <w:p w14:paraId="4666AC9D" w14:textId="77777777" w:rsidR="00D82038" w:rsidRDefault="00D8203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6137830"/>
      <w:docPartObj>
        <w:docPartGallery w:val="Page Numbers (Bottom of Page)"/>
        <w:docPartUnique/>
      </w:docPartObj>
    </w:sdtPr>
    <w:sdtEndPr>
      <w:rPr>
        <w:rStyle w:val="PageNumber"/>
      </w:rPr>
    </w:sdtEndPr>
    <w:sdtContent>
      <w:p w14:paraId="49CFFAA6" w14:textId="16EA0876" w:rsidR="00DF37F5" w:rsidRDefault="00DF37F5"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F172DB" w14:textId="77777777" w:rsidR="00DF37F5" w:rsidRDefault="00DF37F5" w:rsidP="00D048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5717250"/>
      <w:docPartObj>
        <w:docPartGallery w:val="Page Numbers (Bottom of Page)"/>
        <w:docPartUnique/>
      </w:docPartObj>
    </w:sdtPr>
    <w:sdtEndPr>
      <w:rPr>
        <w:rStyle w:val="PageNumber"/>
      </w:rPr>
    </w:sdtEndPr>
    <w:sdtContent>
      <w:p w14:paraId="76CEE92F" w14:textId="16D121DA" w:rsidR="00DF37F5" w:rsidRDefault="00DF37F5"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03545">
          <w:rPr>
            <w:rStyle w:val="PageNumber"/>
            <w:noProof/>
          </w:rPr>
          <w:t>20</w:t>
        </w:r>
        <w:r>
          <w:rPr>
            <w:rStyle w:val="PageNumber"/>
          </w:rPr>
          <w:fldChar w:fldCharType="end"/>
        </w:r>
      </w:p>
    </w:sdtContent>
  </w:sdt>
  <w:p w14:paraId="7685670A" w14:textId="77777777" w:rsidR="00DF37F5" w:rsidRDefault="00DF37F5" w:rsidP="00D048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90841" w14:textId="77777777" w:rsidR="00D82038" w:rsidRDefault="00D82038" w:rsidP="00FF6217">
      <w:r>
        <w:separator/>
      </w:r>
    </w:p>
  </w:footnote>
  <w:footnote w:type="continuationSeparator" w:id="0">
    <w:p w14:paraId="6342B40A" w14:textId="77777777" w:rsidR="00D82038" w:rsidRDefault="00D82038" w:rsidP="00FF6217">
      <w:r>
        <w:continuationSeparator/>
      </w:r>
    </w:p>
  </w:footnote>
  <w:footnote w:type="continuationNotice" w:id="1">
    <w:p w14:paraId="0C558B0B" w14:textId="77777777" w:rsidR="00D82038" w:rsidRDefault="00D82038">
      <w:pPr>
        <w:spacing w:line="240" w:lineRule="auto"/>
      </w:pPr>
    </w:p>
  </w:footnote>
  <w:footnote w:id="2">
    <w:p w14:paraId="0E5DD0F2" w14:textId="4D8DFE41" w:rsidR="00DF37F5" w:rsidRPr="00A35A92" w:rsidRDefault="00DF37F5" w:rsidP="00FF6217">
      <w:pPr>
        <w:rPr>
          <w:sz w:val="18"/>
          <w:szCs w:val="18"/>
        </w:rPr>
      </w:pPr>
      <w:r w:rsidRPr="0099470F">
        <w:rPr>
          <w:rStyle w:val="FootnoteReference"/>
        </w:rPr>
        <w:footnoteRef/>
      </w:r>
      <w:r w:rsidRPr="00A35A92">
        <w:rPr>
          <w:sz w:val="18"/>
          <w:szCs w:val="18"/>
        </w:rPr>
        <w:t xml:space="preserve"> According to the Policy these losses could not occur in fish habitats with high productive capacity </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173C0038"/>
    <w:multiLevelType w:val="hybridMultilevel"/>
    <w:tmpl w:val="A4666BA2"/>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0"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057E"/>
    <w:multiLevelType w:val="hybridMultilevel"/>
    <w:tmpl w:val="74BE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6"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6"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5" w15:restartNumberingAfterBreak="0">
    <w:nsid w:val="6D96534C"/>
    <w:multiLevelType w:val="hybridMultilevel"/>
    <w:tmpl w:val="860C0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42"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3"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4"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1"/>
  </w:num>
  <w:num w:numId="2">
    <w:abstractNumId w:val="43"/>
  </w:num>
  <w:num w:numId="3">
    <w:abstractNumId w:val="8"/>
  </w:num>
  <w:num w:numId="4">
    <w:abstractNumId w:val="1"/>
  </w:num>
  <w:num w:numId="5">
    <w:abstractNumId w:val="25"/>
  </w:num>
  <w:num w:numId="6">
    <w:abstractNumId w:val="34"/>
  </w:num>
  <w:num w:numId="7">
    <w:abstractNumId w:val="15"/>
  </w:num>
  <w:num w:numId="8">
    <w:abstractNumId w:val="42"/>
  </w:num>
  <w:num w:numId="9">
    <w:abstractNumId w:val="3"/>
  </w:num>
  <w:num w:numId="10">
    <w:abstractNumId w:val="22"/>
  </w:num>
  <w:num w:numId="11">
    <w:abstractNumId w:val="23"/>
  </w:num>
  <w:num w:numId="12">
    <w:abstractNumId w:val="33"/>
  </w:num>
  <w:num w:numId="13">
    <w:abstractNumId w:val="5"/>
  </w:num>
  <w:num w:numId="14">
    <w:abstractNumId w:val="28"/>
  </w:num>
  <w:num w:numId="15">
    <w:abstractNumId w:val="45"/>
  </w:num>
  <w:num w:numId="16">
    <w:abstractNumId w:val="18"/>
  </w:num>
  <w:num w:numId="17">
    <w:abstractNumId w:val="4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6"/>
  </w:num>
  <w:num w:numId="19">
    <w:abstractNumId w:val="7"/>
  </w:num>
  <w:num w:numId="20">
    <w:abstractNumId w:val="4"/>
  </w:num>
  <w:num w:numId="21">
    <w:abstractNumId w:val="12"/>
  </w:num>
  <w:num w:numId="22">
    <w:abstractNumId w:val="20"/>
  </w:num>
  <w:num w:numId="23">
    <w:abstractNumId w:val="22"/>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1"/>
  </w:num>
  <w:num w:numId="25">
    <w:abstractNumId w:val="17"/>
  </w:num>
  <w:num w:numId="26">
    <w:abstractNumId w:val="30"/>
  </w:num>
  <w:num w:numId="27">
    <w:abstractNumId w:val="46"/>
  </w:num>
  <w:num w:numId="28">
    <w:abstractNumId w:val="32"/>
  </w:num>
  <w:num w:numId="29">
    <w:abstractNumId w:val="6"/>
  </w:num>
  <w:num w:numId="30">
    <w:abstractNumId w:val="39"/>
  </w:num>
  <w:num w:numId="31">
    <w:abstractNumId w:val="19"/>
  </w:num>
  <w:num w:numId="32">
    <w:abstractNumId w:val="38"/>
  </w:num>
  <w:num w:numId="33">
    <w:abstractNumId w:val="24"/>
  </w:num>
  <w:num w:numId="34">
    <w:abstractNumId w:val="31"/>
  </w:num>
  <w:num w:numId="35">
    <w:abstractNumId w:val="10"/>
  </w:num>
  <w:num w:numId="36">
    <w:abstractNumId w:val="2"/>
  </w:num>
  <w:num w:numId="37">
    <w:abstractNumId w:val="21"/>
  </w:num>
  <w:num w:numId="38">
    <w:abstractNumId w:val="36"/>
  </w:num>
  <w:num w:numId="39">
    <w:abstractNumId w:val="40"/>
  </w:num>
  <w:num w:numId="40">
    <w:abstractNumId w:val="0"/>
  </w:num>
  <w:num w:numId="41">
    <w:abstractNumId w:val="26"/>
  </w:num>
  <w:num w:numId="42">
    <w:abstractNumId w:val="29"/>
  </w:num>
  <w:num w:numId="43">
    <w:abstractNumId w:val="44"/>
  </w:num>
  <w:num w:numId="44">
    <w:abstractNumId w:val="37"/>
  </w:num>
  <w:num w:numId="45">
    <w:abstractNumId w:val="27"/>
  </w:num>
  <w:num w:numId="46">
    <w:abstractNumId w:val="13"/>
  </w:num>
  <w:num w:numId="47">
    <w:abstractNumId w:val="14"/>
  </w:num>
  <w:num w:numId="48">
    <w:abstractNumId w:val="35"/>
  </w:num>
  <w:num w:numId="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Stewart">
    <w15:presenceInfo w15:providerId="Windows Live" w15:userId="d79e1966eb26c4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3545"/>
    <w:rsid w:val="00003EAE"/>
    <w:rsid w:val="00006D78"/>
    <w:rsid w:val="00014824"/>
    <w:rsid w:val="00017A69"/>
    <w:rsid w:val="000228DF"/>
    <w:rsid w:val="00024A90"/>
    <w:rsid w:val="00026DCC"/>
    <w:rsid w:val="00030348"/>
    <w:rsid w:val="00032DBF"/>
    <w:rsid w:val="00032ED6"/>
    <w:rsid w:val="0003679C"/>
    <w:rsid w:val="000441DB"/>
    <w:rsid w:val="00050346"/>
    <w:rsid w:val="00052E5B"/>
    <w:rsid w:val="00060C4A"/>
    <w:rsid w:val="00061FD3"/>
    <w:rsid w:val="0007529A"/>
    <w:rsid w:val="00077BC0"/>
    <w:rsid w:val="0007AEBD"/>
    <w:rsid w:val="000876F2"/>
    <w:rsid w:val="000915E4"/>
    <w:rsid w:val="0009173C"/>
    <w:rsid w:val="000934BB"/>
    <w:rsid w:val="000A6C25"/>
    <w:rsid w:val="000B1C26"/>
    <w:rsid w:val="000B1E7E"/>
    <w:rsid w:val="000B5DDD"/>
    <w:rsid w:val="000B60F6"/>
    <w:rsid w:val="000B68F9"/>
    <w:rsid w:val="000C167C"/>
    <w:rsid w:val="000C24B3"/>
    <w:rsid w:val="000C6C28"/>
    <w:rsid w:val="000D0F60"/>
    <w:rsid w:val="000D2FD3"/>
    <w:rsid w:val="000E191C"/>
    <w:rsid w:val="000E26D3"/>
    <w:rsid w:val="000F005B"/>
    <w:rsid w:val="000F1124"/>
    <w:rsid w:val="000F2564"/>
    <w:rsid w:val="000F4858"/>
    <w:rsid w:val="000F6904"/>
    <w:rsid w:val="000F6EAE"/>
    <w:rsid w:val="0010240F"/>
    <w:rsid w:val="00102E4F"/>
    <w:rsid w:val="0010319B"/>
    <w:rsid w:val="0010A4C3"/>
    <w:rsid w:val="001118F9"/>
    <w:rsid w:val="0011244C"/>
    <w:rsid w:val="001177C2"/>
    <w:rsid w:val="0012755D"/>
    <w:rsid w:val="00142551"/>
    <w:rsid w:val="0014579A"/>
    <w:rsid w:val="00150116"/>
    <w:rsid w:val="0015303B"/>
    <w:rsid w:val="0015551F"/>
    <w:rsid w:val="00155B3E"/>
    <w:rsid w:val="00160216"/>
    <w:rsid w:val="001626D6"/>
    <w:rsid w:val="001709E7"/>
    <w:rsid w:val="001737EA"/>
    <w:rsid w:val="00177C6B"/>
    <w:rsid w:val="001838EB"/>
    <w:rsid w:val="00184021"/>
    <w:rsid w:val="001859BB"/>
    <w:rsid w:val="00190A51"/>
    <w:rsid w:val="00192C38"/>
    <w:rsid w:val="00197481"/>
    <w:rsid w:val="001A5756"/>
    <w:rsid w:val="001A7D47"/>
    <w:rsid w:val="001B0904"/>
    <w:rsid w:val="001B1D94"/>
    <w:rsid w:val="001B59B6"/>
    <w:rsid w:val="001C1CAE"/>
    <w:rsid w:val="001D297E"/>
    <w:rsid w:val="001D5BA1"/>
    <w:rsid w:val="001E337B"/>
    <w:rsid w:val="001E4822"/>
    <w:rsid w:val="001E5F71"/>
    <w:rsid w:val="001F1414"/>
    <w:rsid w:val="001F2355"/>
    <w:rsid w:val="001F26E5"/>
    <w:rsid w:val="001F66B1"/>
    <w:rsid w:val="002007D0"/>
    <w:rsid w:val="002115F2"/>
    <w:rsid w:val="002136CD"/>
    <w:rsid w:val="00213C7F"/>
    <w:rsid w:val="00217937"/>
    <w:rsid w:val="002300B0"/>
    <w:rsid w:val="00230431"/>
    <w:rsid w:val="00235C84"/>
    <w:rsid w:val="00240281"/>
    <w:rsid w:val="00241D26"/>
    <w:rsid w:val="00245770"/>
    <w:rsid w:val="00245BE4"/>
    <w:rsid w:val="00247BBE"/>
    <w:rsid w:val="0024BA7A"/>
    <w:rsid w:val="00250297"/>
    <w:rsid w:val="002570BF"/>
    <w:rsid w:val="00257AD6"/>
    <w:rsid w:val="00262B74"/>
    <w:rsid w:val="00265489"/>
    <w:rsid w:val="0026CE76"/>
    <w:rsid w:val="00270EAD"/>
    <w:rsid w:val="00271AD8"/>
    <w:rsid w:val="00277C71"/>
    <w:rsid w:val="00279339"/>
    <w:rsid w:val="00281C40"/>
    <w:rsid w:val="0028433C"/>
    <w:rsid w:val="00284AC3"/>
    <w:rsid w:val="0028A3FB"/>
    <w:rsid w:val="002916C0"/>
    <w:rsid w:val="002918C9"/>
    <w:rsid w:val="002A39BF"/>
    <w:rsid w:val="002A4046"/>
    <w:rsid w:val="002A5988"/>
    <w:rsid w:val="002A788F"/>
    <w:rsid w:val="002AE7C9"/>
    <w:rsid w:val="002B3153"/>
    <w:rsid w:val="002B485D"/>
    <w:rsid w:val="002C7F91"/>
    <w:rsid w:val="002D0AFE"/>
    <w:rsid w:val="002D40F9"/>
    <w:rsid w:val="002F3F78"/>
    <w:rsid w:val="00300585"/>
    <w:rsid w:val="00302323"/>
    <w:rsid w:val="003112F5"/>
    <w:rsid w:val="0032177B"/>
    <w:rsid w:val="003250EC"/>
    <w:rsid w:val="003305FA"/>
    <w:rsid w:val="00330DCE"/>
    <w:rsid w:val="003328DB"/>
    <w:rsid w:val="00337B27"/>
    <w:rsid w:val="003453A1"/>
    <w:rsid w:val="00351DCE"/>
    <w:rsid w:val="003522D6"/>
    <w:rsid w:val="0035B55D"/>
    <w:rsid w:val="0035BF81"/>
    <w:rsid w:val="00360A89"/>
    <w:rsid w:val="003639B4"/>
    <w:rsid w:val="003643E6"/>
    <w:rsid w:val="0037023F"/>
    <w:rsid w:val="0037208A"/>
    <w:rsid w:val="00380060"/>
    <w:rsid w:val="003907E8"/>
    <w:rsid w:val="003912D9"/>
    <w:rsid w:val="00391551"/>
    <w:rsid w:val="00393EDB"/>
    <w:rsid w:val="0039554E"/>
    <w:rsid w:val="00397775"/>
    <w:rsid w:val="003A7324"/>
    <w:rsid w:val="003B0FB5"/>
    <w:rsid w:val="003B430F"/>
    <w:rsid w:val="003B76F6"/>
    <w:rsid w:val="003E05A0"/>
    <w:rsid w:val="003E3EEB"/>
    <w:rsid w:val="003E7F6F"/>
    <w:rsid w:val="003F00A3"/>
    <w:rsid w:val="003F3051"/>
    <w:rsid w:val="003F5151"/>
    <w:rsid w:val="003F6F70"/>
    <w:rsid w:val="0040355E"/>
    <w:rsid w:val="004102E8"/>
    <w:rsid w:val="0041032E"/>
    <w:rsid w:val="004219FC"/>
    <w:rsid w:val="00423FA9"/>
    <w:rsid w:val="004319F9"/>
    <w:rsid w:val="00433614"/>
    <w:rsid w:val="0043F6E3"/>
    <w:rsid w:val="00441232"/>
    <w:rsid w:val="004501D3"/>
    <w:rsid w:val="004518DD"/>
    <w:rsid w:val="0045366B"/>
    <w:rsid w:val="004568A8"/>
    <w:rsid w:val="00461FC8"/>
    <w:rsid w:val="004720B5"/>
    <w:rsid w:val="0047230C"/>
    <w:rsid w:val="0047247D"/>
    <w:rsid w:val="00477240"/>
    <w:rsid w:val="00481944"/>
    <w:rsid w:val="00481A99"/>
    <w:rsid w:val="00493A4E"/>
    <w:rsid w:val="004B6A42"/>
    <w:rsid w:val="004B71D5"/>
    <w:rsid w:val="004B71F2"/>
    <w:rsid w:val="004C020E"/>
    <w:rsid w:val="004C1A8A"/>
    <w:rsid w:val="004C769A"/>
    <w:rsid w:val="004EA4EC"/>
    <w:rsid w:val="004F024D"/>
    <w:rsid w:val="004F0C76"/>
    <w:rsid w:val="004F198F"/>
    <w:rsid w:val="004F1AC3"/>
    <w:rsid w:val="004F1D16"/>
    <w:rsid w:val="004F23BD"/>
    <w:rsid w:val="004F4DD4"/>
    <w:rsid w:val="005247D1"/>
    <w:rsid w:val="00525DB0"/>
    <w:rsid w:val="00537681"/>
    <w:rsid w:val="00540256"/>
    <w:rsid w:val="00540A49"/>
    <w:rsid w:val="00540CA6"/>
    <w:rsid w:val="005414C3"/>
    <w:rsid w:val="00551F38"/>
    <w:rsid w:val="0055396F"/>
    <w:rsid w:val="00555CFD"/>
    <w:rsid w:val="00557CDF"/>
    <w:rsid w:val="00563D92"/>
    <w:rsid w:val="0057675F"/>
    <w:rsid w:val="005819D2"/>
    <w:rsid w:val="00581AF5"/>
    <w:rsid w:val="00591477"/>
    <w:rsid w:val="00591901"/>
    <w:rsid w:val="005A0E91"/>
    <w:rsid w:val="005A1BE0"/>
    <w:rsid w:val="005A5989"/>
    <w:rsid w:val="005B1331"/>
    <w:rsid w:val="005C276D"/>
    <w:rsid w:val="005C2A15"/>
    <w:rsid w:val="005C473A"/>
    <w:rsid w:val="005C5699"/>
    <w:rsid w:val="005D3470"/>
    <w:rsid w:val="005D5B04"/>
    <w:rsid w:val="005DF4C0"/>
    <w:rsid w:val="005E18C3"/>
    <w:rsid w:val="005E2497"/>
    <w:rsid w:val="005E2C09"/>
    <w:rsid w:val="005E6301"/>
    <w:rsid w:val="005F1C98"/>
    <w:rsid w:val="0061209B"/>
    <w:rsid w:val="0062E7C3"/>
    <w:rsid w:val="006304DB"/>
    <w:rsid w:val="00636E6F"/>
    <w:rsid w:val="006382B4"/>
    <w:rsid w:val="00644625"/>
    <w:rsid w:val="00653A87"/>
    <w:rsid w:val="006567E1"/>
    <w:rsid w:val="00657984"/>
    <w:rsid w:val="00662457"/>
    <w:rsid w:val="00662EFA"/>
    <w:rsid w:val="00664C7B"/>
    <w:rsid w:val="00672345"/>
    <w:rsid w:val="00674BA8"/>
    <w:rsid w:val="00686720"/>
    <w:rsid w:val="00692852"/>
    <w:rsid w:val="00695104"/>
    <w:rsid w:val="006C00F0"/>
    <w:rsid w:val="006C4270"/>
    <w:rsid w:val="006C710D"/>
    <w:rsid w:val="006CAB48"/>
    <w:rsid w:val="006D2DE2"/>
    <w:rsid w:val="006E5CC4"/>
    <w:rsid w:val="006E77E8"/>
    <w:rsid w:val="006F16BE"/>
    <w:rsid w:val="006F7D5D"/>
    <w:rsid w:val="006FB8E7"/>
    <w:rsid w:val="007028C3"/>
    <w:rsid w:val="00704BAF"/>
    <w:rsid w:val="00710F22"/>
    <w:rsid w:val="0071679A"/>
    <w:rsid w:val="00725D9E"/>
    <w:rsid w:val="007305BA"/>
    <w:rsid w:val="0073137B"/>
    <w:rsid w:val="00731BE9"/>
    <w:rsid w:val="0073505F"/>
    <w:rsid w:val="00735485"/>
    <w:rsid w:val="007376CE"/>
    <w:rsid w:val="00743315"/>
    <w:rsid w:val="00746D87"/>
    <w:rsid w:val="007472E6"/>
    <w:rsid w:val="00750A27"/>
    <w:rsid w:val="0075376E"/>
    <w:rsid w:val="007572A9"/>
    <w:rsid w:val="0075B9D7"/>
    <w:rsid w:val="00763B36"/>
    <w:rsid w:val="00772DAC"/>
    <w:rsid w:val="00773A12"/>
    <w:rsid w:val="00780074"/>
    <w:rsid w:val="007839E0"/>
    <w:rsid w:val="00787BD8"/>
    <w:rsid w:val="00793C2D"/>
    <w:rsid w:val="007A1CC6"/>
    <w:rsid w:val="007B2E58"/>
    <w:rsid w:val="007B31AF"/>
    <w:rsid w:val="007B75CD"/>
    <w:rsid w:val="007BED4F"/>
    <w:rsid w:val="007C3E37"/>
    <w:rsid w:val="007D06FB"/>
    <w:rsid w:val="007D0743"/>
    <w:rsid w:val="007D1ACD"/>
    <w:rsid w:val="007E3D2F"/>
    <w:rsid w:val="007E49CF"/>
    <w:rsid w:val="007E691F"/>
    <w:rsid w:val="007F1D87"/>
    <w:rsid w:val="007F2123"/>
    <w:rsid w:val="007F21A8"/>
    <w:rsid w:val="007F6DD8"/>
    <w:rsid w:val="007F7387"/>
    <w:rsid w:val="007F7FB0"/>
    <w:rsid w:val="0080196F"/>
    <w:rsid w:val="0081381A"/>
    <w:rsid w:val="00814281"/>
    <w:rsid w:val="00826736"/>
    <w:rsid w:val="00830298"/>
    <w:rsid w:val="00843341"/>
    <w:rsid w:val="00844D1D"/>
    <w:rsid w:val="00851017"/>
    <w:rsid w:val="00853E42"/>
    <w:rsid w:val="00854586"/>
    <w:rsid w:val="008568E9"/>
    <w:rsid w:val="00857799"/>
    <w:rsid w:val="00862AE5"/>
    <w:rsid w:val="008649E7"/>
    <w:rsid w:val="00874507"/>
    <w:rsid w:val="008752B3"/>
    <w:rsid w:val="008752D7"/>
    <w:rsid w:val="00880161"/>
    <w:rsid w:val="00882DED"/>
    <w:rsid w:val="00883FF0"/>
    <w:rsid w:val="00884A6E"/>
    <w:rsid w:val="0089120E"/>
    <w:rsid w:val="008931DE"/>
    <w:rsid w:val="00895739"/>
    <w:rsid w:val="008A09FA"/>
    <w:rsid w:val="008A1E3A"/>
    <w:rsid w:val="008A6AB4"/>
    <w:rsid w:val="008B2BF1"/>
    <w:rsid w:val="008B4BC2"/>
    <w:rsid w:val="008B4DF7"/>
    <w:rsid w:val="008B6FC0"/>
    <w:rsid w:val="008B8A85"/>
    <w:rsid w:val="008C2695"/>
    <w:rsid w:val="008C35EF"/>
    <w:rsid w:val="008D3B6D"/>
    <w:rsid w:val="008E038C"/>
    <w:rsid w:val="008E0FC6"/>
    <w:rsid w:val="008E5761"/>
    <w:rsid w:val="008E61D5"/>
    <w:rsid w:val="008F4CA9"/>
    <w:rsid w:val="009005A2"/>
    <w:rsid w:val="00908789"/>
    <w:rsid w:val="00915CFF"/>
    <w:rsid w:val="0092130F"/>
    <w:rsid w:val="00922B06"/>
    <w:rsid w:val="00933811"/>
    <w:rsid w:val="00935C60"/>
    <w:rsid w:val="0093604B"/>
    <w:rsid w:val="00936AF3"/>
    <w:rsid w:val="00945345"/>
    <w:rsid w:val="00947423"/>
    <w:rsid w:val="009511F7"/>
    <w:rsid w:val="0095F0C2"/>
    <w:rsid w:val="00965F86"/>
    <w:rsid w:val="00976373"/>
    <w:rsid w:val="00983CDA"/>
    <w:rsid w:val="00987612"/>
    <w:rsid w:val="009913FE"/>
    <w:rsid w:val="0099294D"/>
    <w:rsid w:val="00992AEA"/>
    <w:rsid w:val="0099470F"/>
    <w:rsid w:val="0099479A"/>
    <w:rsid w:val="009A211C"/>
    <w:rsid w:val="009B77BE"/>
    <w:rsid w:val="009C1206"/>
    <w:rsid w:val="009C2CAE"/>
    <w:rsid w:val="009C2DF6"/>
    <w:rsid w:val="009C30EF"/>
    <w:rsid w:val="009C7C49"/>
    <w:rsid w:val="009C7E6E"/>
    <w:rsid w:val="009D051B"/>
    <w:rsid w:val="009D5EBE"/>
    <w:rsid w:val="009F4998"/>
    <w:rsid w:val="009F8993"/>
    <w:rsid w:val="00A12C5C"/>
    <w:rsid w:val="00A178D7"/>
    <w:rsid w:val="00A200F2"/>
    <w:rsid w:val="00A31094"/>
    <w:rsid w:val="00A343A0"/>
    <w:rsid w:val="00A349E0"/>
    <w:rsid w:val="00A35A92"/>
    <w:rsid w:val="00A64F77"/>
    <w:rsid w:val="00A70687"/>
    <w:rsid w:val="00A763A5"/>
    <w:rsid w:val="00A836E3"/>
    <w:rsid w:val="00A93F27"/>
    <w:rsid w:val="00A9C2F3"/>
    <w:rsid w:val="00AA0410"/>
    <w:rsid w:val="00AA5631"/>
    <w:rsid w:val="00AA7640"/>
    <w:rsid w:val="00AB0655"/>
    <w:rsid w:val="00AB1D54"/>
    <w:rsid w:val="00AB644F"/>
    <w:rsid w:val="00AB74A1"/>
    <w:rsid w:val="00AC8BBB"/>
    <w:rsid w:val="00AD1432"/>
    <w:rsid w:val="00AD5911"/>
    <w:rsid w:val="00AE26BA"/>
    <w:rsid w:val="00AE7749"/>
    <w:rsid w:val="00AF0053"/>
    <w:rsid w:val="00AF2454"/>
    <w:rsid w:val="00AF6C60"/>
    <w:rsid w:val="00B0151E"/>
    <w:rsid w:val="00B030A5"/>
    <w:rsid w:val="00B035CC"/>
    <w:rsid w:val="00B20A44"/>
    <w:rsid w:val="00B23658"/>
    <w:rsid w:val="00B32D2B"/>
    <w:rsid w:val="00B341A3"/>
    <w:rsid w:val="00B4FF6B"/>
    <w:rsid w:val="00B508B1"/>
    <w:rsid w:val="00B54613"/>
    <w:rsid w:val="00B54E85"/>
    <w:rsid w:val="00B5727E"/>
    <w:rsid w:val="00B5743F"/>
    <w:rsid w:val="00B70B41"/>
    <w:rsid w:val="00B76DB0"/>
    <w:rsid w:val="00B83197"/>
    <w:rsid w:val="00B959EA"/>
    <w:rsid w:val="00BA145C"/>
    <w:rsid w:val="00BA6133"/>
    <w:rsid w:val="00BB76AA"/>
    <w:rsid w:val="00BC6223"/>
    <w:rsid w:val="00BD0329"/>
    <w:rsid w:val="00BD5649"/>
    <w:rsid w:val="00BD6A71"/>
    <w:rsid w:val="00BE36DF"/>
    <w:rsid w:val="00BE6794"/>
    <w:rsid w:val="00BF124A"/>
    <w:rsid w:val="00BF3340"/>
    <w:rsid w:val="00BF4260"/>
    <w:rsid w:val="00BF53F4"/>
    <w:rsid w:val="00BF5966"/>
    <w:rsid w:val="00BF6C67"/>
    <w:rsid w:val="00C067FD"/>
    <w:rsid w:val="00C070E9"/>
    <w:rsid w:val="00C079AC"/>
    <w:rsid w:val="00C0FD5A"/>
    <w:rsid w:val="00C10216"/>
    <w:rsid w:val="00C11E3A"/>
    <w:rsid w:val="00C178B4"/>
    <w:rsid w:val="00C17EA0"/>
    <w:rsid w:val="00C21B54"/>
    <w:rsid w:val="00C2359E"/>
    <w:rsid w:val="00C27B2C"/>
    <w:rsid w:val="00C30634"/>
    <w:rsid w:val="00C32BA8"/>
    <w:rsid w:val="00C33B36"/>
    <w:rsid w:val="00C36655"/>
    <w:rsid w:val="00C479C4"/>
    <w:rsid w:val="00C502AE"/>
    <w:rsid w:val="00C53476"/>
    <w:rsid w:val="00C558ED"/>
    <w:rsid w:val="00C62C77"/>
    <w:rsid w:val="00C64322"/>
    <w:rsid w:val="00C70040"/>
    <w:rsid w:val="00C7736C"/>
    <w:rsid w:val="00C82D47"/>
    <w:rsid w:val="00C83441"/>
    <w:rsid w:val="00C93E71"/>
    <w:rsid w:val="00CA3CA6"/>
    <w:rsid w:val="00CA40B1"/>
    <w:rsid w:val="00CA65EC"/>
    <w:rsid w:val="00CB2FF1"/>
    <w:rsid w:val="00CB44B3"/>
    <w:rsid w:val="00CC1E80"/>
    <w:rsid w:val="00CC71D6"/>
    <w:rsid w:val="00CDD155"/>
    <w:rsid w:val="00CE11A3"/>
    <w:rsid w:val="00CE38AE"/>
    <w:rsid w:val="00CF6ED5"/>
    <w:rsid w:val="00D048B3"/>
    <w:rsid w:val="00D10103"/>
    <w:rsid w:val="00D1086F"/>
    <w:rsid w:val="00D15108"/>
    <w:rsid w:val="00D17CD5"/>
    <w:rsid w:val="00D250E8"/>
    <w:rsid w:val="00D35528"/>
    <w:rsid w:val="00D3729D"/>
    <w:rsid w:val="00D513B9"/>
    <w:rsid w:val="00D53AFF"/>
    <w:rsid w:val="00D56BAE"/>
    <w:rsid w:val="00D7012B"/>
    <w:rsid w:val="00D73087"/>
    <w:rsid w:val="00D74D8E"/>
    <w:rsid w:val="00D80875"/>
    <w:rsid w:val="00D82038"/>
    <w:rsid w:val="00D8360C"/>
    <w:rsid w:val="00D851A4"/>
    <w:rsid w:val="00DB03A7"/>
    <w:rsid w:val="00DB0BFE"/>
    <w:rsid w:val="00DB7B73"/>
    <w:rsid w:val="00DC0CE2"/>
    <w:rsid w:val="00DC54B1"/>
    <w:rsid w:val="00DD3246"/>
    <w:rsid w:val="00DD6F03"/>
    <w:rsid w:val="00DD7EC2"/>
    <w:rsid w:val="00DE0C52"/>
    <w:rsid w:val="00DE5FF6"/>
    <w:rsid w:val="00DE704F"/>
    <w:rsid w:val="00DF25CB"/>
    <w:rsid w:val="00DF37F5"/>
    <w:rsid w:val="00DF4F57"/>
    <w:rsid w:val="00DF58E3"/>
    <w:rsid w:val="00DF5995"/>
    <w:rsid w:val="00DF6D5C"/>
    <w:rsid w:val="00E01AD0"/>
    <w:rsid w:val="00E04535"/>
    <w:rsid w:val="00E04949"/>
    <w:rsid w:val="00E13D84"/>
    <w:rsid w:val="00E14013"/>
    <w:rsid w:val="00E14814"/>
    <w:rsid w:val="00E17359"/>
    <w:rsid w:val="00E20734"/>
    <w:rsid w:val="00E24608"/>
    <w:rsid w:val="00E2807A"/>
    <w:rsid w:val="00E30962"/>
    <w:rsid w:val="00E3249F"/>
    <w:rsid w:val="00E349EF"/>
    <w:rsid w:val="00E413B5"/>
    <w:rsid w:val="00E51BC0"/>
    <w:rsid w:val="00E54C71"/>
    <w:rsid w:val="00E631E2"/>
    <w:rsid w:val="00E65E2E"/>
    <w:rsid w:val="00E71C7A"/>
    <w:rsid w:val="00E77B37"/>
    <w:rsid w:val="00E8283F"/>
    <w:rsid w:val="00E82C9F"/>
    <w:rsid w:val="00E93629"/>
    <w:rsid w:val="00E9536C"/>
    <w:rsid w:val="00E97C30"/>
    <w:rsid w:val="00E97E19"/>
    <w:rsid w:val="00EA268F"/>
    <w:rsid w:val="00EA4163"/>
    <w:rsid w:val="00EC4FE8"/>
    <w:rsid w:val="00EC57B7"/>
    <w:rsid w:val="00EC77DC"/>
    <w:rsid w:val="00ED5A94"/>
    <w:rsid w:val="00EE0E6C"/>
    <w:rsid w:val="00EE4271"/>
    <w:rsid w:val="00EE54D1"/>
    <w:rsid w:val="00EE6C2B"/>
    <w:rsid w:val="00F01DEE"/>
    <w:rsid w:val="00F03C49"/>
    <w:rsid w:val="00F06E23"/>
    <w:rsid w:val="00F0744C"/>
    <w:rsid w:val="00F077C2"/>
    <w:rsid w:val="00F2EEAA"/>
    <w:rsid w:val="00F343E2"/>
    <w:rsid w:val="00F34E13"/>
    <w:rsid w:val="00F3608C"/>
    <w:rsid w:val="00F368D9"/>
    <w:rsid w:val="00F37C82"/>
    <w:rsid w:val="00F45A4D"/>
    <w:rsid w:val="00F45DD9"/>
    <w:rsid w:val="00F55A66"/>
    <w:rsid w:val="00F5EE1F"/>
    <w:rsid w:val="00F60A7B"/>
    <w:rsid w:val="00F64E59"/>
    <w:rsid w:val="00F65639"/>
    <w:rsid w:val="00F72422"/>
    <w:rsid w:val="00F736DB"/>
    <w:rsid w:val="00F73D4A"/>
    <w:rsid w:val="00F770C0"/>
    <w:rsid w:val="00F8589F"/>
    <w:rsid w:val="00F928FF"/>
    <w:rsid w:val="00F94DAA"/>
    <w:rsid w:val="00FA77ED"/>
    <w:rsid w:val="00FB0A19"/>
    <w:rsid w:val="00FB10F6"/>
    <w:rsid w:val="00FB498E"/>
    <w:rsid w:val="00FC4174"/>
    <w:rsid w:val="00FC56B0"/>
    <w:rsid w:val="00FC7154"/>
    <w:rsid w:val="00FD0A57"/>
    <w:rsid w:val="00FD77B9"/>
    <w:rsid w:val="00FD7DB3"/>
    <w:rsid w:val="00FE3865"/>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217"/>
    <w:pPr>
      <w:spacing w:line="276" w:lineRule="auto"/>
      <w:jc w:val="both"/>
    </w:pPr>
    <w:rPr>
      <w:rFonts w:ascii="Times New Roman" w:hAnsi="Times New Roman" w:cs="Times New Roman"/>
      <w:sz w:val="22"/>
      <w:szCs w:val="22"/>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rPr>
      <w:sz w:val="20"/>
      <w:szCs w:val="20"/>
    </w:r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397775"/>
    <w:pPr>
      <w:spacing w:after="200" w:line="240" w:lineRule="auto"/>
      <w:jc w:val="left"/>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rFonts w:eastAsia="Times New Roman"/>
      <w:sz w:val="24"/>
      <w:szCs w:val="24"/>
      <w:lang w:eastAsia="en-GB"/>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rFonts w:eastAsia="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29" Type="http://schemas.openxmlformats.org/officeDocument/2006/relationships/footer" Target="footer1.xml"/><Relationship Id="R8c7d880092c5444e" Type="http://schemas.microsoft.com/office/2019/09/relationships/intelligence" Target="intelligence.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footer" Target="footer2.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2.wmf"/><Relationship Id="rId17" Type="http://schemas.openxmlformats.org/officeDocument/2006/relationships/image" Target="media/image20.wmf"/><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customXml/itemProps3.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4.xml><?xml version="1.0" encoding="utf-8"?>
<ds:datastoreItem xmlns:ds="http://schemas.openxmlformats.org/officeDocument/2006/customXml" ds:itemID="{C6A8378A-7D11-4F51-9DB4-2A039405289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27350</Words>
  <Characters>155901</Characters>
  <Application>Microsoft Office Word</Application>
  <DocSecurity>0</DocSecurity>
  <Lines>1299</Lines>
  <Paragraphs>365</Paragraphs>
  <ScaleCrop>false</ScaleCrop>
  <HeadingPairs>
    <vt:vector size="2" baseType="variant">
      <vt:variant>
        <vt:lpstr>Title</vt:lpstr>
      </vt:variant>
      <vt:variant>
        <vt:i4>1</vt:i4>
      </vt:variant>
    </vt:vector>
  </HeadingPairs>
  <TitlesOfParts>
    <vt:vector size="1" baseType="lpstr">
      <vt:lpstr/>
    </vt:vector>
  </TitlesOfParts>
  <Company>Asarum Ecological Consulting</Company>
  <LinksUpToDate>false</LinksUpToDate>
  <CharactersWithSpaces>182886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3</cp:revision>
  <dcterms:created xsi:type="dcterms:W3CDTF">2021-12-16T21:57:00Z</dcterms:created>
  <dcterms:modified xsi:type="dcterms:W3CDTF">2021-12-16T22:04:00Z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zotero-version="5.0.96.3"&gt;&lt;session id="jbheQ2zv"/&gt;&lt;style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
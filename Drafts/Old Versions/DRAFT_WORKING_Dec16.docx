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655C0" w14:textId="77777777" w:rsidR="001E337B" w:rsidRDefault="001E337B" w:rsidP="004C769A">
      <w:pPr>
        <w:jc w:val="center"/>
        <w:rPr>
          <w:b/>
          <w:bCs/>
        </w:rPr>
      </w:pPr>
    </w:p>
    <w:p w14:paraId="20E5D793" w14:textId="77777777" w:rsidR="001E337B" w:rsidRDefault="001E337B" w:rsidP="004C769A">
      <w:pPr>
        <w:jc w:val="center"/>
        <w:rPr>
          <w:b/>
          <w:bCs/>
        </w:rPr>
      </w:pPr>
    </w:p>
    <w:p w14:paraId="0C9E7EA5" w14:textId="77777777" w:rsidR="001E337B" w:rsidRDefault="001E337B" w:rsidP="004C769A">
      <w:pPr>
        <w:jc w:val="center"/>
        <w:rPr>
          <w:b/>
          <w:bCs/>
        </w:rPr>
      </w:pPr>
    </w:p>
    <w:p w14:paraId="7493B372" w14:textId="77777777" w:rsidR="001E337B" w:rsidRDefault="001E337B" w:rsidP="004C769A">
      <w:pPr>
        <w:jc w:val="center"/>
        <w:rPr>
          <w:b/>
          <w:bCs/>
        </w:rPr>
      </w:pPr>
    </w:p>
    <w:p w14:paraId="0829FAF2" w14:textId="77777777" w:rsidR="001E337B" w:rsidRDefault="001E337B" w:rsidP="004C769A">
      <w:pPr>
        <w:jc w:val="center"/>
        <w:rPr>
          <w:b/>
          <w:bCs/>
        </w:rPr>
      </w:pPr>
    </w:p>
    <w:p w14:paraId="2D0873A6" w14:textId="77777777" w:rsidR="001E337B" w:rsidRDefault="001E337B" w:rsidP="004C769A">
      <w:pPr>
        <w:jc w:val="center"/>
        <w:rPr>
          <w:b/>
          <w:bCs/>
        </w:rPr>
      </w:pPr>
    </w:p>
    <w:p w14:paraId="7431B989" w14:textId="77777777" w:rsidR="001E337B" w:rsidRDefault="001E337B" w:rsidP="004C769A">
      <w:pPr>
        <w:jc w:val="center"/>
        <w:rPr>
          <w:b/>
          <w:bCs/>
        </w:rPr>
      </w:pPr>
    </w:p>
    <w:p w14:paraId="68908833" w14:textId="77777777" w:rsidR="001E337B" w:rsidRDefault="001E337B" w:rsidP="004C769A">
      <w:pPr>
        <w:jc w:val="center"/>
        <w:rPr>
          <w:b/>
          <w:bCs/>
        </w:rPr>
      </w:pPr>
    </w:p>
    <w:p w14:paraId="43E101C6" w14:textId="77777777" w:rsidR="001E337B" w:rsidRDefault="001E337B" w:rsidP="004C769A">
      <w:pPr>
        <w:jc w:val="center"/>
        <w:rPr>
          <w:b/>
          <w:bCs/>
        </w:rPr>
      </w:pPr>
    </w:p>
    <w:p w14:paraId="73B2BADD" w14:textId="77777777" w:rsidR="001E337B" w:rsidRDefault="001E337B" w:rsidP="004C769A">
      <w:pPr>
        <w:jc w:val="center"/>
        <w:rPr>
          <w:b/>
          <w:bCs/>
        </w:rPr>
      </w:pPr>
    </w:p>
    <w:p w14:paraId="70C55A25" w14:textId="2A0DEFBC" w:rsidR="00BF4260" w:rsidRPr="00BF3340" w:rsidRDefault="080C7A46" w:rsidP="004C769A">
      <w:pPr>
        <w:jc w:val="center"/>
        <w:rPr>
          <w:b/>
          <w:bCs/>
        </w:rPr>
      </w:pPr>
      <w:r w:rsidRPr="00BF3340">
        <w:rPr>
          <w:b/>
          <w:bCs/>
        </w:rPr>
        <w:t>Working Title:</w:t>
      </w:r>
    </w:p>
    <w:p w14:paraId="3F605E8B" w14:textId="59D5B35B" w:rsidR="00B23658" w:rsidRDefault="05F5622C" w:rsidP="004C769A">
      <w:pPr>
        <w:jc w:val="center"/>
      </w:pPr>
      <w:r>
        <w:t xml:space="preserve">Factors influencing the </w:t>
      </w:r>
      <w:r w:rsidR="00B23658">
        <w:t xml:space="preserve">persistence </w:t>
      </w:r>
      <w:r w:rsidR="29D44ABC">
        <w:t xml:space="preserve">of created </w:t>
      </w:r>
      <w:r w:rsidR="4078A57A">
        <w:t xml:space="preserve">tidal </w:t>
      </w:r>
      <w:r w:rsidR="29D44ABC">
        <w:t xml:space="preserve">marshes in the </w:t>
      </w:r>
    </w:p>
    <w:p w14:paraId="68B3A0D9" w14:textId="6DDC817C" w:rsidR="0BC540AD" w:rsidRDefault="29D44ABC" w:rsidP="004C769A">
      <w:pPr>
        <w:jc w:val="center"/>
      </w:pPr>
      <w:r>
        <w:t>F</w:t>
      </w:r>
      <w:r w:rsidR="5665B5AB">
        <w:t>raser River Estuary, British Columbia</w:t>
      </w:r>
    </w:p>
    <w:p w14:paraId="5ADA0CD3" w14:textId="2AB799A3" w:rsidR="1D73B96D" w:rsidRDefault="1D73B96D" w:rsidP="004C769A">
      <w:pPr>
        <w:jc w:val="center"/>
      </w:pPr>
    </w:p>
    <w:p w14:paraId="608DC4AD" w14:textId="39BEFF1C" w:rsidR="001E337B" w:rsidRDefault="001E337B" w:rsidP="004C769A">
      <w:pPr>
        <w:jc w:val="center"/>
      </w:pPr>
    </w:p>
    <w:p w14:paraId="6F4D9BFA" w14:textId="77777777" w:rsidR="001E337B" w:rsidRDefault="001E337B" w:rsidP="004C769A">
      <w:pPr>
        <w:jc w:val="center"/>
      </w:pPr>
    </w:p>
    <w:p w14:paraId="40F9E2C4" w14:textId="7A87C92D" w:rsidR="080C7A46" w:rsidRPr="00BF3340" w:rsidRDefault="080C7A46" w:rsidP="004C769A">
      <w:pPr>
        <w:jc w:val="center"/>
        <w:rPr>
          <w:b/>
          <w:bCs/>
        </w:rPr>
      </w:pPr>
      <w:r w:rsidRPr="00BF3340">
        <w:rPr>
          <w:b/>
          <w:bCs/>
        </w:rPr>
        <w:t>Authors:</w:t>
      </w:r>
    </w:p>
    <w:p w14:paraId="4B935CF5" w14:textId="007246FC" w:rsidR="080C7A46" w:rsidRDefault="793CB95E" w:rsidP="004C769A">
      <w:pPr>
        <w:jc w:val="center"/>
      </w:pPr>
      <w:r>
        <w:t xml:space="preserve">Daniel Stewart, Daniel </w:t>
      </w:r>
      <w:proofErr w:type="spellStart"/>
      <w:r>
        <w:t>Hennigar</w:t>
      </w:r>
      <w:proofErr w:type="spellEnd"/>
      <w:r w:rsidR="00257AD6">
        <w:t xml:space="preserve">, Robyn </w:t>
      </w:r>
      <w:proofErr w:type="spellStart"/>
      <w:r w:rsidR="00257AD6">
        <w:t>Ingham</w:t>
      </w:r>
      <w:proofErr w:type="spellEnd"/>
    </w:p>
    <w:p w14:paraId="7140B953" w14:textId="0F65B89D" w:rsidR="1D73B96D" w:rsidRDefault="1D73B96D" w:rsidP="004C769A">
      <w:pPr>
        <w:jc w:val="center"/>
      </w:pPr>
    </w:p>
    <w:p w14:paraId="4C681D00" w14:textId="512D6B28" w:rsidR="001E337B" w:rsidRDefault="001E337B" w:rsidP="004C769A">
      <w:pPr>
        <w:jc w:val="center"/>
      </w:pPr>
    </w:p>
    <w:p w14:paraId="5A93E84E" w14:textId="77777777" w:rsidR="001E337B" w:rsidRDefault="001E337B" w:rsidP="004C769A">
      <w:pPr>
        <w:jc w:val="center"/>
      </w:pPr>
    </w:p>
    <w:p w14:paraId="22008928" w14:textId="1C528B74" w:rsidR="080C7A46" w:rsidRPr="00BF3340" w:rsidRDefault="6DD510D2" w:rsidP="004C769A">
      <w:pPr>
        <w:jc w:val="center"/>
        <w:rPr>
          <w:b/>
          <w:bCs/>
        </w:rPr>
      </w:pPr>
      <w:r w:rsidRPr="00BF3340">
        <w:rPr>
          <w:b/>
          <w:bCs/>
        </w:rPr>
        <w:t>Acknowledgements:</w:t>
      </w:r>
    </w:p>
    <w:p w14:paraId="44ACB64C" w14:textId="586F4404" w:rsidR="080C7A46" w:rsidRDefault="78611453" w:rsidP="004C769A">
      <w:pPr>
        <w:jc w:val="center"/>
      </w:pPr>
      <w:r>
        <w:t xml:space="preserve">Ducks Unlimited Canada, </w:t>
      </w:r>
      <w:r w:rsidR="00B23658">
        <w:t>BCWF Wetlands Workforce, Healthy Watersheds Initiative, Community Mapping Network, Vancouver Fraser Port Authority, D</w:t>
      </w:r>
      <w:r>
        <w:t xml:space="preserve">FO, </w:t>
      </w:r>
      <w:proofErr w:type="spellStart"/>
      <w:r>
        <w:t>MetroVan</w:t>
      </w:r>
      <w:proofErr w:type="spellEnd"/>
      <w:r>
        <w:t xml:space="preserve">, private businesses that permitted access, </w:t>
      </w:r>
      <w:r w:rsidR="00B23658">
        <w:t xml:space="preserve">various </w:t>
      </w:r>
      <w:r w:rsidR="715C7CEE">
        <w:t>reviewers</w:t>
      </w:r>
      <w:r w:rsidR="001E337B">
        <w:t xml:space="preserve"> (pending)</w:t>
      </w:r>
    </w:p>
    <w:p w14:paraId="560F8D0D" w14:textId="7A900726" w:rsidR="53790177" w:rsidRDefault="53790177" w:rsidP="004C769A">
      <w:pPr>
        <w:jc w:val="center"/>
      </w:pPr>
    </w:p>
    <w:p w14:paraId="4EB49DD0" w14:textId="37A7FC08" w:rsidR="53790177" w:rsidRDefault="53790177" w:rsidP="004C769A">
      <w:pPr>
        <w:jc w:val="center"/>
      </w:pPr>
    </w:p>
    <w:p w14:paraId="2F380E7D" w14:textId="47C73256" w:rsidR="53790177" w:rsidRDefault="53790177" w:rsidP="004C769A">
      <w:pPr>
        <w:jc w:val="center"/>
      </w:pPr>
    </w:p>
    <w:p w14:paraId="0EE90CD5" w14:textId="79052644" w:rsidR="1D73B96D" w:rsidRDefault="1D73B96D" w:rsidP="004C769A">
      <w:pPr>
        <w:jc w:val="center"/>
      </w:pPr>
    </w:p>
    <w:p w14:paraId="184B3FF5" w14:textId="15048CF2" w:rsidR="1D73B96D" w:rsidRDefault="1D73B96D" w:rsidP="004C769A">
      <w:pPr>
        <w:jc w:val="center"/>
      </w:pPr>
    </w:p>
    <w:p w14:paraId="76B1D4F7" w14:textId="1BE9AE85" w:rsidR="1D73B96D" w:rsidRDefault="1D73B96D" w:rsidP="004C769A">
      <w:pPr>
        <w:jc w:val="center"/>
      </w:pPr>
      <w:r>
        <w:br w:type="page"/>
      </w:r>
    </w:p>
    <w:p w14:paraId="10462DB2" w14:textId="40F2179D" w:rsidR="35E04520" w:rsidRPr="004C769A" w:rsidRDefault="080F1376" w:rsidP="004C769A">
      <w:pPr>
        <w:pStyle w:val="Heading1"/>
        <w:numPr>
          <w:ilvl w:val="0"/>
          <w:numId w:val="0"/>
        </w:numPr>
        <w:ind w:left="432" w:hanging="432"/>
      </w:pPr>
      <w:r w:rsidRPr="004C769A">
        <w:lastRenderedPageBreak/>
        <w:t>Abstract</w:t>
      </w:r>
    </w:p>
    <w:p w14:paraId="490DB3A2" w14:textId="1AE6163F" w:rsidR="00E97C30" w:rsidRDefault="4516CBE6" w:rsidP="004C769A">
      <w:r w:rsidRPr="00FF6217">
        <w:t>More than 100 tidal marsh creation projects have</w:t>
      </w:r>
      <w:r w:rsidR="3015A139" w:rsidRPr="00FF6217">
        <w:t xml:space="preserve"> been </w:t>
      </w:r>
      <w:r w:rsidR="007F21A8">
        <w:t xml:space="preserve">constructed </w:t>
      </w:r>
      <w:r w:rsidRPr="00FF6217">
        <w:t>in the Fraser River Estuary</w:t>
      </w:r>
      <w:r w:rsidR="2FA19E39" w:rsidRPr="00FF6217">
        <w:t>, British Columbia,</w:t>
      </w:r>
      <w:r w:rsidRPr="00FF6217">
        <w:t xml:space="preserve"> from the 1970s to present</w:t>
      </w:r>
      <w:r w:rsidR="283A8117" w:rsidRPr="00FF6217">
        <w:t xml:space="preserve">. </w:t>
      </w:r>
      <w:r w:rsidR="5AA66B7C" w:rsidRPr="00FF6217">
        <w:t xml:space="preserve">Though these projects share similar habitat creation goals, they differ in their respective designs and environmental contexts. </w:t>
      </w:r>
      <w:commentRangeStart w:id="0"/>
      <w:r w:rsidR="5AA66B7C" w:rsidRPr="00FF6217">
        <w:t>Past</w:t>
      </w:r>
      <w:commentRangeEnd w:id="0"/>
      <w:r w:rsidR="00C30634">
        <w:rPr>
          <w:rStyle w:val="CommentReference"/>
        </w:rPr>
        <w:commentReference w:id="0"/>
      </w:r>
      <w:r w:rsidR="4469A0C4" w:rsidRPr="00FF6217">
        <w:t xml:space="preserve"> studies described and evaluated </w:t>
      </w:r>
      <w:r w:rsidR="001E337B">
        <w:t xml:space="preserve">many of </w:t>
      </w:r>
      <w:r w:rsidR="4469A0C4" w:rsidRPr="00FF6217">
        <w:t>these</w:t>
      </w:r>
      <w:r w:rsidR="001E337B">
        <w:t xml:space="preserve"> projects</w:t>
      </w:r>
      <w:r w:rsidR="4469A0C4" w:rsidRPr="00FF6217">
        <w:t xml:space="preserve"> </w:t>
      </w:r>
      <w:r w:rsidR="099E155A" w:rsidRPr="00FF6217">
        <w:t>and found</w:t>
      </w:r>
      <w:r w:rsidR="009C7E6E">
        <w:t xml:space="preserve"> varied success, </w:t>
      </w:r>
      <w:r w:rsidR="4469A0C4" w:rsidRPr="00FF6217">
        <w:t>but</w:t>
      </w:r>
      <w:r w:rsidR="2F2D365C" w:rsidRPr="00FF6217">
        <w:t xml:space="preserve"> the</w:t>
      </w:r>
      <w:r w:rsidR="4469A0C4" w:rsidRPr="00FF6217">
        <w:t xml:space="preserve"> </w:t>
      </w:r>
      <w:r w:rsidR="00EC4FE8">
        <w:t xml:space="preserve">underlying </w:t>
      </w:r>
      <w:r w:rsidR="4469A0C4" w:rsidRPr="00FF6217">
        <w:t>f</w:t>
      </w:r>
      <w:r w:rsidR="47FCFC42" w:rsidRPr="00FF6217">
        <w:t>actors that determine the</w:t>
      </w:r>
      <w:r w:rsidR="001E337B">
        <w:t>ir outcomes</w:t>
      </w:r>
      <w:r w:rsidR="47FCFC42" w:rsidRPr="00FF6217">
        <w:t xml:space="preserve"> ha</w:t>
      </w:r>
      <w:r w:rsidR="01E00DE5" w:rsidRPr="00FF6217">
        <w:t>ve</w:t>
      </w:r>
      <w:r w:rsidR="47FCFC42" w:rsidRPr="00FF6217">
        <w:t xml:space="preserve"> </w:t>
      </w:r>
      <w:r w:rsidR="001E337B">
        <w:t>not</w:t>
      </w:r>
      <w:r w:rsidR="47FCFC42" w:rsidRPr="00FF6217">
        <w:t xml:space="preserve"> yet been formally </w:t>
      </w:r>
      <w:commentRangeStart w:id="1"/>
      <w:r w:rsidR="47FCFC42" w:rsidRPr="00FF6217">
        <w:t>investigated</w:t>
      </w:r>
      <w:commentRangeEnd w:id="1"/>
      <w:r w:rsidR="001118F9">
        <w:rPr>
          <w:rStyle w:val="CommentReference"/>
        </w:rPr>
        <w:commentReference w:id="1"/>
      </w:r>
      <w:r w:rsidR="1D736647" w:rsidRPr="00FF6217">
        <w:t>.</w:t>
      </w:r>
      <w:r w:rsidR="06CF80D1" w:rsidRPr="00FF6217">
        <w:t xml:space="preserve"> </w:t>
      </w:r>
      <w:r w:rsidR="001E337B" w:rsidRPr="00FF6217">
        <w:t>Using a combination of field sampling</w:t>
      </w:r>
      <w:r w:rsidR="001E337B">
        <w:t xml:space="preserve">, </w:t>
      </w:r>
      <w:r w:rsidR="001E337B" w:rsidRPr="00FF6217">
        <w:t>remote sensing</w:t>
      </w:r>
      <w:r w:rsidR="001E337B">
        <w:t>, and statistical modeling</w:t>
      </w:r>
      <w:r w:rsidR="001E337B" w:rsidRPr="00FF6217">
        <w:t xml:space="preserve">, </w:t>
      </w:r>
      <w:r w:rsidR="001E337B">
        <w:t>w</w:t>
      </w:r>
      <w:r w:rsidR="389DFD53" w:rsidRPr="00FF6217">
        <w:t>e aimed to address this knowledge gap by asking</w:t>
      </w:r>
      <w:r w:rsidR="76D59857" w:rsidRPr="00FF6217">
        <w:t xml:space="preserve"> what factors</w:t>
      </w:r>
      <w:r w:rsidR="03A77843" w:rsidRPr="00FF6217">
        <w:t xml:space="preserve"> determine</w:t>
      </w:r>
      <w:r w:rsidR="76D59857" w:rsidRPr="00FF6217">
        <w:t xml:space="preserve"> </w:t>
      </w:r>
      <w:r w:rsidR="3E0DFBA0" w:rsidRPr="00FF6217">
        <w:t>(1)</w:t>
      </w:r>
      <w:r w:rsidR="5F4695D8" w:rsidRPr="00FF6217">
        <w:t xml:space="preserve"> </w:t>
      </w:r>
      <w:r w:rsidR="76D59857" w:rsidRPr="00FF6217">
        <w:t xml:space="preserve">whether </w:t>
      </w:r>
      <w:r w:rsidR="55226284" w:rsidRPr="00FF6217">
        <w:t>created</w:t>
      </w:r>
      <w:r w:rsidR="76D59857" w:rsidRPr="00FF6217">
        <w:t xml:space="preserve"> marshes remain </w:t>
      </w:r>
      <w:commentRangeStart w:id="2"/>
      <w:r w:rsidR="76D59857" w:rsidRPr="00FF6217">
        <w:t>vegetated</w:t>
      </w:r>
      <w:commentRangeEnd w:id="2"/>
      <w:r w:rsidR="001118F9">
        <w:rPr>
          <w:rStyle w:val="CommentReference"/>
        </w:rPr>
        <w:commentReference w:id="2"/>
      </w:r>
      <w:r w:rsidR="76D59857" w:rsidRPr="00FF6217">
        <w:t xml:space="preserve">, </w:t>
      </w:r>
      <w:r w:rsidR="2DBAF02D" w:rsidRPr="00FF6217">
        <w:t xml:space="preserve">and </w:t>
      </w:r>
      <w:r w:rsidR="76D59857" w:rsidRPr="00FF6217">
        <w:t xml:space="preserve">(2) the </w:t>
      </w:r>
      <w:r w:rsidR="00EC4FE8">
        <w:t xml:space="preserve">resilience </w:t>
      </w:r>
      <w:r w:rsidR="14E88700" w:rsidRPr="00FF6217">
        <w:t xml:space="preserve">of </w:t>
      </w:r>
      <w:r w:rsidR="7898E534" w:rsidRPr="00FF6217">
        <w:t>created</w:t>
      </w:r>
      <w:r w:rsidR="41F46E9E" w:rsidRPr="00FF6217">
        <w:t xml:space="preserve"> marsh plant communities.</w:t>
      </w:r>
      <w:r w:rsidR="7409B9C4" w:rsidRPr="00FF6217">
        <w:t xml:space="preserve"> </w:t>
      </w:r>
      <w:r w:rsidR="3078D854" w:rsidRPr="00FF6217">
        <w:t xml:space="preserve">We </w:t>
      </w:r>
      <w:r w:rsidR="00360A89">
        <w:t>observed recession</w:t>
      </w:r>
      <w:r w:rsidR="00EC4FE8">
        <w:t xml:space="preserve"> in 37 of</w:t>
      </w:r>
      <w:r w:rsidR="001E337B">
        <w:t xml:space="preserve"> </w:t>
      </w:r>
      <w:r w:rsidR="00E97C30">
        <w:t xml:space="preserve">the 79 </w:t>
      </w:r>
      <w:r w:rsidR="001E337B">
        <w:t>created marshes</w:t>
      </w:r>
      <w:r w:rsidR="007F21A8">
        <w:t xml:space="preserve"> visited</w:t>
      </w:r>
      <w:r w:rsidR="001E337B">
        <w:t xml:space="preserve">, </w:t>
      </w:r>
      <w:r w:rsidR="00360A89">
        <w:t>representing losses of 22</w:t>
      </w:r>
      <w:r w:rsidR="00360A89" w:rsidRPr="3A5D7FCA">
        <w:t>,</w:t>
      </w:r>
      <w:r w:rsidR="00360A89">
        <w:t>946 m</w:t>
      </w:r>
      <w:r w:rsidR="00360A89" w:rsidRPr="00F13652">
        <w:rPr>
          <w:vertAlign w:val="superscript"/>
        </w:rPr>
        <w:t>2</w:t>
      </w:r>
      <w:r w:rsidR="00360A89" w:rsidRPr="3A5D7FCA">
        <w:t xml:space="preserve"> of</w:t>
      </w:r>
      <w:r w:rsidR="00360A89">
        <w:t xml:space="preserve"> the 231,092 m</w:t>
      </w:r>
      <w:r w:rsidR="00360A89" w:rsidRPr="0011244C">
        <w:rPr>
          <w:vertAlign w:val="superscript"/>
        </w:rPr>
        <w:t>2</w:t>
      </w:r>
      <w:r w:rsidR="00360A89" w:rsidRPr="00FB0A19">
        <w:t xml:space="preserve"> of </w:t>
      </w:r>
      <w:r w:rsidR="00360A89">
        <w:t>habitat surveyed</w:t>
      </w:r>
      <w:r w:rsidR="001E337B">
        <w:t>.</w:t>
      </w:r>
      <w:r w:rsidR="009C7E6E">
        <w:t xml:space="preserve"> </w:t>
      </w:r>
      <w:r w:rsidR="00E97C30">
        <w:t>P</w:t>
      </w:r>
      <w:r w:rsidR="113FCE39" w:rsidRPr="00FF6217">
        <w:t>rotective infrastructure, specifically debris fencing and offshore structures such as marina docks and log</w:t>
      </w:r>
      <w:r w:rsidR="009C7E6E">
        <w:t xml:space="preserve"> storage</w:t>
      </w:r>
      <w:r w:rsidR="113FCE39" w:rsidRPr="00FF6217">
        <w:t xml:space="preserve"> booms </w:t>
      </w:r>
      <w:r w:rsidR="009C7E6E">
        <w:t xml:space="preserve">mitigated </w:t>
      </w:r>
      <w:commentRangeStart w:id="3"/>
      <w:r w:rsidR="009C7E6E">
        <w:t>recession</w:t>
      </w:r>
      <w:commentRangeEnd w:id="3"/>
      <w:r w:rsidR="00277C71">
        <w:rPr>
          <w:rStyle w:val="CommentReference"/>
        </w:rPr>
        <w:commentReference w:id="3"/>
      </w:r>
      <w:r w:rsidR="00271AD8">
        <w:t>.</w:t>
      </w:r>
      <w:r w:rsidR="68B48693" w:rsidRPr="00FF6217">
        <w:t xml:space="preserve"> </w:t>
      </w:r>
      <w:r w:rsidR="00271AD8">
        <w:t>S</w:t>
      </w:r>
      <w:r w:rsidR="009C7E6E">
        <w:t xml:space="preserve">ites built in the </w:t>
      </w:r>
      <w:r w:rsidR="7DE855E5" w:rsidRPr="00FF6217">
        <w:t xml:space="preserve">North Arm </w:t>
      </w:r>
      <w:r w:rsidR="009C7E6E">
        <w:t>averaged 18% more recession</w:t>
      </w:r>
      <w:r w:rsidR="009C30EF">
        <w:t xml:space="preserve"> than those in the </w:t>
      </w:r>
      <w:r w:rsidR="00987612">
        <w:t xml:space="preserve">wider </w:t>
      </w:r>
      <w:r w:rsidR="009C30EF">
        <w:t>South Arm</w:t>
      </w:r>
      <w:r w:rsidR="00360A89">
        <w:t>, which may be attributed to higher wave energy.</w:t>
      </w:r>
      <w:r w:rsidR="7DE855E5" w:rsidRPr="00FF6217">
        <w:t xml:space="preserve"> </w:t>
      </w:r>
      <w:r w:rsidR="00E97C30">
        <w:t>Sites that were lower in elevation and contained higher proportions of edge habitat were more vulnerable to recession than high elevation sites. Dominance of native species declined at a rate of 1% per kilometer upriver</w:t>
      </w:r>
      <w:r w:rsidR="00A349E0">
        <w:t>.</w:t>
      </w:r>
      <w:r w:rsidR="00A836E3">
        <w:t xml:space="preserve"> </w:t>
      </w:r>
      <w:r w:rsidR="00A349E0">
        <w:t>I</w:t>
      </w:r>
      <w:r w:rsidR="007F21A8">
        <w:t xml:space="preserve">nvasive cattail defied this trend, </w:t>
      </w:r>
      <w:r w:rsidR="00E97C30">
        <w:t>dominating</w:t>
      </w:r>
      <w:r w:rsidR="007F21A8">
        <w:t xml:space="preserve"> many of the</w:t>
      </w:r>
      <w:r w:rsidR="00E97C30">
        <w:t xml:space="preserve"> outer estuary sites it occurred in</w:t>
      </w:r>
      <w:r w:rsidR="00AD1432">
        <w:t>.</w:t>
      </w:r>
      <w:r w:rsidR="00E97C30">
        <w:t xml:space="preserve"> Native and non-native plant species richness shared similar trends across the estuary, </w:t>
      </w:r>
      <w:r w:rsidR="007F21A8">
        <w:t xml:space="preserve">increasing with elevation and distance </w:t>
      </w:r>
      <w:commentRangeStart w:id="4"/>
      <w:r w:rsidR="007F21A8">
        <w:t>upriver</w:t>
      </w:r>
      <w:commentRangeEnd w:id="4"/>
      <w:r w:rsidR="003E3EEB">
        <w:rPr>
          <w:rStyle w:val="CommentReference"/>
        </w:rPr>
        <w:commentReference w:id="4"/>
      </w:r>
      <w:r w:rsidR="007F21A8">
        <w:t xml:space="preserve">. These findings offer insight into the role that site design and location play in the outcome of marsh creation projects, and the potential challenges posed by environmental change in the </w:t>
      </w:r>
      <w:commentRangeStart w:id="5"/>
      <w:r w:rsidR="007F21A8">
        <w:t>estuary</w:t>
      </w:r>
      <w:commentRangeEnd w:id="5"/>
      <w:r w:rsidR="00947423">
        <w:rPr>
          <w:rStyle w:val="CommentReference"/>
        </w:rPr>
        <w:commentReference w:id="5"/>
      </w:r>
      <w:r w:rsidR="007F21A8">
        <w:t xml:space="preserve">.  </w:t>
      </w:r>
    </w:p>
    <w:p w14:paraId="7F49CE9C" w14:textId="77777777" w:rsidR="00E97C30" w:rsidRDefault="00E97C30" w:rsidP="004C769A"/>
    <w:p w14:paraId="7BB417E1" w14:textId="77777777" w:rsidR="00E97C30" w:rsidRDefault="00E97C30" w:rsidP="004C769A"/>
    <w:p w14:paraId="6FB1BB8F" w14:textId="2006B31E" w:rsidR="1D73B96D" w:rsidRDefault="1D73B96D" w:rsidP="004C769A"/>
    <w:p w14:paraId="5C8F2D7A" w14:textId="77777777" w:rsidR="00BF3340" w:rsidRDefault="00BF3340" w:rsidP="004C769A">
      <w:pPr>
        <w:spacing w:line="240" w:lineRule="auto"/>
        <w:jc w:val="left"/>
        <w:rPr>
          <w:rFonts w:asciiTheme="majorHAnsi" w:eastAsiaTheme="majorEastAsia" w:hAnsiTheme="majorHAnsi" w:cstheme="majorBidi"/>
          <w:color w:val="2F5496" w:themeColor="accent1" w:themeShade="BF"/>
          <w:sz w:val="32"/>
          <w:szCs w:val="32"/>
        </w:rPr>
      </w:pPr>
      <w:r>
        <w:br w:type="page"/>
      </w:r>
    </w:p>
    <w:p w14:paraId="0315FD44" w14:textId="0A93A0DE" w:rsidR="600A8E5D" w:rsidRPr="004C769A" w:rsidRDefault="600A8E5D" w:rsidP="004C769A">
      <w:pPr>
        <w:pStyle w:val="Heading1"/>
      </w:pPr>
      <w:r w:rsidRPr="004C769A">
        <w:lastRenderedPageBreak/>
        <w:t>Introduction</w:t>
      </w:r>
    </w:p>
    <w:p w14:paraId="44D329B8" w14:textId="270925EB" w:rsidR="285BB47C" w:rsidRDefault="6A61DF40" w:rsidP="004C769A">
      <w:r w:rsidRPr="559EFC6C">
        <w:t>H</w:t>
      </w:r>
      <w:r w:rsidR="2B508DE9" w:rsidRPr="559EFC6C">
        <w:t>uman settlement has</w:t>
      </w:r>
      <w:r w:rsidR="4DF8A8BE" w:rsidRPr="559EFC6C">
        <w:t xml:space="preserve"> occurred in</w:t>
      </w:r>
      <w:r w:rsidR="4F54D229" w:rsidRPr="559EFC6C">
        <w:t xml:space="preserve"> estuaries</w:t>
      </w:r>
      <w:r w:rsidR="2DBAE087" w:rsidRPr="559EFC6C">
        <w:t xml:space="preserve"> for millenni</w:t>
      </w:r>
      <w:r w:rsidR="001737EA">
        <w:t xml:space="preserve">a </w:t>
      </w:r>
      <w:r w:rsidR="4F54D229" w:rsidRPr="559EFC6C">
        <w:t>as they contain</w:t>
      </w:r>
      <w:r w:rsidR="2B508DE9" w:rsidRPr="559EFC6C">
        <w:t xml:space="preserve"> </w:t>
      </w:r>
      <w:r w:rsidR="37008EF0" w:rsidRPr="559EFC6C">
        <w:t>productive airable land,</w:t>
      </w:r>
      <w:r w:rsidR="43B17F99" w:rsidRPr="559EFC6C">
        <w:t xml:space="preserve"> abundant natural resources,</w:t>
      </w:r>
      <w:r w:rsidR="2429AD1F" w:rsidRPr="559EFC6C">
        <w:t xml:space="preserve"> and</w:t>
      </w:r>
      <w:r w:rsidR="28568609" w:rsidRPr="559EFC6C">
        <w:t xml:space="preserve"> are</w:t>
      </w:r>
      <w:r w:rsidR="00D048B3">
        <w:t xml:space="preserve"> in close proximity to the ocean</w:t>
      </w:r>
      <w:r w:rsidR="00A35A92">
        <w:t xml:space="preserve"> </w:t>
      </w:r>
      <w:r w:rsidR="00A35A92">
        <w:fldChar w:fldCharType="begin"/>
      </w:r>
      <w:r w:rsidR="00A35A92">
        <w:instrText xml:space="preserve"> ADDIN ZOTERO_ITEM CSL_CITATION {"citationID":"EqpLnww1","properties":{"formattedCitation":"(Small &amp; Nichols 2003; Fitzpatrick et al. 2015)","plainCitation":"(Small &amp; Nichols 2003; Fitzpatrick et al. 2015)","noteIndex":0},"citationItems":[{"id":1752,"uris":["http://zotero.org/users/6112721/items/EZTX3HS3"],"uri":["http://zotero.org/users/6112721/items/EZTX3HS3"],"itemData":{"id":1752,"type":"article-journal","abstract":"Recent improvements in mapping of global population distribution makes it possible to estimate the number and distribution of people near coasts with greater accuracy than previously possible, and hence consider the potential exposure of these populations to coastal hazards. In this paper, we combine the updated Gridded Population of the World (GPW2) population distribution estimate for 1990 and lighted settlement imagery with a global digital elevation model (DEM) and a high resolution vector coastline. This produces bivariate distributions of population, lighted set- tlements and land area as functions of elevation and coastal proximity. The near-coastal population within 100 km of a shoreline and 100 m of sea level was estimated as 1.2 x 109 people with average densities nearly 3 times higher than the global average density. Within the near coastal-zone, the average population density diminishes more rapidly with elevation than with distance, while the opposite is true of lighted settlements. Lighted settlements are concen- trated within 5 km of coastlines worldwide, whereas average population densities are higher at elevations below 20 m throughout the 100 km width of the near-coastal zone. Presently most of the near-coastal population live in rela- tively densely-populated rural areas and small to medium cities, rather than in large cities. A range of improvements are required to define a better baseline and scenarios for policy analysis. Improving the resolution of the underlying population data is a priority.","container-title":"Journal of Coastal Research","issue":"3","language":"en","page":"17","source":"Zotero","title":"A Global Analysis of Human Settlement in Coastal Zones","volume":"19","author":[{"family":"Small","given":"Christopher"},{"family":"Nichols","given":"Robert J."}],"issued":{"date-parts":[["2003"]]}}},{"id":1745,"uris":["http://zotero.org/users/6112721/items/8IQ93VP9"],"uri":["http://zotero.org/users/6112721/items/8IQ93VP9"],"itemData":{"id":1745,"type":"article-journal","abstract":"In the ﬁrst issue of the Journal of Island &amp; Coastal Archaeology published 10 years ago, Erlandson and Fitzpatrick (2006) outlined eight topics which demonstrated why island and coastal archaeology were relevant to understanding a host of issues related to human cultural and biological evolution across time and space. Here, we evaluate recent trends and developments in island and coastal archaeology and discuss how research over the last decade has changed and continued to illuminate the antiquity of maritime adaptations, human dispersals, historical ecology, and many other issues on a global scale. With rising seas and marine erosion threatening island and coastal archaeological sites around the world, archaeologists face urgent challenges in the coming decades as we continue to promote research and conservation of the global island and coastal archaeological record.","container-title":"The Journal of Island and Coastal Archaeology","DOI":"10.1080/15564894.2015.1013647","ISSN":"1556-4894, 1556-1828","issue":"1","journalAbbreviation":"The Journal of Island and Coastal Archaeology","language":"en","page":"3-27","source":"DOI.org (Crossref)","title":"Recent Progress, Trends, and Developments in Island and Coastal Archaeology","volume":"10","author":[{"family":"Fitzpatrick","given":"Scott M."},{"family":"Rick","given":"Torben C."},{"family":"Erlandson","given":"Jon M."}],"issued":{"date-parts":[["2015",1,2]]}}}],"schema":"https://github.com/citation-style-language/schema/raw/master/csl-citation.json"} </w:instrText>
      </w:r>
      <w:r w:rsidR="00A35A92">
        <w:fldChar w:fldCharType="separate"/>
      </w:r>
      <w:r w:rsidR="00A35A92">
        <w:rPr>
          <w:noProof/>
        </w:rPr>
        <w:t>(Small &amp; Nichols 2003; Fitzpatrick et al. 2015)</w:t>
      </w:r>
      <w:r w:rsidR="00A35A92">
        <w:fldChar w:fldCharType="end"/>
      </w:r>
      <w:r w:rsidR="22AD37BD" w:rsidRPr="559EFC6C">
        <w:t>.</w:t>
      </w:r>
      <w:r w:rsidR="1DE22FF5" w:rsidRPr="559EFC6C">
        <w:t xml:space="preserve"> </w:t>
      </w:r>
      <w:r w:rsidR="73E9D631" w:rsidRPr="559EFC6C">
        <w:t>T</w:t>
      </w:r>
      <w:r w:rsidR="7CC51B33" w:rsidRPr="559EFC6C">
        <w:t xml:space="preserve">he </w:t>
      </w:r>
      <w:r w:rsidR="4D21B51A" w:rsidRPr="559EFC6C">
        <w:t>result</w:t>
      </w:r>
      <w:r w:rsidR="766C0BC3" w:rsidRPr="559EFC6C">
        <w:t xml:space="preserve">, particularly in recent centuries as human populations have exponentially increased, has been </w:t>
      </w:r>
      <w:r w:rsidR="20CEF57A" w:rsidRPr="559EFC6C">
        <w:t>the escalated</w:t>
      </w:r>
      <w:r w:rsidR="766C0BC3" w:rsidRPr="559EFC6C">
        <w:t xml:space="preserve"> </w:t>
      </w:r>
      <w:r w:rsidR="7A6BE617" w:rsidRPr="559EFC6C">
        <w:t>alteration</w:t>
      </w:r>
      <w:r w:rsidR="09E1CC9B" w:rsidRPr="559EFC6C">
        <w:t>, fragmentation,</w:t>
      </w:r>
      <w:r w:rsidR="7A6BE617" w:rsidRPr="559EFC6C">
        <w:t xml:space="preserve"> and loss of </w:t>
      </w:r>
      <w:r w:rsidR="73DC1017" w:rsidRPr="559EFC6C">
        <w:t xml:space="preserve">estuarine </w:t>
      </w:r>
      <w:r w:rsidR="7A6BE617" w:rsidRPr="559EFC6C">
        <w:t>habitats</w:t>
      </w:r>
      <w:r w:rsidR="59F16176" w:rsidRPr="559EFC6C">
        <w:t xml:space="preserve"> around the world</w:t>
      </w:r>
      <w:r w:rsidR="157FF4D4" w:rsidRPr="559EFC6C">
        <w:t xml:space="preserve">. </w:t>
      </w:r>
      <w:r w:rsidR="6AAFB47C" w:rsidRPr="559EFC6C">
        <w:t xml:space="preserve">These losses </w:t>
      </w:r>
      <w:r w:rsidR="40989E5A" w:rsidRPr="559EFC6C">
        <w:t>have led</w:t>
      </w:r>
      <w:r w:rsidR="7721BC0B" w:rsidRPr="559EFC6C">
        <w:t xml:space="preserve"> </w:t>
      </w:r>
      <w:r w:rsidR="5A3FDE7A" w:rsidRPr="559EFC6C">
        <w:t xml:space="preserve">to </w:t>
      </w:r>
      <w:r w:rsidR="1FFF68E4" w:rsidRPr="559EFC6C">
        <w:t>declines in</w:t>
      </w:r>
      <w:r w:rsidR="029D55E4" w:rsidRPr="559EFC6C">
        <w:t xml:space="preserve"> </w:t>
      </w:r>
      <w:r w:rsidR="7898E40F" w:rsidRPr="559EFC6C">
        <w:t xml:space="preserve">the </w:t>
      </w:r>
      <w:r w:rsidR="1FFF68E4" w:rsidRPr="559EFC6C">
        <w:t>function</w:t>
      </w:r>
      <w:r w:rsidR="7216DAFF" w:rsidRPr="559EFC6C">
        <w:t>,</w:t>
      </w:r>
      <w:r w:rsidR="68E7B583" w:rsidRPr="559EFC6C">
        <w:t xml:space="preserve"> </w:t>
      </w:r>
      <w:r w:rsidR="3CDCBD16" w:rsidRPr="559EFC6C">
        <w:t>services</w:t>
      </w:r>
      <w:r w:rsidR="456BE504" w:rsidRPr="559EFC6C">
        <w:t>,</w:t>
      </w:r>
      <w:r w:rsidR="06AFF3FC" w:rsidRPr="559EFC6C">
        <w:t xml:space="preserve"> </w:t>
      </w:r>
      <w:r w:rsidR="456BE504" w:rsidRPr="559EFC6C">
        <w:t xml:space="preserve">and resilience </w:t>
      </w:r>
      <w:r w:rsidR="72687BB8" w:rsidRPr="559EFC6C">
        <w:t xml:space="preserve">of these ecosystems </w:t>
      </w:r>
      <w:r w:rsidR="456BE504" w:rsidRPr="559EFC6C">
        <w:t xml:space="preserve">in an age </w:t>
      </w:r>
      <w:r w:rsidR="7DF7DB11" w:rsidRPr="559EFC6C">
        <w:t>where</w:t>
      </w:r>
      <w:r w:rsidR="456BE504" w:rsidRPr="559EFC6C">
        <w:t xml:space="preserve"> </w:t>
      </w:r>
      <w:r w:rsidR="61E35896" w:rsidRPr="559EFC6C">
        <w:t xml:space="preserve">threats such as </w:t>
      </w:r>
      <w:r w:rsidR="456BE504" w:rsidRPr="559EFC6C">
        <w:t>climate change</w:t>
      </w:r>
      <w:r w:rsidR="54A421FC" w:rsidRPr="559EFC6C">
        <w:t>, sea level rise,</w:t>
      </w:r>
      <w:r w:rsidR="456BE504" w:rsidRPr="559EFC6C">
        <w:t xml:space="preserve"> and species invasions</w:t>
      </w:r>
      <w:r w:rsidR="26334CA1" w:rsidRPr="559EFC6C">
        <w:t xml:space="preserve"> </w:t>
      </w:r>
      <w:r w:rsidR="41EC5FC1" w:rsidRPr="559EFC6C">
        <w:t>abound</w:t>
      </w:r>
      <w:r w:rsidR="00A35A92">
        <w:t xml:space="preserve"> </w:t>
      </w:r>
      <w:r w:rsidR="00A35A92">
        <w:fldChar w:fldCharType="begin"/>
      </w:r>
      <w:r w:rsidR="000F1124">
        <w:instrText xml:space="preserve"> ADDIN ZOTERO_ITEM CSL_CITATION {"citationID":"E8os7pmN","properties":{"formattedCitation":"(Dahl 1990; Vitousek et al. 1997; Barbier et al. 2011; O\\uc0\\u8217{}Meara et al. 2017)","plainCitation":"(Dahl 1990; Vitousek et al. 1997; Barbier et al. 2011; O’Meara et al. 2017)","noteIndex":0},"citationItems":[{"id":1732,"uris":["http://zotero.org/users/6112721/items/7Z4KMKWZ"],"uri":["http://zotero.org/users/6112721/items/7Z4KMKWZ"],"itemData":{"id":1732,"type":"report","page":"13","publisher":"U.S. Department of the Interior, Fish and Wildlife Research","title":"Wetlands losses in the United States 1780s to 1980s","URL":"https://www.fws.gov/wetlands/documents/Wetlands-Losses-in-the-United-States-1780s-to-1980s.pdf","author":[{"family":"Dahl","given":"T.E."}],"accessed":{"date-parts":[["2021",10,19]]},"issued":{"date-parts":[["1990"]]}}},{"id":1748,"uris":["http://zotero.org/users/6112721/items/VCW83SCQ"],"uri":["http://zotero.org/users/6112721/items/VCW83SCQ"],"itemData":{"id":1748,"type":"article-journal","abstract":"Nitrogen is a key element controlling the species composition, diversity, dynamics, and functioning of many terrestrial, freshwater, and marine ecosystems. Many of the original plant species living in these ecosystems are adapted to, and function optimally in, soils and solutions with low levels of available nitrogen. The growth and dynamics of herbivore populations, and ultimately those of their predators, also are affected by N. Agriculture, combustion of fossil fuels, and other human activities have altered the global cycle of N substantially, generally increasing both the availability and the mobility of N over large regions of Earth. The mobility of N means that while most deliberate applications of N occur locally, their inﬂuence spreads regionally and even globally. Moreover, many of the mobile forms of N themselves have environmental consequences. Although most nitrogen inputs serve human needs such as agricultural production, their environmental consequences are serious and long term.","container-title":"Ecological Applications","DOI":"10.1890/1051-0761(1997)007[0737:HAOTGN]2.0.CO;2","ISSN":"1051-0761","issue":"3","journalAbbreviation":"Ecological Applications","language":"en","page":"737-750","source":"DOI.org (Crossref)","title":"Human alteration of the global nitrogen cycle: sources and consequences","title-short":"HUMAN ALTERATION OF THE GLOBAL NITROGEN CYCLE","volume":"7","author":[{"family":"Vitousek","given":"Peter M."},{"family":"Aber","given":"John D."},{"family":"Howarth","given":"Robert W."},{"family":"Likens","given":"Gene E."},{"family":"Matson","given":"Pamela A."},{"family":"Schindler","given":"David W."},{"family":"Schlesinger","given":"William H."},{"family":"Tilman","given":"David G."}],"issued":{"date-parts":[["1997",8]]}}},{"id":1736,"uris":["http://zotero.org/users/6112721/items/77YSZIIG"],"uri":["http://zotero.org/users/6112721/items/77YSZIIG"],"itemData":{"id":1736,"type":"article-journal","abstract":"The global decline in estuarine and coastal ecosystems (ECEs) is affecting a number of critical beneﬁts, or ecosystem services. We review the main ecological services across a variety of ECEs, including marshes, mangroves, nearshore coral reefs, seagrass beds, and sand beaches and dunes. Where possible, we indicate estimates of the key economic values arising from these services, and discuss how the natural variability of ECEs impacts their beneﬁts, the synergistic relationships of ECEs across seascapes, and management implications. Although reliable valuation estimates are beginning to emerge for the key services of some ECEs, such as coral reefs, salt marshes, and mangroves, many of the important beneﬁts of seagrass beds and sand dunes and beaches have not been assessed properly. Even for coral reefs, marshes, and mangroves, important ecological services have yet to be valued reliably, such as cross-ecosystem nutrient transfer (coral reefs), erosion control (marshes), and pollution control (mangroves). An important issue for valuing certain ECE services, such as coastal protection and habitat–ﬁshery linkages, is that the ecological functions underlying these services vary spatially and temporally. Allowing for the connectivity between ECE habitats also may have important implications for assessing the ecological functions underlying key ecosystems services, such coastal protection, control of erosion, and habitat–ﬁshery linkages. Finally, we conclude by suggesting an action plan for protecting and/or enhancing the immediate and longer-term values of ECE services. Because the connectivity of ECEs across land–sea gradients also inﬂuences the provision of certain ecosystem services, management of the entire seascape will be necessary to preserve such synergistic effects. Other key elements of an action plan include further ecological and economic collaborative research on valuing ECE services, improving institutional and legal frameworks for management, controlling and regulating destructive economic activities, and developing ecological restoration options.","container-title":"Ecological Monographs","DOI":"10.1890/10-1510.1","ISSN":"0012-9615","issue":"2","journalAbbreviation":"Ecological Monographs","language":"en","page":"169-193","source":"DOI.org (Crossref)","title":"The value of estuarine and coastal ecosystem services","volume":"81","author":[{"family":"Barbier","given":"Edward B."},{"family":"Hacker","given":"Sally D."},{"family":"Kennedy","given":"Chris"},{"family":"Koch","given":"Evamaria W."},{"family":"Stier","given":"Adrian C."},{"family":"Silliman","given":"Brian R."}],"issued":{"date-parts":[["2011",5]]}}},{"id":1750,"uris":["http://zotero.org/users/6112721/items/GTDI2ACD"],"uri":["http://zotero.org/users/6112721/items/GTDI2ACD"],"itemData":{"id":1750,"type":"article-journal","container-title":"Scientific Reports","DOI":"10.1038/s41598-017-11058-7","ISSN":"2045-2322","issue":"1","journalAbbreviation":"Sci Rep","language":"en","page":"10218","source":"DOI.org (Crossref)","title":"Rising tides, cumulative impacts and cascading changes to estuarine ecosystem functions","volume":"7","author":[{"family":"O’Meara","given":"Theresa A."},{"family":"Hillman","given":"Jenny R."},{"family":"Thrush","given":"Simon F."}],"issued":{"date-parts":[["2017",12]]}}}],"schema":"https://github.com/citation-style-language/schema/raw/master/csl-citation.json"} </w:instrText>
      </w:r>
      <w:r w:rsidR="00A35A92">
        <w:fldChar w:fldCharType="separate"/>
      </w:r>
      <w:r w:rsidR="00A35A92" w:rsidRPr="00A35A92">
        <w:rPr>
          <w:lang w:val="en-GB"/>
        </w:rPr>
        <w:t>(Dahl 1990; Vitousek et al. 1997; Barbier et al. 2011; O’Meara et al. 2017)</w:t>
      </w:r>
      <w:r w:rsidR="00A35A92">
        <w:fldChar w:fldCharType="end"/>
      </w:r>
      <w:r w:rsidR="00A35A92">
        <w:t xml:space="preserve">. </w:t>
      </w:r>
      <w:r w:rsidR="7EE52699" w:rsidRPr="559EFC6C">
        <w:t>To this day</w:t>
      </w:r>
      <w:r w:rsidR="5F952FF9" w:rsidRPr="559EFC6C">
        <w:t>,</w:t>
      </w:r>
      <w:r w:rsidR="7EE52699" w:rsidRPr="559EFC6C">
        <w:t xml:space="preserve"> </w:t>
      </w:r>
      <w:r w:rsidR="70BA7BE0" w:rsidRPr="559EFC6C">
        <w:t>habitat loss continues to be one of the major threats to global estuaries</w:t>
      </w:r>
      <w:r w:rsidR="19FB03BB" w:rsidRPr="559EFC6C">
        <w:t>, as coastal human populations continue to increase</w:t>
      </w:r>
      <w:r w:rsidR="00A35A92">
        <w:t xml:space="preserve"> </w:t>
      </w:r>
      <w:r w:rsidR="00A35A92">
        <w:fldChar w:fldCharType="begin"/>
      </w:r>
      <w:r w:rsidR="00A35A92">
        <w:instrText xml:space="preserve"> ADDIN ZOTERO_ITEM CSL_CITATION {"citationID":"lH8iTUuz","properties":{"formattedCitation":"(Kennish 2002)","plainCitation":"(Kennish 2002)","noteIndex":0},"citationItems":[{"id":1516,"uris":["http://zotero.org/users/6112721/items/CKT4879G"],"uri":["http://zotero.org/users/6112721/items/CKT4879G"],"itemData":{"id":1516,"type":"article-journal","abstract":"Estuaries exhibit a wide array of human impacts that can compromise their ecological integrity, because of rapid population growth and uncontrolled development in many coastal regions worldwide. Long-term environmental problems plaguing estuaries require remedial actions to improve the viability and health of these valuable coastal systems. Detailed examination of the effects of pollution inputs, the loss and alteration of estuarine habitat, and the role of other anthropogenic stress indicates that water quality in estuaries, particularly urbanized systems, is often compromised by the overloading of nutrients and organic matter, the influx of pathogens, and the accumulation of chemical contaminants. In addition, the destruction of fringing wetlands and the loss and alteration of estuarine habitats usually degrade biotic communities. Estuaries are characterized by high population densities of microbes, plankton, benthic flora and fauna, and nekton; however, these organisms tend to be highly vulnerable to human activities in coastal watersheds and adjoining embayments. Trends suggest that by 2025 estuaries will be most significantly impacted by habitat loss and alteration associated with a burgeoning coastal population, which is expected to approach six billion people. Habitat destruction has far reaching ecological consequences, modifying the structure, function, and controls of estuarine ecosystems and contributing to the decline of biodiversity. Other anticipated high priority problems are excessive nutrient and sewage inputs to estuaries, principally from land-based sources. These inputs will lead to the greater incidence of eutrophication as well as hypoxia and anoxia. During the next 25 years, overfishing is expected to become a more pervasive and significant anthropogenic factor, also capable of mediating global-scale change to estuaries. Chemical contaminants, notably synthetic organic compounds, will remain a serious problem, especially in heavily industrialized areas. Freshwater diversions appear to be an emerging global problem as the expanding coastal population places greater demands on limited freshwater supplies for agricultural, domestic, and industrial needs. Altered freshwater flows could significantly affect nutrient loads, biotic community structure, and the trophodynamics of estuarine systems. Ecological impacts that will be less threatening, but still damaging, are those caused by introduced species, sea level rise, coastal subsidence, and debris/litter. Although all of these disturbances can alter habitats and contribute to shifts in the composition of estuarine biotic communities, the overall effect will be partial changes to these ecosystem components. Several strategies may mitigate future impacts.","container-title":"Environmental Conservation","DOI":"10.1017/S0376892902000061","ISSN":"0376-8929, 1469-4387","issue":"1","journalAbbreviation":"Envir. Conserv.","language":"en","page":"78-107","source":"DOI.org (Crossref)","title":"Environmental threats and environmental future of estuaries","volume":"29","author":[{"family":"Kennish","given":"Michael J."}],"issued":{"date-parts":[["2002",3]]}}}],"schema":"https://github.com/citation-style-language/schema/raw/master/csl-citation.json"} </w:instrText>
      </w:r>
      <w:r w:rsidR="00A35A92">
        <w:fldChar w:fldCharType="separate"/>
      </w:r>
      <w:r w:rsidR="00A35A92">
        <w:rPr>
          <w:noProof/>
        </w:rPr>
        <w:t>(Kennish 2002)</w:t>
      </w:r>
      <w:r w:rsidR="00A35A92">
        <w:fldChar w:fldCharType="end"/>
      </w:r>
      <w:r w:rsidR="00A35A92">
        <w:t>.</w:t>
      </w:r>
    </w:p>
    <w:p w14:paraId="71D55B62" w14:textId="7F798537" w:rsidR="0FB63551" w:rsidRDefault="0FB63551" w:rsidP="004C769A"/>
    <w:p w14:paraId="2085FD17" w14:textId="1CC7435D" w:rsidR="2A225E5F" w:rsidRDefault="2A225E5F" w:rsidP="004C769A">
      <w:r w:rsidRPr="201FC456">
        <w:t>Estuaries</w:t>
      </w:r>
      <w:r w:rsidR="7E03D3E3" w:rsidRPr="201FC456">
        <w:t xml:space="preserve"> along the </w:t>
      </w:r>
      <w:r w:rsidR="34B713D2" w:rsidRPr="201FC456">
        <w:t>Pacific coast</w:t>
      </w:r>
      <w:r w:rsidR="6F25EFAC" w:rsidRPr="201FC456">
        <w:t xml:space="preserve"> of North America ha</w:t>
      </w:r>
      <w:r w:rsidR="67E80767" w:rsidRPr="201FC456">
        <w:t>ve</w:t>
      </w:r>
      <w:r w:rsidR="6F25EFAC" w:rsidRPr="201FC456">
        <w:t xml:space="preserve"> not been </w:t>
      </w:r>
      <w:r w:rsidR="267A7C35" w:rsidRPr="201FC456">
        <w:t xml:space="preserve">immune to these losses. </w:t>
      </w:r>
      <w:r w:rsidR="00A35A92">
        <w:fldChar w:fldCharType="begin"/>
      </w:r>
      <w:r w:rsidR="000F1124">
        <w:instrText xml:space="preserve"> ADDIN ZOTERO_ITEM CSL_CITATION {"citationID":"0kEEbI1F","properties":{"formattedCitation":"(Brophy et al. 2019)","plainCitation":"(Brophy et al. 2019)","dontUpdate":true,"noteIndex":0},"citationItems":[{"id":1738,"uris":["http://zotero.org/users/6112721/items/7A2R8IBE"],"uri":["http://zotero.org/users/6112721/items/7A2R8IBE"],"itemData":{"id":1738,"type":"article-journal","abstract":"Effective conservation and restoration of estuarine wetlands require accurate maps of their historical and current extent, as well as estimated losses of these valued habitats. Existing coast-wide tidal wetland mapping does not explicitly map historical tidal wetlands that are now disconnected from the tides, which represent restoration opportunities; nor does it use water level models or high-resolution elevation data (e.g. lidar) to accurately identify current tidal wetlands. To better inform estuarine conservation and restoration, we generated new maps of current and historical tidal wetlands for the entire contiguous U.S. West Coast (Washington, Oregon, and California). The new maps are based on an Elevation-Based Estuary Extent Model (EBEEM) that combines lidar digital elevation models (DEMs) and water level models to establish the maximum historical extent of tidal wetlands, representing a major step forward in mapping accuracy for restoration planning and analysis of wetland loss. Building from this new base, we also developed an indirect method for mapping tidal wetland losses, and created maps of these losses for 55 estuaries on the West Coast (representing about 97% of historical West Coast vegetated tidal wetland area). Based on these new maps, we estimated that total historical estuary area for the West Coast is approximately 735,000 hectares (including vegetated and nonvegetated areas), and that about 85% of vegetated tidal wetlands have been lost from West Coast estuaries. Losses were highest for major river deltas. The new maps will help interested groups improve action plans for estuarine wetland habitat restoration and conservation, and will also provide a better baseline for understanding and predicting future changes with projected sea level rise.","container-title":"PLOS ONE","DOI":"10.1371/journal.pone.0218558","ISSN":"1932-6203","issue":"8","journalAbbreviation":"PLoS ONE","language":"en","page":"e0218558","source":"DOI.org (Crossref)","title":"Insights into estuary habitat loss in the western United States using a new method for mapping maximum extent of tidal wetlands","volume":"14","author":[{"family":"Brophy","given":"Laura S."},{"family":"Greene","given":"Correigh M."},{"family":"Hare","given":"Van C."},{"family":"Holycross","given":"Brett"},{"family":"Lanier","given":"Andy"},{"family":"Heady","given":"Walter N."},{"family":"O’Connor","given":"Kevin"},{"family":"Imaki","given":"Hiroo"},{"family":"Haddad","given":"Tanya"},{"family":"Dana","given":"Randy"}],"editor":[{"family":"Dias","given":"João Miguel"}],"issued":{"date-parts":[["2019",8,14]]}}}],"schema":"https://github.com/citation-style-language/schema/raw/master/csl-citation.json"} </w:instrText>
      </w:r>
      <w:r w:rsidR="00A35A92">
        <w:fldChar w:fldCharType="separate"/>
      </w:r>
      <w:r w:rsidR="00A35A92">
        <w:rPr>
          <w:noProof/>
        </w:rPr>
        <w:t>Brophy et al. (2019)</w:t>
      </w:r>
      <w:r w:rsidR="00A35A92">
        <w:fldChar w:fldCharType="end"/>
      </w:r>
      <w:r w:rsidR="00A35A92">
        <w:t xml:space="preserve"> </w:t>
      </w:r>
      <w:r w:rsidR="636B6E48" w:rsidRPr="201FC456">
        <w:t xml:space="preserve">estimated that 85% of vegetated tidal wetlands have been lost from estuaries along the contiguous U.S. </w:t>
      </w:r>
      <w:r w:rsidR="0E126B5D" w:rsidRPr="201FC456">
        <w:t>Pacific Coast</w:t>
      </w:r>
      <w:r w:rsidR="636B6E48" w:rsidRPr="201FC456">
        <w:t>,</w:t>
      </w:r>
      <w:r w:rsidR="45ED64E9" w:rsidRPr="201FC456">
        <w:t xml:space="preserve"> with the greatest losses occurring in major river deltas. </w:t>
      </w:r>
      <w:r w:rsidR="7874D7F2" w:rsidRPr="201FC456">
        <w:t>The Fraser River</w:t>
      </w:r>
      <w:r w:rsidR="571DD972" w:rsidRPr="201FC456">
        <w:t xml:space="preserve"> delta</w:t>
      </w:r>
      <w:r w:rsidR="7874D7F2" w:rsidRPr="201FC456">
        <w:t xml:space="preserve">, </w:t>
      </w:r>
      <w:r w:rsidR="5544795D" w:rsidRPr="201FC456">
        <w:t xml:space="preserve">the largest </w:t>
      </w:r>
      <w:r w:rsidR="724AD4A3" w:rsidRPr="201FC456">
        <w:t>estuary</w:t>
      </w:r>
      <w:r w:rsidR="5544795D" w:rsidRPr="201FC456">
        <w:t xml:space="preserve"> on Canada’s </w:t>
      </w:r>
      <w:r w:rsidR="3CE83CBC" w:rsidRPr="201FC456">
        <w:t>Pacific</w:t>
      </w:r>
      <w:r w:rsidR="5544795D" w:rsidRPr="201FC456">
        <w:t xml:space="preserve"> </w:t>
      </w:r>
      <w:r w:rsidR="67BB4626" w:rsidRPr="201FC456">
        <w:t>C</w:t>
      </w:r>
      <w:r w:rsidR="5544795D" w:rsidRPr="201FC456">
        <w:t>oast, has seen similar</w:t>
      </w:r>
      <w:r w:rsidR="7B104E65" w:rsidRPr="201FC456">
        <w:t xml:space="preserve"> wetland</w:t>
      </w:r>
      <w:r w:rsidR="5544795D" w:rsidRPr="201FC456">
        <w:t xml:space="preserve"> losses</w:t>
      </w:r>
      <w:r w:rsidR="49C4129E" w:rsidRPr="201FC456">
        <w:t>,</w:t>
      </w:r>
      <w:r w:rsidR="5544795D" w:rsidRPr="201FC456">
        <w:t xml:space="preserve"> estimated between </w:t>
      </w:r>
      <w:r w:rsidR="1919A308" w:rsidRPr="201FC456">
        <w:t>70</w:t>
      </w:r>
      <w:r w:rsidR="00D048B3">
        <w:t>–</w:t>
      </w:r>
      <w:r w:rsidR="1919A308" w:rsidRPr="201FC456">
        <w:t xml:space="preserve">90% </w:t>
      </w:r>
      <w:r w:rsidR="6079A114" w:rsidRPr="201FC456">
        <w:t xml:space="preserve">since European settlement </w:t>
      </w:r>
      <w:r w:rsidR="00A35A92">
        <w:fldChar w:fldCharType="begin"/>
      </w:r>
      <w:r w:rsidR="00A35A92">
        <w:instrText xml:space="preserve"> ADDIN ZOTERO_ITEM CSL_CITATION {"citationID":"g6l7AEJK","properties":{"formattedCitation":"(Hoos &amp; Packman 1974; Boyle 1997)","plainCitation":"(Hoos &amp; Packman 1974; Boyle 1997)","noteIndex":0},"citationItems":[{"id":1742,"uris":["http://zotero.org/users/6112721/items/SYYT6XBM"],"uri":["http://zotero.org/users/6112721/items/SYYT6XBM"],"itemData":{"id":1742,"type":"report","event-place":"Ottawa","genre":"Report of the Estuary Working Group, Department of the Environment, Regional Board Pacific Region","publisher":"Environment Canada","publisher-place":"Ottawa","title":"The Fraser River Estuary: status of environmental knowledge to 1974","URL":"https://waves-vagues.dfo-mpo.gc.ca/Library/22723.pdf","author":[{"family":"Hoos","given":"L.M."},{"family":"Packman","given":"G.A."}],"accessed":{"date-parts":[["2021",10,19]]},"issued":{"date-parts":[["1974"]]}}},{"id":1481,"uris":["http://zotero.org/users/6112721/items/AJ7B72NW"],"uri":["http://zotero.org/users/6112721/items/AJ7B72NW"],"itemData":{"id":1481,"type":"article-journal","container-title":"Environmental Management","DOI":"10.1007/s002679900017","ISSN":"0364-152X, 1432-1009","issue":"2","journalAbbreviation":"Environmental Management","language":"en","page":"185-196","source":"DOI.org (Crossref)","title":"Changes in Land Cover and Subsequent Effects on Lower Fraser Basin Ecosystems from 1827 to 1990","volume":"21","author":[{"family":"Boyle","given":"C. A."}],"issued":{"date-parts":[["1997",3,1]]}}}],"schema":"https://github.com/citation-style-language/schema/raw/master/csl-citation.json"} </w:instrText>
      </w:r>
      <w:r w:rsidR="00A35A92">
        <w:fldChar w:fldCharType="separate"/>
      </w:r>
      <w:r w:rsidR="00A35A92">
        <w:rPr>
          <w:noProof/>
        </w:rPr>
        <w:t>(Hoos &amp; Packman 1974; Boyle 1997)</w:t>
      </w:r>
      <w:r w:rsidR="00A35A92">
        <w:fldChar w:fldCharType="end"/>
      </w:r>
      <w:r w:rsidR="1919A308" w:rsidRPr="201FC456">
        <w:t xml:space="preserve">. </w:t>
      </w:r>
      <w:r w:rsidR="7232720D" w:rsidRPr="201FC456">
        <w:t>Such losses</w:t>
      </w:r>
      <w:r w:rsidR="678D0AA5" w:rsidRPr="201FC456">
        <w:t xml:space="preserve"> a</w:t>
      </w:r>
      <w:r w:rsidR="3EAF45F7" w:rsidRPr="201FC456">
        <w:t>re</w:t>
      </w:r>
      <w:r w:rsidR="3B7ACEBA" w:rsidRPr="201FC456">
        <w:t xml:space="preserve"> </w:t>
      </w:r>
      <w:r w:rsidR="62ACA904" w:rsidRPr="201FC456">
        <w:t>detrimental to</w:t>
      </w:r>
      <w:r w:rsidR="135053D0" w:rsidRPr="201FC456">
        <w:t xml:space="preserve"> the host of </w:t>
      </w:r>
      <w:r w:rsidR="7D240117" w:rsidRPr="201FC456">
        <w:t>species</w:t>
      </w:r>
      <w:r w:rsidR="135053D0" w:rsidRPr="201FC456">
        <w:t xml:space="preserve"> that depend on </w:t>
      </w:r>
      <w:r w:rsidR="0E5D88F0" w:rsidRPr="201FC456">
        <w:t>these habitats</w:t>
      </w:r>
      <w:r w:rsidR="135053D0" w:rsidRPr="201FC456">
        <w:t>,</w:t>
      </w:r>
      <w:r w:rsidR="098159F5" w:rsidRPr="201FC456">
        <w:t xml:space="preserve"> including</w:t>
      </w:r>
      <w:r w:rsidR="35A6CC13" w:rsidRPr="201FC456">
        <w:t xml:space="preserve"> </w:t>
      </w:r>
      <w:r w:rsidR="135053D0" w:rsidRPr="201FC456">
        <w:t xml:space="preserve">declining Pacific </w:t>
      </w:r>
      <w:r w:rsidR="56500B64" w:rsidRPr="201FC456">
        <w:t>S</w:t>
      </w:r>
      <w:r w:rsidR="7232720D" w:rsidRPr="201FC456">
        <w:t>almon</w:t>
      </w:r>
      <w:r w:rsidR="0D942F74" w:rsidRPr="201FC456">
        <w:t xml:space="preserve"> populations</w:t>
      </w:r>
      <w:r w:rsidR="6E029151" w:rsidRPr="201FC456">
        <w:t>, wh</w:t>
      </w:r>
      <w:r w:rsidR="757E7A10" w:rsidRPr="201FC456">
        <w:t>o</w:t>
      </w:r>
      <w:r w:rsidR="6C5D456C" w:rsidRPr="201FC456">
        <w:t xml:space="preserve"> utilize</w:t>
      </w:r>
      <w:r w:rsidR="757E7A10" w:rsidRPr="201FC456">
        <w:t xml:space="preserve"> </w:t>
      </w:r>
      <w:r w:rsidR="4FC14779" w:rsidRPr="201FC456">
        <w:t>tidal marshes as foraging and refuge habitat during juvenile life stages</w:t>
      </w:r>
      <w:r w:rsidR="30B92F07" w:rsidRPr="201FC456">
        <w:t xml:space="preserve"> </w:t>
      </w:r>
      <w:r w:rsidR="00A35A92">
        <w:fldChar w:fldCharType="begin"/>
      </w:r>
      <w:r w:rsidR="00A35A92">
        <w:instrText xml:space="preserve"> ADDIN ZOTERO_ITEM CSL_CITATION {"citationID":"ztjRBxoL","properties":{"formattedCitation":"(Magnusson &amp; Hilborn 2003; Bottom et al. 2005; Chalifour et al. 2019, 2021)","plainCitation":"(Magnusson &amp; Hilborn 2003; Bottom et al. 2005; Chalifour et al. 2019, 2021)","noteIndex":0},"citationItems":[{"id":1756,"uris":["http://zotero.org/users/6112721/items/T275XZTE"],"uri":["http://zotero.org/users/6112721/items/T275XZTE"],"itemData":{"id":1756,"type":"article-journal","abstract":"While it has long been known that Pacific salnlon use ~stuarine habitat~ it has proven nluch harder to establish that the loss of estuarine habitat results in reduced survival. We used coded-wire tagging of hatchery fish to estimate the survival fronl release until maturity and related this survival to several indicators of estuarine condition, We f o u n d a significant relationship between the survival o f c h i n o o k s a h n o n (Otworhynchus tshazvytschet)and the percentage of the estuary that is in pristine condition, but no significant relationship for coho salmon (Onoorhynehuskisuteh). This supports field observations that chinook salmon use estuarine habitat much more than coho salmon and confirms that the loss of estuarine habitat results in lower survival of chinook salmon.","container-title":"Estuaries","DOI":"10.1007/BF02803366","ISSN":"0160-8347","issue":"4","journalAbbreviation":"Estuaries","language":"en","page":"1094-1103","source":"DOI.org (Crossref)","title":"Estuarine influence on survival rates of coho (Oncorhynchus kisutch) and chinook salmon (Oncorhynchus tshawytscha) released from hatcheries on the U.S. Pacific coast","volume":"26","author":[{"family":"Magnusson","given":"A."},{"family":"Hilborn","given":"R."}],"issued":{"date-parts":[["2003",8]]}}},{"id":1754,"uris":["http://zotero.org/users/6112721/items/Z2EL4LQ9"],"uri":["http://zotero.org/users/6112721/items/Z2EL4LQ9"],"itemData":{"id":1754,"type":"report","genre":"NOAA Tech. Memo","number":"NMFS-NWFSC-68","page":"246","publisher":"U.S. Dept. Commer.","title":"Salmon at river's end: the role of the estuary in the decline and recovery of Columbia River salmon","URL":"https://pdxscholar.library.pdx.edu/cgi/viewcontent.cgi?article=1023&amp;context=cengin_fac","author":[{"family":"Bottom","given":"D.L."},{"family":"Simenstad","given":"C.A."},{"family":"Burke","given":"J."},{"family":"Baptista","given":"A.M."},{"family":"Jay","given":"D.A."}],"accessed":{"date-parts":[["2021",10,20]]},"issued":{"date-parts":[["2005"]]}}},{"id":593,"uris":["http://zotero.org/users/6112721/items/CUJMX89B"],"uri":["http://zotero.org/users/6112721/items/CUJMX89B"],"itemData":{"id":593,"type":"article-journal","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These differences, coupled with our finding that at least one unique fish species inhabited each habitat (eelgrass = 15, marsh = 8, sand flat = 1), demonstrate species-specific habitat use and underscore the importance of connected seascapes for biodiversity conservation.","container-title":"Marine Ecology Progress Series","DOI":"10.3354/meps13064","ISSN":"0171-8630, 1616-1599","journalAbbreviation":"Mar. Ecol. Prog. Ser.","language":"en","page":"145-162","source":"DOI.org (Crossref)","title":"Habitat use by juvenile salmon, other migratory fish, and resident fish species underscores the importance of estuarine habitat mosaics","volume":"625","author":[{"family":"Chalifour","given":"L."},{"family":"Scott","given":"D.C."},{"family":"MacDuffee","given":"M."},{"family":"Iacarella","given":"J.C."},{"family":"Martin","given":"T.G."},{"family":"Baum","given":"J.K."}],"issued":{"date-parts":[["2019",8,29]]}}},{"id":1760,"uris":["http://zotero.org/users/6112721/items/X3TVYWRG"],"uri":["http://zotero.org/users/6112721/items/X3TVYWRG"],"itemData":{"id":1760,"type":"article-journal","abstract":"Estuaries represent a transition zone for salmon migrating from fresh water to marine waters, yet their contribution to juvenile growth is poorly quantiﬁed. Here, we use genetic stock identiﬁcation and otolith analyses to quantify estuarine habitat use by Chinook salmon (Oncorhynchus tshawytscha) — the Paciﬁc salmon species considered most reliant on this habitat — in Canada’s most productive salmon river, the Fraser River. Two years of sampling revealed subyearling migrant (ocean-type) Chinook from the Harrison River to be the estuary’s dominant salmon population throughout the emigration period. These Chinook salmon were caught predominantly in the estuary’s brackish marshes but shifted to more saline habitats as they grew. Otolith analyses indicated that these Chinook salmon have wide-ranging entry timing (from February to May) and longer estuarine residency (weeks to months, mean 41.8 days) than estimated by prior studies, but similar daily growth rates (mean 6 SD: 0.57 6 0.13 mm) across entry dates and residency periods, implying sufﬁcient foraging opportunities throughout the emigration period and habitats. Together, these results suggest that estuarine habitat is more important for early marine growth of subyearling migrant Chinook salmon than previously recognized.","container-title":"Canadian Journal of Fisheries and Aquatic Sciences","DOI":"10.1139/cjfas-2020-0247","ISSN":"0706-652X, 1205-7533","issue":"5","journalAbbreviation":"Can. J. Fish. Aquat. Sci.","language":"en","page":"539-550","source":"DOI.org (Crossref)","title":"Chinook salmon exhibit long-term rearing and early marine growth in the Fraser River, British Columbia, a large urban estuary","volume":"78","author":[{"family":"Chalifour","given":"Lia"},{"family":"Scott","given":"D.C."},{"family":"MacDuffee","given":"M."},{"family":"Stark","given":"S."},{"family":"Dower","given":"J.F."},{"family":"Beacham","given":"T.D."},{"family":"Martin","given":"T.G."},{"family":"Baum","given":"J.K."}],"issued":{"date-parts":[["2021",5]]}}}],"schema":"https://github.com/citation-style-language/schema/raw/master/csl-citation.json"} </w:instrText>
      </w:r>
      <w:r w:rsidR="00A35A92">
        <w:fldChar w:fldCharType="separate"/>
      </w:r>
      <w:r w:rsidR="00A35A92">
        <w:rPr>
          <w:noProof/>
        </w:rPr>
        <w:t>(Magnusson &amp; Hilborn 2003; Bottom et al. 2005; Chalifour et al. 2019, 2021)</w:t>
      </w:r>
      <w:r w:rsidR="00A35A92">
        <w:fldChar w:fldCharType="end"/>
      </w:r>
      <w:r w:rsidR="5873B35C" w:rsidRPr="201FC456">
        <w:t xml:space="preserve">. </w:t>
      </w:r>
      <w:r w:rsidR="21B87841" w:rsidRPr="201FC456">
        <w:t xml:space="preserve">The </w:t>
      </w:r>
      <w:r w:rsidR="1D6F76B0" w:rsidRPr="201FC456">
        <w:t xml:space="preserve">north-south </w:t>
      </w:r>
      <w:r w:rsidR="21B87841" w:rsidRPr="201FC456">
        <w:t>network of estuaries along the west coast also provide</w:t>
      </w:r>
      <w:r w:rsidR="758F7CC6" w:rsidRPr="201FC456">
        <w:t>s</w:t>
      </w:r>
      <w:r w:rsidR="6CB46EFD" w:rsidRPr="201FC456">
        <w:t xml:space="preserve"> critical stopover points for migratory bird species travelling along the Pacific Flyway</w:t>
      </w:r>
      <w:r w:rsidR="6207A7D8" w:rsidRPr="201FC456">
        <w:t xml:space="preserve">, </w:t>
      </w:r>
      <w:r w:rsidR="6DCC8602" w:rsidRPr="201FC456">
        <w:t>and</w:t>
      </w:r>
      <w:r w:rsidR="24DB4E11" w:rsidRPr="201FC456">
        <w:t xml:space="preserve"> </w:t>
      </w:r>
      <w:r w:rsidR="13617ED9" w:rsidRPr="201FC456">
        <w:t>productive f</w:t>
      </w:r>
      <w:r w:rsidR="6DCC8602" w:rsidRPr="201FC456">
        <w:t>orag</w:t>
      </w:r>
      <w:r w:rsidR="1C6CB812" w:rsidRPr="201FC456">
        <w:t>ing</w:t>
      </w:r>
      <w:r w:rsidR="6DCC8602" w:rsidRPr="201FC456">
        <w:t>, rest</w:t>
      </w:r>
      <w:r w:rsidR="09E078B9" w:rsidRPr="201FC456">
        <w:t>ing</w:t>
      </w:r>
      <w:r w:rsidR="6DCC8602" w:rsidRPr="201FC456">
        <w:t>, and roost</w:t>
      </w:r>
      <w:r w:rsidR="6ADD3E1C" w:rsidRPr="201FC456">
        <w:t xml:space="preserve">ing habitat </w:t>
      </w:r>
      <w:r w:rsidR="1917B584" w:rsidRPr="201FC456">
        <w:t xml:space="preserve">for </w:t>
      </w:r>
      <w:r w:rsidR="00DD3246">
        <w:t xml:space="preserve">migratory and resident </w:t>
      </w:r>
      <w:r w:rsidR="1917B584" w:rsidRPr="201FC456">
        <w:t>waterfowl</w:t>
      </w:r>
      <w:r w:rsidR="77EAA6A6" w:rsidRPr="201FC456">
        <w:t xml:space="preserve">, shorebirds, </w:t>
      </w:r>
      <w:r w:rsidR="429553B9" w:rsidRPr="201FC456">
        <w:t xml:space="preserve">songbirds, </w:t>
      </w:r>
      <w:r w:rsidR="77EAA6A6" w:rsidRPr="201FC456">
        <w:t>and gulls</w:t>
      </w:r>
      <w:r w:rsidR="00A35A92">
        <w:t xml:space="preserve"> </w:t>
      </w:r>
      <w:commentRangeStart w:id="6"/>
      <w:commentRangeStart w:id="7"/>
      <w:r w:rsidR="00A35A92">
        <w:fldChar w:fldCharType="begin"/>
      </w:r>
      <w:r w:rsidR="00A35A92">
        <w:instrText xml:space="preserve"> ADDIN ZOTERO_ITEM CSL_CITATION {"citationID":"ks7qMnsC","properties":{"formattedCitation":"(Butler &amp; Campbell 1987; Sutherland et al. 2013)","plainCitation":"(Butler &amp; Campbell 1987; Sutherland et al. 2013)","noteIndex":0},"citationItems":[{"id":1762,"uris":["http://zotero.org/users/6112721/items/VZEECUAZ"],"uri":["http://zotero.org/users/6112721/items/VZEECUAZ"],"itemData":{"id":1762,"type":"article-journal","container-title":"Occasional Paper","DOI":"10.2307/3535850","ISSN":"00273716","language":"en","page":"1-73","source":"DOI.org (Crossref)","title":"The Birds of the Fraser River Delta: Populations, Ecology and International Significance","title-short":"The Birds of the Fraser River Delta","volume":"65","author":[{"family":"Butler","given":"R.W."},{"family":"Campbell","given":"R.W."}],"issued":{"date-parts":[["1987"]]}}},{"id":1740,"uris":["http://zotero.org/users/6112721/items/TY34EM2T"],"uri":["http://zotero.org/users/6112721/items/TY34EM2T"],"itemData":{"id":1740,"type":"article-journal","abstract":"Roberts Bank, part of the Fraser River delta system on Canada’s Paciﬁc coast, is a dynamic estuarine environment supporting important ﬁsheries as well as internationally signiﬁcant populations of migratory shorebirds. The 8000 ha bank environment comprises a complex of riparian boundaries, intertidal marshes, mud and sand ﬂats, eelgrass meadows, macroalgae and bioﬁlms. Anthropogenic developments (a ferry causeway in 1961 and a port causeway in 1969) have been responsible for changes in tidal ﬂow patterns, tidal elevation, sediment transport and the net expansion of eelgrass beds. The goals of the present study were to (1) directly compare geotechnical properties spanning each side of the coalport causeway, and (2) enhance our understanding of the intercauseway ecosystem under a high-resolution sampling design. Sediment properties (grain size, porosity, organic content, and chlorophyll) and biological communities (eelgrass, macrofauna (0.5–1.0 mm) and meiofauna (0.063–0.5 mm)) were surveyed in 1997 at three stations outside the intercauseway area and three lateral transects spanning the intercauseway tidal ﬂat at tidal heights representing three different habitats: bioﬁlm, Zostera japonica, and Zostera marina. A ﬁne-silt organic-rich porous deposit was observed on the shoreward north side of the coalport causeway relative to the south counterpart, suggesting that consolidation and erosion processes could likely not keep pace with the deposition of Fraser River silt. High chlorophyll levels were found in the protected shoreward northern border of the ferry causeway where ﬁne sands dominate and higher water transparency exists, owing to the redirection of the silt-laden river plume by the coalport causeway. Principle Components Analysis revealed a positive relationship between these porous, organic-rich sediments and cumacean abundance in all regions where eelgrass was absent, including the north side of the coalport causeway. Further, a positive relationship was found between bioﬁlm components (chlorophyll and silt), polydora, and harpacticoid copepod abundance, which, together with cumaceans, are food for Western Sandpipers, Calidris mauri. Finally, 52% of the intercauseway variation was explained by direct correlations between eelgrass attributes and fauna consisting of bivalves, caprellids, and harpacticoid copepods (root biomass, leaf area index), the latter being prey for juvenile salmon which depend on eelgrass beds as rearing habitat. These habitats are vulnerable to changes in tidal ﬂow patterns, tidal elevation, sediment transport, and water clarity that could be caused by future port development and/or sea level rise in response to climate change.","container-title":"Progress in Oceanography","DOI":"10.1016/j.pocean.2013.05.018","ISSN":"00796611","journalAbbreviation":"Progress in Oceanography","language":"en","page":"171-180","source":"DOI.org (Crossref)","title":"Roberts Bank: Ecological crucible of the Fraser River estuary","title-short":"Roberts Bank","volume":"115","author":[{"family":"Sutherland","given":"Terri F."},{"family":"Elner","given":"Robert W."},{"family":"O’Neill","given":"Jennifer D."}],"issued":{"date-parts":[["2013",8]]}}}],"schema":"https://github.com/citation-style-language/schema/raw/master/csl-citation.json"} </w:instrText>
      </w:r>
      <w:r w:rsidR="00A35A92">
        <w:fldChar w:fldCharType="separate"/>
      </w:r>
      <w:r w:rsidR="00A35A92">
        <w:rPr>
          <w:noProof/>
        </w:rPr>
        <w:t>(Butler &amp; Campbell 1987; Sutherland et al. 2013)</w:t>
      </w:r>
      <w:r w:rsidR="00A35A92">
        <w:fldChar w:fldCharType="end"/>
      </w:r>
      <w:commentRangeEnd w:id="6"/>
      <w:r w:rsidR="00E82C9F">
        <w:rPr>
          <w:rStyle w:val="CommentReference"/>
        </w:rPr>
        <w:commentReference w:id="6"/>
      </w:r>
      <w:commentRangeEnd w:id="7"/>
      <w:r w:rsidR="00024A90">
        <w:rPr>
          <w:rStyle w:val="CommentReference"/>
        </w:rPr>
        <w:commentReference w:id="7"/>
      </w:r>
      <w:r w:rsidR="77EAA6A6" w:rsidRPr="201FC456">
        <w:t>.</w:t>
      </w:r>
    </w:p>
    <w:p w14:paraId="21466ADA" w14:textId="3ACB1E84" w:rsidR="46F3B442" w:rsidRDefault="46F3B442" w:rsidP="004C769A"/>
    <w:p w14:paraId="4E5FFBF3" w14:textId="1691E325" w:rsidR="5497B397" w:rsidRDefault="67DAF065" w:rsidP="004C769A">
      <w:r w:rsidRPr="46F3B442">
        <w:t>As awareness around the</w:t>
      </w:r>
      <w:r w:rsidR="69CA939B" w:rsidRPr="46F3B442">
        <w:t xml:space="preserve"> </w:t>
      </w:r>
      <w:r w:rsidR="5E8236FB" w:rsidRPr="46F3B442">
        <w:t>impacts of</w:t>
      </w:r>
      <w:r w:rsidRPr="46F3B442">
        <w:t xml:space="preserve"> human activities </w:t>
      </w:r>
      <w:r w:rsidR="5D69AA73" w:rsidRPr="46F3B442">
        <w:t xml:space="preserve">in estuaries </w:t>
      </w:r>
      <w:r w:rsidRPr="46F3B442">
        <w:t>have increased,</w:t>
      </w:r>
      <w:r w:rsidR="59337F9A" w:rsidRPr="46F3B442">
        <w:t xml:space="preserve"> so to</w:t>
      </w:r>
      <w:r w:rsidR="00EE4271">
        <w:t>o</w:t>
      </w:r>
      <w:r w:rsidR="59337F9A" w:rsidRPr="46F3B442">
        <w:t xml:space="preserve"> </w:t>
      </w:r>
      <w:r w:rsidR="43D0C36B" w:rsidRPr="46F3B442">
        <w:t>have efforts</w:t>
      </w:r>
      <w:r w:rsidR="2E6EC304" w:rsidRPr="46F3B442">
        <w:t xml:space="preserve"> to </w:t>
      </w:r>
      <w:r w:rsidR="415A8380" w:rsidRPr="46F3B442">
        <w:t>counteract</w:t>
      </w:r>
      <w:r w:rsidR="2E6EC304" w:rsidRPr="46F3B442">
        <w:t xml:space="preserve"> </w:t>
      </w:r>
      <w:r w:rsidR="37CE3F51" w:rsidRPr="46F3B442">
        <w:t>the</w:t>
      </w:r>
      <w:r w:rsidR="0D23AD18" w:rsidRPr="46F3B442">
        <w:t>m</w:t>
      </w:r>
      <w:r w:rsidR="3D049A68" w:rsidRPr="46F3B442">
        <w:t>.</w:t>
      </w:r>
      <w:r w:rsidR="29E3F6B4" w:rsidRPr="46F3B442">
        <w:t xml:space="preserve"> </w:t>
      </w:r>
      <w:r w:rsidR="1994771E" w:rsidRPr="46F3B442">
        <w:t>In the F</w:t>
      </w:r>
      <w:r w:rsidR="2E3FA269" w:rsidRPr="46F3B442">
        <w:t xml:space="preserve">raser River </w:t>
      </w:r>
      <w:r w:rsidR="1994771E" w:rsidRPr="46F3B442">
        <w:t>Estuary</w:t>
      </w:r>
      <w:r w:rsidR="08A70BB3" w:rsidRPr="46F3B442">
        <w:t xml:space="preserve"> (FRE)</w:t>
      </w:r>
      <w:r w:rsidR="1994771E" w:rsidRPr="46F3B442">
        <w:t xml:space="preserve">, </w:t>
      </w:r>
      <w:r w:rsidR="7BFE584E" w:rsidRPr="46F3B442">
        <w:t xml:space="preserve">tidal </w:t>
      </w:r>
      <w:r w:rsidR="4E5F67E8" w:rsidRPr="46F3B442">
        <w:t>marsh creation projects began in the 1970s</w:t>
      </w:r>
      <w:r w:rsidR="69B8584D" w:rsidRPr="46F3B442">
        <w:t xml:space="preserve"> </w:t>
      </w:r>
      <w:r w:rsidR="4E5F67E8" w:rsidRPr="46F3B442">
        <w:t>but</w:t>
      </w:r>
      <w:r w:rsidR="3A8C5F6F" w:rsidRPr="46F3B442">
        <w:t xml:space="preserve"> </w:t>
      </w:r>
      <w:r w:rsidR="614E7306" w:rsidRPr="46F3B442">
        <w:t>escalated with the introduction of the</w:t>
      </w:r>
      <w:r w:rsidR="2A69EA37" w:rsidRPr="46F3B442">
        <w:t xml:space="preserve"> </w:t>
      </w:r>
      <w:r w:rsidR="6EF2CDC5" w:rsidRPr="46F3B442">
        <w:t xml:space="preserve">1986 </w:t>
      </w:r>
      <w:r w:rsidR="2A69EA37" w:rsidRPr="3A5D7FCA">
        <w:rPr>
          <w:i/>
          <w:iCs/>
        </w:rPr>
        <w:t>Policy for the Management of Fish Habitat</w:t>
      </w:r>
      <w:r w:rsidR="100469F0" w:rsidRPr="46F3B442">
        <w:t xml:space="preserve">, </w:t>
      </w:r>
      <w:r w:rsidR="5555CCEE" w:rsidRPr="46F3B442">
        <w:t>which contained guidelines for achieving no net loss</w:t>
      </w:r>
      <w:r w:rsidR="5A786CAB" w:rsidRPr="46F3B442">
        <w:t xml:space="preserve"> (NNL)</w:t>
      </w:r>
      <w:r w:rsidR="5555CCEE" w:rsidRPr="46F3B442">
        <w:t xml:space="preserve"> of the productive </w:t>
      </w:r>
      <w:r w:rsidR="4BB43942" w:rsidRPr="46F3B442">
        <w:t>capacity</w:t>
      </w:r>
      <w:r w:rsidR="5555CCEE" w:rsidRPr="46F3B442">
        <w:t xml:space="preserve"> of </w:t>
      </w:r>
      <w:r w:rsidR="50E8C6B8" w:rsidRPr="46F3B442">
        <w:t>fish habitats in Canada</w:t>
      </w:r>
      <w:r w:rsidR="02F9DDE2" w:rsidRPr="3A5D7FCA">
        <w:t xml:space="preserve"> </w:t>
      </w:r>
      <w:r w:rsidR="00A35A92">
        <w:fldChar w:fldCharType="begin"/>
      </w:r>
      <w:r w:rsidR="000F1124">
        <w:instrText xml:space="preserve"> ADDIN ZOTERO_ITEM CSL_CITATION {"citationID":"KGCP7ap7","properties":{"formattedCitation":"(Department of Fisheries and Oceans 1986; Adams &amp; Williams 2004; Bradford et al. 2017)","plainCitation":"(Department of Fisheries and Oceans 1986; Adams &amp; Williams 2004; Bradford et al. 2017)","dontUpdate":true,"noteIndex":0},"citationItems":[{"id":1764,"uris":["http://zotero.org/users/6112721/items/S9NZKGQA"],"uri":["http://zotero.org/users/6112721/items/S9NZKGQA"],"itemData":{"id":1764,"type":"report","event-place":"Ottawa, Ontario","language":"en","page":"1-32","publisher":"Communications Directorate","publisher-place":"Ottawa, Ontario","title":"Policy for the management of fish habitat","author":[{"family":"Department of Fisheries and Oceans","given":""}],"issued":{"date-parts":[["1986"]]}}},{"id":886,"uris":["http://zotero.org/users/6112721/items/KKDSKZWG"],"uri":["http://zotero.org/users/6112721/items/KKDSKZWG"],"itemData":{"id":886,"type":"chapter","abstract":"Tidal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A35A92">
        <w:fldChar w:fldCharType="separate"/>
      </w:r>
      <w:r w:rsidR="00A35A92">
        <w:rPr>
          <w:noProof/>
        </w:rPr>
        <w:t>(DFO 1986; Adams &amp; Williams 2004; Bradford et al. 2017)</w:t>
      </w:r>
      <w:r w:rsidR="00A35A92">
        <w:fldChar w:fldCharType="end"/>
      </w:r>
      <w:r w:rsidR="50E8C6B8" w:rsidRPr="46F3B442">
        <w:t xml:space="preserve">. </w:t>
      </w:r>
      <w:r w:rsidR="2BE932F4" w:rsidRPr="46F3B442">
        <w:t xml:space="preserve">According to the Policy guidelines, unavoidable </w:t>
      </w:r>
      <w:r w:rsidR="3BC9D61E" w:rsidRPr="46F3B442">
        <w:t xml:space="preserve">fish </w:t>
      </w:r>
      <w:r w:rsidR="2BE932F4" w:rsidRPr="46F3B442">
        <w:t>habitat losses</w:t>
      </w:r>
      <w:r w:rsidR="5497B397" w:rsidRPr="00FB0A19">
        <w:rPr>
          <w:rStyle w:val="FootnoteReference"/>
        </w:rPr>
        <w:footnoteReference w:id="2"/>
      </w:r>
      <w:r w:rsidR="2BE932F4" w:rsidRPr="46F3B442">
        <w:t xml:space="preserve"> would henceforth be balanced by habitat replacement</w:t>
      </w:r>
      <w:r w:rsidR="2B5FDC43" w:rsidRPr="46F3B442">
        <w:t xml:space="preserve"> on a project-by-project basis.</w:t>
      </w:r>
      <w:r w:rsidR="3FA9B076" w:rsidRPr="46F3B442">
        <w:t xml:space="preserve"> </w:t>
      </w:r>
      <w:r w:rsidR="76C56D95" w:rsidRPr="46F3B442">
        <w:t xml:space="preserve">The primary means of offsetting these losses and achieving NNL was </w:t>
      </w:r>
      <w:r w:rsidR="6D9FF1AC" w:rsidRPr="46F3B442">
        <w:t xml:space="preserve">habitat </w:t>
      </w:r>
      <w:r w:rsidR="76C56D95" w:rsidRPr="46F3B442">
        <w:t xml:space="preserve">compensation, which depended on the creation </w:t>
      </w:r>
      <w:r w:rsidR="4E395FEA" w:rsidRPr="46F3B442">
        <w:t>of marsh</w:t>
      </w:r>
      <w:r w:rsidR="76C56D95" w:rsidRPr="46F3B442">
        <w:t xml:space="preserve"> habitats</w:t>
      </w:r>
      <w:r w:rsidR="509C19FB" w:rsidRPr="46F3B442">
        <w:t xml:space="preserve"> to offset unavoidable losses</w:t>
      </w:r>
      <w:r w:rsidR="16759C65" w:rsidRPr="46F3B442">
        <w:t xml:space="preserve">. </w:t>
      </w:r>
      <w:r w:rsidR="290A4E7F" w:rsidRPr="46F3B442">
        <w:t>M</w:t>
      </w:r>
      <w:r w:rsidR="32AAA0DA" w:rsidRPr="46F3B442">
        <w:t xml:space="preserve">arsh creation </w:t>
      </w:r>
      <w:r w:rsidR="4370848F" w:rsidRPr="46F3B442">
        <w:t>p</w:t>
      </w:r>
      <w:r w:rsidR="53843227" w:rsidRPr="46F3B442">
        <w:t xml:space="preserve">rojects continue to be proposed and approved </w:t>
      </w:r>
      <w:r w:rsidR="38DE3520" w:rsidRPr="46F3B442">
        <w:t xml:space="preserve">in the FRE </w:t>
      </w:r>
      <w:r w:rsidR="53843227" w:rsidRPr="46F3B442">
        <w:t>under</w:t>
      </w:r>
      <w:r w:rsidR="4F6812BF" w:rsidRPr="46F3B442">
        <w:t xml:space="preserve"> the</w:t>
      </w:r>
      <w:r w:rsidR="53843227" w:rsidRPr="46F3B442">
        <w:t xml:space="preserve"> current</w:t>
      </w:r>
      <w:r w:rsidR="6BC28047" w:rsidRPr="46F3B442">
        <w:t xml:space="preserve"> </w:t>
      </w:r>
      <w:r w:rsidR="53843227" w:rsidRPr="3A5D7FCA">
        <w:rPr>
          <w:i/>
          <w:iCs/>
        </w:rPr>
        <w:t xml:space="preserve">Fisheries </w:t>
      </w:r>
      <w:r w:rsidR="2474119E" w:rsidRPr="3A5D7FCA">
        <w:rPr>
          <w:i/>
          <w:iCs/>
        </w:rPr>
        <w:t xml:space="preserve">Act </w:t>
      </w:r>
      <w:r w:rsidR="610B92A8" w:rsidRPr="3A5D7FCA">
        <w:t>revisions</w:t>
      </w:r>
      <w:r w:rsidR="2A724D44" w:rsidRPr="3A5D7FCA">
        <w:t xml:space="preserve"> </w:t>
      </w:r>
      <w:r w:rsidR="6F8F6329" w:rsidRPr="3A5D7FCA">
        <w:t>a</w:t>
      </w:r>
      <w:r w:rsidR="213D5554" w:rsidRPr="3A5D7FCA">
        <w:t>nd</w:t>
      </w:r>
      <w:r w:rsidR="6F8F6329" w:rsidRPr="3A5D7FCA">
        <w:t xml:space="preserve"> Fish Habitat Protection Policy Statement (2019)</w:t>
      </w:r>
      <w:r w:rsidR="00F34E13">
        <w:t>, but differ in no longer adhering to past NNL</w:t>
      </w:r>
      <w:r w:rsidR="0028433C">
        <w:t xml:space="preserve"> guidelines</w:t>
      </w:r>
      <w:r w:rsidR="00F34E13">
        <w:t xml:space="preserve">, and </w:t>
      </w:r>
      <w:r w:rsidR="0028433C">
        <w:t xml:space="preserve">the term “compensation” has been replaced by </w:t>
      </w:r>
      <w:r w:rsidR="2E82E334" w:rsidRPr="46F3B442">
        <w:t>“offsetting”</w:t>
      </w:r>
      <w:r w:rsidR="002916C0">
        <w:t xml:space="preserve"> </w:t>
      </w:r>
      <w:r w:rsidR="00895739">
        <w:fldChar w:fldCharType="begin"/>
      </w:r>
      <w:r w:rsidR="000F1124">
        <w:instrText xml:space="preserve"> ADDIN ZOTERO_ITEM CSL_CITATION {"citationID":"S49vIaCP","properties":{"formattedCitation":"(Bradford et al. 2017; Fisheries and Oceans Canada 2019)","plainCitation":"(Bradford et al. 2017; Fisheries and Oceans Canada 2019)","dontUpdate":true,"noteIndex":0},"citationItems":[{"id":1713,"uris":["http://zotero.org/users/6112721/items/SKRU7ISB"],"uri":["http://zotero.org/users/6112721/items/SKRU7ISB"],"itemData":{"id":1713,"type":"report","collection-title":"DFO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id":1774,"uris":["http://zotero.org/users/6112721/items/2RMWAQZW"],"uri":["http://zotero.org/users/6112721/items/2RMWAQZW"],"itemData":{"id":1774,"type":"report","event-place":"Ottawa","language":"en","page":"37","publisher-place":"Ottawa","source":"Zotero","title":"Fish and Fish Habitat Protection Policy Statement","author":[{"family":"Fisheries and Oceans Canada","given":""}],"issued":{"date-parts":[["2019"]]}}}],"schema":"https://github.com/citation-style-language/schema/raw/master/csl-citation.json"} </w:instrText>
      </w:r>
      <w:r w:rsidR="00895739">
        <w:fldChar w:fldCharType="separate"/>
      </w:r>
      <w:r w:rsidR="00895739">
        <w:rPr>
          <w:noProof/>
        </w:rPr>
        <w:t>(Bradford et al. 2017; DFO 2019)</w:t>
      </w:r>
      <w:r w:rsidR="00895739">
        <w:fldChar w:fldCharType="end"/>
      </w:r>
      <w:r w:rsidR="00895739">
        <w:t xml:space="preserve">. </w:t>
      </w:r>
      <w:r w:rsidR="5A4F6BF6" w:rsidRPr="46F3B442">
        <w:t xml:space="preserve">In this regulatory context over </w:t>
      </w:r>
      <w:r w:rsidR="78E8229F" w:rsidRPr="46F3B442">
        <w:t xml:space="preserve">100 </w:t>
      </w:r>
      <w:r w:rsidR="59C629AB" w:rsidRPr="46F3B442">
        <w:t xml:space="preserve">compensatory or </w:t>
      </w:r>
      <w:r w:rsidR="092C6A0D" w:rsidRPr="46F3B442">
        <w:t xml:space="preserve">offset </w:t>
      </w:r>
      <w:r w:rsidR="02F13DC8" w:rsidRPr="46F3B442">
        <w:t xml:space="preserve">projects were completed </w:t>
      </w:r>
      <w:r w:rsidR="78E8229F" w:rsidRPr="46F3B442">
        <w:t xml:space="preserve">in the </w:t>
      </w:r>
      <w:r w:rsidR="0D7F4658" w:rsidRPr="46F3B442">
        <w:t>FRE</w:t>
      </w:r>
      <w:r w:rsidR="78E8229F" w:rsidRPr="46F3B442">
        <w:t xml:space="preserve"> from </w:t>
      </w:r>
      <w:r w:rsidR="72E7FCB2" w:rsidRPr="46F3B442">
        <w:t>the 19</w:t>
      </w:r>
      <w:r w:rsidR="2B74E522" w:rsidRPr="46F3B442">
        <w:t>8</w:t>
      </w:r>
      <w:r w:rsidR="72E7FCB2" w:rsidRPr="46F3B442">
        <w:t>0s</w:t>
      </w:r>
      <w:r w:rsidR="78E8229F" w:rsidRPr="46F3B442">
        <w:t xml:space="preserve"> to present</w:t>
      </w:r>
      <w:r w:rsidR="1571508C" w:rsidRPr="46F3B442">
        <w:t>, representing nearly all</w:t>
      </w:r>
      <w:r w:rsidR="7C046932" w:rsidRPr="46F3B442">
        <w:t xml:space="preserve"> attempts at </w:t>
      </w:r>
      <w:r w:rsidR="002916C0">
        <w:t xml:space="preserve">tidal </w:t>
      </w:r>
      <w:r w:rsidR="61C3D0D4" w:rsidRPr="46F3B442">
        <w:t>marsh habitat creation</w:t>
      </w:r>
      <w:r w:rsidR="7D5AE9F1" w:rsidRPr="46F3B442">
        <w:t xml:space="preserve"> in the region</w:t>
      </w:r>
      <w:r w:rsidR="61C3D0D4" w:rsidRPr="46F3B442">
        <w:t xml:space="preserve"> to date. </w:t>
      </w:r>
    </w:p>
    <w:p w14:paraId="2D584496" w14:textId="770F209B" w:rsidR="46F3B442" w:rsidRDefault="46F3B442" w:rsidP="004C769A"/>
    <w:p w14:paraId="74D14EF9" w14:textId="71DF9044" w:rsidR="16810CA1" w:rsidRDefault="6C851917" w:rsidP="004C769A">
      <w:r w:rsidRPr="3A5D7FCA">
        <w:t xml:space="preserve">A </w:t>
      </w:r>
      <w:r w:rsidR="1A3E2F78" w:rsidRPr="3A5D7FCA">
        <w:t xml:space="preserve">small number of </w:t>
      </w:r>
      <w:r w:rsidR="6B6D2E49" w:rsidRPr="3A5D7FCA">
        <w:t xml:space="preserve">reports </w:t>
      </w:r>
      <w:r w:rsidR="1A3E2F78" w:rsidRPr="3A5D7FCA">
        <w:t xml:space="preserve">have </w:t>
      </w:r>
      <w:r w:rsidR="053D12FD" w:rsidRPr="3A5D7FCA">
        <w:t>document</w:t>
      </w:r>
      <w:r w:rsidR="7AE20F44" w:rsidRPr="3A5D7FCA">
        <w:t>ed</w:t>
      </w:r>
      <w:r w:rsidR="053D12FD" w:rsidRPr="3A5D7FCA">
        <w:t xml:space="preserve"> and</w:t>
      </w:r>
      <w:r w:rsidR="1A3E2F78" w:rsidRPr="3A5D7FCA">
        <w:t xml:space="preserve"> even evaluate</w:t>
      </w:r>
      <w:r w:rsidR="7F28101E" w:rsidRPr="3A5D7FCA">
        <w:t>d</w:t>
      </w:r>
      <w:r w:rsidR="1A3E2F78" w:rsidRPr="3A5D7FCA">
        <w:t xml:space="preserve"> </w:t>
      </w:r>
      <w:r w:rsidR="386B89D7" w:rsidRPr="3A5D7FCA">
        <w:t xml:space="preserve">the functioning of </w:t>
      </w:r>
      <w:r w:rsidR="1A3E2F78" w:rsidRPr="3A5D7FCA">
        <w:t>these</w:t>
      </w:r>
      <w:r w:rsidR="5305E3AD" w:rsidRPr="3A5D7FCA">
        <w:t xml:space="preserve"> </w:t>
      </w:r>
      <w:r w:rsidR="4358787E" w:rsidRPr="3A5D7FCA">
        <w:t xml:space="preserve">marsh creation </w:t>
      </w:r>
      <w:r w:rsidR="1A3E2F78" w:rsidRPr="3A5D7FCA">
        <w:t>projects</w:t>
      </w:r>
      <w:r w:rsidR="6009EE17" w:rsidRPr="3A5D7FCA">
        <w:t>, each suggesting that</w:t>
      </w:r>
      <w:r w:rsidR="2BE02F50" w:rsidRPr="3A5D7FCA">
        <w:t xml:space="preserve"> </w:t>
      </w:r>
      <w:r w:rsidR="6009EE17" w:rsidRPr="3A5D7FCA">
        <w:t xml:space="preserve">success </w:t>
      </w:r>
      <w:r w:rsidR="49FE456F" w:rsidRPr="3A5D7FCA">
        <w:t>was</w:t>
      </w:r>
      <w:r w:rsidR="6009EE17" w:rsidRPr="3A5D7FCA">
        <w:t xml:space="preserve"> not universal</w:t>
      </w:r>
      <w:r w:rsidR="46FF3EF4" w:rsidRPr="3A5D7FCA">
        <w:t xml:space="preserve">. </w:t>
      </w:r>
      <w:r w:rsidR="2F385B83" w:rsidRPr="3A5D7FCA">
        <w:t xml:space="preserve">Based on </w:t>
      </w:r>
      <w:r w:rsidR="7226A012" w:rsidRPr="3A5D7FCA">
        <w:t xml:space="preserve">created project </w:t>
      </w:r>
      <w:r w:rsidR="2F385B83" w:rsidRPr="3A5D7FCA">
        <w:t>area</w:t>
      </w:r>
      <w:r w:rsidR="6389F761" w:rsidRPr="3A5D7FCA">
        <w:t>,</w:t>
      </w:r>
      <w:r w:rsidR="2F385B83" w:rsidRPr="3A5D7FCA">
        <w:t xml:space="preserve"> </w:t>
      </w:r>
      <w:r w:rsidR="00895739">
        <w:fldChar w:fldCharType="begin"/>
      </w:r>
      <w:r w:rsidR="000F1124">
        <w:instrText xml:space="preserve"> ADDIN ZOTERO_ITEM CSL_CITATION {"citationID":"jALoJOf5","properties":{"formattedCitation":"(Kistritz 1995)","plainCitation":"(Kistritz 1995)","dontUpdate":true,"noteIndex":0},"citationItems":[{"id":1145,"uris":["http://zotero.org/users/6112721/items/HF5TGCW3"],"uri":["http://zotero.org/users/6112721/items/HF5TGCW3"],"itemData":{"id":1145,"type":"report","collection-title":"Fish. Aquat. Sci.","genre":"Can. Tech. Rept.","number":"2349","page":"70 p. plus Appendices (113 p.)","title":"Habitat Compensation, Restoration and Creation in the Fraser River Estuary: Are We Achieving a No-Net-Loss of Fish Habitat?","author":[{"family":"Kistritz","given":"R.U."}],"issued":{"date-parts":[["1995"]]}}}],"schema":"https://github.com/citation-style-language/schema/raw/master/csl-citation.json"} </w:instrText>
      </w:r>
      <w:r w:rsidR="00895739">
        <w:fldChar w:fldCharType="separate"/>
      </w:r>
      <w:r w:rsidR="00895739">
        <w:rPr>
          <w:noProof/>
        </w:rPr>
        <w:t>Kistritz (1995)</w:t>
      </w:r>
      <w:r w:rsidR="00895739">
        <w:fldChar w:fldCharType="end"/>
      </w:r>
      <w:r w:rsidR="2F385B83" w:rsidRPr="3A5D7FCA">
        <w:t xml:space="preserve"> </w:t>
      </w:r>
      <w:r w:rsidR="0B0DD3A7" w:rsidRPr="3A5D7FCA">
        <w:t>found</w:t>
      </w:r>
      <w:r w:rsidR="2F385B83" w:rsidRPr="3A5D7FCA">
        <w:t xml:space="preserve"> that a net gain of </w:t>
      </w:r>
      <w:r w:rsidR="31D8D9AE" w:rsidRPr="3A5D7FCA">
        <w:t xml:space="preserve">brackish </w:t>
      </w:r>
      <w:r w:rsidR="2F385B83" w:rsidRPr="3A5D7FCA">
        <w:t>marsh habitat occurred in the FRE</w:t>
      </w:r>
      <w:r w:rsidR="6FED6D18" w:rsidRPr="3A5D7FCA">
        <w:t xml:space="preserve"> between 1983</w:t>
      </w:r>
      <w:r w:rsidR="00393EDB">
        <w:t xml:space="preserve"> – </w:t>
      </w:r>
      <w:r w:rsidR="6FED6D18" w:rsidRPr="3A5D7FCA">
        <w:t>199</w:t>
      </w:r>
      <w:r w:rsidR="71199D25" w:rsidRPr="3A5D7FCA">
        <w:t>2</w:t>
      </w:r>
      <w:r w:rsidR="2F385B83" w:rsidRPr="3A5D7FCA">
        <w:t xml:space="preserve"> due to </w:t>
      </w:r>
      <w:r w:rsidR="63A76E51" w:rsidRPr="3A5D7FCA">
        <w:t>compensation</w:t>
      </w:r>
      <w:r w:rsidR="336D5587" w:rsidRPr="3A5D7FCA">
        <w:t xml:space="preserve"> activities</w:t>
      </w:r>
      <w:r w:rsidR="68FD1228" w:rsidRPr="3A5D7FCA">
        <w:t>;</w:t>
      </w:r>
      <w:r w:rsidR="3AC1D462" w:rsidRPr="3A5D7FCA">
        <w:t xml:space="preserve"> </w:t>
      </w:r>
      <w:r w:rsidR="214C1018" w:rsidRPr="3A5D7FCA">
        <w:t>however</w:t>
      </w:r>
      <w:r w:rsidR="110EB6CD" w:rsidRPr="3A5D7FCA">
        <w:t>,</w:t>
      </w:r>
      <w:r w:rsidR="214C1018" w:rsidRPr="3A5D7FCA">
        <w:t xml:space="preserve"> </w:t>
      </w:r>
      <w:r w:rsidR="0DDC3D07" w:rsidRPr="3A5D7FCA">
        <w:t>follow-up remediation was</w:t>
      </w:r>
      <w:r w:rsidR="0C9ABF1F" w:rsidRPr="3A5D7FCA">
        <w:t xml:space="preserve"> still</w:t>
      </w:r>
      <w:r w:rsidR="0DDC3D07" w:rsidRPr="3A5D7FCA">
        <w:t xml:space="preserve"> recommended at a number of </w:t>
      </w:r>
      <w:r w:rsidR="046CD35A" w:rsidRPr="3A5D7FCA">
        <w:t>failed sites</w:t>
      </w:r>
      <w:r w:rsidR="1D55487D" w:rsidRPr="3A5D7FCA">
        <w:t>.</w:t>
      </w:r>
      <w:r w:rsidR="0DDC3D07" w:rsidRPr="3A5D7FCA">
        <w:t xml:space="preserve"> </w:t>
      </w:r>
      <w:r w:rsidR="00895739">
        <w:fldChar w:fldCharType="begin"/>
      </w:r>
      <w:r w:rsidR="000F1124">
        <w:instrText xml:space="preserve"> ADDIN ZOTERO_ITEM CSL_CITATION {"citationID":"dWjRHFTj","properties":{"formattedCitation":"(Levings &amp; Nishimura [ed.] 1996)","plainCitation":"(Levings &amp; Nishimura [ed.] 1996)","dontUpdate":true,"noteIndex":0},"citationItems":[{"id":1052,"uris":["http://zotero.org/users/6112721/items/3TW5DFJK"],"uri":["http://zotero.org/users/6112721/items/3TW5DFJK"],"itemData":{"id":1052,"type":"report","collection-title":"Fisheries and Aquatic Sciences","genre":"Canadian Technical Report","language":"en","number":"2126","page":"143","source":"Zotero","title":"Created and restored sedge marshes in the lower Fraser River and estuary: An evaluation of their functioning as fish habitat","author":[{"family":"Levings","given":"C. D."},{"family":"Nishimura [ed.]","given":"D. J. H."}],"issued":{"date-parts":[["1996"]]}}}],"schema":"https://github.com/citation-style-language/schema/raw/master/csl-citation.json"} </w:instrText>
      </w:r>
      <w:r w:rsidR="00895739">
        <w:fldChar w:fldCharType="separate"/>
      </w:r>
      <w:r w:rsidR="00895739">
        <w:rPr>
          <w:noProof/>
        </w:rPr>
        <w:t>Levings and Nishimura (1996)</w:t>
      </w:r>
      <w:r w:rsidR="00895739">
        <w:fldChar w:fldCharType="end"/>
      </w:r>
      <w:r w:rsidR="63655696" w:rsidRPr="3A5D7FCA">
        <w:t xml:space="preserve"> compared the functioning of transplanted, natural (reference) and disrupted (unvegetated) marshes in the </w:t>
      </w:r>
      <w:r w:rsidR="00664C7B" w:rsidRPr="3A5D7FCA">
        <w:t>FRE and</w:t>
      </w:r>
      <w:r w:rsidR="73819D18" w:rsidRPr="3A5D7FCA">
        <w:t xml:space="preserve"> found that </w:t>
      </w:r>
      <w:r w:rsidR="2D8AA018" w:rsidRPr="3A5D7FCA">
        <w:t xml:space="preserve">the average </w:t>
      </w:r>
      <w:r w:rsidR="73819D18" w:rsidRPr="3A5D7FCA">
        <w:t>pe</w:t>
      </w:r>
      <w:r w:rsidR="72AF23CD" w:rsidRPr="3A5D7FCA">
        <w:t>r</w:t>
      </w:r>
      <w:r w:rsidR="73819D18" w:rsidRPr="3A5D7FCA">
        <w:t>cent cover of Lyngbye’s sedge</w:t>
      </w:r>
      <w:r w:rsidR="32C18508" w:rsidRPr="3A5D7FCA">
        <w:t xml:space="preserve"> (</w:t>
      </w:r>
      <w:r w:rsidR="32C18508" w:rsidRPr="3A5D7FCA">
        <w:rPr>
          <w:i/>
          <w:iCs/>
        </w:rPr>
        <w:t>Carex lyngbyei</w:t>
      </w:r>
      <w:r w:rsidR="32C18508" w:rsidRPr="3A5D7FCA">
        <w:t>)</w:t>
      </w:r>
      <w:r w:rsidR="11334A7A" w:rsidRPr="3A5D7FCA">
        <w:t xml:space="preserve"> in </w:t>
      </w:r>
      <w:r w:rsidR="0485C120" w:rsidRPr="3A5D7FCA">
        <w:t>created</w:t>
      </w:r>
      <w:r w:rsidR="11334A7A" w:rsidRPr="3A5D7FCA">
        <w:t xml:space="preserve"> </w:t>
      </w:r>
      <w:r w:rsidR="0B1B4B01" w:rsidRPr="3A5D7FCA">
        <w:t xml:space="preserve">tidal marshes </w:t>
      </w:r>
      <w:r w:rsidR="11334A7A" w:rsidRPr="3A5D7FCA">
        <w:t>sites</w:t>
      </w:r>
      <w:r w:rsidR="73819D18" w:rsidRPr="3A5D7FCA">
        <w:t xml:space="preserve"> was &lt; 50</w:t>
      </w:r>
      <w:r w:rsidR="361951DA" w:rsidRPr="3A5D7FCA">
        <w:t>% of that observed in reference sites</w:t>
      </w:r>
      <w:r w:rsidR="5B20BAB8" w:rsidRPr="3A5D7FCA">
        <w:t>,</w:t>
      </w:r>
      <w:r w:rsidR="2713B579" w:rsidRPr="3A5D7FCA">
        <w:t xml:space="preserve"> </w:t>
      </w:r>
      <w:r w:rsidR="2713B579" w:rsidRPr="3A5D7FCA">
        <w:lastRenderedPageBreak/>
        <w:t xml:space="preserve">while transplanted sites had </w:t>
      </w:r>
      <w:r w:rsidR="46521AC1" w:rsidRPr="3A5D7FCA">
        <w:t xml:space="preserve">overall </w:t>
      </w:r>
      <w:r w:rsidR="37EEB70D" w:rsidRPr="3A5D7FCA">
        <w:t>higher</w:t>
      </w:r>
      <w:r w:rsidR="2713B579" w:rsidRPr="3A5D7FCA">
        <w:t xml:space="preserve"> rush (</w:t>
      </w:r>
      <w:r w:rsidR="2713B579" w:rsidRPr="3A5D7FCA">
        <w:rPr>
          <w:i/>
          <w:iCs/>
        </w:rPr>
        <w:t>Juncus</w:t>
      </w:r>
      <w:r w:rsidR="2713B579" w:rsidRPr="3A5D7FCA">
        <w:t xml:space="preserve"> s</w:t>
      </w:r>
      <w:r w:rsidR="784F159A" w:rsidRPr="3A5D7FCA">
        <w:t>p</w:t>
      </w:r>
      <w:r w:rsidR="2713B579" w:rsidRPr="3A5D7FCA">
        <w:t xml:space="preserve">p.) cover. </w:t>
      </w:r>
      <w:r w:rsidR="56D5A13C" w:rsidRPr="3A5D7FCA">
        <w:t>I</w:t>
      </w:r>
      <w:r w:rsidR="5B20BAB8" w:rsidRPr="3A5D7FCA">
        <w:t xml:space="preserve">nvertebrate </w:t>
      </w:r>
      <w:r w:rsidR="17CBD7FC" w:rsidRPr="3A5D7FCA">
        <w:t>abundance</w:t>
      </w:r>
      <w:r w:rsidR="5B20BAB8" w:rsidRPr="3A5D7FCA">
        <w:t xml:space="preserve"> was </w:t>
      </w:r>
      <w:r w:rsidR="59E62DD8" w:rsidRPr="3A5D7FCA">
        <w:t xml:space="preserve">frequently </w:t>
      </w:r>
      <w:r w:rsidR="5B20BAB8" w:rsidRPr="3A5D7FCA">
        <w:t xml:space="preserve">higher in </w:t>
      </w:r>
      <w:r w:rsidR="0983E9F7" w:rsidRPr="3A5D7FCA">
        <w:t>created marshes</w:t>
      </w:r>
      <w:r w:rsidR="6313DA1E" w:rsidRPr="3A5D7FCA">
        <w:t xml:space="preserve"> than reference marshes</w:t>
      </w:r>
      <w:r w:rsidR="0162FBA3" w:rsidRPr="3A5D7FCA">
        <w:t xml:space="preserve">, and although no differences were found in chinook salmon </w:t>
      </w:r>
      <w:r w:rsidR="383DD8D6" w:rsidRPr="3A5D7FCA">
        <w:t>(</w:t>
      </w:r>
      <w:r w:rsidR="383DD8D6" w:rsidRPr="3A5D7FCA">
        <w:rPr>
          <w:i/>
          <w:iCs/>
        </w:rPr>
        <w:t xml:space="preserve">Oncorhynchus </w:t>
      </w:r>
      <w:proofErr w:type="spellStart"/>
      <w:r w:rsidR="383DD8D6" w:rsidRPr="3A5D7FCA">
        <w:rPr>
          <w:i/>
          <w:iCs/>
        </w:rPr>
        <w:t>tschawytscha</w:t>
      </w:r>
      <w:proofErr w:type="spellEnd"/>
      <w:r w:rsidR="383DD8D6" w:rsidRPr="3A5D7FCA">
        <w:t xml:space="preserve">) </w:t>
      </w:r>
      <w:r w:rsidR="0162FBA3" w:rsidRPr="3A5D7FCA">
        <w:t>and chum salmon</w:t>
      </w:r>
      <w:r w:rsidR="2AC0D3D7" w:rsidRPr="3A5D7FCA">
        <w:t xml:space="preserve"> (</w:t>
      </w:r>
      <w:r w:rsidR="2AC0D3D7" w:rsidRPr="3A5D7FCA">
        <w:rPr>
          <w:i/>
          <w:iCs/>
        </w:rPr>
        <w:t>O</w:t>
      </w:r>
      <w:r w:rsidR="4C64ED33" w:rsidRPr="3A5D7FCA">
        <w:rPr>
          <w:i/>
          <w:iCs/>
        </w:rPr>
        <w:t>.</w:t>
      </w:r>
      <w:r w:rsidR="2AC0D3D7" w:rsidRPr="3A5D7FCA">
        <w:rPr>
          <w:i/>
          <w:iCs/>
        </w:rPr>
        <w:t xml:space="preserve"> keta</w:t>
      </w:r>
      <w:r w:rsidR="2AC0D3D7" w:rsidRPr="3A5D7FCA">
        <w:t>)</w:t>
      </w:r>
      <w:r w:rsidR="0162FBA3" w:rsidRPr="3A5D7FCA">
        <w:t xml:space="preserve"> fry among sites, </w:t>
      </w:r>
      <w:r w:rsidR="08DDAAC6" w:rsidRPr="3A5D7FCA">
        <w:t>smolt catches were significantly different, with often higher catches at disrupted sites.</w:t>
      </w:r>
      <w:r w:rsidR="66D0D9F0" w:rsidRPr="3A5D7FCA">
        <w:t xml:space="preserve"> </w:t>
      </w:r>
      <w:r w:rsidR="02701C21" w:rsidRPr="3A5D7FCA">
        <w:t xml:space="preserve">Adams and Williams (2004) provided a more recent summary of these projects, </w:t>
      </w:r>
      <w:r w:rsidR="4A7B3E9A" w:rsidRPr="3A5D7FCA">
        <w:t>noting</w:t>
      </w:r>
      <w:r w:rsidR="5995FF2C" w:rsidRPr="3A5D7FCA">
        <w:t xml:space="preserve"> </w:t>
      </w:r>
      <w:r w:rsidR="02701C21" w:rsidRPr="3A5D7FCA">
        <w:t xml:space="preserve">that early marsh-creation </w:t>
      </w:r>
      <w:r w:rsidR="6E195951" w:rsidRPr="3A5D7FCA">
        <w:t xml:space="preserve">efforts </w:t>
      </w:r>
      <w:r w:rsidR="02701C21" w:rsidRPr="3A5D7FCA">
        <w:t xml:space="preserve">were more prone to </w:t>
      </w:r>
      <w:commentRangeStart w:id="8"/>
      <w:r w:rsidR="02701C21" w:rsidRPr="3A5D7FCA">
        <w:t>failure</w:t>
      </w:r>
      <w:commentRangeEnd w:id="8"/>
      <w:r w:rsidR="006E5CC4">
        <w:rPr>
          <w:rStyle w:val="CommentReference"/>
        </w:rPr>
        <w:commentReference w:id="8"/>
      </w:r>
      <w:r w:rsidR="2A8F4CD0" w:rsidRPr="3A5D7FCA">
        <w:t>, likely</w:t>
      </w:r>
      <w:r w:rsidR="466B248E" w:rsidRPr="3A5D7FCA">
        <w:t xml:space="preserve"> due to</w:t>
      </w:r>
      <w:r w:rsidR="00CE38AE">
        <w:t xml:space="preserve"> inappropriate species selection, and</w:t>
      </w:r>
      <w:r w:rsidR="466B248E" w:rsidRPr="3A5D7FCA">
        <w:t xml:space="preserve"> poor quality assurance during site preparation and planting</w:t>
      </w:r>
      <w:r w:rsidR="3EEBA524" w:rsidRPr="3A5D7FCA">
        <w:t>.</w:t>
      </w:r>
      <w:r w:rsidR="42B4A59A" w:rsidRPr="3A5D7FCA">
        <w:t xml:space="preserve"> </w:t>
      </w:r>
      <w:commentRangeStart w:id="9"/>
      <w:r w:rsidR="00895739">
        <w:fldChar w:fldCharType="begin"/>
      </w:r>
      <w:r w:rsidR="000F1124">
        <w:instrText xml:space="preserve"> ADDIN ZOTERO_ITEM CSL_CITATION {"citationID":"rwNCLzGS","properties":{"formattedCitation":"(Lievesley et al. 2016)","plainCitation":"(Lievesley et al. 2016)","dontUpdate":true,"noteIndex":0},"citationItems":[{"id":430,"uris":["http://zotero.org/users/6112721/items/6X2F3V6N"],"uri":["http://zotero.org/users/6112721/items/6X2F3V6N"],"itemData":{"id":430,"type":"report","language":"en","page":"63","source":"Zotero","title":"Assessing Habitat Compensation and Examining Limitations to Native Plant Establishment in the Lower Fraser River Estuary","author":[{"family":"Lievesley","given":"Megan"},{"family":"Stewart","given":"Daniel"},{"family":"Knight","given":"Rob"},{"family":"Mason","given":"Brad"}],"issued":{"date-parts":[["2016"]]}}}],"schema":"https://github.com/citation-style-language/schema/raw/master/csl-citation.json"} </w:instrText>
      </w:r>
      <w:r w:rsidR="00895739">
        <w:fldChar w:fldCharType="separate"/>
      </w:r>
      <w:r w:rsidR="00895739">
        <w:rPr>
          <w:noProof/>
        </w:rPr>
        <w:t>Lievesley et al. (2016)</w:t>
      </w:r>
      <w:r w:rsidR="00895739">
        <w:fldChar w:fldCharType="end"/>
      </w:r>
      <w:commentRangeEnd w:id="9"/>
      <w:r w:rsidR="003250EC">
        <w:rPr>
          <w:rStyle w:val="CommentReference"/>
        </w:rPr>
        <w:commentReference w:id="9"/>
      </w:r>
      <w:r w:rsidR="385E9237" w:rsidRPr="3A5D7FCA">
        <w:t xml:space="preserve"> </w:t>
      </w:r>
      <w:r w:rsidR="3758D0C8" w:rsidRPr="3A5D7FCA">
        <w:t>attempted to evaluate the success of a subset of these projects</w:t>
      </w:r>
      <w:r w:rsidR="008A1E3A">
        <w:t xml:space="preserve"> based on achieved ve</w:t>
      </w:r>
      <w:r w:rsidR="0037208A">
        <w:t>getated area and native plant dominance</w:t>
      </w:r>
      <w:r w:rsidR="3758D0C8" w:rsidRPr="3A5D7FCA">
        <w:t>,</w:t>
      </w:r>
      <w:r w:rsidR="0037208A">
        <w:t xml:space="preserve"> though these </w:t>
      </w:r>
      <w:r w:rsidR="00262B74">
        <w:t>are</w:t>
      </w:r>
      <w:r w:rsidR="0037208A">
        <w:t xml:space="preserve"> not necessarily </w:t>
      </w:r>
      <w:r w:rsidR="00686720">
        <w:t xml:space="preserve">the criteria by which these projects were judged </w:t>
      </w:r>
      <w:r w:rsidR="00CE11A3">
        <w:t>by regulators</w:t>
      </w:r>
      <w:r w:rsidR="00C32BA8">
        <w:t>. They</w:t>
      </w:r>
      <w:r w:rsidR="3758D0C8" w:rsidRPr="3A5D7FCA">
        <w:t xml:space="preserve"> f</w:t>
      </w:r>
      <w:r w:rsidR="00C32BA8">
        <w:t>ound</w:t>
      </w:r>
      <w:r w:rsidR="3758D0C8" w:rsidRPr="3A5D7FCA">
        <w:t xml:space="preserve"> that</w:t>
      </w:r>
      <w:r w:rsidR="6399E85D" w:rsidRPr="3A5D7FCA">
        <w:t xml:space="preserve"> </w:t>
      </w:r>
      <w:r w:rsidR="01ADBB6B" w:rsidRPr="3A5D7FCA">
        <w:t>of</w:t>
      </w:r>
      <w:r w:rsidR="7F777C44" w:rsidRPr="3A5D7FCA">
        <w:t xml:space="preserve"> the 5</w:t>
      </w:r>
      <w:r w:rsidR="23B86DD8" w:rsidRPr="3A5D7FCA">
        <w:t>4</w:t>
      </w:r>
      <w:r w:rsidR="01ADBB6B" w:rsidRPr="3A5D7FCA">
        <w:t xml:space="preserve"> marshes visited in their study, </w:t>
      </w:r>
      <w:r w:rsidR="30C87259" w:rsidRPr="3A5D7FCA">
        <w:t>65</w:t>
      </w:r>
      <w:r w:rsidR="01ADBB6B" w:rsidRPr="3A5D7FCA">
        <w:t xml:space="preserve">% achieved their intended </w:t>
      </w:r>
      <w:r w:rsidR="79DA892C" w:rsidRPr="3A5D7FCA">
        <w:t xml:space="preserve">vegetated </w:t>
      </w:r>
      <w:r w:rsidR="2D53188E" w:rsidRPr="3A5D7FCA">
        <w:t>marsh area</w:t>
      </w:r>
      <w:r w:rsidR="01ADBB6B" w:rsidRPr="3A5D7FCA">
        <w:t xml:space="preserve">, </w:t>
      </w:r>
      <w:r w:rsidR="64D22217" w:rsidRPr="3A5D7FCA">
        <w:t>and 50</w:t>
      </w:r>
      <w:r w:rsidR="01ADBB6B" w:rsidRPr="3A5D7FCA">
        <w:t>% of sites possessed marsh vegetation comparable</w:t>
      </w:r>
      <w:r w:rsidR="27C9B752" w:rsidRPr="3A5D7FCA">
        <w:t xml:space="preserve"> in</w:t>
      </w:r>
      <w:r w:rsidR="01ADBB6B" w:rsidRPr="3A5D7FCA">
        <w:t xml:space="preserve"> native dominance to neighbouring reference s</w:t>
      </w:r>
      <w:r w:rsidR="15F8E26D" w:rsidRPr="3A5D7FCA">
        <w:t>ites</w:t>
      </w:r>
      <w:r w:rsidR="3C93B8D8" w:rsidRPr="3A5D7FCA">
        <w:t>.</w:t>
      </w:r>
    </w:p>
    <w:p w14:paraId="5082EFA8" w14:textId="5C2D59B2" w:rsidR="46F3B442" w:rsidRDefault="46F3B442" w:rsidP="004C769A"/>
    <w:p w14:paraId="66AB6FEB" w14:textId="1FFE46F2" w:rsidR="42F6C84D" w:rsidRDefault="1D5F28C3" w:rsidP="004C769A">
      <w:r w:rsidRPr="3A5D7FCA">
        <w:t>Th</w:t>
      </w:r>
      <w:r w:rsidR="1D2FDB72" w:rsidRPr="3A5D7FCA">
        <w:t xml:space="preserve">ese reports have described in detail the status of many created marshes, </w:t>
      </w:r>
      <w:r w:rsidR="7B7FD74B" w:rsidRPr="3A5D7FCA">
        <w:t xml:space="preserve">but </w:t>
      </w:r>
      <w:r w:rsidR="1D2FDB72" w:rsidRPr="3A5D7FCA">
        <w:t>t</w:t>
      </w:r>
      <w:r w:rsidR="7CB8AF42" w:rsidRPr="3A5D7FCA">
        <w:t xml:space="preserve">o </w:t>
      </w:r>
      <w:r w:rsidR="186BBE05" w:rsidRPr="3A5D7FCA">
        <w:t xml:space="preserve">our </w:t>
      </w:r>
      <w:r w:rsidR="360C5077" w:rsidRPr="3A5D7FCA">
        <w:t>knowledge</w:t>
      </w:r>
      <w:r w:rsidR="7CB8AF42" w:rsidRPr="3A5D7FCA">
        <w:t xml:space="preserve"> no research has</w:t>
      </w:r>
      <w:r w:rsidR="0D8E2315" w:rsidRPr="3A5D7FCA">
        <w:t xml:space="preserve"> attempted to </w:t>
      </w:r>
      <w:r w:rsidR="3AD4296D" w:rsidRPr="3A5D7FCA">
        <w:t xml:space="preserve">formally </w:t>
      </w:r>
      <w:r w:rsidR="08973B25" w:rsidRPr="3A5D7FCA">
        <w:t>investigate</w:t>
      </w:r>
      <w:r w:rsidR="7CB8AF42" w:rsidRPr="3A5D7FCA">
        <w:t xml:space="preserve"> the</w:t>
      </w:r>
      <w:r w:rsidR="5165F66E" w:rsidRPr="3A5D7FCA">
        <w:t xml:space="preserve"> </w:t>
      </w:r>
      <w:r w:rsidR="4EF4F5DC" w:rsidRPr="3A5D7FCA">
        <w:t xml:space="preserve">mechanisms behind </w:t>
      </w:r>
      <w:r w:rsidR="237159F0" w:rsidRPr="3A5D7FCA">
        <w:t>the</w:t>
      </w:r>
      <w:r w:rsidR="532150A7" w:rsidRPr="3A5D7FCA">
        <w:t>ir</w:t>
      </w:r>
      <w:r w:rsidR="41B1E3F9" w:rsidRPr="3A5D7FCA">
        <w:t xml:space="preserve"> </w:t>
      </w:r>
      <w:r w:rsidR="4EF4F5DC" w:rsidRPr="3A5D7FCA">
        <w:t xml:space="preserve">success </w:t>
      </w:r>
      <w:r w:rsidR="1133E348" w:rsidRPr="3A5D7FCA">
        <w:t>or failure</w:t>
      </w:r>
      <w:r w:rsidR="00061FD3">
        <w:t xml:space="preserve"> in the FRE</w:t>
      </w:r>
      <w:r w:rsidR="608B9A6E" w:rsidRPr="3A5D7FCA">
        <w:t>.</w:t>
      </w:r>
      <w:r w:rsidR="3B56808D" w:rsidRPr="3A5D7FCA">
        <w:t xml:space="preserve"> </w:t>
      </w:r>
      <w:commentRangeStart w:id="10"/>
      <w:r w:rsidR="3B56808D" w:rsidRPr="3A5D7FCA">
        <w:t>One</w:t>
      </w:r>
      <w:commentRangeEnd w:id="10"/>
      <w:r w:rsidR="000B1C26">
        <w:rPr>
          <w:rStyle w:val="CommentReference"/>
        </w:rPr>
        <w:commentReference w:id="10"/>
      </w:r>
      <w:r w:rsidR="3B56808D" w:rsidRPr="3A5D7FCA">
        <w:t xml:space="preserve"> of the challenges to such an investigation is </w:t>
      </w:r>
      <w:r w:rsidR="3B56808D" w:rsidRPr="00E14013">
        <w:rPr>
          <w:i/>
          <w:iCs/>
        </w:rPr>
        <w:t xml:space="preserve">defining </w:t>
      </w:r>
      <w:r w:rsidR="3B56808D" w:rsidRPr="3A5D7FCA">
        <w:t>proj</w:t>
      </w:r>
      <w:r w:rsidR="35741C4B" w:rsidRPr="3A5D7FCA">
        <w:t>e</w:t>
      </w:r>
      <w:r w:rsidR="3B56808D" w:rsidRPr="3A5D7FCA">
        <w:t>ct success,</w:t>
      </w:r>
      <w:r w:rsidR="6891F7FE" w:rsidRPr="3A5D7FCA">
        <w:t xml:space="preserve"> </w:t>
      </w:r>
      <w:r w:rsidR="1F451E5B" w:rsidRPr="3A5D7FCA">
        <w:t>as indicated by the</w:t>
      </w:r>
      <w:r w:rsidR="645099F0" w:rsidRPr="3A5D7FCA">
        <w:t xml:space="preserve"> </w:t>
      </w:r>
      <w:r w:rsidR="5DEA038C" w:rsidRPr="3A5D7FCA">
        <w:t>wide variety of</w:t>
      </w:r>
      <w:r w:rsidR="2D4A4B16" w:rsidRPr="3A5D7FCA">
        <w:t xml:space="preserve"> </w:t>
      </w:r>
      <w:r w:rsidR="1F451E5B" w:rsidRPr="3A5D7FCA">
        <w:t>metrics</w:t>
      </w:r>
      <w:r w:rsidR="00230431" w:rsidRPr="3A5D7FCA">
        <w:t xml:space="preserve"> </w:t>
      </w:r>
      <w:r w:rsidR="13D53C38" w:rsidRPr="3A5D7FCA">
        <w:t xml:space="preserve">employed in </w:t>
      </w:r>
      <w:r w:rsidR="00230431" w:rsidRPr="3A5D7FCA">
        <w:t>wetland monitoring programs</w:t>
      </w:r>
      <w:r w:rsidR="12E522A3" w:rsidRPr="3A5D7FCA">
        <w:t xml:space="preserve"> to date</w:t>
      </w:r>
      <w:r w:rsidR="00895739">
        <w:t xml:space="preserve"> </w:t>
      </w:r>
      <w:r w:rsidR="00895739">
        <w:fldChar w:fldCharType="begin"/>
      </w:r>
      <w:r w:rsidR="00895739">
        <w:instrText xml:space="preserve"> ADDIN ZOTERO_ITEM CSL_CITATION {"citationID":"D4MKwuNF","properties":{"formattedCitation":"(Adams &amp; Williams 2004; Bradford et al. 2017)","plainCitation":"(Adams &amp; Williams 2004; Bradford et al. 2017)","noteIndex":0},"citationItems":[{"id":886,"uris":["http://zotero.org/users/6112721/items/KKDSKZWG"],"uri":["http://zotero.org/users/6112721/items/KKDSKZWG"],"itemData":{"id":886,"type":"chapter","abstract":"Tidal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895739">
        <w:fldChar w:fldCharType="separate"/>
      </w:r>
      <w:r w:rsidR="00895739">
        <w:rPr>
          <w:noProof/>
        </w:rPr>
        <w:t>(Adams &amp; Williams 2004; Bradford et al. 2017)</w:t>
      </w:r>
      <w:r w:rsidR="00895739">
        <w:fldChar w:fldCharType="end"/>
      </w:r>
      <w:r w:rsidR="00230431" w:rsidRPr="3A5D7FCA">
        <w:t xml:space="preserve">. Coverage by tidal marsh vegetation is often evaluated as a surrogate for fish habitat quality in estuaries, due to the role of wetland macrophytes in the detrital food web, and </w:t>
      </w:r>
      <w:r w:rsidR="520B2555" w:rsidRPr="3A5D7FCA">
        <w:t xml:space="preserve">in providing </w:t>
      </w:r>
      <w:r w:rsidR="00230431" w:rsidRPr="3A5D7FCA">
        <w:t>refugia for fish</w:t>
      </w:r>
      <w:r w:rsidR="00895739">
        <w:t xml:space="preserve"> </w:t>
      </w:r>
      <w:r w:rsidR="00895739">
        <w:fldChar w:fldCharType="begin"/>
      </w:r>
      <w:r w:rsidR="000F1124">
        <w:instrText xml:space="preserve"> ADDIN ZOTERO_ITEM CSL_CITATION {"citationID":"Vbe2KGEF","properties":{"formattedCitation":"(Levings 2004)","plainCitation":"(Levings 2004)","noteIndex":0},"citationItems":[{"id":1814,"uris":["http://zotero.org/users/6112721/items/DBSAZRPE"],"uri":["http://zotero.org/users/6112721/items/DBSAZRPE"],"itemData":{"id":1814,"type":"chapter","abstract":"Information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URL":"https://geoscan.nrcan.gc.ca/starweb/geoscan/servlet.starweb?path=geoscan/fulle.web&amp;search1=R=215810","volume":"567","author":[{"family":"Levings","given":"C.D."}],"editor":[{"family":"Groulx","given":"D.C."},{"family":"Luternauer","given":"J.L."},{"family":"Bilderback","given":"D.E."}],"accessed":{"date-parts":[["2021",11,24]]},"issued":{"date-parts":[["2004"]]}}}],"schema":"https://github.com/citation-style-language/schema/raw/master/csl-citation.json"} </w:instrText>
      </w:r>
      <w:r w:rsidR="00895739">
        <w:fldChar w:fldCharType="separate"/>
      </w:r>
      <w:r w:rsidR="00895739">
        <w:rPr>
          <w:noProof/>
        </w:rPr>
        <w:t>(Levings 2004)</w:t>
      </w:r>
      <w:r w:rsidR="00895739">
        <w:fldChar w:fldCharType="end"/>
      </w:r>
      <w:r w:rsidR="00922B06">
        <w:fldChar w:fldCharType="begin"/>
      </w:r>
      <w:r w:rsidR="00922B06">
        <w:instrText xml:space="preserve"> PRINTDATE  \* MERGEFORMAT </w:instrText>
      </w:r>
      <w:r w:rsidR="00922B06">
        <w:fldChar w:fldCharType="end"/>
      </w:r>
      <w:r w:rsidR="00895739">
        <w:t xml:space="preserve">. </w:t>
      </w:r>
      <w:r w:rsidR="7C0E6D9E" w:rsidRPr="3A5D7FCA">
        <w:t>M</w:t>
      </w:r>
      <w:r w:rsidR="00230431" w:rsidRPr="3A5D7FCA">
        <w:t>arsh vegetation</w:t>
      </w:r>
      <w:r w:rsidR="597A4C11" w:rsidRPr="3A5D7FCA">
        <w:t xml:space="preserve"> also provides other critical ecological services</w:t>
      </w:r>
      <w:r w:rsidR="00230431" w:rsidRPr="3A5D7FCA">
        <w:t>, including soil stabilisation</w:t>
      </w:r>
      <w:r w:rsidR="50C40DB3" w:rsidRPr="3A5D7FCA">
        <w:t xml:space="preserve">, </w:t>
      </w:r>
      <w:r w:rsidR="5B54FEE7" w:rsidRPr="3A5D7FCA">
        <w:t>water quality maintenance,</w:t>
      </w:r>
      <w:r w:rsidR="00230431" w:rsidRPr="3A5D7FCA">
        <w:t xml:space="preserve"> wave attenuation, carbon sequestration</w:t>
      </w:r>
      <w:r w:rsidR="1FF97E12" w:rsidRPr="3A5D7FCA">
        <w:t>, nutrient cycling and sequestration,</w:t>
      </w:r>
      <w:r w:rsidR="6BFA095D" w:rsidRPr="3A5D7FCA">
        <w:t xml:space="preserve"> and</w:t>
      </w:r>
      <w:r w:rsidR="00230431" w:rsidRPr="3A5D7FCA">
        <w:t xml:space="preserve"> habitat for numerous non-fish species</w:t>
      </w:r>
      <w:r w:rsidR="55279389" w:rsidRPr="3A5D7FCA">
        <w:t xml:space="preserve"> </w:t>
      </w:r>
      <w:r w:rsidR="00895739">
        <w:fldChar w:fldCharType="begin"/>
      </w:r>
      <w:r w:rsidR="00895739">
        <w:instrText xml:space="preserve"> ADDIN ZOTERO_ITEM CSL_CITATION {"citationID":"2qjz0Ftq","properties":{"formattedCitation":"(Peterson et al. 2008; Forysinski 2019)","plainCitation":"(Peterson et al. 2008; Forysinski 2019)","noteIndex":0},"citationItems":[{"id":1778,"uris":["http://zotero.org/users/6112721/items/XXSIFZGF"],"uri":["http://zotero.org/users/6112721/items/XXSIFZGF"],"itemData":{"id":1778,"type":"chapter","container-title":"Advances in Marine Biology","ISBN":"978-0-12-374351-0","language":"en","note":"DOI: 10.1016/S0065-2881(08)00004-7","page":"221-266","publisher":"Elsevier","source":"DOI.org (Crossref)","title":"Chapter 4 Practical Proxies for Tidal Marsh Ecosystem Services","URL":"https://linkinghub.elsevier.com/retrieve/pii/S0065288108000047","volume":"54","author":[{"family":"Peterson","given":"Charles H."},{"family":"Able","given":"Kenneth W."},{"family":"DeJong","given":"Christin Frieswyk"},{"family":"Piehler","given":"Michael F."},{"family":"Simenstad","given":"Charles A."},{"family":"Zedler","given":"Joy B."}],"accessed":{"date-parts":[["2021",11,11]]},"issued":{"date-parts":[["2008"]]}}},{"id":535,"uris":["http://zotero.org/users/6112721/items/4TEKXABL"],"uri":["http://zotero.org/users/6112721/items/4TEKXABL"],"itemData":{"id":535,"type":"thesis","genre":"Masters Thesis","language":"en","publisher":"University of British Columbia","source":"Zotero","title":"Nature-based flood protection: the contribution of tidal marsh vegetation to wave attenuation at Sturgeon Bank","author":[{"family":"Forysinski","given":"Krista"}],"issued":{"date-parts":[["2019"]]}}}],"schema":"https://github.com/citation-style-language/schema/raw/master/csl-citation.json"} </w:instrText>
      </w:r>
      <w:r w:rsidR="00895739">
        <w:fldChar w:fldCharType="separate"/>
      </w:r>
      <w:r w:rsidR="00895739">
        <w:rPr>
          <w:noProof/>
        </w:rPr>
        <w:t>(Peterson et al. 2008; Forysinski 2019)</w:t>
      </w:r>
      <w:r w:rsidR="00895739">
        <w:fldChar w:fldCharType="end"/>
      </w:r>
      <w:r w:rsidR="00895739">
        <w:t>.</w:t>
      </w:r>
    </w:p>
    <w:p w14:paraId="3BEE8854" w14:textId="3D9EB03B" w:rsidR="42F6C84D" w:rsidRDefault="42F6C84D" w:rsidP="004C769A"/>
    <w:p w14:paraId="564C8B0C" w14:textId="601FC65D" w:rsidR="42F6C84D" w:rsidRDefault="1A84FF19" w:rsidP="004C769A">
      <w:r w:rsidRPr="3A5D7FCA">
        <w:t xml:space="preserve">Metrics </w:t>
      </w:r>
      <w:r w:rsidR="5CF0FF94" w:rsidRPr="3A5D7FCA">
        <w:t xml:space="preserve">that </w:t>
      </w:r>
      <w:r w:rsidRPr="3A5D7FCA">
        <w:t>evaluat</w:t>
      </w:r>
      <w:r w:rsidR="58FFBDD0" w:rsidRPr="3A5D7FCA">
        <w:t>e</w:t>
      </w:r>
      <w:r w:rsidRPr="3A5D7FCA">
        <w:t xml:space="preserve"> </w:t>
      </w:r>
      <w:r w:rsidRPr="00DF37F5">
        <w:t>the</w:t>
      </w:r>
      <w:r w:rsidR="71A57010" w:rsidRPr="00DF37F5">
        <w:t xml:space="preserve"> </w:t>
      </w:r>
      <w:r w:rsidR="4AA0856D" w:rsidRPr="00DF37F5">
        <w:t xml:space="preserve">composition of a plant community, for example </w:t>
      </w:r>
      <w:r w:rsidR="532E731C" w:rsidRPr="00DF37F5">
        <w:t xml:space="preserve">dominance of </w:t>
      </w:r>
      <w:r w:rsidR="690DD63F" w:rsidRPr="00DF37F5">
        <w:t xml:space="preserve">native versus </w:t>
      </w:r>
      <w:r w:rsidR="532E731C" w:rsidRPr="00DF37F5">
        <w:t>invasive species</w:t>
      </w:r>
      <w:r w:rsidR="133FC7F4" w:rsidRPr="00DF37F5">
        <w:t>,</w:t>
      </w:r>
      <w:r w:rsidR="00230431" w:rsidRPr="00DF37F5">
        <w:t xml:space="preserve"> </w:t>
      </w:r>
      <w:r w:rsidR="0AEDCA66" w:rsidRPr="00DF37F5">
        <w:t xml:space="preserve">may </w:t>
      </w:r>
      <w:r w:rsidR="1C83D0AD" w:rsidRPr="00DF37F5">
        <w:t xml:space="preserve">also </w:t>
      </w:r>
      <w:r w:rsidR="6AD11110" w:rsidRPr="00DF37F5">
        <w:t>be useful in evaluating the</w:t>
      </w:r>
      <w:r w:rsidR="0AEDCA66" w:rsidRPr="00DF37F5">
        <w:t xml:space="preserve"> function and</w:t>
      </w:r>
      <w:r w:rsidR="0AEDCA66" w:rsidRPr="3A5D7FCA">
        <w:t xml:space="preserve"> provisional services</w:t>
      </w:r>
      <w:r w:rsidR="1AAE2A9A" w:rsidRPr="3A5D7FCA">
        <w:t xml:space="preserve"> of tidal wetlands</w:t>
      </w:r>
      <w:r w:rsidR="00895739">
        <w:t xml:space="preserve"> </w:t>
      </w:r>
      <w:r w:rsidR="00895739">
        <w:fldChar w:fldCharType="begin"/>
      </w:r>
      <w:r w:rsidR="000F1124">
        <w:instrText xml:space="preserve"> ADDIN ZOTERO_ITEM CSL_CITATION {"citationID":"Hziotlob","properties":{"formattedCitation":"(Haines &amp; Hanson 1979; Zedler &amp; Kercher 2005)","plainCitation":"(Haines &amp; Hanson 1979; Zedler &amp; Kercher 2005)","dontUpdate":true,"noteIndex":0},"citationItems":[{"id":1782,"uris":["http://zotero.org/users/6112721/items/JF5P9NMI"],"uri":["http://zotero.org/users/6112721/items/JF5P9NMI"],"itemData":{"id":1782,"type":"article-journal","abstract":"The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B."}],"issued":{"date-parts":[["1979"]]}}},{"id":1786,"uris":["http://zotero.org/users/6112721/items/H3YM8FPV"],"uri":["http://zotero.org/users/6112721/items/H3YM8FPV"],"itemData":{"id":1786,"type":"article-journal","abstract":"▪ Abstract  Estimates of global wetland area range from 5.3 to 12.8 million km\n              2\n              . About half the global wetland area has been lost, but an international treaty (the 1971 Ramsar Convention) has helped 144 nations protect the most significant remaining wetlands. Because most nations lack wetland inventories, changes in the quantity and quality of the world's wetlands cannot be tracked adequately. Despite the likelihood that remaining wetlands occupy less than 9% of the earth's land area, they contribute more to annually renewable ecosystem services than their small area implies. Biodiversity support, water quality improvement, flood abatement, and carbon sequestration are key functions that are impaired when wetlands are lost or degraded. Restoration techniques are improving, although the recovery of lost biodiversity is challenged by invasive species, which thrive under disturbance and displace natives. Not all damages to wetlands are reversible, but it is not always clear how much can be retained through restoration. Hence, we recommend adaptive approaches in which alternative techniques are tested at large scales in actual restoration sites.","container-title":"Annual Review of Environment and Resources","DOI":"10.1146/annurev.energy.30.050504.144248","ISSN":"1543-5938, 1545-2050","issue":"1","journalAbbreviation":"Annu. Rev. Environ. Resour.","language":"en","page":"39-74","source":"DOI.org (Crossref)","title":"Wetland Resources: Status, Trends, Ecosystem Services, and Restorability","title-short":"WETLAND RESOURCES","volume":"30","author":[{"family":"Zedler","given":"Joy B."},{"family":"Kercher","given":"Suzanne"}],"issued":{"date-parts":[["2005",11,21]]}}}],"schema":"https://github.com/citation-style-language/schema/raw/master/csl-citation.json"} </w:instrText>
      </w:r>
      <w:r w:rsidR="00895739">
        <w:fldChar w:fldCharType="separate"/>
      </w:r>
      <w:r w:rsidR="00895739">
        <w:rPr>
          <w:noProof/>
        </w:rPr>
        <w:t>(</w:t>
      </w:r>
      <w:r w:rsidR="00664C7B">
        <w:rPr>
          <w:noProof/>
        </w:rPr>
        <w:t xml:space="preserve">ex. </w:t>
      </w:r>
      <w:r w:rsidR="00895739">
        <w:rPr>
          <w:noProof/>
        </w:rPr>
        <w:t>Haines &amp; Hanson 1979; Zedler &amp; Kercher 2005)</w:t>
      </w:r>
      <w:r w:rsidR="00895739">
        <w:fldChar w:fldCharType="end"/>
      </w:r>
      <w:r w:rsidR="00895739">
        <w:t xml:space="preserve">. </w:t>
      </w:r>
      <w:r w:rsidR="74CEFB4F" w:rsidRPr="3A5D7FCA">
        <w:t>L</w:t>
      </w:r>
      <w:r w:rsidR="2C5896E2" w:rsidRPr="3A5D7FCA">
        <w:t xml:space="preserve">ocal studies support this, such as </w:t>
      </w:r>
      <w:r w:rsidR="00664C7B">
        <w:fldChar w:fldCharType="begin"/>
      </w:r>
      <w:r w:rsidR="000F1124">
        <w:instrText xml:space="preserve"> ADDIN ZOTERO_ITEM CSL_CITATION {"citationID":"lisEnRZc","properties":{"formattedCitation":"(Grout et al. 1997)","plainCitation":"(Grout et al. 1997)","dontUpdate":true,"noteIndex":0},"citationItems":[{"id":1153,"uris":["http://zotero.org/users/6112721/items/FCU3CCIL"],"uri":["http://zotero.org/users/6112721/items/FCU3CCIL"],"itemData":{"id":1153,"type":"article-journal","abstract":"Using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(Lythrum salicaria) and Lyngbyei's Sedge (Carex lyngbyei) in the Fraser River Estuary","volume":"20","author":[{"family":"Grout","given":"Jeff A."},{"family":"Levings","given":"Colin D."},{"family":"Richardson","given":"John S."}],"issued":{"date-parts":[["1997"]]}}}],"schema":"https://github.com/citation-style-language/schema/raw/master/csl-citation.json"} </w:instrText>
      </w:r>
      <w:r w:rsidR="00664C7B">
        <w:fldChar w:fldCharType="separate"/>
      </w:r>
      <w:r w:rsidR="00664C7B">
        <w:rPr>
          <w:noProof/>
        </w:rPr>
        <w:t>Grout et al. (1997</w:t>
      </w:r>
      <w:r w:rsidR="00664C7B">
        <w:fldChar w:fldCharType="end"/>
      </w:r>
      <w:r w:rsidR="00664C7B">
        <w:t xml:space="preserve">) </w:t>
      </w:r>
      <w:r w:rsidR="071CF7FC" w:rsidRPr="3A5D7FCA">
        <w:t xml:space="preserve">who </w:t>
      </w:r>
      <w:r w:rsidR="2F988015" w:rsidRPr="3A5D7FCA">
        <w:t xml:space="preserve">found </w:t>
      </w:r>
      <w:r w:rsidR="7AFD80F5" w:rsidRPr="3A5D7FCA">
        <w:t xml:space="preserve">that decomposition rates of invasive purple loosestrife </w:t>
      </w:r>
      <w:r w:rsidR="7AFD80F5" w:rsidRPr="3A5D7FCA">
        <w:rPr>
          <w:i/>
          <w:iCs/>
        </w:rPr>
        <w:t>(Lythrum salicaria</w:t>
      </w:r>
      <w:r w:rsidR="7AFD80F5" w:rsidRPr="3A5D7FCA">
        <w:t>)</w:t>
      </w:r>
      <w:r w:rsidR="1BF6E735" w:rsidRPr="3A5D7FCA">
        <w:t xml:space="preserve"> </w:t>
      </w:r>
      <w:r w:rsidR="1B66A2DB" w:rsidRPr="3A5D7FCA">
        <w:t>were</w:t>
      </w:r>
      <w:r w:rsidR="7AFD80F5" w:rsidRPr="3A5D7FCA">
        <w:t xml:space="preserve"> significantly </w:t>
      </w:r>
      <w:r w:rsidR="24FBFD27" w:rsidRPr="3A5D7FCA">
        <w:t>faster</w:t>
      </w:r>
      <w:r w:rsidR="7AFD80F5" w:rsidRPr="3A5D7FCA">
        <w:t xml:space="preserve"> than </w:t>
      </w:r>
      <w:r w:rsidR="367FAEFA" w:rsidRPr="3A5D7FCA">
        <w:t xml:space="preserve">native </w:t>
      </w:r>
      <w:r w:rsidR="7AFD80F5" w:rsidRPr="3A5D7FCA">
        <w:rPr>
          <w:i/>
          <w:iCs/>
        </w:rPr>
        <w:t>C</w:t>
      </w:r>
      <w:r w:rsidR="4899A65D" w:rsidRPr="3A5D7FCA">
        <w:rPr>
          <w:i/>
          <w:iCs/>
        </w:rPr>
        <w:t>.</w:t>
      </w:r>
      <w:r w:rsidR="388688F8" w:rsidRPr="3A5D7FCA">
        <w:rPr>
          <w:i/>
          <w:iCs/>
        </w:rPr>
        <w:t xml:space="preserve"> </w:t>
      </w:r>
      <w:r w:rsidR="7AFD80F5" w:rsidRPr="3A5D7FCA">
        <w:rPr>
          <w:i/>
          <w:iCs/>
        </w:rPr>
        <w:t>lyngbyei</w:t>
      </w:r>
      <w:r w:rsidR="76355749" w:rsidRPr="3A5D7FCA">
        <w:rPr>
          <w:i/>
          <w:iCs/>
        </w:rPr>
        <w:t xml:space="preserve">, </w:t>
      </w:r>
      <w:r w:rsidR="3FD0CEC5" w:rsidRPr="3A5D7FCA">
        <w:t xml:space="preserve">with potential implications on </w:t>
      </w:r>
      <w:r w:rsidR="6A1830DE" w:rsidRPr="3A5D7FCA">
        <w:t>the timing of</w:t>
      </w:r>
      <w:r w:rsidR="3FD0CEC5" w:rsidRPr="3A5D7FCA">
        <w:t xml:space="preserve"> detritus supply</w:t>
      </w:r>
      <w:r w:rsidR="174E126F" w:rsidRPr="3A5D7FCA">
        <w:t xml:space="preserve"> and food availability</w:t>
      </w:r>
      <w:r w:rsidR="416F151D" w:rsidRPr="3A5D7FCA">
        <w:t xml:space="preserve">. </w:t>
      </w:r>
      <w:r w:rsidR="00664C7B">
        <w:fldChar w:fldCharType="begin"/>
      </w:r>
      <w:r w:rsidR="000F1124">
        <w:instrText xml:space="preserve"> ADDIN ZOTERO_ITEM CSL_CITATION {"citationID":"DBF5F8yS","properties":{"formattedCitation":"(Lee 2021)","plainCitation":"(Lee 2021)","dontUpdate":true,"noteIndex":0},"citationItems":[{"id":1726,"uris":["http://zotero.org/users/6112721/items/TSQUBQFC"],"uri":["http://zotero.org/users/6112721/items/TSQUBQFC"],"itemData":{"id":1726,"type":"report","abstract":"In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Project","page":"41","publisher":"Simon Fraser University &amp; British Columbia Institute of Technology","publisher-place":"Burnaby","title":"The impacts of exotic Typha on benthic invertebrate communities in the South Arm of the Fraser River Estuary","author":[{"family":"Lee","given":"Jan Jakob"}],"issued":{"date-parts":[["2021"]]}}}],"schema":"https://github.com/citation-style-language/schema/raw/master/csl-citation.json"} </w:instrText>
      </w:r>
      <w:r w:rsidR="00664C7B">
        <w:fldChar w:fldCharType="separate"/>
      </w:r>
      <w:r w:rsidR="00664C7B">
        <w:rPr>
          <w:noProof/>
        </w:rPr>
        <w:t>Lee (2021)</w:t>
      </w:r>
      <w:r w:rsidR="00664C7B">
        <w:fldChar w:fldCharType="end"/>
      </w:r>
      <w:r w:rsidR="1B5E280E" w:rsidRPr="3A5D7FCA">
        <w:t xml:space="preserve"> and </w:t>
      </w:r>
      <w:r w:rsidR="00664C7B">
        <w:fldChar w:fldCharType="begin"/>
      </w:r>
      <w:r w:rsidR="00FD77B9">
        <w:instrText xml:space="preserve"> ADDIN ZOTERO_ITEM CSL_CITATION {"citationID":"dCY5H2N3","properties":{"formattedCitation":"(Stewart 2021)","plainCitation":"(Stewart 2021)","dontUpdate":true,"noteIndex":0},"citationItems":[{"id":1048,"uris":["http://zotero.org/users/6112721/items/92A4QX9B"],"uri":["http://zotero.org/users/6112721/items/92A4QX9B"],"itemData":{"id":1048,"type":"thesis","abstract":"Invasive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instrText>
      </w:r>
      <w:r w:rsidR="00664C7B">
        <w:fldChar w:fldCharType="separate"/>
      </w:r>
      <w:r w:rsidR="00664C7B">
        <w:rPr>
          <w:noProof/>
        </w:rPr>
        <w:t>Stewart (2021)</w:t>
      </w:r>
      <w:r w:rsidR="00664C7B">
        <w:fldChar w:fldCharType="end"/>
      </w:r>
      <w:r w:rsidR="1B5E280E" w:rsidRPr="3A5D7FCA">
        <w:t xml:space="preserve"> </w:t>
      </w:r>
      <w:r w:rsidR="00664C7B">
        <w:t>f</w:t>
      </w:r>
      <w:r w:rsidR="416F151D" w:rsidRPr="3A5D7FCA">
        <w:t xml:space="preserve">ound that chironomid abundance </w:t>
      </w:r>
      <w:r w:rsidR="6AD251A8" w:rsidRPr="3A5D7FCA">
        <w:t>an</w:t>
      </w:r>
      <w:r w:rsidR="5BCDDC0B" w:rsidRPr="3A5D7FCA">
        <w:t>d</w:t>
      </w:r>
      <w:r w:rsidR="6AD251A8" w:rsidRPr="3A5D7FCA">
        <w:t xml:space="preserve"> native plant diversity </w:t>
      </w:r>
      <w:r w:rsidR="416F151D" w:rsidRPr="3A5D7FCA">
        <w:t xml:space="preserve">was significantly lower in marshes invaded by </w:t>
      </w:r>
      <w:r w:rsidR="3EF40CFA" w:rsidRPr="3A5D7FCA">
        <w:t>non-native cattail (</w:t>
      </w:r>
      <w:r w:rsidR="3EF40CFA" w:rsidRPr="3A5D7FCA">
        <w:rPr>
          <w:i/>
          <w:iCs/>
        </w:rPr>
        <w:t xml:space="preserve">Typha angustifolia, T. </w:t>
      </w:r>
      <w:r w:rsidR="517E43F5" w:rsidRPr="3A5D7FCA">
        <w:rPr>
          <w:i/>
          <w:iCs/>
        </w:rPr>
        <w:t>X</w:t>
      </w:r>
      <w:r w:rsidR="3EF40CFA" w:rsidRPr="3A5D7FCA">
        <w:rPr>
          <w:i/>
          <w:iCs/>
        </w:rPr>
        <w:t xml:space="preserve"> glauca) </w:t>
      </w:r>
      <w:r w:rsidR="3EF40CFA" w:rsidRPr="3A5D7FCA">
        <w:t xml:space="preserve">than neighbouring </w:t>
      </w:r>
      <w:r w:rsidR="3EF40CFA" w:rsidRPr="3A5D7FCA">
        <w:rPr>
          <w:i/>
          <w:iCs/>
        </w:rPr>
        <w:t>C</w:t>
      </w:r>
      <w:r w:rsidR="262AA933" w:rsidRPr="3A5D7FCA">
        <w:rPr>
          <w:i/>
          <w:iCs/>
        </w:rPr>
        <w:t>.</w:t>
      </w:r>
      <w:r w:rsidR="3EF40CFA" w:rsidRPr="3A5D7FCA">
        <w:rPr>
          <w:i/>
          <w:iCs/>
        </w:rPr>
        <w:t xml:space="preserve"> lyngbyei </w:t>
      </w:r>
      <w:r w:rsidR="3EF40CFA" w:rsidRPr="3A5D7FCA">
        <w:t>marshes</w:t>
      </w:r>
      <w:r w:rsidR="0668C1C4" w:rsidRPr="3A5D7FCA">
        <w:t xml:space="preserve">, suggesting that </w:t>
      </w:r>
      <w:r w:rsidR="0668C1C4" w:rsidRPr="3A5D7FCA">
        <w:rPr>
          <w:i/>
          <w:iCs/>
        </w:rPr>
        <w:t>Typha</w:t>
      </w:r>
      <w:r w:rsidR="0668C1C4" w:rsidRPr="3A5D7FCA">
        <w:t xml:space="preserve"> invasions may represent a major disruption to food web </w:t>
      </w:r>
      <w:r w:rsidR="552DB85D" w:rsidRPr="3A5D7FCA">
        <w:t>interactions</w:t>
      </w:r>
      <w:r w:rsidR="7FA31656" w:rsidRPr="3A5D7FCA">
        <w:t xml:space="preserve"> </w:t>
      </w:r>
      <w:r w:rsidR="0668C1C4" w:rsidRPr="3A5D7FCA">
        <w:t>and biodiversity</w:t>
      </w:r>
      <w:r w:rsidR="00393EDB">
        <w:t xml:space="preserve"> in the estuary</w:t>
      </w:r>
      <w:r w:rsidR="0668C1C4" w:rsidRPr="3A5D7FCA">
        <w:t xml:space="preserve">. </w:t>
      </w:r>
    </w:p>
    <w:p w14:paraId="4C525342" w14:textId="7D65612D" w:rsidR="559EFC6C" w:rsidRDefault="559EFC6C" w:rsidP="004C769A"/>
    <w:p w14:paraId="43DED164" w14:textId="49B6947A" w:rsidR="2B761E99" w:rsidRDefault="77E71623" w:rsidP="004C769A">
      <w:r w:rsidRPr="00DF37F5">
        <w:t>Species diversity is</w:t>
      </w:r>
      <w:r w:rsidRPr="3A5D7FCA">
        <w:t xml:space="preserve"> another plant community </w:t>
      </w:r>
      <w:r w:rsidR="6A57E270" w:rsidRPr="3A5D7FCA">
        <w:t>metric</w:t>
      </w:r>
      <w:r w:rsidRPr="3A5D7FCA">
        <w:t xml:space="preserve"> used to assess ecosystem health</w:t>
      </w:r>
      <w:r w:rsidR="2809CCD6" w:rsidRPr="3A5D7FCA">
        <w:t xml:space="preserve"> and </w:t>
      </w:r>
      <w:commentRangeStart w:id="11"/>
      <w:commentRangeStart w:id="12"/>
      <w:r w:rsidR="2809CCD6" w:rsidRPr="3A5D7FCA">
        <w:t>resilience</w:t>
      </w:r>
      <w:commentRangeEnd w:id="11"/>
      <w:r w:rsidR="008B4BC2">
        <w:rPr>
          <w:rStyle w:val="CommentReference"/>
        </w:rPr>
        <w:commentReference w:id="11"/>
      </w:r>
      <w:commentRangeEnd w:id="12"/>
      <w:r w:rsidR="00061FD3">
        <w:rPr>
          <w:rStyle w:val="CommentReference"/>
        </w:rPr>
        <w:commentReference w:id="12"/>
      </w:r>
      <w:r w:rsidRPr="3A5D7FCA">
        <w:t xml:space="preserve">. </w:t>
      </w:r>
      <w:r w:rsidR="26F9B856" w:rsidRPr="3A5D7FCA">
        <w:t>The role</w:t>
      </w:r>
      <w:r w:rsidR="2C120C98" w:rsidRPr="3A5D7FCA">
        <w:t xml:space="preserve"> of</w:t>
      </w:r>
      <w:r w:rsidR="26F9B856" w:rsidRPr="3A5D7FCA">
        <w:t xml:space="preserve"> biodiversity in ecosystem stability has been subject </w:t>
      </w:r>
      <w:r w:rsidR="2FD2960E" w:rsidRPr="3A5D7FCA">
        <w:t>to</w:t>
      </w:r>
      <w:r w:rsidR="26F9B856" w:rsidRPr="3A5D7FCA">
        <w:t xml:space="preserve"> debate </w:t>
      </w:r>
      <w:r w:rsidR="00664C7B">
        <w:fldChar w:fldCharType="begin"/>
      </w:r>
      <w:r w:rsidR="00664C7B">
        <w:instrText xml:space="preserve"> ADDIN ZOTERO_ITEM CSL_CITATION {"citationID":"ixcWiPNs","properties":{"formattedCitation":"(Schwartz et al. 2000)","plainCitation":"(Schwartz et al. 2000)","noteIndex":0},"citationItems":[{"id":1816,"uris":["http://zotero.org/users/6112721/items/UGUFIEGF"],"uri":["http://zotero.org/users/6112721/items/UGUFIEGF"],"itemData":{"id":1816,"type":"article-journal","container-title":"Oecologia","DOI":"10.1007/s004420050035","ISSN":"0029-8549, 1432-1939","issue":"3","journalAbbreviation":"Oecologia","language":"en","page":"297-305","source":"DOI.org (Crossref)","title":"Linking biodiversity to ecosystem function: implications for conservation ecology","title-short":"Linking biodiversity to ecosystem function","volume":"122","author":[{"family":"Schwartz","given":"M. W."},{"family":"Brigham","given":"C. A."},{"family":"Hoeksema","given":"J. D."},{"family":"Lyons","given":"K. G."},{"family":"Mills","given":"M. H."},{"family":"Mantgem","given":"P.J.","non-dropping-particle":"van"}],"issued":{"date-parts":[["2000",2,23]]}}}],"schema":"https://github.com/citation-style-language/schema/raw/master/csl-citation.json"} </w:instrText>
      </w:r>
      <w:r w:rsidR="00664C7B">
        <w:fldChar w:fldCharType="separate"/>
      </w:r>
      <w:r w:rsidR="00664C7B">
        <w:rPr>
          <w:noProof/>
        </w:rPr>
        <w:t>(Schwartz et al. 2000)</w:t>
      </w:r>
      <w:r w:rsidR="00664C7B">
        <w:fldChar w:fldCharType="end"/>
      </w:r>
      <w:r w:rsidR="26F9B856" w:rsidRPr="3A5D7FCA">
        <w:t xml:space="preserve">, but </w:t>
      </w:r>
      <w:r w:rsidR="096B6A0C" w:rsidRPr="3A5D7FCA">
        <w:t xml:space="preserve"> recent work has </w:t>
      </w:r>
      <w:r w:rsidR="19F1872E" w:rsidRPr="3A5D7FCA">
        <w:t>demonstrated</w:t>
      </w:r>
      <w:r w:rsidR="096B6A0C" w:rsidRPr="3A5D7FCA">
        <w:t xml:space="preserve"> a stabilizing effect of native </w:t>
      </w:r>
      <w:r w:rsidR="7161EE6C" w:rsidRPr="3A5D7FCA">
        <w:t xml:space="preserve">species </w:t>
      </w:r>
      <w:r w:rsidR="096B6A0C" w:rsidRPr="3A5D7FCA">
        <w:t>ric</w:t>
      </w:r>
      <w:r w:rsidR="40C87E32" w:rsidRPr="3A5D7FCA">
        <w:t>hness on communit</w:t>
      </w:r>
      <w:r w:rsidR="0532F0BD" w:rsidRPr="3A5D7FCA">
        <w:t>y properties like total above-ground biomass</w:t>
      </w:r>
      <w:r w:rsidR="37ED3142" w:rsidRPr="3A5D7FCA">
        <w:t xml:space="preserve"> and net-primary production</w:t>
      </w:r>
      <w:r w:rsidR="0532F0BD" w:rsidRPr="3A5D7FCA">
        <w:t xml:space="preserve"> in plant communities</w:t>
      </w:r>
      <w:r w:rsidR="40C87E32" w:rsidRPr="3A5D7FCA">
        <w:t>,</w:t>
      </w:r>
      <w:r w:rsidR="78A2BF4C" w:rsidRPr="3A5D7FCA">
        <w:t xml:space="preserve"> though there was no </w:t>
      </w:r>
      <w:commentRangeStart w:id="13"/>
      <w:r w:rsidR="78A2BF4C" w:rsidRPr="3A5D7FCA">
        <w:t xml:space="preserve">stabilizing effect on any </w:t>
      </w:r>
      <w:r w:rsidR="40C87E32" w:rsidRPr="3A5D7FCA">
        <w:t xml:space="preserve">individual species </w:t>
      </w:r>
      <w:commentRangeEnd w:id="13"/>
      <w:r w:rsidR="00E413B5">
        <w:rPr>
          <w:rStyle w:val="CommentReference"/>
        </w:rPr>
        <w:commentReference w:id="13"/>
      </w:r>
      <w:r w:rsidR="00664C7B">
        <w:fldChar w:fldCharType="begin"/>
      </w:r>
      <w:r w:rsidR="00664C7B">
        <w:instrText xml:space="preserve"> ADDIN ZOTERO_ITEM CSL_CITATION {"citationID":"vPRwxYaY","properties":{"formattedCitation":"(Tilman 1996; Tilman et al. 2006; Hector et al. 2010)","plainCitation":"(Tilman 1996; Tilman et al. 2006; Hector et al. 2010)","noteIndex":0},"citationItems":[{"id":1817,"uris":["http://zotero.org/users/6112721/items/JKAP5SKR"],"uri":["http://zotero.org/users/6112721/items/JKAP5SKR"],"itemData":{"id":1817,"type":"article-journal","container-title":"Ecology","page":"350-363","title":"Biodiversity: Population vs ecosystem stability","volume":"77","author":[{"family":"Tilman","given":"D."}],"issued":{"date-parts":[["1996"]]}}},{"id":1819,"uris":["http://zotero.org/users/6112721/items/T6JRFHWF"],"uri":["http://zotero.org/users/6112721/items/T6JRFHWF"],"itemData":{"id":1819,"type":"article-journal","container-title":"Nature","DOI":"10.1038/nature04742","ISSN":"0028-0836, 1476-4687","issue":"7093","journalAbbreviation":"Nature","language":"en","page":"629-632","source":"DOI.org (Crossref)","title":"Biodiversity and ecosystem stability in a decade-long grassland experiment","volume":"441","author":[{"family":"Tilman","given":"David"},{"family":"Reich","given":"Peter B."},{"family":"Knops","given":"Johannes M. H."}],"issued":{"date-parts":[["2006",6]]}}},{"id":1821,"uris":["http://zotero.org/users/6112721/items/32WRSIAP"],"uri":["http://zotero.org/users/6112721/items/32WRSIAP"],"itemData":{"id":1821,"type":"article-journal","abstract":"Insurance effects of biodiversity can stabilize the functioning of multispecies ecosystems against environmental variability when differential species’ responses lead to asynchronous population dynamics. When responses are not perfectly positively correlated, declines in some populations are compensated by increases in others, smoothing variability in ecosystem productivity. This variance reduction effect of biodiversity is analogous to the riskspreading beneﬁts of diverse investment portfolios in ﬁnancial markets.","container-title":"Ecology","DOI":"10.1890/09-1162.1","ISSN":"0012-9658","issue":"8","journalAbbreviation":"Ecology","language":"en","page":"2213-2220","source":"DOI.org (Crossref)","title":"General stabilizing effects of plant diversity on grassland productivity through population asynchrony and overyielding","volume":"91","author":[{"family":"Hector","given":"A."},{"family":"Hautier","given":"Y."},{"family":"Saner","given":"P."},{"family":"Wacker","given":"L."},{"family":"Bagchi","given":"R."},{"family":"Joshi","given":"J."},{"family":"Scherer-Lorenzen","given":"M."},{"family":"Spehn","given":"E. M."},{"family":"Bazeley-White","given":"E."},{"family":"Weilenmann","given":"M."},{"family":"Caldeira","given":"M. C."},{"family":"Dimitrakopoulos","given":"P. G."},{"family":"Finn","given":"J. A."},{"family":"Huss-Danell","given":"K."},{"family":"Jumpponen","given":"A."},{"family":"Mulder","given":"C. P. H."},{"family":"Palmborg","given":"C."},{"family":"Pereira","given":"J. S."},{"family":"Siamantziouras","given":"A. S. D."},{"family":"Terry","given":"A. C."},{"family":"Troumbis","given":"A. Y."},{"family":"Schmid","given":"B."},{"family":"Loreau","given":"M."}],"issued":{"date-parts":[["2010",8]]}}}],"schema":"https://github.com/citation-style-language/schema/raw/master/csl-citation.json"} </w:instrText>
      </w:r>
      <w:r w:rsidR="00664C7B">
        <w:fldChar w:fldCharType="separate"/>
      </w:r>
      <w:r w:rsidR="00664C7B">
        <w:rPr>
          <w:noProof/>
        </w:rPr>
        <w:t>(Tilman 1996; Tilman et al. 2006; Hector et al. 2010)</w:t>
      </w:r>
      <w:r w:rsidR="00664C7B">
        <w:fldChar w:fldCharType="end"/>
      </w:r>
      <w:r w:rsidR="40C87E32" w:rsidRPr="3A5D7FCA">
        <w:t xml:space="preserve">. </w:t>
      </w:r>
      <w:r w:rsidR="6458EEF7" w:rsidRPr="3A5D7FCA">
        <w:t>Native s</w:t>
      </w:r>
      <w:r w:rsidR="22CEDBC5" w:rsidRPr="3A5D7FCA">
        <w:t xml:space="preserve">pecies </w:t>
      </w:r>
      <w:r w:rsidR="26052222" w:rsidRPr="3A5D7FCA">
        <w:t>richness</w:t>
      </w:r>
      <w:r w:rsidR="10DC6570" w:rsidRPr="3A5D7FCA">
        <w:t xml:space="preserve"> support</w:t>
      </w:r>
      <w:r w:rsidR="289176F1" w:rsidRPr="3A5D7FCA">
        <w:t>s</w:t>
      </w:r>
      <w:r w:rsidR="10DC6570" w:rsidRPr="3A5D7FCA">
        <w:t xml:space="preserve"> </w:t>
      </w:r>
      <w:r w:rsidR="10D3DE7F" w:rsidRPr="3A5D7FCA">
        <w:t>community-level</w:t>
      </w:r>
      <w:r w:rsidR="10DC6570" w:rsidRPr="3A5D7FCA">
        <w:t xml:space="preserve"> stability in at least three </w:t>
      </w:r>
      <w:r w:rsidR="00664C7B" w:rsidRPr="3A5D7FCA">
        <w:t>ways</w:t>
      </w:r>
      <w:r w:rsidR="10DC6570" w:rsidRPr="3A5D7FCA">
        <w:t xml:space="preserve">: (1) </w:t>
      </w:r>
      <w:r w:rsidR="3AD2C96F" w:rsidRPr="3A5D7FCA">
        <w:t>v</w:t>
      </w:r>
      <w:r w:rsidR="10DC6570" w:rsidRPr="3A5D7FCA">
        <w:t>ariable response to environmental fluctuation among species</w:t>
      </w:r>
      <w:r w:rsidR="1A381B9B" w:rsidRPr="3A5D7FCA">
        <w:t xml:space="preserve">, (2) variable timing of response and resilience to disturbance </w:t>
      </w:r>
      <w:r w:rsidR="451098CD" w:rsidRPr="3A5D7FCA">
        <w:t xml:space="preserve">events </w:t>
      </w:r>
      <w:r w:rsidR="1A381B9B" w:rsidRPr="3A5D7FCA">
        <w:t>among species, and (</w:t>
      </w:r>
      <w:r w:rsidR="610682E2" w:rsidRPr="3A5D7FCA">
        <w:t>3</w:t>
      </w:r>
      <w:r w:rsidR="1A381B9B" w:rsidRPr="3A5D7FCA">
        <w:t xml:space="preserve">) </w:t>
      </w:r>
      <w:r w:rsidR="58F7CA47" w:rsidRPr="3A5D7FCA">
        <w:t xml:space="preserve">reduced </w:t>
      </w:r>
      <w:r w:rsidR="7DE3EA47" w:rsidRPr="3A5D7FCA">
        <w:t xml:space="preserve">strength of </w:t>
      </w:r>
      <w:r w:rsidR="020B5618" w:rsidRPr="3A5D7FCA">
        <w:t>inter-specific</w:t>
      </w:r>
      <w:r w:rsidR="2DB40677" w:rsidRPr="3A5D7FCA">
        <w:t xml:space="preserve"> </w:t>
      </w:r>
      <w:r w:rsidR="58F7CA47" w:rsidRPr="3A5D7FCA">
        <w:t>competition</w:t>
      </w:r>
      <w:r w:rsidR="00664C7B">
        <w:t xml:space="preserve"> </w:t>
      </w:r>
      <w:r w:rsidR="00664C7B">
        <w:fldChar w:fldCharType="begin"/>
      </w:r>
      <w:r w:rsidR="00664C7B">
        <w: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instrText>
      </w:r>
      <w:r w:rsidR="00664C7B">
        <w:fldChar w:fldCharType="separate"/>
      </w:r>
      <w:r w:rsidR="00664C7B">
        <w:rPr>
          <w:noProof/>
        </w:rPr>
        <w:t>(Loreau &amp; de Mazancourt 2013)</w:t>
      </w:r>
      <w:r w:rsidR="00664C7B">
        <w:fldChar w:fldCharType="end"/>
      </w:r>
      <w:r w:rsidR="00664C7B">
        <w:t xml:space="preserve">. </w:t>
      </w:r>
      <w:r w:rsidR="426D67FB" w:rsidRPr="3A5D7FCA">
        <w:t>In a highly dynamic system like the</w:t>
      </w:r>
      <w:r w:rsidR="00393EDB">
        <w:t xml:space="preserve"> FRE</w:t>
      </w:r>
      <w:r w:rsidR="538551A4" w:rsidRPr="3A5D7FCA">
        <w:t>,</w:t>
      </w:r>
      <w:r w:rsidR="426D67FB" w:rsidRPr="3A5D7FCA">
        <w:t xml:space="preserve"> it is likely that all three of the</w:t>
      </w:r>
      <w:r w:rsidR="3DF28F50" w:rsidRPr="3A5D7FCA">
        <w:t>se</w:t>
      </w:r>
      <w:r w:rsidR="426D67FB" w:rsidRPr="3A5D7FCA">
        <w:t xml:space="preserve"> mechanisms will be c</w:t>
      </w:r>
      <w:r w:rsidR="19AB758F" w:rsidRPr="3A5D7FCA">
        <w:t>ritical to the long-term resilience of created marsh communities.</w:t>
      </w:r>
    </w:p>
    <w:p w14:paraId="1AAF9468" w14:textId="13FFB90C" w:rsidR="42F6C84D" w:rsidRDefault="42F6C84D" w:rsidP="004C769A"/>
    <w:p w14:paraId="1989D7F2" w14:textId="16E5C45E" w:rsidR="42F6C84D" w:rsidRDefault="683AE3B8" w:rsidP="004C769A">
      <w:r w:rsidRPr="43C0CAC4">
        <w:t xml:space="preserve">A second obstacle to investigating the mechanisms behind the success or failure of these projects </w:t>
      </w:r>
      <w:r w:rsidR="53743BF5" w:rsidRPr="43C0CAC4">
        <w:t xml:space="preserve">is </w:t>
      </w:r>
      <w:r w:rsidR="64809E8E" w:rsidRPr="43C0CAC4">
        <w:t xml:space="preserve">the </w:t>
      </w:r>
      <w:r w:rsidR="3F13962C" w:rsidRPr="43C0CAC4">
        <w:t xml:space="preserve">multivariate complexity of </w:t>
      </w:r>
      <w:r w:rsidR="53743BF5" w:rsidRPr="43C0CAC4">
        <w:t>such an analysis</w:t>
      </w:r>
      <w:r w:rsidR="39F55F4E" w:rsidRPr="43C0CAC4">
        <w:t xml:space="preserve">, which requires </w:t>
      </w:r>
      <w:commentRangeStart w:id="14"/>
      <w:r w:rsidR="39F55F4E" w:rsidRPr="43C0CAC4">
        <w:t xml:space="preserve">consideration of </w:t>
      </w:r>
      <w:r w:rsidR="18C652D9" w:rsidRPr="43C0CAC4">
        <w:t xml:space="preserve">the </w:t>
      </w:r>
      <w:r w:rsidR="091C8F8B" w:rsidRPr="43C0CAC4">
        <w:t>design</w:t>
      </w:r>
      <w:r w:rsidR="39F55F4E" w:rsidRPr="43C0CAC4">
        <w:t xml:space="preserve">, </w:t>
      </w:r>
      <w:commentRangeEnd w:id="14"/>
      <w:r w:rsidR="003250EC">
        <w:rPr>
          <w:rStyle w:val="CommentReference"/>
        </w:rPr>
        <w:commentReference w:id="14"/>
      </w:r>
      <w:r w:rsidR="00F01DEE">
        <w:t>environmental context</w:t>
      </w:r>
      <w:r w:rsidR="007F7387">
        <w:t xml:space="preserve">, and regulatory environment </w:t>
      </w:r>
      <w:r w:rsidR="39F55F4E" w:rsidRPr="43C0CAC4">
        <w:t xml:space="preserve">of a given </w:t>
      </w:r>
      <w:r w:rsidR="2DAD5F76" w:rsidRPr="43C0CAC4">
        <w:t>project</w:t>
      </w:r>
      <w:r w:rsidR="53743BF5" w:rsidRPr="43C0CAC4">
        <w:t>.</w:t>
      </w:r>
      <w:r w:rsidR="53AC0383" w:rsidRPr="43C0CAC4">
        <w:t xml:space="preserve"> Project</w:t>
      </w:r>
      <w:r w:rsidR="7739CDBD" w:rsidRPr="43C0CAC4">
        <w:t xml:space="preserve"> designs vary</w:t>
      </w:r>
      <w:r w:rsidR="1B3720DC" w:rsidRPr="43C0CAC4">
        <w:t xml:space="preserve"> </w:t>
      </w:r>
      <w:r w:rsidR="5EF2257C" w:rsidRPr="43C0CAC4">
        <w:t xml:space="preserve">considerably </w:t>
      </w:r>
      <w:r w:rsidR="1B3720DC" w:rsidRPr="43C0CAC4">
        <w:t>in the FRE</w:t>
      </w:r>
      <w:r w:rsidR="7739CDBD" w:rsidRPr="43C0CAC4">
        <w:t xml:space="preserve"> from elevated marsh benches</w:t>
      </w:r>
      <w:r w:rsidR="1C27D090" w:rsidRPr="43C0CAC4">
        <w:t>, to dike breaches,</w:t>
      </w:r>
      <w:r w:rsidR="7739CDBD" w:rsidRPr="43C0CAC4">
        <w:t xml:space="preserve"> to excavated inland basins, </w:t>
      </w:r>
      <w:r w:rsidR="31EE8A1A" w:rsidRPr="43C0CAC4">
        <w:t xml:space="preserve">each </w:t>
      </w:r>
      <w:r w:rsidR="7739CDBD" w:rsidRPr="43C0CAC4">
        <w:t xml:space="preserve">differing in size, shape, </w:t>
      </w:r>
      <w:r w:rsidR="7739CDBD" w:rsidRPr="43C0CAC4">
        <w:lastRenderedPageBreak/>
        <w:t xml:space="preserve">elevation, age, and </w:t>
      </w:r>
      <w:r w:rsidR="2DC40D09" w:rsidRPr="43C0CAC4">
        <w:t xml:space="preserve">degree of </w:t>
      </w:r>
      <w:r w:rsidR="7739CDBD" w:rsidRPr="43C0CAC4">
        <w:t>protection</w:t>
      </w:r>
      <w:r w:rsidR="02DA638D" w:rsidRPr="43C0CAC4">
        <w:t xml:space="preserve"> from debris and erosion</w:t>
      </w:r>
      <w:r w:rsidR="7739CDBD" w:rsidRPr="43C0CAC4">
        <w:t xml:space="preserve">. </w:t>
      </w:r>
      <w:r w:rsidR="24057137" w:rsidRPr="43C0CAC4">
        <w:t>T</w:t>
      </w:r>
      <w:r w:rsidR="00B4FF6B" w:rsidRPr="43C0CAC4">
        <w:t xml:space="preserve">he </w:t>
      </w:r>
      <w:r w:rsidR="6701D6F7" w:rsidRPr="43C0CAC4">
        <w:t>environmental context</w:t>
      </w:r>
      <w:r w:rsidR="3BC658E6" w:rsidRPr="43C0CAC4">
        <w:t xml:space="preserve"> of each site</w:t>
      </w:r>
      <w:r w:rsidR="02797936" w:rsidRPr="43C0CAC4">
        <w:t xml:space="preserve"> is </w:t>
      </w:r>
      <w:r w:rsidR="004F024D">
        <w:t>different</w:t>
      </w:r>
      <w:r w:rsidR="22196CDB" w:rsidRPr="43C0CAC4">
        <w:t xml:space="preserve">, </w:t>
      </w:r>
      <w:r w:rsidR="50767787" w:rsidRPr="43C0CAC4">
        <w:t xml:space="preserve">each being </w:t>
      </w:r>
      <w:r w:rsidR="452B8835" w:rsidRPr="43C0CAC4">
        <w:t>influenced</w:t>
      </w:r>
      <w:r w:rsidR="50767787" w:rsidRPr="43C0CAC4">
        <w:t xml:space="preserve"> by a</w:t>
      </w:r>
      <w:r w:rsidR="22196CDB" w:rsidRPr="43C0CAC4">
        <w:t xml:space="preserve"> unique combination of abiotic (e.g., saltwater influence, tidal influence</w:t>
      </w:r>
      <w:r w:rsidR="28113D48" w:rsidRPr="43C0CAC4">
        <w:t>, erosion</w:t>
      </w:r>
      <w:r w:rsidR="22196CDB" w:rsidRPr="43C0CAC4">
        <w:t>) and biotic</w:t>
      </w:r>
      <w:r w:rsidR="2CD339AE" w:rsidRPr="43C0CAC4">
        <w:t xml:space="preserve"> factors</w:t>
      </w:r>
      <w:r w:rsidR="22196CDB" w:rsidRPr="43C0CAC4">
        <w:t xml:space="preserve"> (e.g., herbivory, invasive species</w:t>
      </w:r>
      <w:r w:rsidR="78303054" w:rsidRPr="43C0CAC4">
        <w:t>), that vary based</w:t>
      </w:r>
      <w:r w:rsidR="22196CDB" w:rsidRPr="43C0CAC4">
        <w:t xml:space="preserve"> on location in the </w:t>
      </w:r>
      <w:commentRangeStart w:id="15"/>
      <w:commentRangeStart w:id="16"/>
      <w:r w:rsidR="22196CDB" w:rsidRPr="43C0CAC4">
        <w:t>FRE</w:t>
      </w:r>
      <w:commentRangeEnd w:id="15"/>
      <w:r w:rsidR="00217937">
        <w:rPr>
          <w:rStyle w:val="CommentReference"/>
        </w:rPr>
        <w:commentReference w:id="15"/>
      </w:r>
      <w:commentRangeEnd w:id="16"/>
      <w:r w:rsidR="00006D78">
        <w:rPr>
          <w:rStyle w:val="CommentReference"/>
        </w:rPr>
        <w:commentReference w:id="16"/>
      </w:r>
      <w:r w:rsidR="22196CDB" w:rsidRPr="43C0CAC4">
        <w:t>.</w:t>
      </w:r>
      <w:r w:rsidR="00006D78">
        <w:t xml:space="preserve"> </w:t>
      </w:r>
    </w:p>
    <w:p w14:paraId="4DAB4D30" w14:textId="77777777" w:rsidR="00393EDB" w:rsidRDefault="00393EDB" w:rsidP="004C769A"/>
    <w:p w14:paraId="5290CFFF" w14:textId="17115900" w:rsidR="1058571F" w:rsidRDefault="1058571F" w:rsidP="004C769A">
      <w:r w:rsidRPr="43C0CAC4">
        <w:t>The objective of this study was to advance our understanding of marsh habitat creation and management in the FRE by learning from</w:t>
      </w:r>
      <w:r w:rsidR="105B33C2" w:rsidRPr="43C0CAC4">
        <w:t xml:space="preserve"> the successes and failures of</w:t>
      </w:r>
      <w:r w:rsidRPr="43C0CAC4">
        <w:t xml:space="preserve"> over 40 years of projects. To achieve this, we used a combination of field sampling, remote sensing, and statistical analyses to investigate key factors that contribute to the </w:t>
      </w:r>
      <w:r w:rsidR="00393EDB">
        <w:t>outcome</w:t>
      </w:r>
      <w:r w:rsidRPr="43C0CAC4">
        <w:t xml:space="preserve"> of projects. Specifically, we asked:</w:t>
      </w:r>
    </w:p>
    <w:p w14:paraId="00740666" w14:textId="6813E174" w:rsidR="43C0CAC4" w:rsidRPr="005B1331" w:rsidRDefault="43C0CAC4" w:rsidP="004C769A"/>
    <w:p w14:paraId="1D967A13" w14:textId="328B9376" w:rsidR="1058571F" w:rsidRPr="00704BAF" w:rsidRDefault="1058571F" w:rsidP="0011244C">
      <w:pPr>
        <w:pStyle w:val="ListParagraph"/>
        <w:numPr>
          <w:ilvl w:val="0"/>
          <w:numId w:val="46"/>
        </w:numPr>
        <w:rPr>
          <w:rFonts w:eastAsiaTheme="minorEastAsia"/>
        </w:rPr>
      </w:pPr>
      <w:r w:rsidRPr="005B1331">
        <w:t xml:space="preserve">What factors are associated with marsh recession in </w:t>
      </w:r>
      <w:r w:rsidR="00393EDB">
        <w:t>created</w:t>
      </w:r>
      <w:r w:rsidRPr="005B1331">
        <w:t xml:space="preserve"> tidal marshes? </w:t>
      </w:r>
    </w:p>
    <w:p w14:paraId="32BCCD35" w14:textId="7BC28040" w:rsidR="1058571F" w:rsidRPr="00704BAF" w:rsidRDefault="1058571F" w:rsidP="0011244C">
      <w:pPr>
        <w:pStyle w:val="ListParagraph"/>
        <w:numPr>
          <w:ilvl w:val="0"/>
          <w:numId w:val="46"/>
        </w:numPr>
        <w:rPr>
          <w:rFonts w:eastAsiaTheme="minorEastAsia"/>
        </w:rPr>
      </w:pPr>
      <w:r w:rsidRPr="005B1331">
        <w:t xml:space="preserve">What factors </w:t>
      </w:r>
      <w:r w:rsidR="00393EDB">
        <w:t>determine</w:t>
      </w:r>
      <w:r w:rsidRPr="005B1331">
        <w:t xml:space="preserve"> the dominance of native species in </w:t>
      </w:r>
      <w:r w:rsidR="00393EDB">
        <w:t xml:space="preserve">created </w:t>
      </w:r>
      <w:r w:rsidRPr="005B1331">
        <w:t xml:space="preserve">tidal marshes? </w:t>
      </w:r>
    </w:p>
    <w:p w14:paraId="7DF1365D" w14:textId="0F90082E" w:rsidR="1058571F" w:rsidRPr="00704BAF" w:rsidRDefault="1058571F" w:rsidP="0011244C">
      <w:pPr>
        <w:pStyle w:val="ListParagraph"/>
        <w:numPr>
          <w:ilvl w:val="0"/>
          <w:numId w:val="46"/>
        </w:numPr>
        <w:rPr>
          <w:rFonts w:eastAsiaTheme="minorEastAsia"/>
        </w:rPr>
      </w:pPr>
      <w:r w:rsidRPr="005B1331">
        <w:t xml:space="preserve">What factors are associated with plant community diversity in both </w:t>
      </w:r>
      <w:r w:rsidR="00393EDB">
        <w:t xml:space="preserve">created </w:t>
      </w:r>
      <w:r w:rsidRPr="005B1331">
        <w:t>and natural tidal marshes?</w:t>
      </w:r>
    </w:p>
    <w:p w14:paraId="55909272" w14:textId="73B74942" w:rsidR="34CEFA72" w:rsidRPr="00E24608" w:rsidRDefault="72B63CEC" w:rsidP="004C769A">
      <w:pPr>
        <w:pStyle w:val="Heading1"/>
      </w:pPr>
      <w:r w:rsidRPr="00E24608">
        <w:t>Methods</w:t>
      </w:r>
    </w:p>
    <w:p w14:paraId="797114F8" w14:textId="083FB785" w:rsidR="5F51BD98" w:rsidRPr="004C769A" w:rsidRDefault="1F916F6C" w:rsidP="004C769A">
      <w:pPr>
        <w:pStyle w:val="Heading2"/>
      </w:pPr>
      <w:r w:rsidRPr="004C769A">
        <w:t>Field Sampling</w:t>
      </w:r>
      <w:r w:rsidR="7D97C5DD" w:rsidRPr="004C769A">
        <w:t xml:space="preserve"> </w:t>
      </w:r>
    </w:p>
    <w:p w14:paraId="4DDDAB21" w14:textId="156D4D14" w:rsidR="7D8B3343" w:rsidRPr="00E14013" w:rsidRDefault="00441232" w:rsidP="004C769A">
      <w:r>
        <w:rPr>
          <w:noProof/>
          <w:lang w:val="en-US"/>
        </w:rPr>
        <mc:AlternateContent>
          <mc:Choice Requires="wps">
            <w:drawing>
              <wp:anchor distT="0" distB="0" distL="114300" distR="114300" simplePos="0" relativeHeight="251658241" behindDoc="0" locked="0" layoutInCell="1" allowOverlap="1" wp14:anchorId="645CCAB6" wp14:editId="69D48442">
                <wp:simplePos x="0" y="0"/>
                <wp:positionH relativeFrom="margin">
                  <wp:posOffset>-34925</wp:posOffset>
                </wp:positionH>
                <wp:positionV relativeFrom="paragraph">
                  <wp:posOffset>5020945</wp:posOffset>
                </wp:positionV>
                <wp:extent cx="5731510" cy="33528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731510" cy="335280"/>
                        </a:xfrm>
                        <a:prstGeom prst="rect">
                          <a:avLst/>
                        </a:prstGeom>
                        <a:solidFill>
                          <a:prstClr val="white"/>
                        </a:solidFill>
                        <a:ln>
                          <a:noFill/>
                        </a:ln>
                      </wps:spPr>
                      <wps:txbx>
                        <w:txbxContent>
                          <w:p w14:paraId="46C50607" w14:textId="6E947F7D" w:rsidR="00DF37F5" w:rsidRPr="00D06AD2" w:rsidRDefault="00DF37F5" w:rsidP="00E97C30">
                            <w:pPr>
                              <w:pStyle w:val="Caption"/>
                              <w:rPr>
                                <w:noProof/>
                                <w:sz w:val="22"/>
                                <w:szCs w:val="22"/>
                              </w:rPr>
                            </w:pPr>
                            <w:r>
                              <w:t xml:space="preserve">Figure </w:t>
                            </w:r>
                            <w:r>
                              <w:fldChar w:fldCharType="begin"/>
                            </w:r>
                            <w:r>
                              <w:instrText>SEQ Figure \* ARABIC</w:instrText>
                            </w:r>
                            <w:r>
                              <w:fldChar w:fldCharType="separate"/>
                            </w:r>
                            <w:r>
                              <w:rPr>
                                <w:noProof/>
                              </w:rPr>
                              <w:t>1</w:t>
                            </w:r>
                            <w:r>
                              <w:fldChar w:fldCharType="end"/>
                            </w:r>
                            <w:r>
                              <w:t xml:space="preserve">. </w:t>
                            </w:r>
                            <w:r w:rsidRPr="00C56180">
                              <w:t xml:space="preserve">Map of assessed marsh habitat compensation projects and reference marshes in the Fraser River Estuary (2021: </w:t>
                            </w:r>
                            <w:r w:rsidRPr="00393EDB">
                              <w:rPr>
                                <w:i/>
                                <w:iCs/>
                              </w:rPr>
                              <w:t>n</w:t>
                            </w:r>
                            <w:r w:rsidRPr="00C56180">
                              <w:t xml:space="preserve"> = 38; 2015: </w:t>
                            </w:r>
                            <w:r w:rsidRPr="00393EDB">
                              <w:rPr>
                                <w:i/>
                                <w:iCs/>
                              </w:rPr>
                              <w:t>n</w:t>
                            </w:r>
                            <w:r w:rsidRPr="00C56180">
                              <w:t xml:space="preserve"> = 58; </w:t>
                            </w:r>
                            <w:r>
                              <w:t>t</w:t>
                            </w:r>
                            <w:r w:rsidRPr="00C56180">
                              <w:t xml:space="preserve">otal </w:t>
                            </w:r>
                            <w:r w:rsidRPr="00393EDB">
                              <w:rPr>
                                <w:i/>
                                <w:iCs/>
                              </w:rPr>
                              <w:t>n</w:t>
                            </w:r>
                            <w:r w:rsidRPr="00C56180">
                              <w:t xml:space="preserve"> = 96). Base map: 2016 Canadian Census Boundaries, Statistics Canada.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type w14:anchorId="645CCAB6" id="_x0000_t202" coordsize="21600,21600" o:spt="202" path="m,l,21600r21600,l21600,xe">
                <v:stroke joinstyle="miter"/>
                <v:path gradientshapeok="t" o:connecttype="rect"/>
              </v:shapetype>
              <v:shape id="Text Box 2" o:spid="_x0000_s1026" type="#_x0000_t202" style="position:absolute;left:0;text-align:left;margin-left:-2.75pt;margin-top:395.35pt;width:451.3pt;height:26.4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" stroked="f">
                <v:textbox inset="0,0,0,0">
                  <w:txbxContent>
                    <w:p w14:paraId="46C50607" w14:textId="6E947F7D" w:rsidR="00DF37F5" w:rsidRPr="00D06AD2" w:rsidRDefault="00DF37F5" w:rsidP="00E97C30">
                      <w:pPr>
                        <w:pStyle w:val="Caption"/>
                        <w:rPr>
                          <w:noProof/>
                          <w:sz w:val="22"/>
                          <w:szCs w:val="22"/>
                        </w:rPr>
                      </w:pPr>
                      <w:r>
                        <w:t xml:space="preserve">Figure </w:t>
                      </w:r>
                      <w:r>
                        <w:fldChar w:fldCharType="begin"/>
                      </w:r>
                      <w:r>
                        <w:instrText>SEQ Figure \* ARABIC</w:instrText>
                      </w:r>
                      <w:r>
                        <w:fldChar w:fldCharType="separate"/>
                      </w:r>
                      <w:r>
                        <w:rPr>
                          <w:noProof/>
                        </w:rPr>
                        <w:t>1</w:t>
                      </w:r>
                      <w:r>
                        <w:fldChar w:fldCharType="end"/>
                      </w:r>
                      <w:r>
                        <w:t xml:space="preserve">. </w:t>
                      </w:r>
                      <w:r w:rsidRPr="00C56180">
                        <w:t xml:space="preserve">Map of assessed marsh habitat compensation projects and reference marshes in the Fraser River Estuary (2021: </w:t>
                      </w:r>
                      <w:r w:rsidRPr="00393EDB">
                        <w:rPr>
                          <w:i/>
                          <w:iCs/>
                        </w:rPr>
                        <w:t>n</w:t>
                      </w:r>
                      <w:r w:rsidRPr="00C56180">
                        <w:t xml:space="preserve"> = 38; 2015: </w:t>
                      </w:r>
                      <w:r w:rsidRPr="00393EDB">
                        <w:rPr>
                          <w:i/>
                          <w:iCs/>
                        </w:rPr>
                        <w:t>n</w:t>
                      </w:r>
                      <w:r w:rsidRPr="00C56180">
                        <w:t xml:space="preserve"> = 58; </w:t>
                      </w:r>
                      <w:r>
                        <w:t>t</w:t>
                      </w:r>
                      <w:r w:rsidRPr="00C56180">
                        <w:t xml:space="preserve">otal </w:t>
                      </w:r>
                      <w:r w:rsidRPr="00393EDB">
                        <w:rPr>
                          <w:i/>
                          <w:iCs/>
                        </w:rPr>
                        <w:t>n</w:t>
                      </w:r>
                      <w:r w:rsidRPr="00C56180">
                        <w:t xml:space="preserve"> = 96). Base map: 2016 Canadian Census Boundaries, Statistics Canada.</w:t>
                      </w:r>
                    </w:p>
                  </w:txbxContent>
                </v:textbox>
                <w10:wrap type="topAndBottom" anchorx="margin"/>
              </v:shape>
            </w:pict>
          </mc:Fallback>
        </mc:AlternateContent>
      </w:r>
      <w:r>
        <w:rPr>
          <w:noProof/>
          <w:lang w:val="en-US"/>
        </w:rPr>
        <w:drawing>
          <wp:anchor distT="0" distB="0" distL="114300" distR="114300" simplePos="0" relativeHeight="251658240" behindDoc="0" locked="0" layoutInCell="1" allowOverlap="1" wp14:anchorId="7BDA164D" wp14:editId="3060DC6D">
            <wp:simplePos x="0" y="0"/>
            <wp:positionH relativeFrom="margin">
              <wp:posOffset>-34925</wp:posOffset>
            </wp:positionH>
            <wp:positionV relativeFrom="paragraph">
              <wp:posOffset>1294233</wp:posOffset>
            </wp:positionV>
            <wp:extent cx="5731510" cy="3680460"/>
            <wp:effectExtent l="0" t="0" r="0" b="2540"/>
            <wp:wrapTopAndBottom/>
            <wp:docPr id="211759433" name="Picture 21175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433" name="Picture 2117594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680460"/>
                    </a:xfrm>
                    <a:prstGeom prst="rect">
                      <a:avLst/>
                    </a:prstGeom>
                  </pic:spPr>
                </pic:pic>
              </a:graphicData>
            </a:graphic>
            <wp14:sizeRelH relativeFrom="page">
              <wp14:pctWidth>0</wp14:pctWidth>
            </wp14:sizeRelH>
            <wp14:sizeRelV relativeFrom="page">
              <wp14:pctHeight>0</wp14:pctHeight>
            </wp14:sizeRelV>
          </wp:anchor>
        </w:drawing>
      </w:r>
      <w:r w:rsidR="7ADD73C8" w:rsidRPr="43C0CAC4">
        <w:t>T</w:t>
      </w:r>
      <w:r w:rsidR="6E7A245C" w:rsidRPr="00E14013">
        <w:t xml:space="preserve">his </w:t>
      </w:r>
      <w:r w:rsidR="00393EDB">
        <w:t xml:space="preserve">study </w:t>
      </w:r>
      <w:r w:rsidR="6E7A245C" w:rsidRPr="00915CFF">
        <w:t xml:space="preserve">assessed </w:t>
      </w:r>
      <w:r w:rsidR="3B180358" w:rsidRPr="0011244C">
        <w:t>79</w:t>
      </w:r>
      <w:r w:rsidR="6E7A245C" w:rsidRPr="0011244C">
        <w:t xml:space="preserve"> marsh c</w:t>
      </w:r>
      <w:r w:rsidR="73A0AF16" w:rsidRPr="0011244C">
        <w:t>reation</w:t>
      </w:r>
      <w:r w:rsidR="00664C7B" w:rsidRPr="0011244C">
        <w:t xml:space="preserve"> </w:t>
      </w:r>
      <w:r w:rsidR="6E7A245C" w:rsidRPr="0011244C">
        <w:t xml:space="preserve">projects </w:t>
      </w:r>
      <w:r w:rsidR="00B76DB0" w:rsidRPr="00915CFF">
        <w:t>comprising</w:t>
      </w:r>
      <w:r w:rsidR="00B76DB0">
        <w:t xml:space="preserve"> </w:t>
      </w:r>
      <w:r w:rsidR="00003EAE">
        <w:t>231</w:t>
      </w:r>
      <w:r w:rsidR="009A211C">
        <w:t>,092 m</w:t>
      </w:r>
      <w:r w:rsidR="009A211C" w:rsidRPr="29944DBE">
        <w:rPr>
          <w:vertAlign w:val="superscript"/>
        </w:rPr>
        <w:t>2</w:t>
      </w:r>
      <w:r w:rsidR="009A211C">
        <w:t xml:space="preserve">, </w:t>
      </w:r>
      <w:r w:rsidR="6E7A245C" w:rsidRPr="00003545">
        <w:t>and 1</w:t>
      </w:r>
      <w:r w:rsidR="0071679A">
        <w:t>6</w:t>
      </w:r>
      <w:r w:rsidR="6E7A245C" w:rsidRPr="00003545">
        <w:t xml:space="preserve"> natural reference marshes </w:t>
      </w:r>
      <w:r w:rsidR="55008814" w:rsidRPr="00003545">
        <w:t>in the Fraser River Estuary, British Columbia</w:t>
      </w:r>
      <w:r w:rsidR="00393EDB" w:rsidRPr="00003545">
        <w:t xml:space="preserve"> (Fig. 1)</w:t>
      </w:r>
      <w:r w:rsidR="6E7A245C" w:rsidRPr="00003545">
        <w:t>. This dataset includes 5</w:t>
      </w:r>
      <w:r w:rsidR="5056B92E" w:rsidRPr="00003545">
        <w:t>1</w:t>
      </w:r>
      <w:r w:rsidR="6E7A245C" w:rsidRPr="00003545">
        <w:t xml:space="preserve"> </w:t>
      </w:r>
      <w:r w:rsidR="70192449" w:rsidRPr="00003545">
        <w:t>tidal m</w:t>
      </w:r>
      <w:r w:rsidR="21F29E65" w:rsidRPr="00003545">
        <w:t>a</w:t>
      </w:r>
      <w:r w:rsidR="70192449" w:rsidRPr="00003545">
        <w:t>rsh creation</w:t>
      </w:r>
      <w:r w:rsidR="6E7A245C" w:rsidRPr="00003545">
        <w:t xml:space="preserve"> projects and 7 reference sites surveyed by </w:t>
      </w:r>
      <w:proofErr w:type="spellStart"/>
      <w:r w:rsidR="6E7A245C" w:rsidRPr="00003545">
        <w:t>Lievesley</w:t>
      </w:r>
      <w:proofErr w:type="spellEnd"/>
      <w:r w:rsidR="6E7A245C" w:rsidRPr="00003545">
        <w:t xml:space="preserve"> et al. (2016)</w:t>
      </w:r>
      <w:r w:rsidR="42E80095" w:rsidRPr="00003545">
        <w:t xml:space="preserve"> in 2015</w:t>
      </w:r>
      <w:r w:rsidR="6E7A245C" w:rsidRPr="00003545">
        <w:t xml:space="preserve">, whose work we build upon with </w:t>
      </w:r>
      <w:r w:rsidR="1E2964F8" w:rsidRPr="00003545">
        <w:t xml:space="preserve">an additional </w:t>
      </w:r>
      <w:r w:rsidR="4BE59CDC" w:rsidRPr="00003545">
        <w:t>2</w:t>
      </w:r>
      <w:r w:rsidR="5093A5A4" w:rsidRPr="00003545">
        <w:t>8</w:t>
      </w:r>
      <w:r w:rsidR="6E7A245C" w:rsidRPr="00003545">
        <w:t xml:space="preserve"> </w:t>
      </w:r>
      <w:r w:rsidR="49D63E80" w:rsidRPr="00003545">
        <w:t>created marsh</w:t>
      </w:r>
      <w:r w:rsidR="00664C7B" w:rsidRPr="00003545">
        <w:t xml:space="preserve"> </w:t>
      </w:r>
      <w:r w:rsidR="6E7A245C" w:rsidRPr="00003545">
        <w:t xml:space="preserve">sites and </w:t>
      </w:r>
      <w:r w:rsidR="0071679A">
        <w:t>9</w:t>
      </w:r>
      <w:r w:rsidR="6E7A245C" w:rsidRPr="00003545">
        <w:t xml:space="preserve"> reference sites surveyed in summer 2021</w:t>
      </w:r>
      <w:r w:rsidR="00A200F2">
        <w:t xml:space="preserve"> (see Appendix A for reference site details)</w:t>
      </w:r>
      <w:r w:rsidR="12340B9D" w:rsidRPr="00003545">
        <w:t xml:space="preserve">. Many of the </w:t>
      </w:r>
      <w:r w:rsidR="745FD529" w:rsidRPr="00003545">
        <w:t xml:space="preserve">marsh </w:t>
      </w:r>
      <w:r w:rsidR="12340B9D" w:rsidRPr="00003545">
        <w:t xml:space="preserve">sampling methods presented here were adapted from </w:t>
      </w:r>
      <w:proofErr w:type="spellStart"/>
      <w:r w:rsidR="12340B9D" w:rsidRPr="00003545">
        <w:t>Lie</w:t>
      </w:r>
      <w:r w:rsidR="6EFAFEDB" w:rsidRPr="00003545">
        <w:t>vesley</w:t>
      </w:r>
      <w:proofErr w:type="spellEnd"/>
      <w:r w:rsidR="6EFAFEDB" w:rsidRPr="00003545">
        <w:t xml:space="preserve"> et al. (2016) </w:t>
      </w:r>
      <w:r w:rsidR="00664C7B" w:rsidRPr="00003545">
        <w:t>to</w:t>
      </w:r>
      <w:r w:rsidR="6EFAFEDB" w:rsidRPr="00E14013">
        <w:t xml:space="preserve"> maintain consistency</w:t>
      </w:r>
      <w:r w:rsidR="3E250B2C" w:rsidRPr="00E14013">
        <w:t xml:space="preserve"> between datasets, thus increasing statistical power for</w:t>
      </w:r>
      <w:r w:rsidR="2C748AD2" w:rsidRPr="43C0CAC4">
        <w:t xml:space="preserve"> later</w:t>
      </w:r>
      <w:r w:rsidR="50FAC2BF" w:rsidRPr="00E14013">
        <w:t xml:space="preserve"> </w:t>
      </w:r>
      <w:commentRangeStart w:id="17"/>
      <w:commentRangeStart w:id="18"/>
      <w:r w:rsidR="3E250B2C" w:rsidRPr="00E14013">
        <w:t>analyses</w:t>
      </w:r>
      <w:commentRangeEnd w:id="17"/>
      <w:r w:rsidR="001838EB">
        <w:rPr>
          <w:rStyle w:val="CommentReference"/>
        </w:rPr>
        <w:commentReference w:id="17"/>
      </w:r>
      <w:commentRangeEnd w:id="18"/>
      <w:r w:rsidR="00006D78">
        <w:rPr>
          <w:rStyle w:val="CommentReference"/>
        </w:rPr>
        <w:commentReference w:id="18"/>
      </w:r>
      <w:r w:rsidR="6EFAFEDB" w:rsidRPr="00E14013">
        <w:t>.</w:t>
      </w:r>
      <w:r w:rsidR="426731B3" w:rsidRPr="00E14013">
        <w:t xml:space="preserve"> </w:t>
      </w:r>
    </w:p>
    <w:p w14:paraId="53A24CD6" w14:textId="55DB9CEB" w:rsidR="00150116" w:rsidRDefault="6B6F9FB7" w:rsidP="004C769A">
      <w:r w:rsidRPr="43C0CAC4">
        <w:lastRenderedPageBreak/>
        <w:t>Created tidal marshes</w:t>
      </w:r>
      <w:r w:rsidR="12014EE3" w:rsidRPr="005B1331">
        <w:t xml:space="preserve"> were located</w:t>
      </w:r>
      <w:r w:rsidR="126054EC" w:rsidRPr="005B1331">
        <w:t xml:space="preserve"> using a combination of desk-based </w:t>
      </w:r>
      <w:r w:rsidR="0026CE76" w:rsidRPr="005B1331">
        <w:t>and field</w:t>
      </w:r>
      <w:r w:rsidR="0D8E76F2" w:rsidRPr="005B1331">
        <w:t>-based reconnaissance, correlat</w:t>
      </w:r>
      <w:r w:rsidR="2702233D" w:rsidRPr="005B1331">
        <w:t xml:space="preserve">ing </w:t>
      </w:r>
      <w:r w:rsidR="0D8E76F2" w:rsidRPr="005B1331">
        <w:t>project descriptions and photo</w:t>
      </w:r>
      <w:r w:rsidR="5C2BA06B" w:rsidRPr="005B1331">
        <w:t>graphs</w:t>
      </w:r>
      <w:r w:rsidR="0D8E76F2" w:rsidRPr="005B1331">
        <w:t xml:space="preserve"> provided in the BIEAP-FREMP Atlas</w:t>
      </w:r>
      <w:r w:rsidR="5C3F9409" w:rsidRPr="005B1331">
        <w:t xml:space="preserve"> </w:t>
      </w:r>
      <w:r w:rsidR="0D8E76F2" w:rsidRPr="005B1331">
        <w:t>with</w:t>
      </w:r>
      <w:r w:rsidR="00393EDB">
        <w:t xml:space="preserve"> field observations</w:t>
      </w:r>
      <w:r w:rsidR="002D0AFE">
        <w:t xml:space="preserve"> </w:t>
      </w:r>
      <w:r w:rsidR="0D8E76F2" w:rsidRPr="005B1331">
        <w:t>and imagery</w:t>
      </w:r>
      <w:r w:rsidR="2E59F1D4" w:rsidRPr="43C0CAC4">
        <w:t xml:space="preserve"> </w:t>
      </w:r>
      <w:r w:rsidR="00397775">
        <w:fldChar w:fldCharType="begin"/>
      </w:r>
      <w:r w:rsidR="000F1124">
        <w:instrText xml:space="preserve"> ADDIN ZOTERO_ITEM CSL_CITATION {"citationID":"Mq4kpUJa","properties":{"formattedCitation":"(Community Mapping Network (CMN) 2021)","plainCitation":"(Community Mapping Network (CMN) 2021)","dontUpdate":true,"noteIndex":0},"citationItems":[{"id":1804,"uris":["http://zotero.org/users/6112721/items/4MX383T2"],"uri":["http://zotero.org/users/6112721/items/4MX383T2"],"itemData":{"id":1804,"type":"webpage","container-title":"Burrard Inlet Environmental Action Program &amp; Fraser River Estuary Management Program","title":"BIEAP - FREMP Atlas","URL":"https://cmnmaps.ca/dfo_fremp/","author":[{"family":"Community Mapping Network (CMN)","given":""}],"accessed":{"date-parts":[["2021",11,22]]},"issued":{"date-parts":[["2021"]]}}}],"schema":"https://github.com/citation-style-language/schema/raw/master/csl-citation.json"} </w:instrText>
      </w:r>
      <w:r w:rsidR="00397775">
        <w:fldChar w:fldCharType="separate"/>
      </w:r>
      <w:r w:rsidR="00397775">
        <w:rPr>
          <w:noProof/>
        </w:rPr>
        <w:t>(CMN 2021)</w:t>
      </w:r>
      <w:r w:rsidR="00397775">
        <w:fldChar w:fldCharType="end"/>
      </w:r>
      <w:r w:rsidR="339BED37" w:rsidRPr="43C0CAC4">
        <w:t xml:space="preserve">. </w:t>
      </w:r>
      <w:r w:rsidR="7E272824" w:rsidRPr="43C0CAC4">
        <w:t>R</w:t>
      </w:r>
      <w:r w:rsidR="7E5667C2" w:rsidRPr="43C0CAC4">
        <w:t>andom</w:t>
      </w:r>
      <w:r w:rsidR="30967090" w:rsidRPr="43C0CAC4">
        <w:t xml:space="preserve">ized </w:t>
      </w:r>
      <w:r w:rsidR="7E5667C2" w:rsidRPr="43C0CAC4">
        <w:t xml:space="preserve">sampling plots </w:t>
      </w:r>
      <w:r w:rsidR="3F72BAB1" w:rsidRPr="43C0CAC4">
        <w:t>were generated</w:t>
      </w:r>
      <w:r w:rsidR="7E5667C2" w:rsidRPr="43C0CAC4">
        <w:t xml:space="preserve"> in advance </w:t>
      </w:r>
      <w:r w:rsidR="4E68E8F6" w:rsidRPr="43C0CAC4">
        <w:t>of</w:t>
      </w:r>
      <w:r w:rsidR="7E5667C2" w:rsidRPr="43C0CAC4">
        <w:t xml:space="preserve"> site visits</w:t>
      </w:r>
      <w:r w:rsidR="1D7F619D" w:rsidRPr="43C0CAC4">
        <w:t xml:space="preserve"> using a random plot generator in </w:t>
      </w:r>
      <w:r w:rsidR="554A0C54" w:rsidRPr="43C0CAC4">
        <w:t>Q</w:t>
      </w:r>
      <w:r w:rsidR="1D7F619D" w:rsidRPr="43C0CAC4">
        <w:t>GIS</w:t>
      </w:r>
      <w:r w:rsidR="4C7AE4B3" w:rsidRPr="43C0CAC4">
        <w:t xml:space="preserve"> (3.20</w:t>
      </w:r>
      <w:r w:rsidR="0E3C51C3" w:rsidRPr="43C0CAC4">
        <w:t>,</w:t>
      </w:r>
      <w:r w:rsidR="00E54C71">
        <w:fldChar w:fldCharType="begin"/>
      </w:r>
      <w:r w:rsidR="000F1124">
        <w:instrText xml:space="preserve"> ADDIN ZOTERO_ITEM CSL_CITATION {"citationID":"ycVIsSOc","properties":{"formattedCitation":"(QGIS Development Team 2021)","plainCitation":"(QGIS Development Team 2021)","dontUpdate":true,"noteIndex":0},"citationItems":[{"id":1824,"uris":["http://zotero.org/users/6112721/items/IEHP8WAU"],"uri":["http://zotero.org/users/6112721/items/IEHP8WAU"],"itemData":{"id":1824,"type":"book","publisher":"QGIS Geographic Information System","title":"QGIS Geographic Information System","version":"3.20","author":[{"family":"QGIS Development Team","given":""}],"issued":{"date-parts":[["2021"]]}}}],"schema":"https://github.com/citation-style-language/schema/raw/master/csl-citation.json"} </w:instrText>
      </w:r>
      <w:r w:rsidR="00E54C71">
        <w:fldChar w:fldCharType="separate"/>
      </w:r>
      <w:r w:rsidR="00E54C71">
        <w:rPr>
          <w:noProof/>
        </w:rPr>
        <w:t xml:space="preserve"> QGIS Development Team 2021)</w:t>
      </w:r>
      <w:r w:rsidR="00E54C71">
        <w:fldChar w:fldCharType="end"/>
      </w:r>
      <w:r w:rsidR="7ED6D7FD" w:rsidRPr="43C0CAC4">
        <w:t>,</w:t>
      </w:r>
      <w:r w:rsidR="1D7F619D" w:rsidRPr="43C0CAC4">
        <w:t xml:space="preserve"> with all plots </w:t>
      </w:r>
      <w:commentRangeStart w:id="19"/>
      <w:commentRangeStart w:id="20"/>
      <w:r w:rsidR="1D7F619D" w:rsidRPr="43C0CAC4">
        <w:t>separated</w:t>
      </w:r>
      <w:commentRangeEnd w:id="19"/>
      <w:r w:rsidR="00E30962">
        <w:rPr>
          <w:rStyle w:val="CommentReference"/>
        </w:rPr>
        <w:commentReference w:id="19"/>
      </w:r>
      <w:commentRangeEnd w:id="20"/>
      <w:r w:rsidR="00006D78">
        <w:rPr>
          <w:rStyle w:val="CommentReference"/>
        </w:rPr>
        <w:commentReference w:id="20"/>
      </w:r>
      <w:r w:rsidR="1D7F619D" w:rsidRPr="43C0CAC4">
        <w:t xml:space="preserve"> by at least 3 m</w:t>
      </w:r>
      <w:r w:rsidR="22740415" w:rsidRPr="43C0CAC4">
        <w:t xml:space="preserve">. </w:t>
      </w:r>
      <w:r w:rsidR="00B035CC">
        <w:t>We targeted a</w:t>
      </w:r>
      <w:r w:rsidR="002D40F9">
        <w:t>n optimum</w:t>
      </w:r>
      <w:r w:rsidR="00FA77ED">
        <w:t xml:space="preserve"> sample size of </w:t>
      </w:r>
      <w:r w:rsidR="008A09FA" w:rsidRPr="43C0CAC4">
        <w:t>20 plots</w:t>
      </w:r>
      <w:r w:rsidR="00FA77ED">
        <w:t xml:space="preserve"> per site </w:t>
      </w:r>
      <w:r w:rsidR="009D051B">
        <w:fldChar w:fldCharType="begin"/>
      </w:r>
      <w:r w:rsidR="009D051B">
        <w:instrText xml:space="preserve"> ADDIN ZOTERO_ITEM CSL_CITATION {"citationID":"XACy6h7I","properties":{"formattedCitation":"(James-Pirri et al. 2007)","plainCitation":"(James-Pirri et al. 2007)","noteIndex":0},"citationItems":[{"id":1846,"uris":["http://zotero.org/users/6112721/items/HUFWYYF4"],"uri":["http://zotero.org/users/6112721/items/HUFWYYF4"],"itemData":{"id":1846,"type":"article-journal","container-title":"Wetlands Ecology and Management","DOI":"10.1007/s11273-007-9034-x","ISSN":"0923-4861, 1572-9834","issue":"4","journalAbbreviation":"Wetlands Ecol Manage","language":"en","page":"335-345","source":"DOI.org (Crossref)","title":"Power analysis to determine sample size for monitoring vegetation change in salt marsh habitats","volume":"15","author":[{"family":"James-Pirri","given":"Mary-Jane"},{"family":"Roman","given":"Charles T."},{"family":"Heltshe","given":"James F."}],"issued":{"date-parts":[["2007",6,26]]}}}],"schema":"https://github.com/citation-style-language/schema/raw/master/csl-citation.json"} </w:instrText>
      </w:r>
      <w:r w:rsidR="009D051B">
        <w:fldChar w:fldCharType="separate"/>
      </w:r>
      <w:r w:rsidR="009D051B">
        <w:rPr>
          <w:noProof/>
        </w:rPr>
        <w:t>(James-Pirri et al. 2007)</w:t>
      </w:r>
      <w:r w:rsidR="009D051B">
        <w:fldChar w:fldCharType="end"/>
      </w:r>
      <w:r w:rsidR="009D051B">
        <w:t xml:space="preserve"> </w:t>
      </w:r>
      <w:r w:rsidR="0073137B">
        <w:t>though in</w:t>
      </w:r>
      <w:r w:rsidR="52C6F895" w:rsidRPr="43C0CAC4">
        <w:t xml:space="preserve"> cases</w:t>
      </w:r>
      <w:r w:rsidR="00FA77ED">
        <w:t xml:space="preserve"> where sites </w:t>
      </w:r>
      <w:r w:rsidR="003912D9">
        <w:t>were</w:t>
      </w:r>
      <w:r w:rsidR="00FA77ED">
        <w:t xml:space="preserve"> too small to contain the target number of plots</w:t>
      </w:r>
      <w:r w:rsidR="52C6F895" w:rsidRPr="43C0CAC4">
        <w:t>, sample size was reduced.</w:t>
      </w:r>
      <w:r w:rsidR="22E5F971" w:rsidRPr="43C0CAC4">
        <w:t xml:space="preserve"> </w:t>
      </w:r>
      <w:r w:rsidR="2F98F26E" w:rsidRPr="43C0CAC4">
        <w:t xml:space="preserve">Each plot entailed a 1 x 1 m </w:t>
      </w:r>
      <w:r w:rsidR="6A106036" w:rsidRPr="43C0CAC4">
        <w:t>quadrat</w:t>
      </w:r>
      <w:r w:rsidR="2F98F26E" w:rsidRPr="43C0CAC4">
        <w:t xml:space="preserve"> </w:t>
      </w:r>
      <w:r w:rsidR="02FA5727" w:rsidRPr="43C0CAC4">
        <w:t>oriented</w:t>
      </w:r>
      <w:r w:rsidR="2F98F26E" w:rsidRPr="43C0CAC4">
        <w:t xml:space="preserve"> perpendicular to the nearest </w:t>
      </w:r>
      <w:r w:rsidR="53D9BA4A" w:rsidRPr="43C0CAC4">
        <w:t xml:space="preserve">major </w:t>
      </w:r>
      <w:r w:rsidR="2F98F26E" w:rsidRPr="43C0CAC4">
        <w:t>channel</w:t>
      </w:r>
      <w:r w:rsidR="50625FC4" w:rsidRPr="43C0CAC4">
        <w:t>, typically the Fraser River</w:t>
      </w:r>
      <w:r w:rsidR="00E54C71">
        <w:t>. S</w:t>
      </w:r>
      <w:r w:rsidR="2C23BC49" w:rsidRPr="43C0CAC4">
        <w:t>urveyors recorded</w:t>
      </w:r>
      <w:r w:rsidR="4104EB1A" w:rsidRPr="43C0CAC4">
        <w:t xml:space="preserve"> the</w:t>
      </w:r>
      <w:r w:rsidR="00E54C71">
        <w:t xml:space="preserve"> percent cover of</w:t>
      </w:r>
      <w:r w:rsidR="4104EB1A" w:rsidRPr="43C0CAC4">
        <w:t xml:space="preserve"> all living </w:t>
      </w:r>
      <w:r w:rsidR="3E9A6DD3" w:rsidRPr="43C0CAC4">
        <w:t>macrophytes</w:t>
      </w:r>
      <w:r w:rsidR="4104EB1A" w:rsidRPr="43C0CAC4">
        <w:t xml:space="preserve"> originating from within the quadrat</w:t>
      </w:r>
      <w:r w:rsidR="00E54C71">
        <w:t>, as well as e</w:t>
      </w:r>
      <w:r w:rsidR="4104EB1A" w:rsidRPr="43C0CAC4">
        <w:t>xposed substrates</w:t>
      </w:r>
      <w:r w:rsidR="4240633D" w:rsidRPr="43C0CAC4">
        <w:t xml:space="preserve"> (</w:t>
      </w:r>
      <w:r w:rsidR="00E54C71">
        <w:t>i.e.</w:t>
      </w:r>
      <w:r w:rsidR="4240633D" w:rsidRPr="43C0CAC4">
        <w:t>,</w:t>
      </w:r>
      <w:r w:rsidR="610EA7B2" w:rsidRPr="43C0CAC4">
        <w:t xml:space="preserve"> litter,</w:t>
      </w:r>
      <w:r w:rsidR="4240633D" w:rsidRPr="43C0CAC4">
        <w:t xml:space="preserve"> mud, rock</w:t>
      </w:r>
      <w:r w:rsidR="00E54C71">
        <w:t>, debris</w:t>
      </w:r>
      <w:r w:rsidR="4240633D" w:rsidRPr="43C0CAC4">
        <w:t>)</w:t>
      </w:r>
      <w:r w:rsidR="00E54C71">
        <w:t xml:space="preserve">. </w:t>
      </w:r>
      <w:r w:rsidR="00E54C71" w:rsidRPr="43C0CAC4">
        <w:t xml:space="preserve">Percent cover estimates were </w:t>
      </w:r>
      <w:r w:rsidR="00E54C71">
        <w:t>permitted to exceed 100% in cases where foliar cover of species overlapped significantly. The o</w:t>
      </w:r>
      <w:r w:rsidR="0FB38521" w:rsidRPr="43C0CAC4">
        <w:t>rigin</w:t>
      </w:r>
      <w:r w:rsidR="7267D368" w:rsidRPr="43C0CAC4">
        <w:t xml:space="preserve"> class</w:t>
      </w:r>
      <w:r w:rsidR="0FB38521" w:rsidRPr="43C0CAC4">
        <w:t xml:space="preserve"> </w:t>
      </w:r>
      <w:r w:rsidR="0E2BF21A" w:rsidRPr="43C0CAC4">
        <w:t>of each</w:t>
      </w:r>
      <w:r w:rsidR="0FB38521" w:rsidRPr="43C0CAC4">
        <w:t xml:space="preserve"> species (native, exotic, invasive,</w:t>
      </w:r>
      <w:r w:rsidR="1F2B038F" w:rsidRPr="43C0CAC4">
        <w:t xml:space="preserve"> or</w:t>
      </w:r>
      <w:r w:rsidR="0FB38521" w:rsidRPr="43C0CAC4">
        <w:t xml:space="preserve"> unknown) was</w:t>
      </w:r>
      <w:r w:rsidR="00E54C71">
        <w:t xml:space="preserve"> also noted. </w:t>
      </w:r>
      <w:r w:rsidR="15ABC8BD" w:rsidRPr="43C0CAC4">
        <w:t xml:space="preserve">Plot data were </w:t>
      </w:r>
      <w:r w:rsidR="102E4A96" w:rsidRPr="43C0CAC4">
        <w:t xml:space="preserve">then </w:t>
      </w:r>
      <w:r w:rsidR="15ABC8BD" w:rsidRPr="43C0CAC4">
        <w:t>used to calculate species richness and relative percent</w:t>
      </w:r>
      <w:r w:rsidR="44F33FBD" w:rsidRPr="43C0CAC4">
        <w:t xml:space="preserve"> cover</w:t>
      </w:r>
      <w:r w:rsidR="15ABC8BD" w:rsidRPr="43C0CAC4">
        <w:t xml:space="preserve"> </w:t>
      </w:r>
      <w:r w:rsidR="263124FD" w:rsidRPr="43C0CAC4">
        <w:t>data for each plot</w:t>
      </w:r>
      <w:r w:rsidR="15ABC8BD" w:rsidRPr="43C0CAC4">
        <w:t xml:space="preserve">. </w:t>
      </w:r>
      <w:r w:rsidR="7E1216C9" w:rsidRPr="43C0CAC4">
        <w:t xml:space="preserve">Relative percent </w:t>
      </w:r>
      <w:r w:rsidR="00150116" w:rsidRPr="43C0CAC4">
        <w:t xml:space="preserve">cover </w:t>
      </w:r>
      <w:r w:rsidR="00150116">
        <w:t>is defined</w:t>
      </w:r>
      <w:r w:rsidR="5DC28C0B" w:rsidRPr="43C0CAC4">
        <w:t xml:space="preserve"> </w:t>
      </w:r>
      <w:r w:rsidR="5CE0C5DA" w:rsidRPr="43C0CAC4">
        <w:t xml:space="preserve">as the </w:t>
      </w:r>
      <w:r w:rsidR="00150116">
        <w:t xml:space="preserve">cover of a given species or grouping of species (e.g., natives) as a percentage of the total plant cover in a plot and </w:t>
      </w:r>
      <w:r w:rsidR="00150116" w:rsidRPr="43C0CAC4">
        <w:t>was used to account for seasonal bias</w:t>
      </w:r>
      <w:r w:rsidR="00150116">
        <w:t xml:space="preserve"> in our sampling</w:t>
      </w:r>
      <w:r w:rsidR="00150116" w:rsidRPr="43C0CAC4">
        <w:t>, and high variability of plant forms and densities in our study area.</w:t>
      </w:r>
    </w:p>
    <w:p w14:paraId="4163D7C3" w14:textId="77777777" w:rsidR="00150116" w:rsidRDefault="00150116" w:rsidP="004C769A"/>
    <w:p w14:paraId="6752EC1F" w14:textId="61E548FA" w:rsidR="559EFC6C" w:rsidRDefault="224ED4AE" w:rsidP="000915E4">
      <w:r w:rsidRPr="43C0CAC4">
        <w:t>In addition to vegetation sampling</w:t>
      </w:r>
      <w:r w:rsidR="26781943" w:rsidRPr="43C0CAC4">
        <w:t xml:space="preserve">, </w:t>
      </w:r>
      <w:r w:rsidR="745AB542" w:rsidRPr="43C0CAC4">
        <w:t xml:space="preserve">we mapped </w:t>
      </w:r>
      <w:r w:rsidR="39599A98" w:rsidRPr="43C0CAC4">
        <w:t xml:space="preserve">the precise boundary of each marsh creation project using a combination of </w:t>
      </w:r>
      <w:r w:rsidR="7EC0FF65" w:rsidRPr="43C0CAC4">
        <w:t>handheld</w:t>
      </w:r>
      <w:r w:rsidR="39599A98" w:rsidRPr="43C0CAC4">
        <w:t xml:space="preserve"> GPS units </w:t>
      </w:r>
      <w:commentRangeStart w:id="21"/>
      <w:r w:rsidR="39599A98" w:rsidRPr="43C0CAC4">
        <w:t>(Garmin GPS60) and a</w:t>
      </w:r>
      <w:r w:rsidR="498B8D00" w:rsidRPr="43C0CAC4">
        <w:t>n Apple iPad</w:t>
      </w:r>
      <w:r w:rsidR="39599A98" w:rsidRPr="43C0CAC4">
        <w:t xml:space="preserve"> </w:t>
      </w:r>
      <w:r w:rsidR="3A145FE6" w:rsidRPr="43C0CAC4">
        <w:t>mini (5</w:t>
      </w:r>
      <w:r w:rsidR="3A145FE6" w:rsidRPr="43C0CAC4">
        <w:rPr>
          <w:vertAlign w:val="superscript"/>
        </w:rPr>
        <w:t>th</w:t>
      </w:r>
      <w:r w:rsidR="3A145FE6" w:rsidRPr="43C0CAC4">
        <w:t xml:space="preserve"> generation) </w:t>
      </w:r>
      <w:r w:rsidR="39599A98" w:rsidRPr="43C0CAC4">
        <w:t>with Avenza Maps</w:t>
      </w:r>
      <w:r w:rsidR="7B2CD0FD" w:rsidRPr="43C0CAC4">
        <w:t xml:space="preserve"> mapping software</w:t>
      </w:r>
      <w:r w:rsidR="00397775">
        <w:t xml:space="preserve"> (</w:t>
      </w:r>
      <w:r w:rsidR="6DE04701" w:rsidRPr="43C0CAC4">
        <w:t xml:space="preserve">3.14.1; </w:t>
      </w:r>
      <w:r w:rsidR="00150116">
        <w:fldChar w:fldCharType="begin"/>
      </w:r>
      <w:r w:rsidR="000F1124">
        <w:instrText xml:space="preserve"> ADDIN ZOTERO_ITEM CSL_CITATION {"citationID":"al2hurcM","properties":{"formattedCitation":"(Avenza Systems Inc. 2021)","plainCitation":"(Avenza Systems Inc. 2021)","dontUpdate":true,"noteIndex":0},"citationItems":[{"id":1806,"uris":["http://zotero.org/users/6112721/items/CASRHBMN"],"uri":["http://zotero.org/users/6112721/items/CASRHBMN"],"itemData":{"id":1806,"type":"book","event-place":"Toronto, Ontario","publisher-place":"Toronto, Ontario","title":"Avenza Maps","author":[{"family":"Avenza Systems Inc.","given":""}],"issued":{"date-parts":[["2021"]]}}}],"schema":"https://github.com/citation-style-language/schema/raw/master/csl-citation.json"} </w:instrText>
      </w:r>
      <w:r w:rsidR="00150116">
        <w:fldChar w:fldCharType="separate"/>
      </w:r>
      <w:r w:rsidR="00150116">
        <w:rPr>
          <w:noProof/>
        </w:rPr>
        <w:t>Avenza Systems Inc. 2021)</w:t>
      </w:r>
      <w:r w:rsidR="00150116">
        <w:fldChar w:fldCharType="end"/>
      </w:r>
      <w:r w:rsidR="00150116">
        <w:t>.</w:t>
      </w:r>
      <w:r w:rsidR="2A7CAD78" w:rsidRPr="43C0CAC4">
        <w:t xml:space="preserve"> </w:t>
      </w:r>
      <w:commentRangeEnd w:id="21"/>
      <w:r w:rsidR="00441232">
        <w:rPr>
          <w:rStyle w:val="CommentReference"/>
        </w:rPr>
        <w:commentReference w:id="21"/>
      </w:r>
      <w:commentRangeStart w:id="22"/>
      <w:r w:rsidR="2A7CAD78" w:rsidRPr="43C0CAC4">
        <w:t xml:space="preserve">Vegetated areas, unvegetated mudflats, and log debris accumulations within the intended marsh area were </w:t>
      </w:r>
      <w:r w:rsidR="134EFE68" w:rsidRPr="43C0CAC4">
        <w:t xml:space="preserve">also </w:t>
      </w:r>
      <w:r w:rsidR="2A7CAD78" w:rsidRPr="43C0CAC4">
        <w:t>mapped.</w:t>
      </w:r>
      <w:r w:rsidR="6B6C3D00" w:rsidRPr="43C0CAC4">
        <w:t xml:space="preserve"> </w:t>
      </w:r>
      <w:commentRangeEnd w:id="22"/>
      <w:r w:rsidR="00C10216">
        <w:rPr>
          <w:rStyle w:val="CommentReference"/>
        </w:rPr>
        <w:commentReference w:id="22"/>
      </w:r>
      <w:r w:rsidR="6B6C3D00" w:rsidRPr="43C0CAC4">
        <w:t>W</w:t>
      </w:r>
      <w:r w:rsidR="310F2422" w:rsidRPr="43C0CAC4">
        <w:t xml:space="preserve">hile mapping the site, we also noted </w:t>
      </w:r>
      <w:r w:rsidR="1D94523E" w:rsidRPr="43C0CAC4">
        <w:t xml:space="preserve">the presence of </w:t>
      </w:r>
      <w:r w:rsidR="6B6C3D00" w:rsidRPr="43C0CAC4">
        <w:t xml:space="preserve">debris fences, functional </w:t>
      </w:r>
      <w:r w:rsidR="6675C207" w:rsidRPr="43C0CAC4">
        <w:t xml:space="preserve">foreshore </w:t>
      </w:r>
      <w:r w:rsidR="6B6C3D00" w:rsidRPr="43C0CAC4">
        <w:t xml:space="preserve">shear booms, and other structures (docks, log </w:t>
      </w:r>
      <w:r w:rsidR="00150116">
        <w:t xml:space="preserve">storage </w:t>
      </w:r>
      <w:r w:rsidR="6B6C3D00" w:rsidRPr="43C0CAC4">
        <w:t xml:space="preserve">booms) located immediately offshore. </w:t>
      </w:r>
    </w:p>
    <w:p w14:paraId="35B39C11" w14:textId="683BFACD" w:rsidR="40FBF216" w:rsidRPr="00E24608" w:rsidRDefault="00653A87" w:rsidP="004C769A">
      <w:pPr>
        <w:pStyle w:val="Heading2"/>
      </w:pPr>
      <w:r>
        <w:rPr>
          <w:noProof/>
        </w:rPr>
        <w:lastRenderedPageBreak/>
        <mc:AlternateContent>
          <mc:Choice Requires="wps">
            <w:drawing>
              <wp:anchor distT="45720" distB="45720" distL="114300" distR="114300" simplePos="0" relativeHeight="251658247" behindDoc="0" locked="0" layoutInCell="1" allowOverlap="1" wp14:anchorId="1385AED8" wp14:editId="75C57534">
                <wp:simplePos x="0" y="0"/>
                <wp:positionH relativeFrom="column">
                  <wp:posOffset>3136900</wp:posOffset>
                </wp:positionH>
                <wp:positionV relativeFrom="paragraph">
                  <wp:posOffset>147447</wp:posOffset>
                </wp:positionV>
                <wp:extent cx="2585085" cy="5054600"/>
                <wp:effectExtent l="0" t="0" r="18415" b="1270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085" cy="5054600"/>
                        </a:xfrm>
                        <a:prstGeom prst="rect">
                          <a:avLst/>
                        </a:prstGeom>
                        <a:solidFill>
                          <a:schemeClr val="accent2">
                            <a:lumMod val="20000"/>
                            <a:lumOff val="80000"/>
                          </a:schemeClr>
                        </a:solidFill>
                        <a:ln w="12700">
                          <a:solidFill>
                            <a:srgbClr val="000000"/>
                          </a:solidFill>
                          <a:round/>
                          <a:headEnd/>
                          <a:tailEnd/>
                        </a:ln>
                      </wps:spPr>
                      <wps:txbx>
                        <w:txbxContent>
                          <w:p w14:paraId="2FB70918" w14:textId="27D02C30" w:rsidR="00C070E9" w:rsidRDefault="00C070E9">
                            <w:r w:rsidRPr="00C070E9">
                              <w:rPr>
                                <w:noProof/>
                              </w:rPr>
                              <w:drawing>
                                <wp:inline distT="0" distB="0" distL="0" distR="0" wp14:anchorId="54A49C7F" wp14:editId="03EFA7EC">
                                  <wp:extent cx="2362200" cy="1811655"/>
                                  <wp:effectExtent l="12700" t="12700" r="12700"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C070E9" w:rsidRPr="0011244C" w:rsidRDefault="00B341A3">
                            <w:pPr>
                              <w:rPr>
                                <w:b/>
                                <w:bCs/>
                                <w:i/>
                                <w:iCs/>
                                <w:sz w:val="24"/>
                                <w:szCs w:val="24"/>
                              </w:rPr>
                            </w:pPr>
                            <w:r w:rsidRPr="0011244C">
                              <w:rPr>
                                <w:b/>
                                <w:bCs/>
                                <w:i/>
                                <w:iCs/>
                                <w:sz w:val="24"/>
                                <w:szCs w:val="24"/>
                              </w:rPr>
                              <w:t xml:space="preserve">Recession in </w:t>
                            </w:r>
                            <w:r w:rsidR="00704BAF" w:rsidRPr="0011244C">
                              <w:rPr>
                                <w:b/>
                                <w:bCs/>
                                <w:i/>
                                <w:iCs/>
                                <w:sz w:val="24"/>
                                <w:szCs w:val="24"/>
                              </w:rPr>
                              <w:t>C</w:t>
                            </w:r>
                            <w:r w:rsidRPr="0011244C">
                              <w:rPr>
                                <w:b/>
                                <w:bCs/>
                                <w:i/>
                                <w:iCs/>
                                <w:sz w:val="24"/>
                                <w:szCs w:val="24"/>
                              </w:rPr>
                              <w:t xml:space="preserve">reated </w:t>
                            </w:r>
                            <w:r w:rsidR="00704BAF" w:rsidRPr="0011244C">
                              <w:rPr>
                                <w:b/>
                                <w:bCs/>
                                <w:i/>
                                <w:iCs/>
                                <w:sz w:val="24"/>
                                <w:szCs w:val="24"/>
                              </w:rPr>
                              <w:t>M</w:t>
                            </w:r>
                            <w:r w:rsidRPr="0011244C">
                              <w:rPr>
                                <w:b/>
                                <w:bCs/>
                                <w:i/>
                                <w:iCs/>
                                <w:sz w:val="24"/>
                                <w:szCs w:val="24"/>
                              </w:rPr>
                              <w:t>arshes</w:t>
                            </w:r>
                          </w:p>
                          <w:p w14:paraId="0452EB32" w14:textId="3043664E" w:rsidR="00704BAF" w:rsidRPr="0011244C" w:rsidRDefault="00704BAF">
                            <w:pPr>
                              <w:rPr>
                                <w:sz w:val="20"/>
                                <w:szCs w:val="20"/>
                              </w:rPr>
                            </w:pPr>
                            <w:r w:rsidRPr="0011244C">
                              <w:rPr>
                                <w:sz w:val="20"/>
                                <w:szCs w:val="20"/>
                              </w:rPr>
                              <w:t xml:space="preserve">We defined marsh recession </w:t>
                            </w:r>
                            <w:r w:rsidR="00CA65EC" w:rsidRPr="0011244C">
                              <w:rPr>
                                <w:sz w:val="20"/>
                                <w:szCs w:val="20"/>
                              </w:rPr>
                              <w:t>as areas within</w:t>
                            </w:r>
                            <w:r w:rsidR="00F64E59" w:rsidRPr="0011244C">
                              <w:rPr>
                                <w:sz w:val="20"/>
                                <w:szCs w:val="20"/>
                              </w:rPr>
                              <w:t xml:space="preserve"> </w:t>
                            </w:r>
                            <w:r w:rsidR="00CA65EC" w:rsidRPr="0011244C">
                              <w:rPr>
                                <w:sz w:val="20"/>
                                <w:szCs w:val="20"/>
                              </w:rPr>
                              <w:t>tidal marsh</w:t>
                            </w:r>
                            <w:r w:rsidR="00F45A4D" w:rsidRPr="0011244C">
                              <w:rPr>
                                <w:sz w:val="20"/>
                                <w:szCs w:val="20"/>
                              </w:rPr>
                              <w:t xml:space="preserve"> </w:t>
                            </w:r>
                            <w:r w:rsidR="00F64E59" w:rsidRPr="0011244C">
                              <w:rPr>
                                <w:sz w:val="20"/>
                                <w:szCs w:val="20"/>
                              </w:rPr>
                              <w:t xml:space="preserve">creation </w:t>
                            </w:r>
                            <w:r w:rsidR="00F45A4D" w:rsidRPr="0011244C">
                              <w:rPr>
                                <w:sz w:val="20"/>
                                <w:szCs w:val="20"/>
                              </w:rPr>
                              <w:t>projects</w:t>
                            </w:r>
                            <w:r w:rsidR="008649E7" w:rsidRPr="0011244C">
                              <w:rPr>
                                <w:sz w:val="20"/>
                                <w:szCs w:val="20"/>
                              </w:rPr>
                              <w:t xml:space="preserve"> (red line above)</w:t>
                            </w:r>
                            <w:r w:rsidR="00F45A4D" w:rsidRPr="0011244C">
                              <w:rPr>
                                <w:sz w:val="20"/>
                                <w:szCs w:val="20"/>
                              </w:rPr>
                              <w:t xml:space="preserve"> that were intended to be vegetated</w:t>
                            </w:r>
                            <w:r w:rsidR="00F64E59" w:rsidRPr="0011244C">
                              <w:rPr>
                                <w:sz w:val="20"/>
                                <w:szCs w:val="20"/>
                              </w:rPr>
                              <w:t xml:space="preserve"> in their original </w:t>
                            </w:r>
                            <w:r w:rsidR="00AA7640" w:rsidRPr="00AA7640">
                              <w:rPr>
                                <w:sz w:val="20"/>
                                <w:szCs w:val="20"/>
                              </w:rPr>
                              <w:t>design but</w:t>
                            </w:r>
                            <w:r w:rsidR="00CA65EC" w:rsidRPr="0011244C">
                              <w:rPr>
                                <w:sz w:val="20"/>
                                <w:szCs w:val="20"/>
                              </w:rPr>
                              <w:t xml:space="preserve"> were primarily absent of vegetation</w:t>
                            </w:r>
                            <w:r w:rsidR="00F45A4D" w:rsidRPr="0011244C">
                              <w:rPr>
                                <w:sz w:val="20"/>
                                <w:szCs w:val="20"/>
                              </w:rPr>
                              <w:t xml:space="preserve"> during 2015 and 2021 surveys</w:t>
                            </w:r>
                            <w:r w:rsidR="00CA65EC" w:rsidRPr="0011244C">
                              <w:rPr>
                                <w:sz w:val="20"/>
                                <w:szCs w:val="20"/>
                              </w:rPr>
                              <w:t xml:space="preserve"> (</w:t>
                            </w:r>
                            <w:r w:rsidR="00D250E8" w:rsidRPr="0011244C">
                              <w:rPr>
                                <w:sz w:val="20"/>
                                <w:szCs w:val="20"/>
                              </w:rPr>
                              <w:t xml:space="preserve">area </w:t>
                            </w:r>
                            <w:r w:rsidR="00CA65EC" w:rsidRPr="0011244C">
                              <w:rPr>
                                <w:sz w:val="20"/>
                                <w:szCs w:val="20"/>
                              </w:rPr>
                              <w:t>between red and yellow lines above).</w:t>
                            </w:r>
                            <w:r w:rsidR="00F64E59" w:rsidRPr="0011244C">
                              <w:rPr>
                                <w:sz w:val="20"/>
                                <w:szCs w:val="20"/>
                              </w:rPr>
                              <w:t xml:space="preserve"> Engineered tidal channels and intertidal mudflats were not included in recession estimates. </w:t>
                            </w:r>
                            <w:r w:rsidR="00CA65EC" w:rsidRPr="0011244C">
                              <w:rPr>
                                <w:sz w:val="20"/>
                                <w:szCs w:val="20"/>
                              </w:rPr>
                              <w:t>To ensure the accuracy of</w:t>
                            </w:r>
                            <w:r w:rsidR="00F45A4D" w:rsidRPr="0011244C">
                              <w:rPr>
                                <w:sz w:val="20"/>
                                <w:szCs w:val="20"/>
                              </w:rPr>
                              <w:t xml:space="preserve"> these estimates</w:t>
                            </w:r>
                            <w:r w:rsidR="00CA65EC" w:rsidRPr="0011244C">
                              <w:rPr>
                                <w:sz w:val="20"/>
                                <w:szCs w:val="20"/>
                              </w:rPr>
                              <w:t xml:space="preserve">, we referred to </w:t>
                            </w:r>
                            <w:r w:rsidR="00F64E59" w:rsidRPr="0011244C">
                              <w:rPr>
                                <w:sz w:val="20"/>
                                <w:szCs w:val="20"/>
                              </w:rPr>
                              <w:t xml:space="preserve">a combination of available </w:t>
                            </w:r>
                            <w:r w:rsidR="00CA65EC" w:rsidRPr="0011244C">
                              <w:rPr>
                                <w:sz w:val="20"/>
                                <w:szCs w:val="20"/>
                              </w:rPr>
                              <w:t>historical imagery, site plans, monitoring reports, and photos</w:t>
                            </w:r>
                            <w:r w:rsidR="00F45A4D" w:rsidRPr="0011244C">
                              <w:rPr>
                                <w:sz w:val="20"/>
                                <w:szCs w:val="20"/>
                              </w:rPr>
                              <w:t xml:space="preserve"> to </w:t>
                            </w:r>
                            <w:r w:rsidR="00F64E59" w:rsidRPr="0011244C">
                              <w:rPr>
                                <w:sz w:val="20"/>
                                <w:szCs w:val="20"/>
                              </w:rPr>
                              <w:t>delineate</w:t>
                            </w:r>
                            <w:r w:rsidR="00F45A4D" w:rsidRPr="0011244C">
                              <w:rPr>
                                <w:sz w:val="20"/>
                                <w:szCs w:val="20"/>
                              </w:rPr>
                              <w:t xml:space="preserve"> planted areas</w:t>
                            </w:r>
                            <w:r w:rsidR="00CA65EC" w:rsidRPr="0011244C">
                              <w:rPr>
                                <w:sz w:val="20"/>
                                <w:szCs w:val="20"/>
                              </w:rPr>
                              <w:t xml:space="preserve">. </w:t>
                            </w:r>
                            <w:r w:rsidR="00F64E59" w:rsidRPr="0011244C">
                              <w:rPr>
                                <w:sz w:val="20"/>
                                <w:szCs w:val="20"/>
                              </w:rPr>
                              <w:t xml:space="preserve">As visualised in the photo above, </w:t>
                            </w:r>
                            <w:r w:rsidR="00CA65EC" w:rsidRPr="0011244C">
                              <w:rPr>
                                <w:sz w:val="20"/>
                                <w:szCs w:val="20"/>
                              </w:rPr>
                              <w:t xml:space="preserve">these </w:t>
                            </w:r>
                            <w:r w:rsidR="00F45A4D" w:rsidRPr="0011244C">
                              <w:rPr>
                                <w:sz w:val="20"/>
                                <w:szCs w:val="20"/>
                              </w:rPr>
                              <w:t xml:space="preserve">recessed </w:t>
                            </w:r>
                            <w:r w:rsidR="00CA65EC" w:rsidRPr="0011244C">
                              <w:rPr>
                                <w:sz w:val="20"/>
                                <w:szCs w:val="20"/>
                              </w:rPr>
                              <w:t>areas were</w:t>
                            </w:r>
                            <w:r w:rsidR="00F64E59" w:rsidRPr="0011244C">
                              <w:rPr>
                                <w:sz w:val="20"/>
                                <w:szCs w:val="20"/>
                              </w:rPr>
                              <w:t xml:space="preserve"> often</w:t>
                            </w:r>
                            <w:r w:rsidR="00CA65EC" w:rsidRPr="0011244C">
                              <w:rPr>
                                <w:sz w:val="20"/>
                                <w:szCs w:val="20"/>
                              </w:rPr>
                              <w:t xml:space="preserve"> located along the foreshore, where the effects of adverse factors such as wave erosion and goose herbivory were most pronounced.</w:t>
                            </w:r>
                          </w:p>
                          <w:p w14:paraId="30AE914E" w14:textId="77777777" w:rsidR="00704BAF" w:rsidRDefault="00704BAF">
                            <w:pPr>
                              <w:rPr>
                                <w:sz w:val="18"/>
                                <w:szCs w:val="18"/>
                              </w:rPr>
                            </w:pPr>
                          </w:p>
                          <w:p w14:paraId="21408C79" w14:textId="10783C33" w:rsidR="00B341A3" w:rsidRPr="0011244C" w:rsidRDefault="00B341A3" w:rsidP="00CA65EC">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
            <w:pict>
              <v:shape w14:anchorId="1385AED8" id="_x0000_s1027" type="#_x0000_t202" style="position:absolute;left:0;text-align:left;margin-left:247pt;margin-top:11.6pt;width:203.55pt;height:398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" fillcolor="#fbe4d5 [661]" strokeweight="1pt">
                <v:stroke joinstyle="round"/>
                <v:textbox>
                  <w:txbxContent>
                    <w:p w14:paraId="2FB70918" w14:textId="27D02C30" w:rsidR="00C070E9" w:rsidRDefault="00C070E9">
                      <w:r w:rsidRPr="00C070E9">
                        <w:rPr>
                          <w:noProof/>
                        </w:rPr>
                        <w:drawing>
                          <wp:inline distT="0" distB="0" distL="0" distR="0" wp14:anchorId="54A49C7F" wp14:editId="03EFA7EC">
                            <wp:extent cx="2362200" cy="1811655"/>
                            <wp:effectExtent l="12700" t="12700" r="12700"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C070E9" w:rsidRPr="0011244C" w:rsidRDefault="00B341A3">
                      <w:pPr>
                        <w:rPr>
                          <w:b/>
                          <w:bCs/>
                          <w:i/>
                          <w:iCs/>
                          <w:sz w:val="24"/>
                          <w:szCs w:val="24"/>
                        </w:rPr>
                      </w:pPr>
                      <w:r w:rsidRPr="0011244C">
                        <w:rPr>
                          <w:b/>
                          <w:bCs/>
                          <w:i/>
                          <w:iCs/>
                          <w:sz w:val="24"/>
                          <w:szCs w:val="24"/>
                        </w:rPr>
                        <w:t xml:space="preserve">Recession in </w:t>
                      </w:r>
                      <w:r w:rsidR="00704BAF" w:rsidRPr="0011244C">
                        <w:rPr>
                          <w:b/>
                          <w:bCs/>
                          <w:i/>
                          <w:iCs/>
                          <w:sz w:val="24"/>
                          <w:szCs w:val="24"/>
                        </w:rPr>
                        <w:t>C</w:t>
                      </w:r>
                      <w:r w:rsidRPr="0011244C">
                        <w:rPr>
                          <w:b/>
                          <w:bCs/>
                          <w:i/>
                          <w:iCs/>
                          <w:sz w:val="24"/>
                          <w:szCs w:val="24"/>
                        </w:rPr>
                        <w:t xml:space="preserve">reated </w:t>
                      </w:r>
                      <w:r w:rsidR="00704BAF" w:rsidRPr="0011244C">
                        <w:rPr>
                          <w:b/>
                          <w:bCs/>
                          <w:i/>
                          <w:iCs/>
                          <w:sz w:val="24"/>
                          <w:szCs w:val="24"/>
                        </w:rPr>
                        <w:t>M</w:t>
                      </w:r>
                      <w:r w:rsidRPr="0011244C">
                        <w:rPr>
                          <w:b/>
                          <w:bCs/>
                          <w:i/>
                          <w:iCs/>
                          <w:sz w:val="24"/>
                          <w:szCs w:val="24"/>
                        </w:rPr>
                        <w:t>arshes</w:t>
                      </w:r>
                    </w:p>
                    <w:p w14:paraId="0452EB32" w14:textId="3043664E" w:rsidR="00704BAF" w:rsidRPr="0011244C" w:rsidRDefault="00704BAF">
                      <w:pPr>
                        <w:rPr>
                          <w:sz w:val="20"/>
                          <w:szCs w:val="20"/>
                        </w:rPr>
                      </w:pPr>
                      <w:r w:rsidRPr="0011244C">
                        <w:rPr>
                          <w:sz w:val="20"/>
                          <w:szCs w:val="20"/>
                        </w:rPr>
                        <w:t xml:space="preserve">We defined marsh recession </w:t>
                      </w:r>
                      <w:r w:rsidR="00CA65EC" w:rsidRPr="0011244C">
                        <w:rPr>
                          <w:sz w:val="20"/>
                          <w:szCs w:val="20"/>
                        </w:rPr>
                        <w:t>as areas within</w:t>
                      </w:r>
                      <w:r w:rsidR="00F64E59" w:rsidRPr="0011244C">
                        <w:rPr>
                          <w:sz w:val="20"/>
                          <w:szCs w:val="20"/>
                        </w:rPr>
                        <w:t xml:space="preserve"> </w:t>
                      </w:r>
                      <w:r w:rsidR="00CA65EC" w:rsidRPr="0011244C">
                        <w:rPr>
                          <w:sz w:val="20"/>
                          <w:szCs w:val="20"/>
                        </w:rPr>
                        <w:t>tidal marsh</w:t>
                      </w:r>
                      <w:r w:rsidR="00F45A4D" w:rsidRPr="0011244C">
                        <w:rPr>
                          <w:sz w:val="20"/>
                          <w:szCs w:val="20"/>
                        </w:rPr>
                        <w:t xml:space="preserve"> </w:t>
                      </w:r>
                      <w:r w:rsidR="00F64E59" w:rsidRPr="0011244C">
                        <w:rPr>
                          <w:sz w:val="20"/>
                          <w:szCs w:val="20"/>
                        </w:rPr>
                        <w:t xml:space="preserve">creation </w:t>
                      </w:r>
                      <w:r w:rsidR="00F45A4D" w:rsidRPr="0011244C">
                        <w:rPr>
                          <w:sz w:val="20"/>
                          <w:szCs w:val="20"/>
                        </w:rPr>
                        <w:t>projects</w:t>
                      </w:r>
                      <w:r w:rsidR="008649E7" w:rsidRPr="0011244C">
                        <w:rPr>
                          <w:sz w:val="20"/>
                          <w:szCs w:val="20"/>
                        </w:rPr>
                        <w:t xml:space="preserve"> (red line above)</w:t>
                      </w:r>
                      <w:r w:rsidR="00F45A4D" w:rsidRPr="0011244C">
                        <w:rPr>
                          <w:sz w:val="20"/>
                          <w:szCs w:val="20"/>
                        </w:rPr>
                        <w:t xml:space="preserve"> that were intended to be vegetated</w:t>
                      </w:r>
                      <w:r w:rsidR="00F64E59" w:rsidRPr="0011244C">
                        <w:rPr>
                          <w:sz w:val="20"/>
                          <w:szCs w:val="20"/>
                        </w:rPr>
                        <w:t xml:space="preserve"> in their original </w:t>
                      </w:r>
                      <w:r w:rsidR="00AA7640" w:rsidRPr="00AA7640">
                        <w:rPr>
                          <w:sz w:val="20"/>
                          <w:szCs w:val="20"/>
                        </w:rPr>
                        <w:t>design but</w:t>
                      </w:r>
                      <w:r w:rsidR="00CA65EC" w:rsidRPr="0011244C">
                        <w:rPr>
                          <w:sz w:val="20"/>
                          <w:szCs w:val="20"/>
                        </w:rPr>
                        <w:t xml:space="preserve"> were primarily absent of vegetation</w:t>
                      </w:r>
                      <w:r w:rsidR="00F45A4D" w:rsidRPr="0011244C">
                        <w:rPr>
                          <w:sz w:val="20"/>
                          <w:szCs w:val="20"/>
                        </w:rPr>
                        <w:t xml:space="preserve"> during 2015 and 2021 surveys</w:t>
                      </w:r>
                      <w:r w:rsidR="00CA65EC" w:rsidRPr="0011244C">
                        <w:rPr>
                          <w:sz w:val="20"/>
                          <w:szCs w:val="20"/>
                        </w:rPr>
                        <w:t xml:space="preserve"> (</w:t>
                      </w:r>
                      <w:r w:rsidR="00D250E8" w:rsidRPr="0011244C">
                        <w:rPr>
                          <w:sz w:val="20"/>
                          <w:szCs w:val="20"/>
                        </w:rPr>
                        <w:t xml:space="preserve">area </w:t>
                      </w:r>
                      <w:r w:rsidR="00CA65EC" w:rsidRPr="0011244C">
                        <w:rPr>
                          <w:sz w:val="20"/>
                          <w:szCs w:val="20"/>
                        </w:rPr>
                        <w:t>between red and yellow lines above).</w:t>
                      </w:r>
                      <w:r w:rsidR="00F64E59" w:rsidRPr="0011244C">
                        <w:rPr>
                          <w:sz w:val="20"/>
                          <w:szCs w:val="20"/>
                        </w:rPr>
                        <w:t xml:space="preserve"> Engineered tidal channels and intertidal mudflats were not included in recession estimates. </w:t>
                      </w:r>
                      <w:r w:rsidR="00CA65EC" w:rsidRPr="0011244C">
                        <w:rPr>
                          <w:sz w:val="20"/>
                          <w:szCs w:val="20"/>
                        </w:rPr>
                        <w:t>To ensure the accuracy of</w:t>
                      </w:r>
                      <w:r w:rsidR="00F45A4D" w:rsidRPr="0011244C">
                        <w:rPr>
                          <w:sz w:val="20"/>
                          <w:szCs w:val="20"/>
                        </w:rPr>
                        <w:t xml:space="preserve"> these estimates</w:t>
                      </w:r>
                      <w:r w:rsidR="00CA65EC" w:rsidRPr="0011244C">
                        <w:rPr>
                          <w:sz w:val="20"/>
                          <w:szCs w:val="20"/>
                        </w:rPr>
                        <w:t xml:space="preserve">, we referred to </w:t>
                      </w:r>
                      <w:r w:rsidR="00F64E59" w:rsidRPr="0011244C">
                        <w:rPr>
                          <w:sz w:val="20"/>
                          <w:szCs w:val="20"/>
                        </w:rPr>
                        <w:t xml:space="preserve">a combination of available </w:t>
                      </w:r>
                      <w:r w:rsidR="00CA65EC" w:rsidRPr="0011244C">
                        <w:rPr>
                          <w:sz w:val="20"/>
                          <w:szCs w:val="20"/>
                        </w:rPr>
                        <w:t>historical imagery, site plans, monitoring reports, and photos</w:t>
                      </w:r>
                      <w:r w:rsidR="00F45A4D" w:rsidRPr="0011244C">
                        <w:rPr>
                          <w:sz w:val="20"/>
                          <w:szCs w:val="20"/>
                        </w:rPr>
                        <w:t xml:space="preserve"> to </w:t>
                      </w:r>
                      <w:r w:rsidR="00F64E59" w:rsidRPr="0011244C">
                        <w:rPr>
                          <w:sz w:val="20"/>
                          <w:szCs w:val="20"/>
                        </w:rPr>
                        <w:t>delineate</w:t>
                      </w:r>
                      <w:r w:rsidR="00F45A4D" w:rsidRPr="0011244C">
                        <w:rPr>
                          <w:sz w:val="20"/>
                          <w:szCs w:val="20"/>
                        </w:rPr>
                        <w:t xml:space="preserve"> planted areas</w:t>
                      </w:r>
                      <w:r w:rsidR="00CA65EC" w:rsidRPr="0011244C">
                        <w:rPr>
                          <w:sz w:val="20"/>
                          <w:szCs w:val="20"/>
                        </w:rPr>
                        <w:t xml:space="preserve">. </w:t>
                      </w:r>
                      <w:r w:rsidR="00F64E59" w:rsidRPr="0011244C">
                        <w:rPr>
                          <w:sz w:val="20"/>
                          <w:szCs w:val="20"/>
                        </w:rPr>
                        <w:t xml:space="preserve">As visualised in the photo above, </w:t>
                      </w:r>
                      <w:r w:rsidR="00CA65EC" w:rsidRPr="0011244C">
                        <w:rPr>
                          <w:sz w:val="20"/>
                          <w:szCs w:val="20"/>
                        </w:rPr>
                        <w:t xml:space="preserve">these </w:t>
                      </w:r>
                      <w:r w:rsidR="00F45A4D" w:rsidRPr="0011244C">
                        <w:rPr>
                          <w:sz w:val="20"/>
                          <w:szCs w:val="20"/>
                        </w:rPr>
                        <w:t xml:space="preserve">recessed </w:t>
                      </w:r>
                      <w:r w:rsidR="00CA65EC" w:rsidRPr="0011244C">
                        <w:rPr>
                          <w:sz w:val="20"/>
                          <w:szCs w:val="20"/>
                        </w:rPr>
                        <w:t>areas were</w:t>
                      </w:r>
                      <w:r w:rsidR="00F64E59" w:rsidRPr="0011244C">
                        <w:rPr>
                          <w:sz w:val="20"/>
                          <w:szCs w:val="20"/>
                        </w:rPr>
                        <w:t xml:space="preserve"> often</w:t>
                      </w:r>
                      <w:r w:rsidR="00CA65EC" w:rsidRPr="0011244C">
                        <w:rPr>
                          <w:sz w:val="20"/>
                          <w:szCs w:val="20"/>
                        </w:rPr>
                        <w:t xml:space="preserve"> located along the foreshore, where the effects of adverse factors such as wave erosion and goose herbivory were most pronounced.</w:t>
                      </w:r>
                    </w:p>
                    <w:p w14:paraId="30AE914E" w14:textId="77777777" w:rsidR="00704BAF" w:rsidRDefault="00704BAF">
                      <w:pPr>
                        <w:rPr>
                          <w:sz w:val="18"/>
                          <w:szCs w:val="18"/>
                        </w:rPr>
                      </w:pPr>
                    </w:p>
                    <w:p w14:paraId="21408C79" w14:textId="10783C33" w:rsidR="00B341A3" w:rsidRPr="0011244C" w:rsidRDefault="00B341A3" w:rsidP="00CA65EC">
                      <w:pPr>
                        <w:rPr>
                          <w:sz w:val="18"/>
                          <w:szCs w:val="18"/>
                        </w:rPr>
                      </w:pPr>
                    </w:p>
                  </w:txbxContent>
                </v:textbox>
                <w10:wrap type="square"/>
              </v:shape>
            </w:pict>
          </mc:Fallback>
        </mc:AlternateContent>
      </w:r>
      <w:r w:rsidR="6B6C3D00" w:rsidRPr="00E24608">
        <w:t>Geospatial</w:t>
      </w:r>
      <w:r w:rsidR="0062E7C3" w:rsidRPr="00E24608">
        <w:t xml:space="preserve"> Data</w:t>
      </w:r>
    </w:p>
    <w:p w14:paraId="186A5943" w14:textId="7D2ECE10" w:rsidR="00AA5631" w:rsidRDefault="5E5D78FA" w:rsidP="004C769A">
      <w:r w:rsidRPr="43C0CAC4">
        <w:t>G</w:t>
      </w:r>
      <w:r w:rsidR="442DB482" w:rsidRPr="43C0CAC4">
        <w:t>eospatial analyses</w:t>
      </w:r>
      <w:r w:rsidR="225D69AD" w:rsidRPr="43C0CAC4">
        <w:t xml:space="preserve"> </w:t>
      </w:r>
      <w:r w:rsidR="5225226B" w:rsidRPr="43C0CAC4">
        <w:t>were used</w:t>
      </w:r>
      <w:r w:rsidR="12B7AEDB" w:rsidRPr="43C0CAC4">
        <w:t xml:space="preserve"> to</w:t>
      </w:r>
      <w:r w:rsidR="6AA5B2B0" w:rsidRPr="43C0CAC4">
        <w:t xml:space="preserve"> describe the condition </w:t>
      </w:r>
      <w:r w:rsidR="43DF3B39" w:rsidRPr="43C0CAC4">
        <w:t xml:space="preserve">and </w:t>
      </w:r>
      <w:r w:rsidR="72977AAE" w:rsidRPr="43C0CAC4">
        <w:t>environmental</w:t>
      </w:r>
      <w:r w:rsidR="6AA5B2B0" w:rsidRPr="43C0CAC4">
        <w:t xml:space="preserve"> context</w:t>
      </w:r>
      <w:r w:rsidR="55C7A380" w:rsidRPr="43C0CAC4">
        <w:t xml:space="preserve"> of plots and sites</w:t>
      </w:r>
      <w:r w:rsidR="12B7AEDB" w:rsidRPr="43C0CAC4">
        <w:t>.</w:t>
      </w:r>
      <w:r w:rsidR="27F307D6" w:rsidRPr="43C0CAC4">
        <w:t xml:space="preserve"> </w:t>
      </w:r>
      <w:commentRangeStart w:id="23"/>
      <w:commentRangeStart w:id="24"/>
      <w:r w:rsidR="4E61303D" w:rsidRPr="43C0CAC4">
        <w:t>Project</w:t>
      </w:r>
      <w:commentRangeEnd w:id="23"/>
      <w:r w:rsidR="001709E7">
        <w:rPr>
          <w:rStyle w:val="CommentReference"/>
        </w:rPr>
        <w:commentReference w:id="23"/>
      </w:r>
      <w:commentRangeEnd w:id="24"/>
      <w:r w:rsidR="00006D78">
        <w:rPr>
          <w:rStyle w:val="CommentReference"/>
        </w:rPr>
        <w:commentReference w:id="24"/>
      </w:r>
      <w:r w:rsidR="4E61303D" w:rsidRPr="43C0CAC4">
        <w:t xml:space="preserve"> area was calculated based on polygons mapped in the </w:t>
      </w:r>
      <w:r w:rsidR="00397775" w:rsidRPr="43C0CAC4">
        <w:t>field and</w:t>
      </w:r>
      <w:r w:rsidR="4E61303D" w:rsidRPr="43C0CAC4">
        <w:t xml:space="preserve"> was defined as the marsh boundary of a given project.</w:t>
      </w:r>
      <w:r w:rsidR="00E93629">
        <w:t xml:space="preserve"> </w:t>
      </w:r>
      <w:r w:rsidR="00735485">
        <w:t xml:space="preserve">Where </w:t>
      </w:r>
      <w:r w:rsidR="005E2497">
        <w:t xml:space="preserve">original project descriptions, design schematics, </w:t>
      </w:r>
      <w:r w:rsidR="00735485">
        <w:t>or</w:t>
      </w:r>
      <w:r w:rsidR="005E2497">
        <w:t xml:space="preserve"> photographs</w:t>
      </w:r>
      <w:r w:rsidR="00735485">
        <w:t xml:space="preserve"> were available</w:t>
      </w:r>
      <w:r w:rsidR="005E2497">
        <w:t xml:space="preserve">, </w:t>
      </w:r>
      <w:r w:rsidR="008D3B6D">
        <w:t xml:space="preserve">these were </w:t>
      </w:r>
      <w:r w:rsidR="00735485">
        <w:t>also used to aid in delineating site boundaries</w:t>
      </w:r>
      <w:r w:rsidR="008D3B6D">
        <w:t xml:space="preserve">. </w:t>
      </w:r>
      <w:r w:rsidR="00DE0C52">
        <w:t xml:space="preserve">We found that most </w:t>
      </w:r>
      <w:r w:rsidR="00C53476">
        <w:t xml:space="preserve">created marshes visited in this study had clear and obvious boundaries (e.g., rip-rap </w:t>
      </w:r>
      <w:r w:rsidR="008649E7">
        <w:t>perimeter</w:t>
      </w:r>
      <w:r w:rsidR="00C53476">
        <w:t xml:space="preserve">), </w:t>
      </w:r>
      <w:r w:rsidR="00050346">
        <w:t>and so are confident in the calculated project areas.</w:t>
      </w:r>
      <w:r w:rsidR="4E61303D" w:rsidRPr="43C0CAC4">
        <w:t xml:space="preserve"> </w:t>
      </w:r>
      <w:r w:rsidR="6424253F" w:rsidRPr="43C0CAC4">
        <w:t xml:space="preserve">We calculated the percent of recessed marsh in each </w:t>
      </w:r>
      <w:r w:rsidR="7F01117C" w:rsidRPr="43C0CAC4">
        <w:t>project</w:t>
      </w:r>
      <w:r w:rsidR="6424253F" w:rsidRPr="43C0CAC4">
        <w:t xml:space="preserve"> by dividing the</w:t>
      </w:r>
      <w:r w:rsidR="03166C96" w:rsidRPr="43C0CAC4">
        <w:t xml:space="preserve"> </w:t>
      </w:r>
      <w:r w:rsidR="6424253F" w:rsidRPr="43C0CAC4">
        <w:t xml:space="preserve">area of </w:t>
      </w:r>
      <w:r w:rsidR="3EBFD304" w:rsidRPr="43C0CAC4">
        <w:t>recessed marsh</w:t>
      </w:r>
      <w:r w:rsidR="00150116">
        <w:t xml:space="preserve"> mapped in the field </w:t>
      </w:r>
      <w:r w:rsidR="3EBFD304" w:rsidRPr="43C0CAC4">
        <w:t>by the</w:t>
      </w:r>
      <w:r w:rsidR="274F9A98" w:rsidRPr="43C0CAC4">
        <w:t xml:space="preserve"> </w:t>
      </w:r>
      <w:r w:rsidR="3EBFD304" w:rsidRPr="43C0CAC4">
        <w:t xml:space="preserve">total project area. For the purposes of this study, recessed marsh was defined as </w:t>
      </w:r>
      <w:r w:rsidR="1084FC94" w:rsidRPr="43C0CAC4">
        <w:t xml:space="preserve">areas </w:t>
      </w:r>
      <w:r w:rsidR="5659EA88" w:rsidRPr="43C0CAC4">
        <w:t>within</w:t>
      </w:r>
      <w:r w:rsidR="1084FC94" w:rsidRPr="43C0CAC4">
        <w:t xml:space="preserve"> </w:t>
      </w:r>
      <w:r w:rsidR="008649E7">
        <w:t xml:space="preserve">tidal marsh creation projects </w:t>
      </w:r>
      <w:r w:rsidR="1084FC94" w:rsidRPr="43C0CAC4">
        <w:t>that were</w:t>
      </w:r>
      <w:r w:rsidR="008649E7">
        <w:t xml:space="preserve"> intended </w:t>
      </w:r>
      <w:r w:rsidR="00D250E8">
        <w:t>to be vegetated in their original design, but were primarily absent of vegetation during 2015 and 2021 surveys</w:t>
      </w:r>
      <w:r w:rsidR="73A6D402" w:rsidRPr="43C0CAC4">
        <w:t xml:space="preserve"> (</w:t>
      </w:r>
      <w:r w:rsidR="008649E7">
        <w:t xml:space="preserve">inset right; </w:t>
      </w:r>
      <w:r w:rsidR="44A06519" w:rsidRPr="43C0CAC4">
        <w:t xml:space="preserve">see </w:t>
      </w:r>
      <w:r w:rsidR="73A6D402" w:rsidRPr="43C0CAC4">
        <w:t>Appendix</w:t>
      </w:r>
      <w:r w:rsidR="00150116">
        <w:t xml:space="preserve"> </w:t>
      </w:r>
      <w:r w:rsidR="00006D78">
        <w:t>B</w:t>
      </w:r>
      <w:r w:rsidR="23FE3291" w:rsidRPr="43C0CAC4">
        <w:t xml:space="preserve"> for </w:t>
      </w:r>
      <w:r w:rsidR="00150116">
        <w:t xml:space="preserve">photo </w:t>
      </w:r>
      <w:r w:rsidR="23FE3291" w:rsidRPr="43C0CAC4">
        <w:t>examples</w:t>
      </w:r>
      <w:r w:rsidR="73A6D402" w:rsidRPr="43C0CAC4">
        <w:t>)</w:t>
      </w:r>
      <w:r w:rsidR="3822B15B" w:rsidRPr="43C0CAC4">
        <w:t>.</w:t>
      </w:r>
      <w:r w:rsidR="46DDDCF5" w:rsidRPr="43C0CAC4">
        <w:t xml:space="preserve"> </w:t>
      </w:r>
      <w:commentRangeStart w:id="25"/>
      <w:commentRangeStart w:id="26"/>
      <w:commentRangeStart w:id="27"/>
      <w:r w:rsidR="4ADDA1E4" w:rsidRPr="43C0CAC4">
        <w:t>We calculated p</w:t>
      </w:r>
      <w:r w:rsidR="0847CAE1" w:rsidRPr="43C0CAC4">
        <w:t>ercent</w:t>
      </w:r>
      <w:r w:rsidR="006304DB">
        <w:t xml:space="preserve"> </w:t>
      </w:r>
      <w:r w:rsidR="0847CAE1" w:rsidRPr="43C0CAC4">
        <w:t xml:space="preserve">edge habitat </w:t>
      </w:r>
      <w:commentRangeEnd w:id="25"/>
      <w:r w:rsidR="006304DB">
        <w:rPr>
          <w:rStyle w:val="CommentReference"/>
        </w:rPr>
        <w:commentReference w:id="25"/>
      </w:r>
      <w:commentRangeEnd w:id="26"/>
      <w:r w:rsidR="006D2DE2">
        <w:rPr>
          <w:rStyle w:val="CommentReference"/>
        </w:rPr>
        <w:commentReference w:id="26"/>
      </w:r>
      <w:commentRangeEnd w:id="27"/>
      <w:r w:rsidR="00006D78">
        <w:rPr>
          <w:rStyle w:val="CommentReference"/>
        </w:rPr>
        <w:commentReference w:id="27"/>
      </w:r>
      <w:r w:rsidR="314956CC" w:rsidRPr="43C0CAC4">
        <w:t xml:space="preserve">for each </w:t>
      </w:r>
      <w:r w:rsidR="0847CAE1" w:rsidRPr="43C0CAC4">
        <w:t xml:space="preserve">site </w:t>
      </w:r>
      <w:r w:rsidR="31E996A6" w:rsidRPr="43C0CAC4">
        <w:t>by</w:t>
      </w:r>
      <w:r w:rsidR="0847CAE1" w:rsidRPr="43C0CAC4">
        <w:t xml:space="preserve"> using the </w:t>
      </w:r>
      <w:r w:rsidR="00826736">
        <w:t>M</w:t>
      </w:r>
      <w:r w:rsidR="29764392" w:rsidRPr="43C0CAC4">
        <w:t>easurement</w:t>
      </w:r>
      <w:r w:rsidR="0847CAE1" w:rsidRPr="43C0CAC4">
        <w:t xml:space="preserve"> </w:t>
      </w:r>
      <w:r w:rsidR="00826736">
        <w:t>T</w:t>
      </w:r>
      <w:r w:rsidR="0847CAE1" w:rsidRPr="43C0CAC4">
        <w:t xml:space="preserve">ool in </w:t>
      </w:r>
      <w:r w:rsidR="44524B90" w:rsidRPr="43C0CAC4">
        <w:t>Q</w:t>
      </w:r>
      <w:r w:rsidR="0847CAE1" w:rsidRPr="43C0CAC4">
        <w:t>GI</w:t>
      </w:r>
      <w:r w:rsidR="3AC4E7FC" w:rsidRPr="43C0CAC4">
        <w:t xml:space="preserve">S to </w:t>
      </w:r>
      <w:r w:rsidR="5F53B855" w:rsidRPr="43C0CAC4">
        <w:t xml:space="preserve">calculate the area of marsh located within 5 m of the river channel, which we then divided by the project area. </w:t>
      </w:r>
      <w:r w:rsidR="607DC48B" w:rsidRPr="43C0CAC4">
        <w:t>Each site was</w:t>
      </w:r>
      <w:r w:rsidR="41F995E6" w:rsidRPr="43C0CAC4">
        <w:t xml:space="preserve"> </w:t>
      </w:r>
      <w:r w:rsidR="607DC48B" w:rsidRPr="43C0CAC4">
        <w:t>assigned a distance from the river mouth, which was calculated as the channel</w:t>
      </w:r>
      <w:r w:rsidR="1BEB9C9D" w:rsidRPr="43C0CAC4">
        <w:t>-</w:t>
      </w:r>
      <w:r w:rsidR="607DC48B" w:rsidRPr="43C0CAC4">
        <w:t>distance from</w:t>
      </w:r>
      <w:r w:rsidR="5C7DDE17" w:rsidRPr="43C0CAC4">
        <w:t xml:space="preserve"> each site to a standardized line across </w:t>
      </w:r>
      <w:r w:rsidR="0BFD6750" w:rsidRPr="43C0CAC4">
        <w:t xml:space="preserve">the </w:t>
      </w:r>
      <w:r w:rsidR="5C7DDE17" w:rsidRPr="43C0CAC4">
        <w:t>mouth of the Fraser.</w:t>
      </w:r>
      <w:r w:rsidR="5E21202B" w:rsidRPr="43C0CAC4">
        <w:t xml:space="preserve"> In cases where multiple pathways to the river mouth were possible, distances were based on those of the largest (and therefore most influential</w:t>
      </w:r>
      <w:r w:rsidR="041AAF96" w:rsidRPr="43C0CAC4">
        <w:t>)</w:t>
      </w:r>
      <w:r w:rsidR="5E21202B" w:rsidRPr="43C0CAC4">
        <w:t xml:space="preserve"> channel.</w:t>
      </w:r>
      <w:r w:rsidR="607DC48B" w:rsidRPr="43C0CAC4">
        <w:t xml:space="preserve"> </w:t>
      </w:r>
      <w:r w:rsidR="223592D7" w:rsidRPr="43C0CAC4">
        <w:t xml:space="preserve">Elevation data from a publicly available LiDAR dataset was used to calculate </w:t>
      </w:r>
      <w:r w:rsidR="26A1EBBD" w:rsidRPr="43C0CAC4">
        <w:t xml:space="preserve">both </w:t>
      </w:r>
      <w:r w:rsidR="223592D7" w:rsidRPr="43C0CAC4">
        <w:t xml:space="preserve">mean site elevation, </w:t>
      </w:r>
      <w:r w:rsidR="141B4CB5" w:rsidRPr="43C0CAC4">
        <w:t>and sample</w:t>
      </w:r>
      <w:r w:rsidR="223592D7" w:rsidRPr="43C0CAC4">
        <w:t xml:space="preserve"> plot elevation in </w:t>
      </w:r>
      <w:r w:rsidR="6BC4592C" w:rsidRPr="43C0CAC4">
        <w:t>Q</w:t>
      </w:r>
      <w:r w:rsidR="223592D7" w:rsidRPr="43C0CAC4">
        <w:t>GIS (</w:t>
      </w:r>
      <w:proofErr w:type="spellStart"/>
      <w:r w:rsidR="223592D7" w:rsidRPr="43C0CAC4">
        <w:t>GeoBC</w:t>
      </w:r>
      <w:proofErr w:type="spellEnd"/>
      <w:r w:rsidR="223592D7" w:rsidRPr="43C0CAC4">
        <w:t>, 2021).</w:t>
      </w:r>
      <w:r w:rsidR="05AC51C7" w:rsidRPr="43C0CAC4">
        <w:t xml:space="preserve"> For each sample plot, proximity </w:t>
      </w:r>
      <w:r w:rsidR="0895564F" w:rsidRPr="43C0CAC4">
        <w:t xml:space="preserve">to </w:t>
      </w:r>
      <w:r w:rsidR="54B509F7" w:rsidRPr="43C0CAC4">
        <w:t xml:space="preserve">channel was calculated in </w:t>
      </w:r>
      <w:r w:rsidR="0C399353" w:rsidRPr="43C0CAC4">
        <w:t>Q</w:t>
      </w:r>
      <w:r w:rsidR="54B509F7" w:rsidRPr="43C0CAC4">
        <w:t>GIS</w:t>
      </w:r>
      <w:r w:rsidR="0895564F" w:rsidRPr="43C0CAC4">
        <w:t xml:space="preserve"> </w:t>
      </w:r>
      <w:r w:rsidR="384108F5" w:rsidRPr="43C0CAC4">
        <w:t xml:space="preserve">using the </w:t>
      </w:r>
      <w:r w:rsidR="0895564F" w:rsidRPr="43C0CAC4">
        <w:t xml:space="preserve">GRASS </w:t>
      </w:r>
      <w:r w:rsidR="293FD89C" w:rsidRPr="43C0CAC4">
        <w:t>Toolbox</w:t>
      </w:r>
      <w:r w:rsidR="00826736">
        <w:t xml:space="preserve"> </w:t>
      </w:r>
      <w:r w:rsidR="00826736">
        <w:fldChar w:fldCharType="begin"/>
      </w:r>
      <w:r w:rsidR="000F1124">
        <w:instrText xml:space="preserve"> ADDIN ZOTERO_ITEM CSL_CITATION {"citationID":"ykwGWKuc","properties":{"formattedCitation":"(GRASS Development Team 2012)","plainCitation":"(GRASS Development Team 2012)","dontUpdate":true,"noteIndex":0},"citationItems":[{"id":1825,"uris":["http://zotero.org/users/6112721/items/QM3SVSUG"],"uri":["http://zotero.org/users/6112721/items/QM3SVSUG"],"itemData":{"id":1825,"type":"book","publisher":"Open Source Geospatial Foundation","title":"Geographic Resources Analysis Support System (GRASS)","URL":"http://grass.osgeo.org","version":"6.4.1","author":[{"family":"GRASS Development Team","given":""}],"issued":{"date-parts":[["2012"]]}}}],"schema":"https://github.com/citation-style-language/schema/raw/master/csl-citation.json"} </w:instrText>
      </w:r>
      <w:r w:rsidR="00826736">
        <w:fldChar w:fldCharType="separate"/>
      </w:r>
      <w:r w:rsidR="00826736">
        <w:rPr>
          <w:noProof/>
        </w:rPr>
        <w:t>(7.8.6; GRASS Development Team 2012)</w:t>
      </w:r>
      <w:r w:rsidR="00826736">
        <w:fldChar w:fldCharType="end"/>
      </w:r>
      <w:r w:rsidR="44EDCE2A" w:rsidRPr="43C0CAC4">
        <w:t>.</w:t>
      </w:r>
      <w:r w:rsidR="5FE3E24C" w:rsidRPr="43C0CAC4">
        <w:t xml:space="preserve"> </w:t>
      </w:r>
    </w:p>
    <w:p w14:paraId="671E75D4" w14:textId="6D04A0EC" w:rsidR="00704BAF" w:rsidRDefault="00704BAF" w:rsidP="004C769A"/>
    <w:p w14:paraId="752697A0" w14:textId="335C84A9" w:rsidR="380D8E43" w:rsidRPr="004C769A" w:rsidRDefault="380D8E43" w:rsidP="004C769A">
      <w:pPr>
        <w:pStyle w:val="Heading2"/>
      </w:pPr>
      <w:commentRangeStart w:id="28"/>
      <w:r w:rsidRPr="004C769A">
        <w:t>Statistical</w:t>
      </w:r>
      <w:commentRangeEnd w:id="28"/>
      <w:r w:rsidR="00DF5995">
        <w:rPr>
          <w:rStyle w:val="CommentReference"/>
          <w:rFonts w:eastAsiaTheme="minorHAnsi"/>
          <w:b w:val="0"/>
          <w:bCs w:val="0"/>
          <w:color w:val="auto"/>
        </w:rPr>
        <w:commentReference w:id="28"/>
      </w:r>
      <w:r w:rsidRPr="004C769A">
        <w:t xml:space="preserve"> </w:t>
      </w:r>
      <w:commentRangeStart w:id="29"/>
      <w:commentRangeStart w:id="30"/>
      <w:r w:rsidRPr="004C769A">
        <w:t>Analysis</w:t>
      </w:r>
      <w:commentRangeEnd w:id="29"/>
      <w:r w:rsidR="00240281">
        <w:rPr>
          <w:rStyle w:val="CommentReference"/>
          <w:rFonts w:eastAsiaTheme="minorHAnsi"/>
          <w:b w:val="0"/>
          <w:bCs w:val="0"/>
          <w:color w:val="auto"/>
        </w:rPr>
        <w:commentReference w:id="29"/>
      </w:r>
      <w:commentRangeEnd w:id="30"/>
      <w:r w:rsidR="00DC0CE2">
        <w:rPr>
          <w:rStyle w:val="CommentReference"/>
          <w:rFonts w:eastAsiaTheme="minorHAnsi"/>
          <w:b w:val="0"/>
          <w:bCs w:val="0"/>
          <w:color w:val="auto"/>
        </w:rPr>
        <w:commentReference w:id="30"/>
      </w:r>
    </w:p>
    <w:p w14:paraId="4A582B20" w14:textId="028CCA46" w:rsidR="72085109" w:rsidRPr="004C769A" w:rsidRDefault="5B7C73D5" w:rsidP="004C769A">
      <w:pPr>
        <w:pStyle w:val="Heading3"/>
      </w:pPr>
      <w:r w:rsidRPr="004C769A">
        <w:t>Marsh Recession</w:t>
      </w:r>
    </w:p>
    <w:p w14:paraId="28BC6C5C" w14:textId="43F55346" w:rsidR="23AAF22E" w:rsidRDefault="7283569B" w:rsidP="004C769A">
      <w:r w:rsidRPr="005B1331">
        <w:t>We used multiple linear regression models</w:t>
      </w:r>
      <w:r w:rsidR="6A759A50" w:rsidRPr="005B1331">
        <w:t xml:space="preserve"> in R</w:t>
      </w:r>
      <w:r w:rsidR="6D3B4A67" w:rsidRPr="005B1331">
        <w:t xml:space="preserve"> </w:t>
      </w:r>
      <w:r w:rsidRPr="005B1331">
        <w:t xml:space="preserve">to </w:t>
      </w:r>
      <w:r w:rsidR="1930B943" w:rsidRPr="005B1331">
        <w:t>determine which factors influence marsh recession in created marshes</w:t>
      </w:r>
      <w:r w:rsidR="4FA80115" w:rsidRPr="005B1331">
        <w:t xml:space="preserve"> (</w:t>
      </w:r>
      <w:proofErr w:type="spellStart"/>
      <w:r w:rsidR="4FA80115" w:rsidRPr="005B1331">
        <w:t>lm</w:t>
      </w:r>
      <w:proofErr w:type="spellEnd"/>
      <w:r w:rsidR="4FA80115" w:rsidRPr="005B1331">
        <w:t>,</w:t>
      </w:r>
      <w:r w:rsidR="00704BAF">
        <w:t xml:space="preserve"> </w:t>
      </w:r>
      <w:r w:rsidR="4FA80115" w:rsidRPr="005B1331">
        <w:t>‘stats’ package in R;</w:t>
      </w:r>
      <w:r w:rsidR="00397775">
        <w:t xml:space="preserve"> </w:t>
      </w:r>
      <w:r w:rsidR="00397775">
        <w:fldChar w:fldCharType="begin"/>
      </w:r>
      <w:r w:rsidR="000F1124">
        <w:instrText xml:space="preserve"> ADDIN ZOTERO_ITEM CSL_CITATION {"citationID":"1D8NMMXT","properties":{"formattedCitation":"(R Core Team 2021)","plainCitation":"(R Core Team 2021)","dontUpdate":true,"noteIndex":0},"citationItems":[{"id":632,"uris":["http://zotero.org/users/6112721/items/5I6DEWQC"],"uri":["http://zotero.org/users/6112721/items/5I6DEWQC"],"itemData":{"id":632,"type":"book","event-place":"Vienna, Austria","publisher":"R  Foundation for Statistical Computing","publisher-place":"Vienna, Austria","title":"R: A language and environment for statistical computing","URL":"https://www.R-project.org/","author":[{"family":"R Core Team","given":""}],"issued":{"date-parts":[["2021"]]}}}],"schema":"https://github.com/citation-style-language/schema/raw/master/csl-citation.json"} </w:instrText>
      </w:r>
      <w:r w:rsidR="00397775">
        <w:fldChar w:fldCharType="separate"/>
      </w:r>
      <w:r w:rsidR="00397775">
        <w:rPr>
          <w:noProof/>
        </w:rPr>
        <w:t>R Core Team 2021)</w:t>
      </w:r>
      <w:r w:rsidR="00397775">
        <w:fldChar w:fldCharType="end"/>
      </w:r>
      <w:r w:rsidR="1930B943" w:rsidRPr="005B1331">
        <w:t>.</w:t>
      </w:r>
      <w:r w:rsidR="1F77A430" w:rsidRPr="005B1331">
        <w:t xml:space="preserve"> </w:t>
      </w:r>
      <w:r w:rsidR="00B0151E">
        <w:t>Percent recessed marsh was used as the dependent variable, and</w:t>
      </w:r>
      <w:r w:rsidR="0FEF96AC" w:rsidRPr="005B1331">
        <w:t xml:space="preserve"> </w:t>
      </w:r>
      <w:r w:rsidR="00B0151E">
        <w:t>m</w:t>
      </w:r>
      <w:r w:rsidR="69138557" w:rsidRPr="005B1331">
        <w:t xml:space="preserve">odel covariates were selected for their </w:t>
      </w:r>
      <w:r w:rsidR="77FED192" w:rsidRPr="005B1331">
        <w:t xml:space="preserve">potential relationship </w:t>
      </w:r>
      <w:r w:rsidR="69138557" w:rsidRPr="005B1331">
        <w:t>to marsh recession</w:t>
      </w:r>
      <w:r w:rsidR="713D4596" w:rsidRPr="005B1331">
        <w:t xml:space="preserve"> based on professional judgement</w:t>
      </w:r>
      <w:r w:rsidR="77E7F6CF" w:rsidRPr="005B1331">
        <w:t xml:space="preserve"> and </w:t>
      </w:r>
      <w:r w:rsidR="2A4B6E40" w:rsidRPr="3A5D7FCA">
        <w:t xml:space="preserve">data </w:t>
      </w:r>
      <w:r w:rsidR="77E7F6CF" w:rsidRPr="005B1331">
        <w:t>availability.</w:t>
      </w:r>
      <w:r w:rsidR="45CFB2BC" w:rsidRPr="005B1331">
        <w:t xml:space="preserve"> </w:t>
      </w:r>
      <w:r w:rsidR="00B0151E">
        <w:t>Covariates</w:t>
      </w:r>
      <w:r w:rsidR="437E9F1C" w:rsidRPr="005B1331">
        <w:t xml:space="preserve"> included descriptive categori</w:t>
      </w:r>
      <w:r w:rsidR="1D280CB7" w:rsidRPr="005B1331">
        <w:t xml:space="preserve">cal </w:t>
      </w:r>
      <w:r w:rsidR="689D1D9E" w:rsidRPr="005B1331">
        <w:t>variables</w:t>
      </w:r>
      <w:r w:rsidR="1D280CB7" w:rsidRPr="005B1331">
        <w:t xml:space="preserve">, such as presence of </w:t>
      </w:r>
      <w:r w:rsidR="660FC7ED" w:rsidRPr="005B1331">
        <w:t xml:space="preserve">a </w:t>
      </w:r>
      <w:r w:rsidR="00D250E8">
        <w:t>debris</w:t>
      </w:r>
      <w:r w:rsidR="1D280CB7" w:rsidRPr="005B1331">
        <w:t xml:space="preserve"> fence</w:t>
      </w:r>
      <w:r w:rsidR="00E631E2">
        <w:t xml:space="preserve"> (inset, p. 8)</w:t>
      </w:r>
      <w:r w:rsidR="1D280CB7" w:rsidRPr="005B1331">
        <w:t xml:space="preserve">, presence of </w:t>
      </w:r>
      <w:r w:rsidR="660FC7ED" w:rsidRPr="005B1331">
        <w:t xml:space="preserve">a </w:t>
      </w:r>
      <w:r w:rsidR="1D280CB7" w:rsidRPr="005B1331">
        <w:t xml:space="preserve">shear boom, presence of </w:t>
      </w:r>
      <w:r w:rsidR="10C47F08" w:rsidRPr="005B1331">
        <w:t>offshore structures</w:t>
      </w:r>
      <w:r w:rsidR="30C13127" w:rsidRPr="3A5D7FCA">
        <w:t xml:space="preserve"> (</w:t>
      </w:r>
      <w:r w:rsidR="08C1A315" w:rsidRPr="3A5D7FCA">
        <w:t>i</w:t>
      </w:r>
      <w:r w:rsidR="30C13127" w:rsidRPr="3A5D7FCA">
        <w:t>.e.</w:t>
      </w:r>
      <w:r w:rsidR="09E9C09E" w:rsidRPr="3A5D7FCA">
        <w:t>,</w:t>
      </w:r>
      <w:r w:rsidR="30C13127" w:rsidRPr="3A5D7FCA">
        <w:t xml:space="preserve"> log </w:t>
      </w:r>
      <w:r w:rsidR="00397775">
        <w:t xml:space="preserve">storage </w:t>
      </w:r>
      <w:r w:rsidR="30C13127" w:rsidRPr="3A5D7FCA">
        <w:t>booms, dock structures)</w:t>
      </w:r>
      <w:r w:rsidR="1D280CB7" w:rsidRPr="005B1331">
        <w:t xml:space="preserve">, </w:t>
      </w:r>
      <w:r w:rsidR="00653A87">
        <w:t>inland design (see inset left</w:t>
      </w:r>
      <w:r w:rsidR="00BE6794">
        <w:t>; Appendix B</w:t>
      </w:r>
      <w:r w:rsidR="00653A87">
        <w:t xml:space="preserve">), </w:t>
      </w:r>
      <w:r w:rsidR="47AC345F" w:rsidRPr="005B1331">
        <w:t xml:space="preserve">and river arm. Numeric covariates included project age, project area, </w:t>
      </w:r>
      <w:r w:rsidR="2AF606DE" w:rsidRPr="005B1331">
        <w:t xml:space="preserve">distance upriver, percent edge habitat, and mean site elevation. </w:t>
      </w:r>
      <w:r w:rsidR="06C17553" w:rsidRPr="005B1331">
        <w:t>An interaction term was</w:t>
      </w:r>
      <w:r w:rsidR="007E49CF">
        <w:t xml:space="preserve"> included</w:t>
      </w:r>
      <w:r w:rsidR="06C17553" w:rsidRPr="005B1331">
        <w:t xml:space="preserve"> between mean site elevation and percent edge</w:t>
      </w:r>
      <w:r w:rsidR="007E49CF">
        <w:t xml:space="preserve"> habitat</w:t>
      </w:r>
      <w:r w:rsidR="06C17553" w:rsidRPr="005B1331">
        <w:t xml:space="preserve">, as we </w:t>
      </w:r>
      <w:r w:rsidR="2DC272F2" w:rsidRPr="005B1331">
        <w:t>anticipated</w:t>
      </w:r>
      <w:r w:rsidR="06C17553" w:rsidRPr="005B1331">
        <w:t xml:space="preserve"> that </w:t>
      </w:r>
      <w:r w:rsidR="3DB40B33" w:rsidRPr="005B1331">
        <w:t>the degree of edge effects</w:t>
      </w:r>
      <w:r w:rsidR="05D6FEEE" w:rsidRPr="005B1331">
        <w:t xml:space="preserve"> on our response variables was highly dependent on </w:t>
      </w:r>
      <w:r w:rsidR="72A4F6E5" w:rsidRPr="005B1331">
        <w:t>project elevation.</w:t>
      </w:r>
      <w:r w:rsidR="063EDB62" w:rsidRPr="005B1331">
        <w:t xml:space="preserve"> </w:t>
      </w:r>
      <w:r w:rsidR="00BE6794">
        <w:t>For a more detailed description of each model variable, see Appendix C.</w:t>
      </w:r>
    </w:p>
    <w:p w14:paraId="21D7FF03" w14:textId="2E875EF2" w:rsidR="40FBF216" w:rsidRDefault="40FBF216" w:rsidP="004C769A"/>
    <w:p w14:paraId="02C1FD35" w14:textId="223792F7" w:rsidR="21175539" w:rsidRPr="004C769A" w:rsidRDefault="726178B9" w:rsidP="004C769A">
      <w:pPr>
        <w:pStyle w:val="Heading3"/>
      </w:pPr>
      <w:r w:rsidRPr="004C769A">
        <w:t xml:space="preserve">Native Dominance </w:t>
      </w:r>
    </w:p>
    <w:p w14:paraId="41469A7B" w14:textId="3CFED484" w:rsidR="559EFC6C" w:rsidRDefault="00F72422" w:rsidP="004C769A">
      <w:r>
        <w:rPr>
          <w:noProof/>
        </w:rPr>
        <mc:AlternateContent>
          <mc:Choice Requires="wps">
            <w:drawing>
              <wp:anchor distT="0" distB="0" distL="114300" distR="114300" simplePos="0" relativeHeight="251658282" behindDoc="0" locked="0" layoutInCell="1" allowOverlap="1" wp14:anchorId="1A6ACF1D" wp14:editId="5E2E33A0">
                <wp:simplePos x="0" y="0"/>
                <wp:positionH relativeFrom="column">
                  <wp:posOffset>209550</wp:posOffset>
                </wp:positionH>
                <wp:positionV relativeFrom="paragraph">
                  <wp:posOffset>1500650</wp:posOffset>
                </wp:positionV>
                <wp:extent cx="2338705" cy="509905"/>
                <wp:effectExtent l="0" t="12700" r="23495" b="23495"/>
                <wp:wrapNone/>
                <wp:docPr id="144723458" name="Freeform 144723458"/>
                <wp:cNvGraphicFramePr/>
                <a:graphic xmlns:a="http://schemas.openxmlformats.org/drawingml/2006/main">
                  <a:graphicData uri="http://schemas.microsoft.com/office/word/2010/wordprocessingShape">
                    <wps:wsp>
                      <wps:cNvSpPr/>
                      <wps:spPr>
                        <a:xfrm>
                          <a:off x="0" y="0"/>
                          <a:ext cx="2338705" cy="509905"/>
                        </a:xfrm>
                        <a:custGeom>
                          <a:avLst/>
                          <a:gdLst>
                            <a:gd name="connsiteX0" fmla="*/ 744279 w 2339163"/>
                            <a:gd name="connsiteY0" fmla="*/ 10633 h 510363"/>
                            <a:gd name="connsiteX1" fmla="*/ 1127051 w 2339163"/>
                            <a:gd name="connsiteY1" fmla="*/ 159489 h 510363"/>
                            <a:gd name="connsiteX2" fmla="*/ 1392865 w 2339163"/>
                            <a:gd name="connsiteY2" fmla="*/ 233917 h 510363"/>
                            <a:gd name="connsiteX3" fmla="*/ 1573619 w 2339163"/>
                            <a:gd name="connsiteY3" fmla="*/ 244549 h 510363"/>
                            <a:gd name="connsiteX4" fmla="*/ 1765005 w 2339163"/>
                            <a:gd name="connsiteY4" fmla="*/ 138224 h 510363"/>
                            <a:gd name="connsiteX5" fmla="*/ 1860698 w 2339163"/>
                            <a:gd name="connsiteY5" fmla="*/ 95693 h 510363"/>
                            <a:gd name="connsiteX6" fmla="*/ 2041451 w 2339163"/>
                            <a:gd name="connsiteY6" fmla="*/ 138224 h 510363"/>
                            <a:gd name="connsiteX7" fmla="*/ 2200940 w 2339163"/>
                            <a:gd name="connsiteY7" fmla="*/ 233917 h 510363"/>
                            <a:gd name="connsiteX8" fmla="*/ 2328530 w 2339163"/>
                            <a:gd name="connsiteY8" fmla="*/ 404037 h 510363"/>
                            <a:gd name="connsiteX9" fmla="*/ 2339163 w 2339163"/>
                            <a:gd name="connsiteY9" fmla="*/ 510363 h 510363"/>
                            <a:gd name="connsiteX10" fmla="*/ 1105786 w 2339163"/>
                            <a:gd name="connsiteY10" fmla="*/ 425303 h 510363"/>
                            <a:gd name="connsiteX11" fmla="*/ 893135 w 2339163"/>
                            <a:gd name="connsiteY11" fmla="*/ 414670 h 510363"/>
                            <a:gd name="connsiteX12" fmla="*/ 648586 w 2339163"/>
                            <a:gd name="connsiteY12" fmla="*/ 414670 h 510363"/>
                            <a:gd name="connsiteX13" fmla="*/ 393405 w 2339163"/>
                            <a:gd name="connsiteY13" fmla="*/ 404037 h 510363"/>
                            <a:gd name="connsiteX14" fmla="*/ 138223 w 2339163"/>
                            <a:gd name="connsiteY14" fmla="*/ 414670 h 510363"/>
                            <a:gd name="connsiteX15" fmla="*/ 0 w 2339163"/>
                            <a:gd name="connsiteY15" fmla="*/ 414670 h 510363"/>
                            <a:gd name="connsiteX16" fmla="*/ 0 w 2339163"/>
                            <a:gd name="connsiteY16" fmla="*/ 414670 h 510363"/>
                            <a:gd name="connsiteX17" fmla="*/ 0 w 2339163"/>
                            <a:gd name="connsiteY17" fmla="*/ 318977 h 510363"/>
                            <a:gd name="connsiteX18" fmla="*/ 53163 w 2339163"/>
                            <a:gd name="connsiteY18" fmla="*/ 287079 h 510363"/>
                            <a:gd name="connsiteX19" fmla="*/ 223284 w 2339163"/>
                            <a:gd name="connsiteY19" fmla="*/ 202019 h 510363"/>
                            <a:gd name="connsiteX20" fmla="*/ 446567 w 2339163"/>
                            <a:gd name="connsiteY20" fmla="*/ 95693 h 510363"/>
                            <a:gd name="connsiteX21" fmla="*/ 574158 w 2339163"/>
                            <a:gd name="connsiteY21" fmla="*/ 53163 h 510363"/>
                            <a:gd name="connsiteX22" fmla="*/ 659219 w 2339163"/>
                            <a:gd name="connsiteY22" fmla="*/ 0 h 510363"/>
                            <a:gd name="connsiteX23" fmla="*/ 744279 w 2339163"/>
                            <a:gd name="connsiteY23" fmla="*/ 10633 h 510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2339163" h="510363">
                              <a:moveTo>
                                <a:pt x="744279" y="10633"/>
                              </a:moveTo>
                              <a:lnTo>
                                <a:pt x="1127051" y="159489"/>
                              </a:lnTo>
                              <a:lnTo>
                                <a:pt x="1392865" y="233917"/>
                              </a:lnTo>
                              <a:lnTo>
                                <a:pt x="1573619" y="244549"/>
                              </a:lnTo>
                              <a:lnTo>
                                <a:pt x="1765005" y="138224"/>
                              </a:lnTo>
                              <a:lnTo>
                                <a:pt x="1860698" y="95693"/>
                              </a:lnTo>
                              <a:lnTo>
                                <a:pt x="2041451" y="138224"/>
                              </a:lnTo>
                              <a:lnTo>
                                <a:pt x="2200940" y="233917"/>
                              </a:lnTo>
                              <a:lnTo>
                                <a:pt x="2328530" y="404037"/>
                              </a:lnTo>
                              <a:lnTo>
                                <a:pt x="2339163" y="510363"/>
                              </a:lnTo>
                              <a:lnTo>
                                <a:pt x="1105786" y="425303"/>
                              </a:lnTo>
                              <a:lnTo>
                                <a:pt x="893135" y="414670"/>
                              </a:lnTo>
                              <a:lnTo>
                                <a:pt x="648586" y="414670"/>
                              </a:lnTo>
                              <a:lnTo>
                                <a:pt x="393405" y="404037"/>
                              </a:lnTo>
                              <a:lnTo>
                                <a:pt x="138223" y="414670"/>
                              </a:lnTo>
                              <a:lnTo>
                                <a:pt x="0" y="414670"/>
                              </a:lnTo>
                              <a:lnTo>
                                <a:pt x="0" y="414670"/>
                              </a:lnTo>
                              <a:lnTo>
                                <a:pt x="0" y="318977"/>
                              </a:lnTo>
                              <a:lnTo>
                                <a:pt x="53163" y="287079"/>
                              </a:lnTo>
                              <a:lnTo>
                                <a:pt x="223284" y="202019"/>
                              </a:lnTo>
                              <a:lnTo>
                                <a:pt x="446567" y="95693"/>
                              </a:lnTo>
                              <a:lnTo>
                                <a:pt x="574158" y="53163"/>
                              </a:lnTo>
                              <a:lnTo>
                                <a:pt x="659219" y="0"/>
                              </a:lnTo>
                              <a:lnTo>
                                <a:pt x="744279" y="10633"/>
                              </a:lnTo>
                              <a:close/>
                            </a:path>
                          </a:pathLst>
                        </a:custGeom>
                        <a:solidFill>
                          <a:srgbClr val="FF0000">
                            <a:alpha val="6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49F71434" id="Freeform 144723458" o:spid="_x0000_s1026" style="position:absolute;margin-left:16.5pt;margin-top:118.15pt;width:184.15pt;height:40.15pt;z-index:251658282;visibility:visible;mso-wrap-style:square;mso-wrap-distance-left:9pt;mso-wrap-distance-top:0;mso-wrap-distance-right:9pt;mso-wrap-distance-bottom:0;mso-position-horizontal:absolute;mso-position-horizontal-relative:text;mso-position-vertical:absolute;mso-position-vertical-relative:text;v-text-anchor:middle" coordsize="2339163,510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" path="m744279,10633r382772,148856l1392865,233917r180754,10632l1765005,138224r95693,-42531l2041451,138224r159489,95693l2328530,404037r10633,106326l1105786,425303,893135,414670r-244549,l393405,404037,138223,414670,,414670r,l,318977,53163,287079,223284,202019,446567,95693,574158,53163,659219,r85060,10633xe" fillcolor="red" strokecolor="red" strokeweight="1pt">
                <v:fill opacity="3855f"/>
                <v:stroke joinstyle="miter"/>
                <v:path arrowok="t" o:connecttype="custom" o:connectlocs="744133,10623;1126830,159346;1392592,233707;1573311,244330;1764659,138100;1860334,95607;2041051,138100;2200509,233707;2328074,403674;2338705,509905;1105569,424921;892960,414298;648459,414298;393328,403674;138196,414298;0,414298;0,414298;0,318691;53153,286821;223240,201838;446480,95607;574046,53115;659090,0;744133,10623" o:connectangles="0,0,0,0,0,0,0,0,0,0,0,0,0,0,0,0,0,0,0,0,0,0,0,0"/>
              </v:shape>
            </w:pict>
          </mc:Fallback>
        </mc:AlternateContent>
      </w:r>
      <w:r w:rsidR="000C167C">
        <w:rPr>
          <w:noProof/>
        </w:rPr>
        <mc:AlternateContent>
          <mc:Choice Requires="wps">
            <w:drawing>
              <wp:anchor distT="45720" distB="45720" distL="114300" distR="114300" simplePos="0" relativeHeight="251658278" behindDoc="0" locked="0" layoutInCell="1" allowOverlap="1" wp14:anchorId="29386DE5" wp14:editId="0AADCF33">
                <wp:simplePos x="0" y="0"/>
                <wp:positionH relativeFrom="margin">
                  <wp:posOffset>25400</wp:posOffset>
                </wp:positionH>
                <wp:positionV relativeFrom="paragraph">
                  <wp:posOffset>867248</wp:posOffset>
                </wp:positionV>
                <wp:extent cx="2902585" cy="4203700"/>
                <wp:effectExtent l="0" t="0" r="18415" b="127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203700"/>
                        </a:xfrm>
                        <a:prstGeom prst="rect">
                          <a:avLst/>
                        </a:prstGeom>
                        <a:solidFill>
                          <a:schemeClr val="accent6">
                            <a:lumMod val="20000"/>
                            <a:lumOff val="80000"/>
                          </a:schemeClr>
                        </a:solidFill>
                        <a:ln w="9525">
                          <a:solidFill>
                            <a:srgbClr val="000000"/>
                          </a:solidFill>
                          <a:miter lim="800000"/>
                          <a:headEnd/>
                          <a:tailEnd/>
                        </a:ln>
                      </wps:spPr>
                      <wps:txbx>
                        <w:txbxContent>
                          <w:p w14:paraId="007AC5F2" w14:textId="77777777" w:rsidR="00481A99" w:rsidRDefault="00481A99" w:rsidP="0011244C">
                            <w:pPr>
                              <w:jc w:val="center"/>
                            </w:pPr>
                            <w:r w:rsidRPr="00DF58E3">
                              <w:rPr>
                                <w:noProof/>
                              </w:rPr>
                              <w:drawing>
                                <wp:inline distT="0" distB="0" distL="0" distR="0" wp14:anchorId="5F74AEC5" wp14:editId="6440EE77">
                                  <wp:extent cx="2688460" cy="1854000"/>
                                  <wp:effectExtent l="12700" t="12700" r="17145" b="13335"/>
                                  <wp:docPr id="1599239208" name="Picture 159923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7FF69476" w:rsidR="00481A99" w:rsidRPr="0011244C" w:rsidRDefault="00481A99" w:rsidP="00481A99">
                            <w:pPr>
                              <w:rPr>
                                <w:b/>
                                <w:bCs/>
                                <w:i/>
                                <w:iCs/>
                                <w:sz w:val="24"/>
                                <w:szCs w:val="24"/>
                              </w:rPr>
                            </w:pPr>
                            <w:r w:rsidRPr="0011244C">
                              <w:rPr>
                                <w:b/>
                                <w:bCs/>
                                <w:i/>
                                <w:iCs/>
                                <w:sz w:val="24"/>
                                <w:szCs w:val="24"/>
                              </w:rPr>
                              <w:t>Inland Designs</w:t>
                            </w:r>
                          </w:p>
                          <w:p w14:paraId="3EBB9DA2" w14:textId="35A113DD" w:rsidR="00481A99" w:rsidRPr="0011244C" w:rsidRDefault="001B1D94" w:rsidP="00284AC3">
                            <w:pPr>
                              <w:rPr>
                                <w:sz w:val="20"/>
                                <w:szCs w:val="20"/>
                              </w:rPr>
                            </w:pPr>
                            <w:r>
                              <w:rPr>
                                <w:sz w:val="20"/>
                                <w:szCs w:val="20"/>
                              </w:rPr>
                              <w:t xml:space="preserve">Sixteen of the </w:t>
                            </w:r>
                            <w:r w:rsidR="00653A87">
                              <w:rPr>
                                <w:sz w:val="20"/>
                                <w:szCs w:val="20"/>
                              </w:rPr>
                              <w:t>79 compensation sites included in this study</w:t>
                            </w:r>
                            <w:r>
                              <w:rPr>
                                <w:sz w:val="20"/>
                                <w:szCs w:val="20"/>
                              </w:rPr>
                              <w:t xml:space="preserve"> were classified</w:t>
                            </w:r>
                            <w:r w:rsidR="00653A87">
                              <w:rPr>
                                <w:sz w:val="20"/>
                                <w:szCs w:val="20"/>
                              </w:rPr>
                              <w:t xml:space="preserve"> as “inland” designs.</w:t>
                            </w:r>
                            <w:r w:rsidR="00197481">
                              <w:rPr>
                                <w:sz w:val="20"/>
                                <w:szCs w:val="20"/>
                              </w:rPr>
                              <w:t xml:space="preserve"> These </w:t>
                            </w:r>
                            <w:r w:rsidR="008E0FC6">
                              <w:rPr>
                                <w:sz w:val="20"/>
                                <w:szCs w:val="20"/>
                              </w:rPr>
                              <w:t xml:space="preserve">projects </w:t>
                            </w:r>
                            <w:r w:rsidR="00197481">
                              <w:rPr>
                                <w:sz w:val="20"/>
                                <w:szCs w:val="20"/>
                              </w:rPr>
                              <w:t xml:space="preserve">are typically excavated </w:t>
                            </w:r>
                            <w:r w:rsidR="00284AC3">
                              <w:rPr>
                                <w:sz w:val="20"/>
                                <w:szCs w:val="20"/>
                              </w:rPr>
                              <w:t>behind dikes</w:t>
                            </w:r>
                            <w:r w:rsidR="008E0FC6">
                              <w:rPr>
                                <w:sz w:val="20"/>
                                <w:szCs w:val="20"/>
                              </w:rPr>
                              <w:t xml:space="preserve"> and</w:t>
                            </w:r>
                            <w:r w:rsidR="00197481">
                              <w:rPr>
                                <w:sz w:val="20"/>
                                <w:szCs w:val="20"/>
                              </w:rPr>
                              <w:t xml:space="preserve"> are</w:t>
                            </w:r>
                            <w:r w:rsidR="00284AC3">
                              <w:rPr>
                                <w:sz w:val="20"/>
                                <w:szCs w:val="20"/>
                              </w:rPr>
                              <w:t xml:space="preserve"> connected to the river via engineered drainage channels</w:t>
                            </w:r>
                            <w:r w:rsidR="00E631E2">
                              <w:rPr>
                                <w:sz w:val="20"/>
                                <w:szCs w:val="20"/>
                              </w:rPr>
                              <w:t>, such as the site pictured above (FREMP# 03-004, CPR# 9303-0041)</w:t>
                            </w:r>
                            <w:r w:rsidR="00284AC3">
                              <w:rPr>
                                <w:sz w:val="20"/>
                                <w:szCs w:val="20"/>
                              </w:rPr>
                              <w:t xml:space="preserve">. </w:t>
                            </w:r>
                            <w:r w:rsidR="00E631E2">
                              <w:rPr>
                                <w:sz w:val="20"/>
                                <w:szCs w:val="20"/>
                              </w:rPr>
                              <w:t xml:space="preserve">Inland sites vary </w:t>
                            </w:r>
                            <w:r w:rsidR="00197481">
                              <w:rPr>
                                <w:sz w:val="20"/>
                                <w:szCs w:val="20"/>
                              </w:rPr>
                              <w:t xml:space="preserve">in size and shape from narrow </w:t>
                            </w:r>
                            <w:r w:rsidR="00284AC3">
                              <w:rPr>
                                <w:sz w:val="20"/>
                                <w:szCs w:val="20"/>
                              </w:rPr>
                              <w:t xml:space="preserve">channels and </w:t>
                            </w:r>
                            <w:r w:rsidR="00197481">
                              <w:rPr>
                                <w:sz w:val="20"/>
                                <w:szCs w:val="20"/>
                              </w:rPr>
                              <w:t>sloughs</w:t>
                            </w:r>
                            <w:r w:rsidR="00284AC3">
                              <w:rPr>
                                <w:sz w:val="20"/>
                                <w:szCs w:val="20"/>
                              </w:rPr>
                              <w:t>,</w:t>
                            </w:r>
                            <w:r w:rsidR="00197481">
                              <w:rPr>
                                <w:sz w:val="20"/>
                                <w:szCs w:val="20"/>
                              </w:rPr>
                              <w:t xml:space="preserve"> to large lagoons</w:t>
                            </w:r>
                            <w:r w:rsidR="00481A99" w:rsidRPr="00C558ED">
                              <w:rPr>
                                <w:sz w:val="20"/>
                                <w:szCs w:val="20"/>
                                <w:rPrChange w:id="31" w:author="Daniel Hennigar" w:date="2021-12-08T15:08:00Z">
                                  <w:rPr/>
                                </w:rPrChange>
                              </w:rPr>
                              <w:t>.</w:t>
                            </w:r>
                            <w:r w:rsidR="008E0FC6">
                              <w:rPr>
                                <w:sz w:val="20"/>
                                <w:szCs w:val="20"/>
                              </w:rPr>
                              <w:t xml:space="preserve"> By design, inland sites have very little exposure </w:t>
                            </w:r>
                            <w:r w:rsidR="00BE6794">
                              <w:rPr>
                                <w:sz w:val="20"/>
                                <w:szCs w:val="20"/>
                              </w:rPr>
                              <w:t xml:space="preserve">to external </w:t>
                            </w:r>
                            <w:r w:rsidR="008E0FC6">
                              <w:rPr>
                                <w:sz w:val="20"/>
                                <w:szCs w:val="20"/>
                              </w:rPr>
                              <w:t xml:space="preserve">stressors such as erosion and herbivory, but may </w:t>
                            </w:r>
                            <w:r w:rsidR="00BE6794">
                              <w:rPr>
                                <w:sz w:val="20"/>
                                <w:szCs w:val="20"/>
                              </w:rPr>
                              <w:t>suffer from other factors such as sha</w:t>
                            </w:r>
                            <w:r w:rsidR="008E0FC6">
                              <w:rPr>
                                <w:sz w:val="20"/>
                                <w:szCs w:val="20"/>
                              </w:rPr>
                              <w:t>ding, ponding resulting from poor drainage, and invasive species.</w:t>
                            </w:r>
                            <w:r w:rsidR="006C710D">
                              <w:rPr>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
            <w:pict>
              <v:shape w14:anchorId="29386DE5" id="_x0000_s1028" type="#_x0000_t202" style="position:absolute;left:0;text-align:left;margin-left:2pt;margin-top:68.3pt;width:228.55pt;height:331pt;z-index:2516582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" fillcolor="#e2efd9 [665]">
                <v:textbox>
                  <w:txbxContent>
                    <w:p w14:paraId="007AC5F2" w14:textId="77777777" w:rsidR="00481A99" w:rsidRDefault="00481A99" w:rsidP="0011244C">
                      <w:pPr>
                        <w:jc w:val="center"/>
                      </w:pPr>
                      <w:r w:rsidRPr="00DF58E3">
                        <w:rPr>
                          <w:noProof/>
                        </w:rPr>
                        <w:drawing>
                          <wp:inline distT="0" distB="0" distL="0" distR="0" wp14:anchorId="5F74AEC5" wp14:editId="6440EE77">
                            <wp:extent cx="2688460" cy="1854000"/>
                            <wp:effectExtent l="12700" t="12700" r="17145" b="13335"/>
                            <wp:docPr id="1599239208" name="Picture 159923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9">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7FF69476" w:rsidR="00481A99" w:rsidRPr="0011244C" w:rsidRDefault="00481A99" w:rsidP="00481A99">
                      <w:pPr>
                        <w:rPr>
                          <w:b/>
                          <w:bCs/>
                          <w:i/>
                          <w:iCs/>
                          <w:sz w:val="24"/>
                          <w:szCs w:val="24"/>
                        </w:rPr>
                      </w:pPr>
                      <w:r w:rsidRPr="0011244C">
                        <w:rPr>
                          <w:b/>
                          <w:bCs/>
                          <w:i/>
                          <w:iCs/>
                          <w:sz w:val="24"/>
                          <w:szCs w:val="24"/>
                        </w:rPr>
                        <w:t>Inland Designs</w:t>
                      </w:r>
                    </w:p>
                    <w:p w14:paraId="3EBB9DA2" w14:textId="35A113DD" w:rsidR="00481A99" w:rsidRPr="0011244C" w:rsidRDefault="001B1D94" w:rsidP="00284AC3">
                      <w:pPr>
                        <w:rPr>
                          <w:sz w:val="20"/>
                          <w:szCs w:val="20"/>
                        </w:rPr>
                      </w:pPr>
                      <w:r>
                        <w:rPr>
                          <w:sz w:val="20"/>
                          <w:szCs w:val="20"/>
                        </w:rPr>
                        <w:t xml:space="preserve">Sixteen of the </w:t>
                      </w:r>
                      <w:r w:rsidR="00653A87">
                        <w:rPr>
                          <w:sz w:val="20"/>
                          <w:szCs w:val="20"/>
                        </w:rPr>
                        <w:t>79 compensation sites included in this study</w:t>
                      </w:r>
                      <w:r>
                        <w:rPr>
                          <w:sz w:val="20"/>
                          <w:szCs w:val="20"/>
                        </w:rPr>
                        <w:t xml:space="preserve"> were classified</w:t>
                      </w:r>
                      <w:r w:rsidR="00653A87">
                        <w:rPr>
                          <w:sz w:val="20"/>
                          <w:szCs w:val="20"/>
                        </w:rPr>
                        <w:t xml:space="preserve"> as “inland” designs.</w:t>
                      </w:r>
                      <w:r w:rsidR="00197481">
                        <w:rPr>
                          <w:sz w:val="20"/>
                          <w:szCs w:val="20"/>
                        </w:rPr>
                        <w:t xml:space="preserve"> These </w:t>
                      </w:r>
                      <w:r w:rsidR="008E0FC6">
                        <w:rPr>
                          <w:sz w:val="20"/>
                          <w:szCs w:val="20"/>
                        </w:rPr>
                        <w:t xml:space="preserve">projects </w:t>
                      </w:r>
                      <w:r w:rsidR="00197481">
                        <w:rPr>
                          <w:sz w:val="20"/>
                          <w:szCs w:val="20"/>
                        </w:rPr>
                        <w:t xml:space="preserve">are typically excavated </w:t>
                      </w:r>
                      <w:r w:rsidR="00284AC3">
                        <w:rPr>
                          <w:sz w:val="20"/>
                          <w:szCs w:val="20"/>
                        </w:rPr>
                        <w:t>behind dikes</w:t>
                      </w:r>
                      <w:r w:rsidR="008E0FC6">
                        <w:rPr>
                          <w:sz w:val="20"/>
                          <w:szCs w:val="20"/>
                        </w:rPr>
                        <w:t xml:space="preserve"> and</w:t>
                      </w:r>
                      <w:r w:rsidR="00197481">
                        <w:rPr>
                          <w:sz w:val="20"/>
                          <w:szCs w:val="20"/>
                        </w:rPr>
                        <w:t xml:space="preserve"> are</w:t>
                      </w:r>
                      <w:r w:rsidR="00284AC3">
                        <w:rPr>
                          <w:sz w:val="20"/>
                          <w:szCs w:val="20"/>
                        </w:rPr>
                        <w:t xml:space="preserve"> connected to the river via engineered drainage channels</w:t>
                      </w:r>
                      <w:r w:rsidR="00E631E2">
                        <w:rPr>
                          <w:sz w:val="20"/>
                          <w:szCs w:val="20"/>
                        </w:rPr>
                        <w:t>, such as the site pictured above (FREMP# 03-004, CPR# 9303-0041)</w:t>
                      </w:r>
                      <w:r w:rsidR="00284AC3">
                        <w:rPr>
                          <w:sz w:val="20"/>
                          <w:szCs w:val="20"/>
                        </w:rPr>
                        <w:t xml:space="preserve">. </w:t>
                      </w:r>
                      <w:r w:rsidR="00E631E2">
                        <w:rPr>
                          <w:sz w:val="20"/>
                          <w:szCs w:val="20"/>
                        </w:rPr>
                        <w:t xml:space="preserve">Inland sites vary </w:t>
                      </w:r>
                      <w:r w:rsidR="00197481">
                        <w:rPr>
                          <w:sz w:val="20"/>
                          <w:szCs w:val="20"/>
                        </w:rPr>
                        <w:t xml:space="preserve">in size and shape </w:t>
                      </w:r>
                      <w:proofErr w:type="gramStart"/>
                      <w:r w:rsidR="00197481">
                        <w:rPr>
                          <w:sz w:val="20"/>
                          <w:szCs w:val="20"/>
                        </w:rPr>
                        <w:t xml:space="preserve">from narrow </w:t>
                      </w:r>
                      <w:r w:rsidR="00284AC3">
                        <w:rPr>
                          <w:sz w:val="20"/>
                          <w:szCs w:val="20"/>
                        </w:rPr>
                        <w:t xml:space="preserve">channels and </w:t>
                      </w:r>
                      <w:r w:rsidR="00197481">
                        <w:rPr>
                          <w:sz w:val="20"/>
                          <w:szCs w:val="20"/>
                        </w:rPr>
                        <w:t>sloughs</w:t>
                      </w:r>
                      <w:r w:rsidR="00284AC3">
                        <w:rPr>
                          <w:sz w:val="20"/>
                          <w:szCs w:val="20"/>
                        </w:rPr>
                        <w:t>,</w:t>
                      </w:r>
                      <w:proofErr w:type="gramEnd"/>
                      <w:r w:rsidR="00197481">
                        <w:rPr>
                          <w:sz w:val="20"/>
                          <w:szCs w:val="20"/>
                        </w:rPr>
                        <w:t xml:space="preserve"> to large lagoons</w:t>
                      </w:r>
                      <w:r w:rsidR="00481A99" w:rsidRPr="00C558ED">
                        <w:rPr>
                          <w:sz w:val="20"/>
                          <w:szCs w:val="20"/>
                          <w:rPrChange w:id="34" w:author="Daniel Hennigar" w:date="2021-12-08T15:08:00Z">
                            <w:rPr/>
                          </w:rPrChange>
                        </w:rPr>
                        <w:t>.</w:t>
                      </w:r>
                      <w:r w:rsidR="008E0FC6">
                        <w:rPr>
                          <w:sz w:val="20"/>
                          <w:szCs w:val="20"/>
                        </w:rPr>
                        <w:t xml:space="preserve"> By design, inland sites have very little exposure </w:t>
                      </w:r>
                      <w:r w:rsidR="00BE6794">
                        <w:rPr>
                          <w:sz w:val="20"/>
                          <w:szCs w:val="20"/>
                        </w:rPr>
                        <w:t xml:space="preserve">to external </w:t>
                      </w:r>
                      <w:r w:rsidR="008E0FC6">
                        <w:rPr>
                          <w:sz w:val="20"/>
                          <w:szCs w:val="20"/>
                        </w:rPr>
                        <w:t xml:space="preserve">stressors such as erosion and herbivory, but may </w:t>
                      </w:r>
                      <w:r w:rsidR="00BE6794">
                        <w:rPr>
                          <w:sz w:val="20"/>
                          <w:szCs w:val="20"/>
                        </w:rPr>
                        <w:t>suffer from other factors such as sha</w:t>
                      </w:r>
                      <w:r w:rsidR="008E0FC6">
                        <w:rPr>
                          <w:sz w:val="20"/>
                          <w:szCs w:val="20"/>
                        </w:rPr>
                        <w:t>ding, ponding resulting from poor drainage, and invasive species.</w:t>
                      </w:r>
                      <w:r w:rsidR="006C710D">
                        <w:rPr>
                          <w:sz w:val="20"/>
                          <w:szCs w:val="20"/>
                        </w:rPr>
                        <w:t xml:space="preserve"> </w:t>
                      </w:r>
                    </w:p>
                  </w:txbxContent>
                </v:textbox>
                <w10:wrap type="square" anchorx="margin"/>
              </v:shape>
            </w:pict>
          </mc:Fallback>
        </mc:AlternateContent>
      </w:r>
      <w:r w:rsidR="001859BB">
        <w:rPr>
          <w:noProof/>
        </w:rPr>
        <mc:AlternateContent>
          <mc:Choice Requires="wps">
            <w:drawing>
              <wp:anchor distT="0" distB="0" distL="114300" distR="114300" simplePos="0" relativeHeight="251658283" behindDoc="0" locked="0" layoutInCell="1" allowOverlap="1" wp14:anchorId="71FDADE6" wp14:editId="2A9200FA">
                <wp:simplePos x="0" y="0"/>
                <wp:positionH relativeFrom="column">
                  <wp:posOffset>152273</wp:posOffset>
                </wp:positionH>
                <wp:positionV relativeFrom="paragraph">
                  <wp:posOffset>1930400</wp:posOffset>
                </wp:positionV>
                <wp:extent cx="786130" cy="269875"/>
                <wp:effectExtent l="0" t="0" r="0" b="0"/>
                <wp:wrapNone/>
                <wp:docPr id="144723461" name="Text Box 144723461"/>
                <wp:cNvGraphicFramePr/>
                <a:graphic xmlns:a="http://schemas.openxmlformats.org/drawingml/2006/main">
                  <a:graphicData uri="http://schemas.microsoft.com/office/word/2010/wordprocessingShape">
                    <wps:wsp>
                      <wps:cNvSpPr txBox="1"/>
                      <wps:spPr>
                        <a:xfrm>
                          <a:off x="0" y="0"/>
                          <a:ext cx="786130" cy="269875"/>
                        </a:xfrm>
                        <a:prstGeom prst="rect">
                          <a:avLst/>
                        </a:prstGeom>
                        <a:noFill/>
                        <a:ln w="6350">
                          <a:noFill/>
                        </a:ln>
                      </wps:spPr>
                      <wps:txbx>
                        <w:txbxContent>
                          <w:p w14:paraId="74301F79" w14:textId="6343A445" w:rsidR="001B1D94" w:rsidRPr="001B1D94" w:rsidRDefault="001B1D94" w:rsidP="001B1D94">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
            <w:pict>
              <v:shape w14:anchorId="71FDADE6" id="Text Box 144723461" o:spid="_x0000_s1029" type="#_x0000_t202" style="position:absolute;left:0;text-align:left;margin-left:12pt;margin-top:152pt;width:61.9pt;height:21.25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" filled="f" stroked="f" strokeweight=".5pt">
                <v:textbox>
                  <w:txbxContent>
                    <w:p w14:paraId="74301F79" w14:textId="6343A445" w:rsidR="001B1D94" w:rsidRPr="001B1D94" w:rsidRDefault="001B1D94" w:rsidP="001B1D94">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v:textbox>
              </v:shape>
            </w:pict>
          </mc:Fallback>
        </mc:AlternateContent>
      </w:r>
      <w:r w:rsidR="001859BB">
        <w:rPr>
          <w:noProof/>
        </w:rPr>
        <mc:AlternateContent>
          <mc:Choice Requires="wps">
            <w:drawing>
              <wp:anchor distT="0" distB="0" distL="114300" distR="114300" simplePos="0" relativeHeight="251658279" behindDoc="0" locked="0" layoutInCell="1" allowOverlap="1" wp14:anchorId="77E07FB9" wp14:editId="47F8BA7C">
                <wp:simplePos x="0" y="0"/>
                <wp:positionH relativeFrom="column">
                  <wp:posOffset>803910</wp:posOffset>
                </wp:positionH>
                <wp:positionV relativeFrom="paragraph">
                  <wp:posOffset>1882013</wp:posOffset>
                </wp:positionV>
                <wp:extent cx="45085" cy="391160"/>
                <wp:effectExtent l="50800" t="12700" r="43815" b="27940"/>
                <wp:wrapNone/>
                <wp:docPr id="61" name="Straight Arrow Connector 61"/>
                <wp:cNvGraphicFramePr/>
                <a:graphic xmlns:a="http://schemas.openxmlformats.org/drawingml/2006/main">
                  <a:graphicData uri="http://schemas.microsoft.com/office/word/2010/wordprocessingShape">
                    <wps:wsp>
                      <wps:cNvCnPr/>
                      <wps:spPr>
                        <a:xfrm flipH="1">
                          <a:off x="0" y="0"/>
                          <a:ext cx="45085" cy="39116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
            <w:pict w14:anchorId="77B3DCB6">
              <v:shapetype id="_x0000_t32" coordsize="21600,21600" o:oned="t" filled="f" o:spt="32" path="m,l21600,21600e" w14:anchorId="79E788C5">
                <v:path fillok="f" arrowok="t" o:connecttype="none"/>
                <o:lock v:ext="edit" shapetype="t"/>
              </v:shapetype>
              <v:shape id="Straight Arrow Connector 61" style="position:absolute;margin-left:63.3pt;margin-top:148.2pt;width:3.55pt;height:30.8pt;flip:x;z-index:251705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hite [3212]"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">
                <v:stroke joinstyle="miter" endarrow="block"/>
              </v:shape>
            </w:pict>
          </mc:Fallback>
        </mc:AlternateContent>
      </w:r>
      <w:r w:rsidR="001859BB">
        <w:rPr>
          <w:noProof/>
        </w:rPr>
        <mc:AlternateContent>
          <mc:Choice Requires="wps">
            <w:drawing>
              <wp:anchor distT="0" distB="0" distL="114300" distR="114300" simplePos="0" relativeHeight="251658280" behindDoc="0" locked="0" layoutInCell="1" allowOverlap="1" wp14:anchorId="7D1DA74C" wp14:editId="172B97EF">
                <wp:simplePos x="0" y="0"/>
                <wp:positionH relativeFrom="column">
                  <wp:posOffset>307975</wp:posOffset>
                </wp:positionH>
                <wp:positionV relativeFrom="paragraph">
                  <wp:posOffset>1385443</wp:posOffset>
                </wp:positionV>
                <wp:extent cx="273626" cy="214718"/>
                <wp:effectExtent l="25400" t="25400" r="19050" b="13970"/>
                <wp:wrapNone/>
                <wp:docPr id="62" name="Straight Arrow Connector 62"/>
                <wp:cNvGraphicFramePr/>
                <a:graphic xmlns:a="http://schemas.openxmlformats.org/drawingml/2006/main">
                  <a:graphicData uri="http://schemas.microsoft.com/office/word/2010/wordprocessingShape">
                    <wps:wsp>
                      <wps:cNvCnPr/>
                      <wps:spPr>
                        <a:xfrm flipH="1" flipV="1">
                          <a:off x="0" y="0"/>
                          <a:ext cx="273626" cy="214718"/>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type w14:anchorId="7FF17C3E" id="_x0000_t32" coordsize="21600,21600" o:spt="32" o:oned="t" path="m,l21600,21600e" filled="f">
                <v:path arrowok="t" fillok="f" o:connecttype="none"/>
                <o:lock v:ext="edit" shapetype="t"/>
              </v:shapetype>
              <v:shape id="Straight Arrow Connector 62" o:spid="_x0000_s1026" type="#_x0000_t32" style="position:absolute;margin-left:24.25pt;margin-top:109.1pt;width:21.55pt;height:16.9pt;flip:x 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" strokecolor="white [3212]" strokeweight="1.5pt">
                <v:stroke endarrow="block" joinstyle="miter"/>
              </v:shape>
            </w:pict>
          </mc:Fallback>
        </mc:AlternateContent>
      </w:r>
      <w:r w:rsidR="001859BB">
        <w:rPr>
          <w:noProof/>
        </w:rPr>
        <mc:AlternateContent>
          <mc:Choice Requires="wps">
            <w:drawing>
              <wp:anchor distT="0" distB="0" distL="114300" distR="114300" simplePos="0" relativeHeight="251658281" behindDoc="0" locked="0" layoutInCell="1" allowOverlap="1" wp14:anchorId="3BFBBE65" wp14:editId="2CF8C281">
                <wp:simplePos x="0" y="0"/>
                <wp:positionH relativeFrom="column">
                  <wp:posOffset>303530</wp:posOffset>
                </wp:positionH>
                <wp:positionV relativeFrom="paragraph">
                  <wp:posOffset>1170686</wp:posOffset>
                </wp:positionV>
                <wp:extent cx="1275907" cy="270332"/>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275907" cy="270332"/>
                        </a:xfrm>
                        <a:prstGeom prst="rect">
                          <a:avLst/>
                        </a:prstGeom>
                        <a:noFill/>
                        <a:ln w="6350">
                          <a:noFill/>
                        </a:ln>
                      </wps:spPr>
                      <wps:txbx>
                        <w:txbxContent>
                          <w:p w14:paraId="3E4440C8" w14:textId="0B940396" w:rsidR="001B1D94" w:rsidRPr="001B1D94" w:rsidRDefault="001B1D94">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
            <w:pict>
              <v:shape w14:anchorId="3BFBBE65" id="Text Box 63" o:spid="_x0000_s1030" type="#_x0000_t202" style="position:absolute;left:0;text-align:left;margin-left:23.9pt;margin-top:92.2pt;width:100.45pt;height:21.3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" filled="f" stroked="f" strokeweight=".5pt">
                <v:textbox>
                  <w:txbxContent>
                    <w:p w14:paraId="3E4440C8" w14:textId="0B940396" w:rsidR="001B1D94" w:rsidRPr="001B1D94" w:rsidRDefault="001B1D94">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v:textbox>
              </v:shape>
            </w:pict>
          </mc:Fallback>
        </mc:AlternateContent>
      </w:r>
      <w:r w:rsidR="45795D12" w:rsidRPr="005B1331">
        <w:t>To determine wh</w:t>
      </w:r>
      <w:r w:rsidR="53FE9D3F" w:rsidRPr="005B1331">
        <w:t>ich</w:t>
      </w:r>
      <w:r w:rsidR="45795D12" w:rsidRPr="005B1331">
        <w:t xml:space="preserve"> </w:t>
      </w:r>
      <w:r w:rsidR="681DAEBC" w:rsidRPr="005B1331">
        <w:t>factors</w:t>
      </w:r>
      <w:r w:rsidR="45795D12" w:rsidRPr="005B1331">
        <w:t xml:space="preserve"> </w:t>
      </w:r>
      <w:r w:rsidR="44B940C5" w:rsidRPr="005B1331">
        <w:t>influence the</w:t>
      </w:r>
      <w:r w:rsidR="504A78E4" w:rsidRPr="005B1331">
        <w:t xml:space="preserve"> dominance of native species</w:t>
      </w:r>
      <w:r w:rsidR="152D4ED3" w:rsidRPr="005B1331">
        <w:t xml:space="preserve"> in created marshes</w:t>
      </w:r>
      <w:r w:rsidR="3F490EB7" w:rsidRPr="005B1331">
        <w:t>,</w:t>
      </w:r>
      <w:r w:rsidR="504A78E4" w:rsidRPr="005B1331">
        <w:t xml:space="preserve"> we </w:t>
      </w:r>
      <w:r w:rsidR="10927829" w:rsidRPr="005B1331">
        <w:t>modeled t</w:t>
      </w:r>
      <w:r w:rsidR="33347CEB" w:rsidRPr="005B1331">
        <w:t>he relative % cover</w:t>
      </w:r>
      <w:r w:rsidR="17EE0536" w:rsidRPr="005B1331">
        <w:t>/plot</w:t>
      </w:r>
      <w:r w:rsidR="33347CEB" w:rsidRPr="005B1331">
        <w:t xml:space="preserve"> of native species</w:t>
      </w:r>
      <w:r w:rsidR="3E1F01D8" w:rsidRPr="005B1331">
        <w:t xml:space="preserve"> using a </w:t>
      </w:r>
      <w:r w:rsidR="1D6F5941" w:rsidRPr="005B1331">
        <w:t>linear mixed-effects model</w:t>
      </w:r>
      <w:r w:rsidR="0B911E00" w:rsidRPr="005B1331">
        <w:t xml:space="preserve"> (‘</w:t>
      </w:r>
      <w:proofErr w:type="spellStart"/>
      <w:r w:rsidR="0B911E00" w:rsidRPr="005B1331">
        <w:t>lmer</w:t>
      </w:r>
      <w:proofErr w:type="spellEnd"/>
      <w:r w:rsidR="0B911E00" w:rsidRPr="005B1331">
        <w:t>’, “lme4” package in R;</w:t>
      </w:r>
      <w:r w:rsidR="52AFB09C" w:rsidRPr="005B1331">
        <w:t xml:space="preserve"> </w:t>
      </w:r>
      <w:r w:rsidR="00397775">
        <w:fldChar w:fldCharType="begin"/>
      </w:r>
      <w:r w:rsidR="000F1124">
        <w:instrText xml:space="preserve"> ADDIN ZOTERO_ITEM CSL_CITATION {"citationID":"pdx4zJCK","properties":{"formattedCitation":"(Bates et al. 2015)","plainCitation":"(Bates et al. 2015)","dontUpdate":true,"noteIndex":0},"citationItems":[{"id":976,"uris":["http://zotero.org/users/6112721/items/FHHNJPLR"],"uri":["http://zotero.org/users/6112721/items/FHHNJPLR"],"itemData":{"id":976,"type":"article-journal","abstract":"Maximum likelihood or restricted maximum likelihood (REML) estimates of the parameters in linear mixed-eﬀects models can be determined using the lmer function in the lme4 package for R. As for most model-ﬁtting functions in R, the model is described in an lmer call by a formula, in this case including both ﬁxed- and random-eﬀects terms. The formula and data together determine a numerical representation of the model from which the proﬁled deviance or the proﬁled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proﬁled deviance or REML criterion, and the structure of classes or types that represents such a model. Suﬃcient detail is included to allow specialization of these structures by users who wish to write functions to ﬁt specialized linear mixed models, such as models incorporating pedigrees or smoothing splines, that are not easily expressible in the formula language used by lmer.","container-title":"Journal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2021",9,7]]},"issued":{"date-parts":[["2015"]]}}}],"schema":"https://github.com/citation-style-language/schema/raw/master/csl-citation.json"} </w:instrText>
      </w:r>
      <w:r w:rsidR="00397775">
        <w:fldChar w:fldCharType="separate"/>
      </w:r>
      <w:r w:rsidR="00397775">
        <w:rPr>
          <w:noProof/>
        </w:rPr>
        <w:t>Bates et al. 2015)</w:t>
      </w:r>
      <w:r w:rsidR="00397775">
        <w:fldChar w:fldCharType="end"/>
      </w:r>
      <w:r w:rsidR="00397775">
        <w:t>.</w:t>
      </w:r>
      <w:r w:rsidR="78981277" w:rsidRPr="005B1331">
        <w:t xml:space="preserve"> </w:t>
      </w:r>
      <w:r w:rsidR="61204795" w:rsidRPr="3A5D7FCA">
        <w:t xml:space="preserve">Sample plot data from created marshes were used for this analysis. </w:t>
      </w:r>
      <w:r w:rsidR="2F04B77F" w:rsidRPr="005B1331">
        <w:t xml:space="preserve">Covariates were selected based on data availability, and evidence in the literature of their relevance to plant species distributions in estuaries. </w:t>
      </w:r>
      <w:r w:rsidR="4D4D8D99" w:rsidRPr="005B1331">
        <w:t>Numeric</w:t>
      </w:r>
      <w:r w:rsidR="2F04B77F" w:rsidRPr="005B1331">
        <w:t xml:space="preserve"> </w:t>
      </w:r>
      <w:r w:rsidR="049E2CC9" w:rsidRPr="005B1331">
        <w:t xml:space="preserve">covariates </w:t>
      </w:r>
      <w:r w:rsidR="2F04B77F" w:rsidRPr="005B1331">
        <w:t>incl</w:t>
      </w:r>
      <w:r w:rsidR="41F5A410" w:rsidRPr="005B1331">
        <w:t xml:space="preserve">uded </w:t>
      </w:r>
      <w:r w:rsidR="086C3A3B" w:rsidRPr="005B1331">
        <w:t xml:space="preserve">plot </w:t>
      </w:r>
      <w:r w:rsidR="41F5A410" w:rsidRPr="005B1331">
        <w:t>distance upriver (a proxy for saltwater and tidal stress),</w:t>
      </w:r>
      <w:r w:rsidR="1EE6CFEE" w:rsidRPr="005B1331">
        <w:t xml:space="preserve"> </w:t>
      </w:r>
      <w:r w:rsidR="0E8F579B" w:rsidRPr="005B1331">
        <w:t xml:space="preserve">plot </w:t>
      </w:r>
      <w:r w:rsidR="1EE6CFEE" w:rsidRPr="005B1331">
        <w:t>elevation,</w:t>
      </w:r>
      <w:r w:rsidR="158DE392" w:rsidRPr="005B1331">
        <w:t xml:space="preserve"> plot distance to nearest channel, and age of habitat creation site</w:t>
      </w:r>
      <w:r w:rsidR="189657BC" w:rsidRPr="005B1331">
        <w:t xml:space="preserve">. </w:t>
      </w:r>
      <w:r w:rsidR="63C6965B" w:rsidRPr="005B1331">
        <w:t xml:space="preserve">River arm </w:t>
      </w:r>
      <w:r w:rsidR="15B68EE5" w:rsidRPr="3A5D7FCA">
        <w:t xml:space="preserve">and inland basin were binary </w:t>
      </w:r>
      <w:r w:rsidR="63C6965B" w:rsidRPr="005B1331">
        <w:t xml:space="preserve">categorical </w:t>
      </w:r>
      <w:r w:rsidR="00B0151E" w:rsidRPr="005B1331">
        <w:t>variable</w:t>
      </w:r>
      <w:r w:rsidR="00B0151E" w:rsidRPr="3A5D7FCA">
        <w:t>s</w:t>
      </w:r>
      <w:r w:rsidR="00B0151E">
        <w:t>.</w:t>
      </w:r>
      <w:r w:rsidR="00B0151E" w:rsidRPr="005B1331">
        <w:t xml:space="preserve"> Sample</w:t>
      </w:r>
      <w:r w:rsidR="1C5D2BB7" w:rsidRPr="005B1331">
        <w:t xml:space="preserve"> year and sites </w:t>
      </w:r>
      <w:r w:rsidR="2B6244D6" w:rsidRPr="005B1331">
        <w:t xml:space="preserve">were included </w:t>
      </w:r>
      <w:r w:rsidR="1C5D2BB7" w:rsidRPr="005B1331">
        <w:t xml:space="preserve">as random effects to account for potential </w:t>
      </w:r>
      <w:r w:rsidR="7F462217" w:rsidRPr="005B1331">
        <w:t xml:space="preserve">sampling differences </w:t>
      </w:r>
      <w:r w:rsidR="1C5D2BB7" w:rsidRPr="005B1331">
        <w:t xml:space="preserve">between 2015 and 2021 datasets, and to account for </w:t>
      </w:r>
      <w:r w:rsidR="0A1897BE" w:rsidRPr="005B1331">
        <w:t>site-to-site variation</w:t>
      </w:r>
      <w:r w:rsidR="766E8E71" w:rsidRPr="005B1331">
        <w:t xml:space="preserve"> (</w:t>
      </w:r>
      <w:proofErr w:type="spellStart"/>
      <w:r w:rsidR="766E8E71" w:rsidRPr="005B1331">
        <w:t>lmer</w:t>
      </w:r>
      <w:proofErr w:type="spellEnd"/>
      <w:r w:rsidR="766E8E71" w:rsidRPr="005B1331">
        <w:t>, ‘lme4’ package in R; Bates et al. 2015)</w:t>
      </w:r>
      <w:r w:rsidR="0A1897BE" w:rsidRPr="005B1331">
        <w:t xml:space="preserve">. </w:t>
      </w:r>
      <w:commentRangeStart w:id="32"/>
      <w:r w:rsidR="2CD73714" w:rsidRPr="3A5D7FCA">
        <w:t xml:space="preserve">We included an interaction term between </w:t>
      </w:r>
      <w:r w:rsidR="54DE55AB" w:rsidRPr="3A5D7FCA">
        <w:t xml:space="preserve">both </w:t>
      </w:r>
      <w:r w:rsidR="2CD73714" w:rsidRPr="3A5D7FCA">
        <w:t>plot distance upriver,</w:t>
      </w:r>
      <w:r w:rsidR="39A463DC" w:rsidRPr="3A5D7FCA">
        <w:t xml:space="preserve"> and</w:t>
      </w:r>
      <w:r w:rsidR="2CD73714" w:rsidRPr="3A5D7FCA">
        <w:t xml:space="preserve"> </w:t>
      </w:r>
      <w:r w:rsidR="4BCFC2C4" w:rsidRPr="3A5D7FCA">
        <w:t xml:space="preserve">plot </w:t>
      </w:r>
      <w:r w:rsidR="2E38FA8A" w:rsidRPr="3A5D7FCA">
        <w:t xml:space="preserve">channel proximity with elevation, as we </w:t>
      </w:r>
      <w:r w:rsidR="00B0151E">
        <w:t>anticipated</w:t>
      </w:r>
      <w:r w:rsidR="2E38FA8A" w:rsidRPr="3A5D7FCA">
        <w:t xml:space="preserve"> the effect of both covariates </w:t>
      </w:r>
      <w:r w:rsidR="00DC0CE2">
        <w:t xml:space="preserve">on native dominance </w:t>
      </w:r>
      <w:r w:rsidR="2E38FA8A" w:rsidRPr="3A5D7FCA">
        <w:t>to be dependent on elevation.</w:t>
      </w:r>
      <w:commentRangeEnd w:id="32"/>
      <w:r w:rsidR="00441232">
        <w:rPr>
          <w:rStyle w:val="CommentReference"/>
        </w:rPr>
        <w:commentReference w:id="32"/>
      </w:r>
    </w:p>
    <w:p w14:paraId="5193294D" w14:textId="372A0F0E" w:rsidR="3A5D7FCA" w:rsidRDefault="3A5D7FCA" w:rsidP="004C769A"/>
    <w:p w14:paraId="61CA6268" w14:textId="1D76EF19" w:rsidR="40FBF216" w:rsidRPr="004C769A" w:rsidRDefault="71BFF630" w:rsidP="004C769A">
      <w:pPr>
        <w:pStyle w:val="Heading3"/>
      </w:pPr>
      <w:r w:rsidRPr="004C769A">
        <w:t xml:space="preserve">Species Richness </w:t>
      </w:r>
    </w:p>
    <w:p w14:paraId="62EC43D3" w14:textId="1CEA59CE" w:rsidR="2BC3E884" w:rsidRDefault="2BC3E884" w:rsidP="004C769A">
      <w:r w:rsidRPr="3A5D7FCA">
        <w:t>We used linear mixed-effects models to investigate factors that influence native and non-native species richness</w:t>
      </w:r>
      <w:r w:rsidR="23E95990" w:rsidRPr="3A5D7FCA">
        <w:t xml:space="preserve"> across the estuary</w:t>
      </w:r>
      <w:r w:rsidRPr="3A5D7FCA">
        <w:t xml:space="preserve"> (‘</w:t>
      </w:r>
      <w:proofErr w:type="spellStart"/>
      <w:r w:rsidRPr="3A5D7FCA">
        <w:t>lmer</w:t>
      </w:r>
      <w:proofErr w:type="spellEnd"/>
      <w:r w:rsidRPr="3A5D7FCA">
        <w:t xml:space="preserve">’, “lme4” package in R; Bates et al. 2015). </w:t>
      </w:r>
      <w:r w:rsidR="422DBF83" w:rsidRPr="3A5D7FCA">
        <w:t>Th</w:t>
      </w:r>
      <w:r w:rsidR="09F7A632" w:rsidRPr="3A5D7FCA">
        <w:t>ese</w:t>
      </w:r>
      <w:r w:rsidR="3A5D3FE8" w:rsidRPr="3A5D7FCA">
        <w:t xml:space="preserve"> richness</w:t>
      </w:r>
      <w:r w:rsidR="422DBF83" w:rsidRPr="3A5D7FCA">
        <w:t xml:space="preserve"> model</w:t>
      </w:r>
      <w:r w:rsidR="4B0412C5" w:rsidRPr="3A5D7FCA">
        <w:t>s</w:t>
      </w:r>
      <w:r w:rsidR="422DBF83" w:rsidRPr="3A5D7FCA">
        <w:t xml:space="preserve"> differed from the native dominance model in </w:t>
      </w:r>
      <w:r w:rsidR="011671F7" w:rsidRPr="3A5D7FCA">
        <w:t xml:space="preserve">that </w:t>
      </w:r>
      <w:r w:rsidR="728DEA1A" w:rsidRPr="3A5D7FCA">
        <w:t>they</w:t>
      </w:r>
      <w:r w:rsidR="00397775">
        <w:t xml:space="preserve"> </w:t>
      </w:r>
      <w:r w:rsidR="011671F7" w:rsidRPr="3A5D7FCA">
        <w:t>included plot data from both reference sites and created marshes</w:t>
      </w:r>
      <w:r w:rsidR="73342637" w:rsidRPr="3A5D7FCA">
        <w:t xml:space="preserve">. </w:t>
      </w:r>
      <w:r w:rsidR="07FABDE4" w:rsidRPr="3A5D7FCA">
        <w:t>As a result</w:t>
      </w:r>
      <w:r w:rsidR="29540EE7" w:rsidRPr="3A5D7FCA">
        <w:t xml:space="preserve">, model covariates </w:t>
      </w:r>
      <w:r w:rsidR="07FABDE4" w:rsidRPr="3A5D7FCA">
        <w:t>differed in</w:t>
      </w:r>
      <w:r w:rsidR="557D4FC4" w:rsidRPr="3A5D7FCA">
        <w:t xml:space="preserve"> the addition of a</w:t>
      </w:r>
      <w:r w:rsidR="07FABDE4" w:rsidRPr="3A5D7FCA">
        <w:t xml:space="preserve"> binary categorical to distinguish between reference and created marshes, and</w:t>
      </w:r>
      <w:r w:rsidR="5D90021C" w:rsidRPr="3A5D7FCA">
        <w:t xml:space="preserve"> the removal of site age as a covariate, since the age of reference marshes could not be estimated. </w:t>
      </w:r>
      <w:r w:rsidR="73C8A841" w:rsidRPr="3A5D7FCA">
        <w:t>An</w:t>
      </w:r>
      <w:r w:rsidR="7AF14590" w:rsidRPr="3A5D7FCA">
        <w:t xml:space="preserve"> interaction term between plot distance upriver and elevation</w:t>
      </w:r>
      <w:r w:rsidR="37486B31" w:rsidRPr="3A5D7FCA">
        <w:t xml:space="preserve"> was included in both richness models</w:t>
      </w:r>
      <w:r w:rsidR="7AF14590" w:rsidRPr="3A5D7FCA">
        <w:t xml:space="preserve">, as we </w:t>
      </w:r>
      <w:r w:rsidR="00B0151E">
        <w:t xml:space="preserve">expected </w:t>
      </w:r>
      <w:r w:rsidR="7AF14590" w:rsidRPr="3A5D7FCA">
        <w:t xml:space="preserve">the effect of </w:t>
      </w:r>
      <w:r w:rsidR="52C130EA" w:rsidRPr="3A5D7FCA">
        <w:t>p</w:t>
      </w:r>
      <w:r w:rsidR="00B0151E">
        <w:t>lot</w:t>
      </w:r>
      <w:r w:rsidR="52C130EA" w:rsidRPr="3A5D7FCA">
        <w:t xml:space="preserve"> </w:t>
      </w:r>
      <w:r w:rsidR="7AF14590" w:rsidRPr="3A5D7FCA">
        <w:t xml:space="preserve">distance upriver on richness </w:t>
      </w:r>
      <w:r w:rsidR="00B0151E">
        <w:t>to be</w:t>
      </w:r>
      <w:r w:rsidR="7AF14590" w:rsidRPr="3A5D7FCA">
        <w:t xml:space="preserve"> dependent on </w:t>
      </w:r>
      <w:r w:rsidR="129AFCA4" w:rsidRPr="3A5D7FCA">
        <w:t xml:space="preserve">plot </w:t>
      </w:r>
      <w:r w:rsidR="7AF14590" w:rsidRPr="3A5D7FCA">
        <w:t>elevation</w:t>
      </w:r>
      <w:r w:rsidR="143E4CDD" w:rsidRPr="3A5D7FCA">
        <w:t>.</w:t>
      </w:r>
    </w:p>
    <w:p w14:paraId="01C14BEE" w14:textId="5C6D9BB5" w:rsidR="3A5D7FCA" w:rsidRDefault="3A5D7FCA" w:rsidP="004C769A"/>
    <w:p w14:paraId="5E543EC2" w14:textId="2276C1DD" w:rsidR="18D32BF1" w:rsidRDefault="18D32BF1" w:rsidP="004C769A">
      <w:r w:rsidRPr="3A5D7FCA">
        <w:t xml:space="preserve">All models were evaluated for collinearity </w:t>
      </w:r>
      <w:r w:rsidR="3A5D7FCA" w:rsidRPr="3A5D7FCA">
        <w:t xml:space="preserve">using variance inflation factors (VIF; </w:t>
      </w:r>
      <w:proofErr w:type="spellStart"/>
      <w:r w:rsidR="3A5D7FCA" w:rsidRPr="3A5D7FCA">
        <w:t>vif</w:t>
      </w:r>
      <w:proofErr w:type="spellEnd"/>
      <w:r w:rsidR="3A5D7FCA" w:rsidRPr="3A5D7FCA">
        <w:t>, “car” package in R;</w:t>
      </w:r>
      <w:r w:rsidR="00397775">
        <w:t xml:space="preserve"> </w:t>
      </w:r>
      <w:r w:rsidR="00397775">
        <w:fldChar w:fldCharType="begin"/>
      </w:r>
      <w:r w:rsidR="000F1124">
        <w:instrText xml:space="preserve"> ADDIN ZOTERO_ITEM CSL_CITATION {"citationID":"8ie7NFbC","properties":{"formattedCitation":"(Fox &amp; Weisberg 2019)","plainCitation":"(Fox &amp; Weisberg 2019)","dontUpdate":true,"noteIndex":0},"citationItems":[{"id":770,"uris":["http://zotero.org/users/6112721/items/M777I7S3"],"uri":["http://zotero.org/users/6112721/items/M777I7S3"],"itemData":{"id":770,"type":"book","edition":"Third","event-place":"Thousand Oaks, California","ISBN":"978-1-5443-3647-3","number-of-pages":"577","publisher":"Sage","publisher-place":"Thousand Oaks, California","title":"An {R} Companion to Applied Regression","URL":"URL:   https://socialsciences.mcmaster.ca/jfox/Books/Companion/","author":[{"family":"Fox","given":"John"},{"family":"Weisberg","given":"Sanford"}],"issued":{"date-parts":[["2019"]]}}}],"schema":"https://github.com/citation-style-language/schema/raw/master/csl-citation.json"} </w:instrText>
      </w:r>
      <w:r w:rsidR="00397775">
        <w:fldChar w:fldCharType="separate"/>
      </w:r>
      <w:r w:rsidR="00397775">
        <w:rPr>
          <w:noProof/>
        </w:rPr>
        <w:t>Fox &amp; Weisberg 2019)</w:t>
      </w:r>
      <w:r w:rsidR="00397775">
        <w:fldChar w:fldCharType="end"/>
      </w:r>
      <w:r w:rsidR="3A5D7FCA" w:rsidRPr="3A5D7FCA">
        <w:t xml:space="preserve">. </w:t>
      </w:r>
      <w:r w:rsidR="6B5249D3" w:rsidRPr="3A5D7FCA">
        <w:t xml:space="preserve">No model </w:t>
      </w:r>
      <w:r w:rsidR="3A5D7FCA" w:rsidRPr="3A5D7FCA">
        <w:t xml:space="preserve">variables </w:t>
      </w:r>
      <w:r w:rsidR="4BCABEC5" w:rsidRPr="3A5D7FCA">
        <w:t xml:space="preserve">exceeded </w:t>
      </w:r>
      <w:r w:rsidR="3A5D7FCA" w:rsidRPr="3A5D7FCA">
        <w:t xml:space="preserve">our </w:t>
      </w:r>
      <w:r w:rsidR="3C1B165F" w:rsidRPr="3A5D7FCA">
        <w:t xml:space="preserve">VIF </w:t>
      </w:r>
      <w:r w:rsidR="3A5D7FCA" w:rsidRPr="3A5D7FCA">
        <w:t>threshold of 5.0, indicating no significant collinearity was present</w:t>
      </w:r>
      <w:r w:rsidR="00397775">
        <w:t xml:space="preserve"> </w:t>
      </w:r>
      <w:r w:rsidR="00397775">
        <w:fldChar w:fldCharType="begin"/>
      </w:r>
      <w:r w:rsidR="00397775">
        <w:instrText xml:space="preserve"> ADDIN ZOTERO_ITEM CSL_CITATION {"citationID":"Lcyorvqe","properties":{"formattedCitation":"(James et al. 2013)","plainCitation":"(James et al. 2013)","noteIndex":0},"citationItems":[{"id":1796,"uris":["http://zotero.org/users/6112721/items/FCBDWNMG"],"uri":["http://zotero.org/users/6112721/items/FCBDWNMG"],"itemData":{"id":1796,"type":"book","call-number":"QA276 .I585 2013","collection-number":"103","collection-title":"Springer texts in statistics","event-place":"New York","ISBN":"978-1-4614-7137-0","note":"OCLC: ocn828488009","number-of-pages":"426","publisher":"Springer","publisher-place":"New York","source":"Library of Congress ISBN","title":"An introduction to statistical learning: with applications in R","title-short":"An introduction to statistical learning","editor":[{"family":"James","given":"Gareth"},{"family":"Witten","given":"Daniela"},{"family":"Hastie","given":"Trevor"},{"family":"Tibshirani","given":"Robert"}],"issued":{"date-parts":[["2013"]]}}}],"schema":"https://github.com/citation-style-language/schema/raw/master/csl-citation.json"} </w:instrText>
      </w:r>
      <w:r w:rsidR="00397775">
        <w:fldChar w:fldCharType="separate"/>
      </w:r>
      <w:r w:rsidR="00397775">
        <w:rPr>
          <w:noProof/>
        </w:rPr>
        <w:t>(James et al. 2013)</w:t>
      </w:r>
      <w:r w:rsidR="00397775">
        <w:fldChar w:fldCharType="end"/>
      </w:r>
      <w:r w:rsidR="00397775">
        <w:t>.</w:t>
      </w:r>
      <w:r w:rsidR="3A5D7FCA" w:rsidRPr="3A5D7FCA">
        <w:t xml:space="preserve"> Model assumptions and fit </w:t>
      </w:r>
      <w:r w:rsidR="3FDA0E89" w:rsidRPr="3A5D7FCA">
        <w:t>were assessed</w:t>
      </w:r>
      <w:r w:rsidR="3A5D7FCA" w:rsidRPr="3A5D7FCA">
        <w:t xml:space="preserve"> through data visualizations, including residual plots to ensure no obvious patterns were </w:t>
      </w:r>
      <w:r w:rsidR="40DF3CF9" w:rsidRPr="3A5D7FCA">
        <w:t>present</w:t>
      </w:r>
      <w:r w:rsidR="002A4046">
        <w:t xml:space="preserve"> and</w:t>
      </w:r>
      <w:r w:rsidR="40DF3CF9" w:rsidRPr="3A5D7FCA">
        <w:t xml:space="preserve"> quantile</w:t>
      </w:r>
      <w:r w:rsidR="3A5D7FCA" w:rsidRPr="3A5D7FCA">
        <w:t>-quantile (QQ) plots to ensure approximate normality</w:t>
      </w:r>
      <w:r w:rsidR="6A64499B" w:rsidRPr="3A5D7FCA">
        <w:t xml:space="preserve">. </w:t>
      </w:r>
      <w:r w:rsidR="352A607A" w:rsidRPr="3A5D7FCA">
        <w:t xml:space="preserve">Fit was also evaluated using </w:t>
      </w:r>
      <w:r w:rsidR="0EAF53B4" w:rsidRPr="3A5D7FCA">
        <w:t xml:space="preserve">adjusted </w:t>
      </w:r>
      <w:r w:rsidR="352A607A" w:rsidRPr="3A5D7FCA">
        <w:t>R</w:t>
      </w:r>
      <w:r w:rsidR="352A607A" w:rsidRPr="00E14013">
        <w:rPr>
          <w:vertAlign w:val="superscript"/>
        </w:rPr>
        <w:t>2</w:t>
      </w:r>
      <w:r w:rsidR="352A607A" w:rsidRPr="3A5D7FCA">
        <w:t xml:space="preserve"> values for the linear marsh recession model</w:t>
      </w:r>
      <w:r w:rsidR="38897154" w:rsidRPr="3A5D7FCA">
        <w:t xml:space="preserve">, which evaluates the degree to which a </w:t>
      </w:r>
      <w:r w:rsidR="6E06CA1C" w:rsidRPr="3A5D7FCA">
        <w:t>response</w:t>
      </w:r>
      <w:r w:rsidR="38897154" w:rsidRPr="3A5D7FCA">
        <w:t xml:space="preserve"> variable is explained by the model while also accounting for the number of independent variables, and</w:t>
      </w:r>
      <w:r w:rsidR="352A607A" w:rsidRPr="3A5D7FCA">
        <w:t xml:space="preserve"> R</w:t>
      </w:r>
      <w:r w:rsidR="352A607A" w:rsidRPr="3A5D7FCA">
        <w:rPr>
          <w:vertAlign w:val="superscript"/>
        </w:rPr>
        <w:t>2</w:t>
      </w:r>
      <w:r w:rsidR="352A607A" w:rsidRPr="3A5D7FCA">
        <w:t xml:space="preserve"> values</w:t>
      </w:r>
      <w:r w:rsidR="44493751" w:rsidRPr="3A5D7FCA">
        <w:t xml:space="preserve"> for the linear mixed effects </w:t>
      </w:r>
      <w:r w:rsidR="3D0D22D7" w:rsidRPr="3A5D7FCA">
        <w:t>models</w:t>
      </w:r>
      <w:r w:rsidR="3517CD51" w:rsidRPr="3A5D7FCA">
        <w:t xml:space="preserve"> were reported using methods described </w:t>
      </w:r>
      <w:r w:rsidR="00397775">
        <w:t>by</w:t>
      </w:r>
      <w:r w:rsidR="3517CD51" w:rsidRPr="3A5D7FCA">
        <w:t xml:space="preserve"> </w:t>
      </w:r>
      <w:r w:rsidR="00397775">
        <w:fldChar w:fldCharType="begin"/>
      </w:r>
      <w:r w:rsidR="000F1124">
        <w:instrText xml:space="preserve"> ADDIN ZOTERO_ITEM CSL_CITATION {"citationID":"r2k7J36q","properties":{"formattedCitation":"(Nakagawa &amp; Schielzeth 2013)","plainCitation":"(Nakagawa &amp; Schielzeth 2013)","dontUpdate":true,"noteIndex":0},"citationItems":[{"id":1800,"uris":["http://zotero.org/users/6112721/items/TK7LB7L8"],"uri":["http://zotero.org/users/6112721/items/TK7LB7L8"],"itemData":{"id":1800,"type":"article-journal","container-title":"Methods in Ecology and Evolution","DOI":"10.1111/j.2041-210x.2012.00261.x","ISSN":"2041210X","issue":"2","journalAbbreviation":"Methods Ecol Evol","language":"en","page":"133-142","source":"DOI.org (Crossref)","title":"A general and simple method for obtaining &lt;i&gt;R&lt;/i&gt; &lt;sup&gt;2&lt;/sup&gt; from generalized linear mixed-effects models","volume":"4","author":[{"family":"Nakagawa","given":"Shinichi"},{"family":"Schielzeth","given":"Holger"}],"editor":[{"family":"O'Hara","given":"Robert B."}],"issued":{"date-parts":[["2013",2]]}}}],"schema":"https://github.com/citation-style-language/schema/raw/master/csl-citation.json"} </w:instrText>
      </w:r>
      <w:r w:rsidR="00397775">
        <w:fldChar w:fldCharType="separate"/>
      </w:r>
      <w:r w:rsidR="00397775">
        <w:rPr>
          <w:noProof/>
        </w:rPr>
        <w:t>Nakagawa and Schielzeth (2013)</w:t>
      </w:r>
      <w:r w:rsidR="00397775">
        <w:fldChar w:fldCharType="end"/>
      </w:r>
      <w:r w:rsidR="00397775">
        <w:t xml:space="preserve"> </w:t>
      </w:r>
      <w:r w:rsidR="2F2B5D33" w:rsidRPr="3A5D7FCA">
        <w:t>using the “</w:t>
      </w:r>
      <w:proofErr w:type="spellStart"/>
      <w:r w:rsidR="2F2B5D33" w:rsidRPr="3A5D7FCA">
        <w:t>MuMIn</w:t>
      </w:r>
      <w:proofErr w:type="spellEnd"/>
      <w:r w:rsidR="2F2B5D33" w:rsidRPr="3A5D7FCA">
        <w:t xml:space="preserve">” </w:t>
      </w:r>
      <w:r w:rsidR="00F077C2" w:rsidRPr="3A5D7FCA">
        <w:t>package</w:t>
      </w:r>
      <w:r w:rsidR="2F2B5D33" w:rsidRPr="3A5D7FCA">
        <w:t xml:space="preserve"> in R</w:t>
      </w:r>
      <w:r w:rsidR="37B42128" w:rsidRPr="3A5D7FCA">
        <w:t xml:space="preserve"> </w:t>
      </w:r>
      <w:r w:rsidR="3166B877" w:rsidRPr="3A5D7FCA">
        <w:t>(</w:t>
      </w:r>
      <w:proofErr w:type="spellStart"/>
      <w:r w:rsidR="37B42128" w:rsidRPr="3A5D7FCA">
        <w:t>r.squaredGLMM</w:t>
      </w:r>
      <w:proofErr w:type="spellEnd"/>
      <w:r w:rsidR="1662E110" w:rsidRPr="3A5D7FCA">
        <w:t>;</w:t>
      </w:r>
      <w:r w:rsidR="00397775">
        <w:t xml:space="preserve"> </w:t>
      </w:r>
      <w:r w:rsidR="00397775">
        <w:fldChar w:fldCharType="begin"/>
      </w:r>
      <w:r w:rsidR="000F1124">
        <w:instrText xml:space="preserve"> ADDIN ZOTERO_ITEM CSL_CITATION {"citationID":"8m2xtp7D","properties":{"formattedCitation":"(Barto\\uc0\\u324{} 2020)","plainCitation":"(Bartoń 2020)","dontUpdate":true,"noteIndex":0},"citationItems":[{"id":766,"uris":["http://zotero.org/users/6112721/items/6NI2AD6Y"],"uri":["http://zotero.org/users/6112721/items/6NI2AD6Y"],"itemData":{"id":766,"type":"book","title":"MuMIn: Multi-Model Inference","URL":"https://CRAN.R-project.org/package=MuMIn","version":"1.43.17","author":[{"family":"Bartoń","given":"Kamil"}],"issued":{"date-parts":[["2020"]]}}}],"schema":"https://github.com/citation-style-language/schema/raw/master/csl-citation.json"} </w:instrText>
      </w:r>
      <w:r w:rsidR="00397775">
        <w:fldChar w:fldCharType="separate"/>
      </w:r>
      <w:r w:rsidR="00397775" w:rsidRPr="00397775">
        <w:rPr>
          <w:lang w:val="en-GB"/>
        </w:rPr>
        <w:t>Bartoń 2020)</w:t>
      </w:r>
      <w:r w:rsidR="00397775">
        <w:fldChar w:fldCharType="end"/>
      </w:r>
      <w:r w:rsidR="37B42128" w:rsidRPr="3A5D7FCA">
        <w:t>.</w:t>
      </w:r>
      <w:r w:rsidR="3D0D22D7" w:rsidRPr="3A5D7FCA">
        <w:t xml:space="preserve"> </w:t>
      </w:r>
      <w:r w:rsidR="3A5D7FCA" w:rsidRPr="3A5D7FCA">
        <w:t xml:space="preserve">All statistical analyses were performed using R version 4.0 (R Core Team 2021). </w:t>
      </w:r>
    </w:p>
    <w:p w14:paraId="5A5F6AB7" w14:textId="5729E071" w:rsidR="600A8E5D" w:rsidRPr="004C769A" w:rsidRDefault="1356C183" w:rsidP="0011244C">
      <w:pPr>
        <w:pStyle w:val="Heading1"/>
        <w:keepNext w:val="0"/>
        <w:ind w:left="431" w:hanging="431"/>
      </w:pPr>
      <w:r w:rsidRPr="004C769A">
        <w:lastRenderedPageBreak/>
        <w:t>Results</w:t>
      </w:r>
    </w:p>
    <w:p w14:paraId="3EE7855E" w14:textId="191F5503" w:rsidR="2F809E8E" w:rsidRPr="004C769A" w:rsidRDefault="50068FF4" w:rsidP="0011244C">
      <w:pPr>
        <w:pStyle w:val="Heading2"/>
        <w:keepNext w:val="0"/>
        <w:ind w:left="578" w:hanging="578"/>
      </w:pPr>
      <w:r w:rsidRPr="004C769A">
        <w:t>Marsh Recession</w:t>
      </w:r>
    </w:p>
    <w:p w14:paraId="195B1A46" w14:textId="484E2733" w:rsidR="40FBF216" w:rsidRDefault="00DC0CE2" w:rsidP="004102E8">
      <w:r>
        <w:rPr>
          <w:noProof/>
          <w:lang w:val="en-US"/>
        </w:rPr>
        <w:drawing>
          <wp:anchor distT="0" distB="0" distL="114300" distR="114300" simplePos="0" relativeHeight="251658277" behindDoc="0" locked="0" layoutInCell="1" allowOverlap="1" wp14:anchorId="5D7053C7" wp14:editId="63EFEFCD">
            <wp:simplePos x="0" y="0"/>
            <wp:positionH relativeFrom="column">
              <wp:posOffset>-25400</wp:posOffset>
            </wp:positionH>
            <wp:positionV relativeFrom="paragraph">
              <wp:posOffset>1151456</wp:posOffset>
            </wp:positionV>
            <wp:extent cx="5723255" cy="6438900"/>
            <wp:effectExtent l="0" t="0" r="4445" b="0"/>
            <wp:wrapTopAndBottom/>
            <wp:docPr id="971675262" name="Picture 97167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5262" name="Picture 971675262"/>
                    <pic:cNvPicPr/>
                  </pic:nvPicPr>
                  <pic:blipFill>
                    <a:blip r:embed="rId20">
                      <a:extLst>
                        <a:ext uri="{28A0092B-C50C-407E-A947-70E740481C1C}">
                          <a14:useLocalDpi xmlns:a14="http://schemas.microsoft.com/office/drawing/2010/main" val="0"/>
                        </a:ext>
                      </a:extLst>
                    </a:blip>
                    <a:stretch>
                      <a:fillRect/>
                    </a:stretch>
                  </pic:blipFill>
                  <pic:spPr>
                    <a:xfrm>
                      <a:off x="0" y="0"/>
                      <a:ext cx="5723255" cy="6438900"/>
                    </a:xfrm>
                    <a:prstGeom prst="rect">
                      <a:avLst/>
                    </a:prstGeom>
                  </pic:spPr>
                </pic:pic>
              </a:graphicData>
            </a:graphic>
            <wp14:sizeRelH relativeFrom="page">
              <wp14:pctWidth>0</wp14:pctWidth>
            </wp14:sizeRelH>
            <wp14:sizeRelV relativeFrom="page">
              <wp14:pctHeight>0</wp14:pctHeight>
            </wp14:sizeRelV>
          </wp:anchor>
        </w:drawing>
      </w:r>
      <w:r w:rsidR="18185D56" w:rsidRPr="3A5D7FCA">
        <w:t>Recessed marsh</w:t>
      </w:r>
      <w:r w:rsidR="681B8B42" w:rsidRPr="3A5D7FCA">
        <w:t xml:space="preserve"> ranged from</w:t>
      </w:r>
      <w:r w:rsidR="152430E0" w:rsidRPr="3A5D7FCA">
        <w:t xml:space="preserve"> 0</w:t>
      </w:r>
      <w:r w:rsidR="00B0151E">
        <w:t>–</w:t>
      </w:r>
      <w:r w:rsidR="76B4F64E" w:rsidRPr="3A5D7FCA">
        <w:t>100</w:t>
      </w:r>
      <w:r w:rsidR="124BDB74" w:rsidRPr="3A5D7FCA">
        <w:t>%</w:t>
      </w:r>
      <w:r w:rsidR="6E54867B" w:rsidRPr="3A5D7FCA">
        <w:t xml:space="preserve"> across the </w:t>
      </w:r>
      <w:r w:rsidR="5822386B" w:rsidRPr="3A5D7FCA">
        <w:t>79</w:t>
      </w:r>
      <w:r w:rsidR="2708C7C8" w:rsidRPr="3A5D7FCA">
        <w:t xml:space="preserve"> created tidal marshes</w:t>
      </w:r>
      <w:r w:rsidR="6ADC7BEA" w:rsidRPr="3A5D7FCA">
        <w:t>,</w:t>
      </w:r>
      <w:r w:rsidR="124BDB74" w:rsidRPr="3A5D7FCA">
        <w:t xml:space="preserve"> averaging </w:t>
      </w:r>
      <w:r w:rsidR="558EB86E" w:rsidRPr="3A5D7FCA">
        <w:t>1</w:t>
      </w:r>
      <w:r w:rsidR="004102E8">
        <w:t>3</w:t>
      </w:r>
      <w:r w:rsidR="558EB86E" w:rsidRPr="3A5D7FCA">
        <w:t>.</w:t>
      </w:r>
      <w:r w:rsidR="004102E8">
        <w:t>3</w:t>
      </w:r>
      <w:r w:rsidR="003E05A0">
        <w:t>%</w:t>
      </w:r>
      <w:commentRangeStart w:id="33"/>
      <w:commentRangeStart w:id="34"/>
      <w:commentRangeStart w:id="35"/>
      <w:r w:rsidR="008F4CA9">
        <w:t xml:space="preserve"> </w:t>
      </w:r>
      <w:r w:rsidR="00F60A7B">
        <w:t xml:space="preserve">(SD </w:t>
      </w:r>
      <w:r w:rsidR="008F4CA9">
        <w:t>= 2</w:t>
      </w:r>
      <w:r w:rsidR="005E6301">
        <w:t>2</w:t>
      </w:r>
      <w:r w:rsidR="008F4CA9">
        <w:t>.</w:t>
      </w:r>
      <w:r w:rsidR="005E6301">
        <w:t>5</w:t>
      </w:r>
      <w:r w:rsidR="008F4CA9">
        <w:t>%)</w:t>
      </w:r>
      <w:commentRangeEnd w:id="33"/>
      <w:r w:rsidR="00E349EF">
        <w:rPr>
          <w:rStyle w:val="CommentReference"/>
        </w:rPr>
        <w:commentReference w:id="33"/>
      </w:r>
      <w:commentRangeEnd w:id="34"/>
      <w:r w:rsidR="00423FA9">
        <w:rPr>
          <w:rStyle w:val="CommentReference"/>
        </w:rPr>
        <w:commentReference w:id="34"/>
      </w:r>
      <w:commentRangeEnd w:id="35"/>
      <w:r w:rsidR="006C00F0">
        <w:rPr>
          <w:rStyle w:val="CommentReference"/>
        </w:rPr>
        <w:commentReference w:id="35"/>
      </w:r>
      <w:r w:rsidR="124BDB74" w:rsidRPr="3A5D7FCA">
        <w:t xml:space="preserve">. </w:t>
      </w:r>
      <w:r w:rsidR="53057E40" w:rsidRPr="3A5D7FCA">
        <w:t>T</w:t>
      </w:r>
      <w:r w:rsidR="5E47D572" w:rsidRPr="3A5D7FCA">
        <w:t xml:space="preserve">his equates to approximately </w:t>
      </w:r>
      <w:r w:rsidR="005E6301">
        <w:t>22</w:t>
      </w:r>
      <w:commentRangeStart w:id="36"/>
      <w:commentRangeStart w:id="37"/>
      <w:r w:rsidR="5E47D572" w:rsidRPr="3A5D7FCA">
        <w:t>,</w:t>
      </w:r>
      <w:r w:rsidR="005E6301">
        <w:t>946</w:t>
      </w:r>
      <w:r w:rsidR="003F3051">
        <w:t xml:space="preserve"> m</w:t>
      </w:r>
      <w:r w:rsidR="003F3051" w:rsidRPr="00F13652">
        <w:rPr>
          <w:vertAlign w:val="superscript"/>
        </w:rPr>
        <w:t>2</w:t>
      </w:r>
      <w:r w:rsidR="5E47D572" w:rsidRPr="3A5D7FCA">
        <w:t xml:space="preserve"> </w:t>
      </w:r>
      <w:r w:rsidR="00235C84">
        <w:t xml:space="preserve">or 9.9% </w:t>
      </w:r>
      <w:r w:rsidR="5E47D572" w:rsidRPr="3A5D7FCA">
        <w:t xml:space="preserve">of </w:t>
      </w:r>
      <w:r w:rsidR="004102E8">
        <w:t>the</w:t>
      </w:r>
      <w:r w:rsidR="003F3051">
        <w:t xml:space="preserve"> </w:t>
      </w:r>
      <w:r w:rsidR="004102E8">
        <w:t>231,092 m</w:t>
      </w:r>
      <w:r w:rsidR="004102E8" w:rsidRPr="0011244C">
        <w:rPr>
          <w:vertAlign w:val="superscript"/>
        </w:rPr>
        <w:t>2</w:t>
      </w:r>
      <w:r w:rsidR="003F3051">
        <w:rPr>
          <w:vertAlign w:val="superscript"/>
        </w:rPr>
        <w:t xml:space="preserve"> </w:t>
      </w:r>
      <w:r w:rsidR="00C93E71" w:rsidRPr="0011244C">
        <w:t>of created tidal marshes sampled</w:t>
      </w:r>
      <w:r w:rsidR="004102E8">
        <w:t>.</w:t>
      </w:r>
      <w:r w:rsidR="649074F2" w:rsidRPr="3A5D7FCA">
        <w:t xml:space="preserve"> </w:t>
      </w:r>
      <w:commentRangeEnd w:id="36"/>
      <w:r w:rsidR="00CC1E80">
        <w:rPr>
          <w:rStyle w:val="CommentReference"/>
        </w:rPr>
        <w:commentReference w:id="36"/>
      </w:r>
      <w:commentRangeEnd w:id="37"/>
      <w:r w:rsidR="00B70B41">
        <w:rPr>
          <w:rStyle w:val="CommentReference"/>
        </w:rPr>
        <w:commentReference w:id="37"/>
      </w:r>
      <w:r w:rsidR="62EEBDAE" w:rsidRPr="3A5D7FCA">
        <w:t>Three s</w:t>
      </w:r>
      <w:r w:rsidR="124BDB74" w:rsidRPr="3A5D7FCA">
        <w:t>ites</w:t>
      </w:r>
      <w:r w:rsidR="01ECA041" w:rsidRPr="3A5D7FCA">
        <w:t xml:space="preserve"> (</w:t>
      </w:r>
      <w:r w:rsidR="0037023F">
        <w:t>4</w:t>
      </w:r>
      <w:r w:rsidR="01ECA041" w:rsidRPr="3A5D7FCA">
        <w:t>%)</w:t>
      </w:r>
      <w:r w:rsidR="39BC55FF" w:rsidRPr="3A5D7FCA">
        <w:t xml:space="preserve"> were </w:t>
      </w:r>
      <w:r w:rsidR="6D101425" w:rsidRPr="3A5D7FCA">
        <w:t>entirely unvegetated mudflat</w:t>
      </w:r>
      <w:r w:rsidR="39BC55FF" w:rsidRPr="3A5D7FCA">
        <w:t>,</w:t>
      </w:r>
      <w:r w:rsidR="124BDB74" w:rsidRPr="3A5D7FCA">
        <w:t xml:space="preserve"> w</w:t>
      </w:r>
      <w:r w:rsidR="4B3AA2C0" w:rsidRPr="3A5D7FCA">
        <w:t xml:space="preserve">hile </w:t>
      </w:r>
      <w:r w:rsidR="005E6301">
        <w:t>4</w:t>
      </w:r>
      <w:r w:rsidR="0037023F">
        <w:t>2</w:t>
      </w:r>
      <w:r w:rsidR="4B3AA2C0" w:rsidRPr="3A5D7FCA">
        <w:t xml:space="preserve"> </w:t>
      </w:r>
      <w:r w:rsidR="36CFABB8" w:rsidRPr="3A5D7FCA">
        <w:t>(</w:t>
      </w:r>
      <w:r w:rsidR="005E6301">
        <w:t>5</w:t>
      </w:r>
      <w:r w:rsidR="0037023F">
        <w:t>3</w:t>
      </w:r>
      <w:r w:rsidR="36CFABB8" w:rsidRPr="3A5D7FCA">
        <w:t xml:space="preserve">%) </w:t>
      </w:r>
      <w:r w:rsidR="6DE1E23C" w:rsidRPr="3A5D7FCA">
        <w:t>had no observable recession.</w:t>
      </w:r>
      <w:r w:rsidR="2F873E23" w:rsidRPr="3A5D7FCA">
        <w:t xml:space="preserve"> Sites varied considerably in their </w:t>
      </w:r>
      <w:r w:rsidR="58F25503" w:rsidRPr="3A5D7FCA">
        <w:t xml:space="preserve">numeric </w:t>
      </w:r>
      <w:r w:rsidR="6D7196A5" w:rsidRPr="3A5D7FCA">
        <w:t xml:space="preserve">variable </w:t>
      </w:r>
      <w:r w:rsidR="2F873E23" w:rsidRPr="3A5D7FCA">
        <w:t>ranges</w:t>
      </w:r>
      <w:r w:rsidR="46C26E15" w:rsidRPr="3A5D7FCA">
        <w:t xml:space="preserve">: </w:t>
      </w:r>
      <w:r w:rsidR="2F873E23" w:rsidRPr="3A5D7FCA">
        <w:t>distance upriver (0.4</w:t>
      </w:r>
      <w:r w:rsidR="00B0151E">
        <w:t>–</w:t>
      </w:r>
      <w:r w:rsidR="295699F1" w:rsidRPr="3A5D7FCA">
        <w:t xml:space="preserve">46.9 km), age (6 </w:t>
      </w:r>
      <w:r w:rsidR="00B0151E">
        <w:t>–</w:t>
      </w:r>
      <w:r w:rsidR="0037023F">
        <w:t>39</w:t>
      </w:r>
      <w:r w:rsidR="295699F1" w:rsidRPr="3A5D7FCA">
        <w:t xml:space="preserve"> years), size </w:t>
      </w:r>
      <w:r w:rsidR="46848FB5" w:rsidRPr="3A5D7FCA">
        <w:t>(20</w:t>
      </w:r>
      <w:r w:rsidR="40951341" w:rsidRPr="3A5D7FCA">
        <w:t xml:space="preserve"> </w:t>
      </w:r>
      <w:r w:rsidR="00B0151E">
        <w:t>–</w:t>
      </w:r>
      <w:r w:rsidR="40951341" w:rsidRPr="3A5D7FCA">
        <w:t>59,</w:t>
      </w:r>
      <w:r w:rsidR="0037023F">
        <w:t>3</w:t>
      </w:r>
      <w:r w:rsidR="40951341" w:rsidRPr="3A5D7FCA">
        <w:t>0</w:t>
      </w:r>
      <w:r w:rsidR="0037023F">
        <w:t>9</w:t>
      </w:r>
      <w:r w:rsidR="40951341" w:rsidRPr="3A5D7FCA">
        <w:t xml:space="preserve"> m</w:t>
      </w:r>
      <w:r w:rsidR="40951341" w:rsidRPr="3A5D7FCA">
        <w:rPr>
          <w:vertAlign w:val="superscript"/>
        </w:rPr>
        <w:t>2</w:t>
      </w:r>
      <w:r w:rsidR="40951341" w:rsidRPr="3A5D7FCA">
        <w:t>), mean elevation (</w:t>
      </w:r>
      <w:r w:rsidR="3CDE27AB" w:rsidRPr="3A5D7FCA">
        <w:t>-0.41</w:t>
      </w:r>
      <w:r w:rsidR="00B0151E">
        <w:t>–</w:t>
      </w:r>
      <w:r w:rsidR="3CDE27AB" w:rsidRPr="3A5D7FCA">
        <w:t xml:space="preserve">2.16 m) and </w:t>
      </w:r>
      <w:r w:rsidR="205D9B55" w:rsidRPr="3A5D7FCA">
        <w:t>proportion of</w:t>
      </w:r>
      <w:r w:rsidR="3CDE27AB" w:rsidRPr="3A5D7FCA">
        <w:t xml:space="preserve"> edge habitat </w:t>
      </w:r>
      <w:r w:rsidR="6CEF6892" w:rsidRPr="3A5D7FCA">
        <w:t>(0</w:t>
      </w:r>
      <w:r w:rsidR="66D19D7A" w:rsidRPr="3A5D7FCA">
        <w:t>.0</w:t>
      </w:r>
      <w:r w:rsidR="00B0151E">
        <w:t>–</w:t>
      </w:r>
      <w:r w:rsidR="6CEF6892" w:rsidRPr="3A5D7FCA">
        <w:t>36.4%</w:t>
      </w:r>
      <w:r w:rsidR="00B0151E">
        <w:t>; Fig. 2)</w:t>
      </w:r>
      <w:r w:rsidR="6CEF6892" w:rsidRPr="3A5D7FCA">
        <w:t>.</w:t>
      </w:r>
    </w:p>
    <w:p w14:paraId="2A8CCEB8" w14:textId="4334769F" w:rsidR="40FBF216" w:rsidRDefault="00397775" w:rsidP="0011244C">
      <w:pPr>
        <w:pStyle w:val="Caption"/>
        <w:jc w:val="both"/>
      </w:pPr>
      <w:r>
        <w:t xml:space="preserve">Figure </w:t>
      </w:r>
      <w:r>
        <w:fldChar w:fldCharType="begin"/>
      </w:r>
      <w:r>
        <w:instrText>SEQ Figure \* ARABIC</w:instrText>
      </w:r>
      <w:r>
        <w:fldChar w:fldCharType="separate"/>
      </w:r>
      <w:r w:rsidR="006567E1">
        <w:rPr>
          <w:noProof/>
        </w:rPr>
        <w:t>2</w:t>
      </w:r>
      <w:r>
        <w:fldChar w:fldCharType="end"/>
      </w:r>
      <w:r>
        <w:t xml:space="preserve">. </w:t>
      </w:r>
      <w:r w:rsidR="00B0151E">
        <w:t>Scatter plots and b</w:t>
      </w:r>
      <w:r w:rsidRPr="559EFC6C">
        <w:t>ox and whisker plots displaying the distribution of data for each covariate</w:t>
      </w:r>
      <w:r w:rsidR="00F077C2">
        <w:t xml:space="preserve"> used in the marsh recession model</w:t>
      </w:r>
      <w:r w:rsidRPr="559EFC6C">
        <w:t xml:space="preserve">. </w:t>
      </w:r>
      <w:r w:rsidR="00F077C2">
        <w:t>Box and whisker m</w:t>
      </w:r>
      <w:r w:rsidRPr="559EFC6C">
        <w:t>edian values are shown by the middle horizontal line of each box plot, separating the upper box (2</w:t>
      </w:r>
      <w:r w:rsidRPr="0011244C">
        <w:rPr>
          <w:vertAlign w:val="superscript"/>
        </w:rPr>
        <w:t>nd</w:t>
      </w:r>
      <w:r w:rsidRPr="559EFC6C">
        <w:t xml:space="preserve"> quartile) and lower box (3</w:t>
      </w:r>
      <w:r w:rsidRPr="0011244C">
        <w:rPr>
          <w:vertAlign w:val="superscript"/>
        </w:rPr>
        <w:t>rd</w:t>
      </w:r>
      <w:r w:rsidRPr="559EFC6C">
        <w:t xml:space="preserve"> quartile) Mean elevation and % edge habitat were entered as interacting terms, which we have visualized by showing the interactions relative to low (&lt; [mean </w:t>
      </w:r>
      <w:r w:rsidR="00EC57B7">
        <w:t>–</w:t>
      </w:r>
      <w:r w:rsidRPr="559EFC6C">
        <w:t xml:space="preserve"> </w:t>
      </w:r>
      <w:r>
        <w:t>σ])</w:t>
      </w:r>
      <w:r w:rsidRPr="559EFC6C">
        <w:t xml:space="preserve">, average (mean), and high (&gt; [mean + </w:t>
      </w:r>
      <w:r>
        <w:t>σ]</w:t>
      </w:r>
      <w:r w:rsidRPr="559EFC6C">
        <w:t>) maximum elevation values (centre bottom).</w:t>
      </w:r>
    </w:p>
    <w:p w14:paraId="3227CA74" w14:textId="6A8B04C4" w:rsidR="161A033F" w:rsidRDefault="00F077C2" w:rsidP="004C769A">
      <w:r>
        <w:lastRenderedPageBreak/>
        <w:t>Results from our linear regression model indicate that s</w:t>
      </w:r>
      <w:r w:rsidR="616E580E" w:rsidRPr="43C0CAC4">
        <w:t xml:space="preserve">ites </w:t>
      </w:r>
      <w:r w:rsidR="38BC1C0A" w:rsidRPr="43C0CAC4">
        <w:t>with protective</w:t>
      </w:r>
      <w:r w:rsidR="09BF898A" w:rsidRPr="43C0CAC4">
        <w:t xml:space="preserve"> infrastructure, such as offshore structures (</w:t>
      </w:r>
      <w:r w:rsidR="09BF898A" w:rsidRPr="43C0CAC4">
        <w:rPr>
          <w:i/>
          <w:iCs/>
        </w:rPr>
        <w:t xml:space="preserve">p </w:t>
      </w:r>
      <w:r w:rsidR="09BF898A" w:rsidRPr="43C0CAC4">
        <w:t>= .01</w:t>
      </w:r>
      <w:r w:rsidR="00351DCE">
        <w:t>7</w:t>
      </w:r>
      <w:r w:rsidR="09BF898A" w:rsidRPr="43C0CAC4">
        <w:t>)</w:t>
      </w:r>
      <w:r w:rsidR="1343C259" w:rsidRPr="43C0CAC4">
        <w:t xml:space="preserve">, and perhaps </w:t>
      </w:r>
      <w:r w:rsidR="00C93E71">
        <w:t>debris</w:t>
      </w:r>
      <w:r w:rsidR="1343C259" w:rsidRPr="43C0CAC4">
        <w:t xml:space="preserve"> fences (</w:t>
      </w:r>
      <w:r w:rsidR="1343C259" w:rsidRPr="43C0CAC4">
        <w:rPr>
          <w:i/>
          <w:iCs/>
        </w:rPr>
        <w:t>p</w:t>
      </w:r>
      <w:r w:rsidR="1343C259" w:rsidRPr="43C0CAC4">
        <w:t xml:space="preserve"> = .0</w:t>
      </w:r>
      <w:r w:rsidR="00351DCE">
        <w:t>6</w:t>
      </w:r>
      <w:r w:rsidR="00C93E71">
        <w:t>4</w:t>
      </w:r>
      <w:r w:rsidR="1343C259" w:rsidRPr="43C0CAC4">
        <w:t>)</w:t>
      </w:r>
      <w:r w:rsidR="7549DEF4" w:rsidRPr="43C0CAC4">
        <w:t>,</w:t>
      </w:r>
      <w:r w:rsidR="65F971EF" w:rsidRPr="43C0CAC4">
        <w:t xml:space="preserve"> </w:t>
      </w:r>
      <w:r w:rsidR="327593A0" w:rsidRPr="43C0CAC4">
        <w:t>a</w:t>
      </w:r>
      <w:r w:rsidR="07A64728" w:rsidRPr="43C0CAC4">
        <w:t xml:space="preserve">ppeared to be more resilient to recession, </w:t>
      </w:r>
      <w:r w:rsidR="32DFFE6E" w:rsidRPr="43C0CAC4">
        <w:t>averaging 1</w:t>
      </w:r>
      <w:r w:rsidR="008752D7">
        <w:t>2</w:t>
      </w:r>
      <w:r w:rsidR="32DFFE6E" w:rsidRPr="43C0CAC4">
        <w:t>.</w:t>
      </w:r>
      <w:r w:rsidR="008752D7">
        <w:t>7</w:t>
      </w:r>
      <w:r w:rsidR="327593A0" w:rsidRPr="43C0CAC4">
        <w:t xml:space="preserve">% and </w:t>
      </w:r>
      <w:r w:rsidR="2334EB02" w:rsidRPr="43C0CAC4">
        <w:t>2</w:t>
      </w:r>
      <w:r w:rsidR="008752D7">
        <w:t>6</w:t>
      </w:r>
      <w:r w:rsidR="2334EB02" w:rsidRPr="43C0CAC4">
        <w:t>.</w:t>
      </w:r>
      <w:r w:rsidR="008752D7">
        <w:t>0</w:t>
      </w:r>
      <w:r w:rsidR="327593A0" w:rsidRPr="43C0CAC4">
        <w:t>%</w:t>
      </w:r>
      <w:r w:rsidR="65F971EF" w:rsidRPr="43C0CAC4">
        <w:t xml:space="preserve"> </w:t>
      </w:r>
      <w:r w:rsidR="6E4F69BC" w:rsidRPr="43C0CAC4">
        <w:t xml:space="preserve">less </w:t>
      </w:r>
      <w:r w:rsidR="2FB7FECB" w:rsidRPr="43C0CAC4">
        <w:t>recessed marsh</w:t>
      </w:r>
      <w:r w:rsidR="5F8B874D" w:rsidRPr="43C0CAC4">
        <w:t xml:space="preserve"> </w:t>
      </w:r>
      <w:r w:rsidR="3EF41352" w:rsidRPr="43C0CAC4">
        <w:t>respectively</w:t>
      </w:r>
      <w:r>
        <w:t xml:space="preserve"> </w:t>
      </w:r>
      <w:r w:rsidRPr="43C0CAC4">
        <w:t>(</w:t>
      </w:r>
      <w:r w:rsidRPr="43C0CAC4">
        <w:rPr>
          <w:i/>
          <w:iCs/>
        </w:rPr>
        <w:t>F</w:t>
      </w:r>
      <w:r>
        <w:rPr>
          <w:i/>
          <w:iCs/>
        </w:rPr>
        <w:t xml:space="preserve"> </w:t>
      </w:r>
      <w:r w:rsidRPr="43C0CAC4">
        <w:t>(11,67) = 2.</w:t>
      </w:r>
      <w:r w:rsidR="00351DCE">
        <w:t>79</w:t>
      </w:r>
      <w:r w:rsidRPr="43C0CAC4">
        <w:rPr>
          <w:i/>
          <w:iCs/>
        </w:rPr>
        <w:t xml:space="preserve">, </w:t>
      </w:r>
      <w:r w:rsidRPr="43C0CAC4">
        <w:t>adj.</w:t>
      </w:r>
      <w:r w:rsidRPr="43C0CAC4">
        <w:rPr>
          <w:i/>
          <w:iCs/>
        </w:rPr>
        <w:t xml:space="preserve"> R</w:t>
      </w:r>
      <w:r w:rsidRPr="43C0CAC4">
        <w:rPr>
          <w:i/>
          <w:iCs/>
          <w:vertAlign w:val="superscript"/>
        </w:rPr>
        <w:t>2</w:t>
      </w:r>
      <w:r w:rsidRPr="43C0CAC4">
        <w:rPr>
          <w:i/>
          <w:iCs/>
        </w:rPr>
        <w:t xml:space="preserve"> =</w:t>
      </w:r>
      <w:r w:rsidRPr="43C0CAC4">
        <w:t xml:space="preserve"> </w:t>
      </w:r>
      <w:commentRangeStart w:id="38"/>
      <w:commentRangeStart w:id="39"/>
      <w:r w:rsidRPr="43C0CAC4">
        <w:t>0</w:t>
      </w:r>
      <w:commentRangeEnd w:id="38"/>
      <w:r w:rsidR="00E349EF">
        <w:rPr>
          <w:rStyle w:val="CommentReference"/>
        </w:rPr>
        <w:commentReference w:id="38"/>
      </w:r>
      <w:commentRangeEnd w:id="39"/>
      <w:r w:rsidR="00DC0CE2">
        <w:rPr>
          <w:rStyle w:val="CommentReference"/>
        </w:rPr>
        <w:commentReference w:id="39"/>
      </w:r>
      <w:r w:rsidRPr="43C0CAC4">
        <w:t>.</w:t>
      </w:r>
      <w:r w:rsidR="00351DCE">
        <w:t>202</w:t>
      </w:r>
      <w:r w:rsidRPr="43C0CAC4">
        <w:t xml:space="preserve">, </w:t>
      </w:r>
      <w:r w:rsidRPr="43C0CAC4">
        <w:rPr>
          <w:i/>
          <w:iCs/>
        </w:rPr>
        <w:t>p</w:t>
      </w:r>
      <w:r w:rsidRPr="43C0CAC4">
        <w:t xml:space="preserve"> = .00</w:t>
      </w:r>
      <w:r w:rsidR="00351DCE">
        <w:t>5</w:t>
      </w:r>
      <w:r>
        <w:t>; Fig. 3</w:t>
      </w:r>
      <w:r w:rsidRPr="43C0CAC4">
        <w:t>)</w:t>
      </w:r>
      <w:r>
        <w:t xml:space="preserve">. </w:t>
      </w:r>
      <w:r w:rsidR="1B68DC42" w:rsidRPr="43C0CAC4">
        <w:t xml:space="preserve">Conversely, </w:t>
      </w:r>
      <w:r>
        <w:t>percent</w:t>
      </w:r>
      <w:r w:rsidR="636DA763" w:rsidRPr="43C0CAC4">
        <w:t xml:space="preserve"> recessed marsh was on average 18.</w:t>
      </w:r>
      <w:r w:rsidR="008752D7">
        <w:t>8</w:t>
      </w:r>
      <w:r w:rsidR="636DA763" w:rsidRPr="43C0CAC4">
        <w:t xml:space="preserve">% higher in North Arm </w:t>
      </w:r>
      <w:r w:rsidR="05EFD3BA" w:rsidRPr="43C0CAC4">
        <w:t>than South Arm sites</w:t>
      </w:r>
      <w:r w:rsidR="1B68DC42" w:rsidRPr="43C0CAC4">
        <w:t xml:space="preserve"> </w:t>
      </w:r>
      <w:r w:rsidR="09BF898A" w:rsidRPr="43C0CAC4">
        <w:t>(</w:t>
      </w:r>
      <w:r w:rsidR="09BF898A" w:rsidRPr="43C0CAC4">
        <w:rPr>
          <w:i/>
          <w:iCs/>
        </w:rPr>
        <w:t>p</w:t>
      </w:r>
      <w:r w:rsidR="09BF898A" w:rsidRPr="43C0CAC4">
        <w:t xml:space="preserve"> = .001)</w:t>
      </w:r>
      <w:r w:rsidR="5F07F244" w:rsidRPr="43C0CAC4">
        <w:t>.</w:t>
      </w:r>
      <w:r w:rsidR="09BF898A" w:rsidRPr="43C0CAC4">
        <w:t xml:space="preserve"> Presence of a foreshore shear boom,</w:t>
      </w:r>
      <w:r w:rsidR="5165747F" w:rsidRPr="43C0CAC4">
        <w:t xml:space="preserve"> inland basin designs, </w:t>
      </w:r>
      <w:r w:rsidR="09BF898A" w:rsidRPr="43C0CAC4">
        <w:t>site age, and site size had no significant effect</w:t>
      </w:r>
      <w:r>
        <w:t xml:space="preserve"> on recession</w:t>
      </w:r>
      <w:r w:rsidR="09BF898A" w:rsidRPr="43C0CAC4">
        <w:t xml:space="preserve">. </w:t>
      </w:r>
      <w:r w:rsidR="21F65A25" w:rsidRPr="43C0CAC4">
        <w:t>A</w:t>
      </w:r>
      <w:r w:rsidR="0E187E00" w:rsidRPr="43C0CAC4">
        <w:t>s interacting terms</w:t>
      </w:r>
      <w:r>
        <w:t xml:space="preserve"> however</w:t>
      </w:r>
      <w:r w:rsidR="55942ECB" w:rsidRPr="43C0CAC4">
        <w:t xml:space="preserve">, </w:t>
      </w:r>
      <w:r w:rsidR="536E6EE1" w:rsidRPr="43C0CAC4">
        <w:t xml:space="preserve">mean </w:t>
      </w:r>
      <w:r w:rsidR="55942ECB" w:rsidRPr="43C0CAC4">
        <w:t xml:space="preserve">elevation and percent </w:t>
      </w:r>
      <w:r w:rsidR="55942ECB" w:rsidRPr="00397775">
        <w:t>edge habitat</w:t>
      </w:r>
      <w:r w:rsidR="0E187E00" w:rsidRPr="00397775">
        <w:t xml:space="preserve"> had a significant effect on </w:t>
      </w:r>
      <w:r w:rsidR="31DDBE67" w:rsidRPr="00397775">
        <w:t>marsh recession</w:t>
      </w:r>
      <w:r w:rsidR="20BB5B6E" w:rsidRPr="00397775">
        <w:t>.</w:t>
      </w:r>
      <w:r w:rsidR="0E187E00" w:rsidRPr="00397775">
        <w:t xml:space="preserve"> </w:t>
      </w:r>
      <w:r w:rsidR="7C5FA4DA" w:rsidRPr="00397775">
        <w:t>This</w:t>
      </w:r>
      <w:r w:rsidR="3A91B60D" w:rsidRPr="00397775">
        <w:t xml:space="preserve"> significant</w:t>
      </w:r>
      <w:r w:rsidR="7C5FA4DA" w:rsidRPr="00397775">
        <w:t xml:space="preserve"> interaction indicates that</w:t>
      </w:r>
      <w:r w:rsidR="60D1489E" w:rsidRPr="00397775">
        <w:t xml:space="preserve"> r</w:t>
      </w:r>
      <w:r w:rsidR="7C5FA4DA" w:rsidRPr="00397775">
        <w:t>ecession increase</w:t>
      </w:r>
      <w:r w:rsidR="2C9AE7CD" w:rsidRPr="00397775">
        <w:t>s</w:t>
      </w:r>
      <w:r w:rsidR="7C5FA4DA" w:rsidRPr="00397775">
        <w:t xml:space="preserve"> </w:t>
      </w:r>
      <w:r w:rsidR="58583B4C" w:rsidRPr="00397775">
        <w:t xml:space="preserve">most strongly </w:t>
      </w:r>
      <w:r w:rsidR="453393AE" w:rsidRPr="00397775">
        <w:t>as</w:t>
      </w:r>
      <w:r w:rsidR="7C5FA4DA" w:rsidRPr="00397775">
        <w:t xml:space="preserve"> </w:t>
      </w:r>
      <w:r w:rsidR="5B5F30AA" w:rsidRPr="00397775">
        <w:t xml:space="preserve">percent </w:t>
      </w:r>
      <w:r w:rsidR="7C5FA4DA" w:rsidRPr="00397775">
        <w:t xml:space="preserve">edge habitat </w:t>
      </w:r>
      <w:r w:rsidR="7C91FE89" w:rsidRPr="00397775">
        <w:t>increase</w:t>
      </w:r>
      <w:r w:rsidR="755193F5" w:rsidRPr="00397775">
        <w:t>s</w:t>
      </w:r>
      <w:r w:rsidR="7C91FE89" w:rsidRPr="00397775">
        <w:t xml:space="preserve"> </w:t>
      </w:r>
      <w:r w:rsidR="5F6B2B02" w:rsidRPr="00397775">
        <w:t xml:space="preserve">in low </w:t>
      </w:r>
      <w:r>
        <w:t xml:space="preserve">and average </w:t>
      </w:r>
      <w:r w:rsidR="5F6B2B02" w:rsidRPr="00397775">
        <w:t>elevation conditions</w:t>
      </w:r>
      <w:r w:rsidR="52479705" w:rsidRPr="00397775">
        <w:t xml:space="preserve">, with </w:t>
      </w:r>
      <w:r>
        <w:t>diminished</w:t>
      </w:r>
      <w:r w:rsidR="52479705" w:rsidRPr="00397775">
        <w:t xml:space="preserve"> effects in higher elevations</w:t>
      </w:r>
      <w:r w:rsidR="12783A8A" w:rsidRPr="00397775">
        <w:t xml:space="preserve"> (</w:t>
      </w:r>
      <w:r w:rsidR="00351DCE" w:rsidRPr="00351DCE">
        <w:rPr>
          <w:i/>
          <w:iCs/>
        </w:rPr>
        <w:t>p</w:t>
      </w:r>
      <w:r w:rsidR="00351DCE">
        <w:t xml:space="preserve"> = .002; </w:t>
      </w:r>
      <w:r w:rsidR="12783A8A" w:rsidRPr="00351DCE">
        <w:t>Fig</w:t>
      </w:r>
      <w:r>
        <w:t>. 2</w:t>
      </w:r>
      <w:r w:rsidR="12783A8A" w:rsidRPr="00397775">
        <w:t>)</w:t>
      </w:r>
      <w:r w:rsidR="7C5FA4DA" w:rsidRPr="00397775">
        <w:t>.</w:t>
      </w:r>
    </w:p>
    <w:p w14:paraId="69C78E01" w14:textId="6BE4BB25" w:rsidR="00AA5631" w:rsidRDefault="00AA5631" w:rsidP="004C769A"/>
    <w:p w14:paraId="210360F2" w14:textId="501B76E1" w:rsidR="00397775" w:rsidRDefault="1E25E1FE" w:rsidP="004C769A">
      <w:pPr>
        <w:keepNext/>
      </w:pPr>
      <w:r>
        <w:rPr>
          <w:noProof/>
          <w:lang w:val="en-US"/>
        </w:rPr>
        <w:drawing>
          <wp:inline distT="0" distB="0" distL="0" distR="0" wp14:anchorId="12F41CBB" wp14:editId="7CC9CBD3">
            <wp:extent cx="2854248" cy="3381383"/>
            <wp:effectExtent l="0" t="0" r="3810" b="0"/>
            <wp:docPr id="1688993341" name="Picture 168899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93341" name="Picture 1688993341"/>
                    <pic:cNvPicPr/>
                  </pic:nvPicPr>
                  <pic:blipFill>
                    <a:blip r:embed="rId21">
                      <a:extLst>
                        <a:ext uri="{28A0092B-C50C-407E-A947-70E740481C1C}">
                          <a14:useLocalDpi xmlns:a14="http://schemas.microsoft.com/office/drawing/2010/main" val="0"/>
                        </a:ext>
                      </a:extLst>
                    </a:blip>
                    <a:stretch>
                      <a:fillRect/>
                    </a:stretch>
                  </pic:blipFill>
                  <pic:spPr>
                    <a:xfrm>
                      <a:off x="0" y="0"/>
                      <a:ext cx="2854248" cy="3381383"/>
                    </a:xfrm>
                    <a:prstGeom prst="rect">
                      <a:avLst/>
                    </a:prstGeom>
                  </pic:spPr>
                </pic:pic>
              </a:graphicData>
            </a:graphic>
          </wp:inline>
        </w:drawing>
      </w:r>
      <w:r w:rsidR="00397775">
        <w:rPr>
          <w:noProof/>
          <w:lang w:val="en-US"/>
        </w:rPr>
        <w:drawing>
          <wp:inline distT="0" distB="0" distL="0" distR="0" wp14:anchorId="48AC6DA1" wp14:editId="5D983EB9">
            <wp:extent cx="2854248" cy="3381383"/>
            <wp:effectExtent l="0" t="0" r="3810" b="0"/>
            <wp:docPr id="144723497" name="Picture 14472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97" name="Picture 144723497"/>
                    <pic:cNvPicPr/>
                  </pic:nvPicPr>
                  <pic:blipFill>
                    <a:blip r:embed="rId22">
                      <a:extLst>
                        <a:ext uri="{28A0092B-C50C-407E-A947-70E740481C1C}">
                          <a14:useLocalDpi xmlns:a14="http://schemas.microsoft.com/office/drawing/2010/main" val="0"/>
                        </a:ext>
                      </a:extLst>
                    </a:blip>
                    <a:stretch>
                      <a:fillRect/>
                    </a:stretch>
                  </pic:blipFill>
                  <pic:spPr>
                    <a:xfrm>
                      <a:off x="0" y="0"/>
                      <a:ext cx="2854248" cy="3381383"/>
                    </a:xfrm>
                    <a:prstGeom prst="rect">
                      <a:avLst/>
                    </a:prstGeom>
                  </pic:spPr>
                </pic:pic>
              </a:graphicData>
            </a:graphic>
          </wp:inline>
        </w:drawing>
      </w:r>
    </w:p>
    <w:p w14:paraId="19AAF597" w14:textId="5EA7D30B" w:rsidR="00397775" w:rsidRDefault="00397775" w:rsidP="004C769A">
      <w:pPr>
        <w:pStyle w:val="Caption"/>
      </w:pPr>
      <w:r>
        <w:t xml:space="preserve">Figure </w:t>
      </w:r>
      <w:r>
        <w:fldChar w:fldCharType="begin"/>
      </w:r>
      <w:r>
        <w:instrText>SEQ Figure \* ARABIC</w:instrText>
      </w:r>
      <w:r>
        <w:fldChar w:fldCharType="separate"/>
      </w:r>
      <w:r w:rsidR="006567E1">
        <w:rPr>
          <w:noProof/>
        </w:rPr>
        <w:t>3</w:t>
      </w:r>
      <w:r>
        <w:fldChar w:fldCharType="end"/>
      </w:r>
      <w:r>
        <w:t xml:space="preserve">. </w:t>
      </w:r>
      <w:r w:rsidRPr="559EFC6C">
        <w:t xml:space="preserve">Model coefficients for fixed effects included in </w:t>
      </w:r>
      <w:r w:rsidR="00F077C2">
        <w:t xml:space="preserve">percent </w:t>
      </w:r>
      <w:r w:rsidRPr="559EFC6C">
        <w:t>recessed marsh (</w:t>
      </w:r>
      <w:r w:rsidR="00F077C2">
        <w:t>left</w:t>
      </w:r>
      <w:r w:rsidRPr="559EFC6C">
        <w:t>)</w:t>
      </w:r>
      <w:r w:rsidR="00F077C2">
        <w:t xml:space="preserve"> and</w:t>
      </w:r>
      <w:r w:rsidRPr="559EFC6C">
        <w:t xml:space="preserve"> relative </w:t>
      </w:r>
      <w:r w:rsidR="00F077C2">
        <w:t xml:space="preserve">percent </w:t>
      </w:r>
      <w:r w:rsidRPr="559EFC6C">
        <w:t>cover native (</w:t>
      </w:r>
      <w:r w:rsidR="00F077C2">
        <w:t>right</w:t>
      </w:r>
      <w:r w:rsidRPr="559EFC6C">
        <w:t>) 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p>
    <w:p w14:paraId="67584840" w14:textId="77777777" w:rsidR="00DC0CE2" w:rsidRPr="00DC0CE2" w:rsidRDefault="00DC0CE2" w:rsidP="000915E4"/>
    <w:p w14:paraId="670891D3" w14:textId="176F3C5C" w:rsidR="600A8E5D" w:rsidRPr="004C769A" w:rsidRDefault="4882412D" w:rsidP="004C769A">
      <w:pPr>
        <w:pStyle w:val="Heading2"/>
      </w:pPr>
      <w:r w:rsidRPr="004C769A">
        <w:t xml:space="preserve">Relative % Cover </w:t>
      </w:r>
      <w:r w:rsidR="00E24608" w:rsidRPr="004C769A">
        <w:t xml:space="preserve">of </w:t>
      </w:r>
      <w:r w:rsidR="3434965F" w:rsidRPr="004C769A">
        <w:t>Native</w:t>
      </w:r>
      <w:r w:rsidRPr="004C769A">
        <w:t xml:space="preserve"> Species in Created Marshes</w:t>
      </w:r>
    </w:p>
    <w:p w14:paraId="721AF5DA" w14:textId="78E00C56" w:rsidR="600A8E5D" w:rsidRPr="005B1331" w:rsidRDefault="21999174" w:rsidP="004C769A">
      <w:pPr>
        <w:rPr>
          <w:rFonts w:ascii="Calibri" w:eastAsia="Calibri" w:hAnsi="Calibri" w:cs="Calibri"/>
        </w:rPr>
      </w:pPr>
      <w:r w:rsidRPr="005B1331">
        <w:t>A total of 12</w:t>
      </w:r>
      <w:r w:rsidR="00915CFF">
        <w:t>70</w:t>
      </w:r>
      <w:r w:rsidRPr="005B1331">
        <w:t xml:space="preserve"> </w:t>
      </w:r>
      <w:r w:rsidR="6DA94D97" w:rsidRPr="005B1331">
        <w:t xml:space="preserve">vegetation </w:t>
      </w:r>
      <w:r w:rsidRPr="005B1331">
        <w:t>plots sampled in created marshes were included in this analysis,</w:t>
      </w:r>
      <w:r w:rsidR="4C0DB723" w:rsidRPr="005B1331">
        <w:t xml:space="preserve"> with </w:t>
      </w:r>
      <w:r w:rsidR="668A9E87" w:rsidRPr="005B1331">
        <w:t>8</w:t>
      </w:r>
      <w:r w:rsidR="00C178B4">
        <w:t>57</w:t>
      </w:r>
      <w:r w:rsidR="668A9E87" w:rsidRPr="005B1331">
        <w:t xml:space="preserve"> </w:t>
      </w:r>
      <w:r w:rsidR="1EBFEBED" w:rsidRPr="005B1331">
        <w:t xml:space="preserve">plots sampled </w:t>
      </w:r>
      <w:r w:rsidR="6063D8B3" w:rsidRPr="005B1331">
        <w:t>at</w:t>
      </w:r>
      <w:r w:rsidR="1EBFEBED" w:rsidRPr="005B1331">
        <w:t xml:space="preserve"> 51 sites</w:t>
      </w:r>
      <w:r w:rsidR="6EA4941D" w:rsidRPr="005B1331">
        <w:t xml:space="preserve"> in 2015</w:t>
      </w:r>
      <w:r w:rsidR="1EBFEBED" w:rsidRPr="005B1331">
        <w:t>, and</w:t>
      </w:r>
      <w:r w:rsidR="4C0DB723" w:rsidRPr="005B1331">
        <w:t xml:space="preserve"> 4</w:t>
      </w:r>
      <w:r w:rsidR="00C178B4">
        <w:t>13</w:t>
      </w:r>
      <w:r w:rsidR="4C0DB723" w:rsidRPr="005B1331">
        <w:t xml:space="preserve"> plots sampled</w:t>
      </w:r>
      <w:r w:rsidR="7CCE6F56" w:rsidRPr="005B1331">
        <w:t xml:space="preserve"> </w:t>
      </w:r>
      <w:r w:rsidR="7434E632" w:rsidRPr="005B1331">
        <w:t>at</w:t>
      </w:r>
      <w:r w:rsidR="7CCE6F56" w:rsidRPr="005B1331">
        <w:t xml:space="preserve"> </w:t>
      </w:r>
      <w:r w:rsidR="42CD203B" w:rsidRPr="005B1331">
        <w:t xml:space="preserve">28 sites </w:t>
      </w:r>
      <w:r w:rsidR="6EB3038C" w:rsidRPr="005B1331">
        <w:t>in</w:t>
      </w:r>
      <w:r w:rsidR="518FF40E" w:rsidRPr="005B1331">
        <w:t xml:space="preserve"> </w:t>
      </w:r>
      <w:r w:rsidR="4C0DB723" w:rsidRPr="005B1331">
        <w:t>2021</w:t>
      </w:r>
      <w:r w:rsidR="00F077C2">
        <w:t xml:space="preserve"> (Fig.</w:t>
      </w:r>
      <w:r w:rsidR="00C178B4">
        <w:t xml:space="preserve"> </w:t>
      </w:r>
      <w:r w:rsidR="00F077C2">
        <w:t>4)</w:t>
      </w:r>
      <w:r w:rsidR="4C0DB723" w:rsidRPr="005B1331">
        <w:t>.</w:t>
      </w:r>
      <w:r w:rsidR="6AD56545" w:rsidRPr="005B1331">
        <w:t xml:space="preserve"> Sampling effort </w:t>
      </w:r>
      <w:commentRangeStart w:id="40"/>
      <w:r w:rsidR="6AD56545" w:rsidRPr="005B1331">
        <w:t>was</w:t>
      </w:r>
      <w:commentRangeEnd w:id="40"/>
      <w:r w:rsidR="00E349EF">
        <w:rPr>
          <w:rStyle w:val="CommentReference"/>
        </w:rPr>
        <w:commentReference w:id="40"/>
      </w:r>
      <w:r w:rsidR="6AD56545" w:rsidRPr="005B1331">
        <w:t xml:space="preserve"> similar among years</w:t>
      </w:r>
      <w:r w:rsidR="1008E38F" w:rsidRPr="005B1331">
        <w:t xml:space="preserve"> in created marshes</w:t>
      </w:r>
      <w:r w:rsidR="16C5C1E5" w:rsidRPr="005B1331">
        <w:t>, averaging 1</w:t>
      </w:r>
      <w:r w:rsidR="00C178B4">
        <w:t>6</w:t>
      </w:r>
      <w:r w:rsidR="16C5C1E5" w:rsidRPr="005B1331">
        <w:t>.</w:t>
      </w:r>
      <w:r w:rsidR="00C178B4">
        <w:t>8</w:t>
      </w:r>
      <w:r w:rsidR="16C5C1E5" w:rsidRPr="005B1331">
        <w:t xml:space="preserve"> plots/site in 2015 and 1</w:t>
      </w:r>
      <w:r w:rsidR="00C178B4">
        <w:t>4</w:t>
      </w:r>
      <w:r w:rsidR="16C5C1E5" w:rsidRPr="005B1331">
        <w:t>.</w:t>
      </w:r>
      <w:r w:rsidR="00C178B4">
        <w:t>8</w:t>
      </w:r>
      <w:r w:rsidR="00B32D2B">
        <w:t xml:space="preserve"> plots/site</w:t>
      </w:r>
      <w:r w:rsidR="16C5C1E5" w:rsidRPr="005B1331">
        <w:t xml:space="preserve"> in 2021.</w:t>
      </w:r>
      <w:r w:rsidRPr="005B1331">
        <w:t xml:space="preserve"> </w:t>
      </w:r>
      <w:r w:rsidR="7B01D53C" w:rsidRPr="005B1331">
        <w:t>Relative percent cover of native species ranged from 0</w:t>
      </w:r>
      <w:r w:rsidR="00F077C2">
        <w:t>–</w:t>
      </w:r>
      <w:r w:rsidR="7B01D53C" w:rsidRPr="005B1331">
        <w:t xml:space="preserve">100% </w:t>
      </w:r>
      <w:r w:rsidR="21DB7013" w:rsidRPr="005B1331">
        <w:t xml:space="preserve">in the </w:t>
      </w:r>
      <w:r w:rsidR="341BB388" w:rsidRPr="005B1331">
        <w:t>created marsh</w:t>
      </w:r>
      <w:r w:rsidR="21DB7013" w:rsidRPr="005B1331">
        <w:t xml:space="preserve"> sample plots, averaging</w:t>
      </w:r>
      <w:r w:rsidR="66EAEBB9" w:rsidRPr="005B1331">
        <w:t xml:space="preserve"> 60.</w:t>
      </w:r>
      <w:r w:rsidR="00C178B4">
        <w:t>2</w:t>
      </w:r>
      <w:r w:rsidR="00EC57B7">
        <w:t>%</w:t>
      </w:r>
      <w:r w:rsidR="66EAEBB9" w:rsidRPr="005B1331">
        <w:t xml:space="preserve"> </w:t>
      </w:r>
      <w:r w:rsidR="000E26D3">
        <w:t>(SD =</w:t>
      </w:r>
      <w:r w:rsidR="66EAEBB9" w:rsidRPr="005B1331">
        <w:t xml:space="preserve"> 35.8</w:t>
      </w:r>
      <w:r w:rsidR="000E26D3">
        <w:t>%)</w:t>
      </w:r>
      <w:r w:rsidR="76A40551" w:rsidRPr="005B1331">
        <w:t>.</w:t>
      </w:r>
      <w:r w:rsidR="67B838DB" w:rsidRPr="005B1331">
        <w:t xml:space="preserve"> </w:t>
      </w:r>
    </w:p>
    <w:p w14:paraId="7D2B1266" w14:textId="115066CE" w:rsidR="600A8E5D" w:rsidRDefault="600A8E5D" w:rsidP="004C769A"/>
    <w:p w14:paraId="3EF62507" w14:textId="77777777" w:rsidR="00397775" w:rsidRDefault="7FCD6A39" w:rsidP="004C769A">
      <w:pPr>
        <w:keepNext/>
        <w:jc w:val="center"/>
      </w:pPr>
      <w:r>
        <w:rPr>
          <w:noProof/>
          <w:lang w:val="en-US"/>
        </w:rPr>
        <w:lastRenderedPageBreak/>
        <w:drawing>
          <wp:inline distT="0" distB="0" distL="0" distR="0" wp14:anchorId="6550FF46" wp14:editId="511C216A">
            <wp:extent cx="5676900" cy="5676900"/>
            <wp:effectExtent l="0" t="0" r="0" b="0"/>
            <wp:docPr id="48278922" name="Picture 4827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8922" name="Picture 48278922"/>
                    <pic:cNvPicPr/>
                  </pic:nvPicPr>
                  <pic:blipFill>
                    <a:blip r:embed="rId23">
                      <a:extLst>
                        <a:ext uri="{28A0092B-C50C-407E-A947-70E740481C1C}">
                          <a14:useLocalDpi xmlns:a14="http://schemas.microsoft.com/office/drawing/2010/main" val="0"/>
                        </a:ext>
                      </a:extLst>
                    </a:blip>
                    <a:stretch>
                      <a:fillRect/>
                    </a:stretch>
                  </pic:blipFill>
                  <pic:spPr>
                    <a:xfrm>
                      <a:off x="0" y="0"/>
                      <a:ext cx="5676900" cy="5676900"/>
                    </a:xfrm>
                    <a:prstGeom prst="rect">
                      <a:avLst/>
                    </a:prstGeom>
                  </pic:spPr>
                </pic:pic>
              </a:graphicData>
            </a:graphic>
          </wp:inline>
        </w:drawing>
      </w:r>
    </w:p>
    <w:p w14:paraId="246C56E5" w14:textId="50165D99" w:rsidR="00AA5631" w:rsidRPr="00AA5631" w:rsidRDefault="00397775" w:rsidP="005D3470">
      <w:pPr>
        <w:pStyle w:val="Caption"/>
      </w:pPr>
      <w:r>
        <w:t xml:space="preserve">Figure </w:t>
      </w:r>
      <w:r>
        <w:fldChar w:fldCharType="begin"/>
      </w:r>
      <w:r>
        <w:instrText>SEQ Figure \* ARABIC</w:instrText>
      </w:r>
      <w:r>
        <w:fldChar w:fldCharType="separate"/>
      </w:r>
      <w:r w:rsidR="006567E1">
        <w:rPr>
          <w:noProof/>
        </w:rPr>
        <w:t>4</w:t>
      </w:r>
      <w:r>
        <w:fldChar w:fldCharType="end"/>
      </w:r>
      <w:r>
        <w:t xml:space="preserve">. </w:t>
      </w:r>
      <w:r w:rsidR="00F077C2">
        <w:t>Scatter plots and b</w:t>
      </w:r>
      <w:r w:rsidR="00F077C2" w:rsidRPr="559EFC6C">
        <w:t>ox and whisker plots displaying the distribution of data for each covariate</w:t>
      </w:r>
      <w:r w:rsidR="00F077C2">
        <w:t xml:space="preserve"> used to model relative percent cover of native species per plot</w:t>
      </w:r>
      <w:r w:rsidR="00F077C2" w:rsidRPr="559EFC6C">
        <w:t xml:space="preserve">. </w:t>
      </w:r>
      <w:r w:rsidR="00F077C2">
        <w:t>Box and whisker m</w:t>
      </w:r>
      <w:r w:rsidR="00F077C2" w:rsidRPr="559EFC6C">
        <w:t xml:space="preserve">edian values are shown by the middle horizontal line of each box plot, separating the upper box (2nd quartile) and lower box (3rd quartile) </w:t>
      </w:r>
      <w:r w:rsidR="003522D6">
        <w:t xml:space="preserve">Percent </w:t>
      </w:r>
      <w:r w:rsidR="00F077C2" w:rsidRPr="559EFC6C">
        <w:t xml:space="preserve">edge habitat </w:t>
      </w:r>
      <w:r w:rsidR="003522D6">
        <w:t xml:space="preserve">and distance upriver </w:t>
      </w:r>
      <w:r w:rsidR="00F077C2" w:rsidRPr="559EFC6C">
        <w:t>were entered as interacting terms</w:t>
      </w:r>
      <w:r w:rsidR="003522D6">
        <w:t xml:space="preserve"> with elevation</w:t>
      </w:r>
      <w:r w:rsidR="00F077C2" w:rsidRPr="559EFC6C">
        <w:t xml:space="preserve">, which we have visualized by showing the interactions relative to low (&lt; [mean - </w:t>
      </w:r>
      <w:r w:rsidR="00F077C2">
        <w:t>σ])</w:t>
      </w:r>
      <w:r w:rsidR="00F077C2" w:rsidRPr="559EFC6C">
        <w:t xml:space="preserve">, average (mean), and high (&gt; [mean + </w:t>
      </w:r>
      <w:r w:rsidR="00F077C2">
        <w:t>σ]</w:t>
      </w:r>
      <w:r w:rsidR="00F077C2" w:rsidRPr="559EFC6C">
        <w:t>) maximum elevation values (centre bottom).</w:t>
      </w:r>
    </w:p>
    <w:p w14:paraId="1080E862" w14:textId="23D77708" w:rsidR="600A8E5D" w:rsidRDefault="29EBDC8C" w:rsidP="004C769A">
      <w:r w:rsidRPr="3A5D7FCA">
        <w:t xml:space="preserve">Among model main effects, only </w:t>
      </w:r>
      <w:r w:rsidR="33F2FFD1" w:rsidRPr="3A5D7FCA">
        <w:t>channel proximity</w:t>
      </w:r>
      <w:r w:rsidRPr="3A5D7FCA">
        <w:t xml:space="preserve"> (</w:t>
      </w:r>
      <w:r w:rsidRPr="3A5D7FCA">
        <w:rPr>
          <w:i/>
          <w:iCs/>
        </w:rPr>
        <w:t>p</w:t>
      </w:r>
      <w:r w:rsidRPr="3A5D7FCA">
        <w:t xml:space="preserve"> = .03</w:t>
      </w:r>
      <w:r w:rsidR="00D7012B">
        <w:t>2</w:t>
      </w:r>
      <w:r w:rsidRPr="3A5D7FCA">
        <w:t>) had a significant</w:t>
      </w:r>
      <w:r w:rsidR="12D8655B" w:rsidRPr="3A5D7FCA">
        <w:t xml:space="preserve"> positive</w:t>
      </w:r>
      <w:r w:rsidRPr="3A5D7FCA">
        <w:t xml:space="preserve"> effect</w:t>
      </w:r>
      <w:r w:rsidR="3C5A6400" w:rsidRPr="3A5D7FCA">
        <w:t xml:space="preserve"> on native dominance</w:t>
      </w:r>
      <w:r w:rsidR="35C621B1" w:rsidRPr="3A5D7FCA">
        <w:t xml:space="preserve"> (marginal </w:t>
      </w:r>
      <w:r w:rsidR="35C621B1" w:rsidRPr="3A5D7FCA">
        <w:rPr>
          <w:i/>
          <w:iCs/>
        </w:rPr>
        <w:t>R</w:t>
      </w:r>
      <w:r w:rsidR="35C621B1" w:rsidRPr="3A5D7FCA">
        <w:rPr>
          <w:vertAlign w:val="superscript"/>
        </w:rPr>
        <w:t xml:space="preserve">2 </w:t>
      </w:r>
      <w:r w:rsidR="35C621B1" w:rsidRPr="3A5D7FCA">
        <w:t>= 0.0</w:t>
      </w:r>
      <w:r w:rsidR="00B32D2B">
        <w:t>7</w:t>
      </w:r>
      <w:r w:rsidR="00555CFD">
        <w:t>1</w:t>
      </w:r>
      <w:r w:rsidR="35C621B1" w:rsidRPr="3A5D7FCA">
        <w:t xml:space="preserve">, conditional </w:t>
      </w:r>
      <w:r w:rsidR="35C621B1" w:rsidRPr="3A5D7FCA">
        <w:rPr>
          <w:i/>
          <w:iCs/>
        </w:rPr>
        <w:t>R</w:t>
      </w:r>
      <w:r w:rsidR="35C621B1" w:rsidRPr="3A5D7FCA">
        <w:rPr>
          <w:vertAlign w:val="superscript"/>
        </w:rPr>
        <w:t>2</w:t>
      </w:r>
      <w:r w:rsidR="35C621B1" w:rsidRPr="3A5D7FCA">
        <w:t>= 0.4</w:t>
      </w:r>
      <w:r w:rsidR="00555CFD">
        <w:t>1</w:t>
      </w:r>
      <w:r w:rsidR="003522D6">
        <w:t>; Fig. 3</w:t>
      </w:r>
      <w:r w:rsidR="35C621B1" w:rsidRPr="3A5D7FCA">
        <w:t>).</w:t>
      </w:r>
      <w:r w:rsidR="36B2FB8C" w:rsidRPr="3A5D7FCA">
        <w:t xml:space="preserve"> The significant interaction between channel proximity and elevation suggest</w:t>
      </w:r>
      <w:r w:rsidR="49D15540" w:rsidRPr="3A5D7FCA">
        <w:t>s</w:t>
      </w:r>
      <w:r w:rsidR="36B2FB8C" w:rsidRPr="3A5D7FCA">
        <w:t xml:space="preserve"> that mid to high elevation marshes generally experience </w:t>
      </w:r>
      <w:r w:rsidR="270ECA23" w:rsidRPr="3A5D7FCA">
        <w:t xml:space="preserve">more significant </w:t>
      </w:r>
      <w:r w:rsidR="36B2FB8C" w:rsidRPr="3A5D7FCA">
        <w:t xml:space="preserve">declines in native dominance with distance </w:t>
      </w:r>
      <w:r w:rsidR="11EC65A5" w:rsidRPr="3A5D7FCA">
        <w:t>from channel</w:t>
      </w:r>
      <w:r w:rsidR="57DAEF7A" w:rsidRPr="3A5D7FCA">
        <w:t>s</w:t>
      </w:r>
      <w:r w:rsidR="2006FBD8" w:rsidRPr="3A5D7FCA">
        <w:t xml:space="preserve"> (</w:t>
      </w:r>
      <w:r w:rsidR="00D7012B" w:rsidRPr="00D7012B">
        <w:rPr>
          <w:i/>
          <w:iCs/>
        </w:rPr>
        <w:t>p</w:t>
      </w:r>
      <w:r w:rsidR="00D7012B">
        <w:t xml:space="preserve"> = .00</w:t>
      </w:r>
      <w:r w:rsidR="00555CFD">
        <w:t>2</w:t>
      </w:r>
      <w:r w:rsidR="00D7012B">
        <w:t xml:space="preserve">; </w:t>
      </w:r>
      <w:r w:rsidR="003522D6" w:rsidRPr="00D7012B">
        <w:t>Fig</w:t>
      </w:r>
      <w:r w:rsidR="003522D6">
        <w:t>. 4</w:t>
      </w:r>
      <w:r w:rsidR="2006FBD8" w:rsidRPr="3A5D7FCA">
        <w:t>)</w:t>
      </w:r>
      <w:r w:rsidR="11009B37" w:rsidRPr="3A5D7FCA">
        <w:t xml:space="preserve">. </w:t>
      </w:r>
      <w:r w:rsidR="402DC15D" w:rsidRPr="3A5D7FCA">
        <w:t xml:space="preserve">Distance upriver </w:t>
      </w:r>
      <w:r w:rsidR="00D7012B">
        <w:t>(</w:t>
      </w:r>
      <w:r w:rsidR="00D7012B">
        <w:rPr>
          <w:i/>
          <w:iCs/>
        </w:rPr>
        <w:t xml:space="preserve">p </w:t>
      </w:r>
      <w:r w:rsidR="00D7012B">
        <w:t xml:space="preserve">= .027) </w:t>
      </w:r>
      <w:r w:rsidR="0AB486A2" w:rsidRPr="3A5D7FCA">
        <w:t>and plots located in inland basins</w:t>
      </w:r>
      <w:r w:rsidR="00D7012B">
        <w:t xml:space="preserve"> (</w:t>
      </w:r>
      <w:r w:rsidR="00D7012B">
        <w:rPr>
          <w:i/>
          <w:iCs/>
        </w:rPr>
        <w:t>p</w:t>
      </w:r>
      <w:r w:rsidR="00D7012B">
        <w:t xml:space="preserve"> = .04</w:t>
      </w:r>
      <w:r w:rsidR="00555CFD">
        <w:t>4</w:t>
      </w:r>
      <w:r w:rsidR="00D7012B">
        <w:t>)</w:t>
      </w:r>
      <w:r w:rsidR="0AB486A2" w:rsidRPr="3A5D7FCA">
        <w:t xml:space="preserve"> had more substantial negative effects</w:t>
      </w:r>
      <w:r w:rsidR="0FA8AB85" w:rsidRPr="3A5D7FCA">
        <w:t>,</w:t>
      </w:r>
      <w:r w:rsidR="0AB486A2" w:rsidRPr="3A5D7FCA">
        <w:t xml:space="preserve"> with </w:t>
      </w:r>
      <w:r w:rsidR="79E2554D" w:rsidRPr="3A5D7FCA">
        <w:t>plots</w:t>
      </w:r>
      <w:r w:rsidR="0AB486A2" w:rsidRPr="3A5D7FCA">
        <w:t xml:space="preserve"> averaging declines of nearly </w:t>
      </w:r>
      <w:r w:rsidR="71EFC3EC" w:rsidRPr="3A5D7FCA">
        <w:t>1% per kilometer upriver, and 14% in inland basins.</w:t>
      </w:r>
      <w:r w:rsidR="12443E84" w:rsidRPr="3A5D7FCA">
        <w:t xml:space="preserve"> </w:t>
      </w:r>
      <w:r w:rsidR="152DFDC2" w:rsidRPr="3A5D7FCA">
        <w:t xml:space="preserve">Project age, </w:t>
      </w:r>
      <w:r w:rsidR="4E350B3E" w:rsidRPr="3A5D7FCA">
        <w:t>r</w:t>
      </w:r>
      <w:r w:rsidRPr="3A5D7FCA">
        <w:t>iver arm</w:t>
      </w:r>
      <w:r w:rsidR="223AF68B" w:rsidRPr="3A5D7FCA">
        <w:t xml:space="preserve"> and elevation had no significant effect.</w:t>
      </w:r>
      <w:r w:rsidR="49C31C26" w:rsidRPr="3A5D7FCA">
        <w:t xml:space="preserve"> Though no significant interaction was observed between distance upriver and elevation, there are indications that low elevation marshes</w:t>
      </w:r>
      <w:r w:rsidR="00B32D2B">
        <w:t xml:space="preserve"> may</w:t>
      </w:r>
      <w:r w:rsidR="49C31C26" w:rsidRPr="3A5D7FCA">
        <w:t xml:space="preserve"> experience greater declines in native dominance with distance upriver than mid to high elevation marshes.</w:t>
      </w:r>
    </w:p>
    <w:p w14:paraId="764A735E" w14:textId="55CF740C" w:rsidR="3A5D7FCA" w:rsidRDefault="3A5D7FCA" w:rsidP="004C769A"/>
    <w:p w14:paraId="2BD5C035" w14:textId="40FCFA97" w:rsidR="600A8E5D" w:rsidRPr="004C769A" w:rsidRDefault="2C7672EC" w:rsidP="004C769A">
      <w:pPr>
        <w:pStyle w:val="Heading2"/>
      </w:pPr>
      <w:r w:rsidRPr="004C769A">
        <w:lastRenderedPageBreak/>
        <w:t>Species</w:t>
      </w:r>
      <w:r w:rsidR="14D96621" w:rsidRPr="004C769A">
        <w:t xml:space="preserve"> Richness</w:t>
      </w:r>
      <w:r w:rsidR="707C6B9B" w:rsidRPr="004C769A">
        <w:t xml:space="preserve"> </w:t>
      </w:r>
      <w:r w:rsidR="004C769A">
        <w:t xml:space="preserve">of </w:t>
      </w:r>
      <w:r w:rsidR="707C6B9B" w:rsidRPr="004C769A">
        <w:t>Fraser Estuary</w:t>
      </w:r>
      <w:r w:rsidR="004C769A">
        <w:t xml:space="preserve"> Marshes</w:t>
      </w:r>
    </w:p>
    <w:p w14:paraId="25C674E7" w14:textId="0662D4AB" w:rsidR="00CA40B1" w:rsidRDefault="769A0334" w:rsidP="00CA40B1">
      <w:r w:rsidRPr="005B1331">
        <w:t xml:space="preserve">A total of </w:t>
      </w:r>
      <w:commentRangeStart w:id="41"/>
      <w:r w:rsidR="15F72E70" w:rsidRPr="005B1331">
        <w:t>17</w:t>
      </w:r>
      <w:r w:rsidR="0071679A">
        <w:t>40</w:t>
      </w:r>
      <w:r w:rsidR="15F72E70" w:rsidRPr="005B1331">
        <w:t xml:space="preserve"> sample plots were included in </w:t>
      </w:r>
      <w:r w:rsidR="6A846B1C" w:rsidRPr="005B1331">
        <w:t>richness models</w:t>
      </w:r>
      <w:r w:rsidR="042C56A3" w:rsidRPr="005B1331">
        <w:t>,</w:t>
      </w:r>
      <w:r w:rsidR="426214C8" w:rsidRPr="005B1331">
        <w:t xml:space="preserve"> with</w:t>
      </w:r>
      <w:r w:rsidR="042C56A3" w:rsidRPr="005B1331">
        <w:t xml:space="preserve"> 1</w:t>
      </w:r>
      <w:r w:rsidR="2617484C" w:rsidRPr="005B1331">
        <w:t>2</w:t>
      </w:r>
      <w:r w:rsidR="00B32D2B">
        <w:t>70</w:t>
      </w:r>
      <w:r w:rsidR="2617484C" w:rsidRPr="005B1331">
        <w:t xml:space="preserve"> originating from </w:t>
      </w:r>
      <w:r w:rsidR="04027C61" w:rsidRPr="005B1331">
        <w:t>79</w:t>
      </w:r>
      <w:r w:rsidR="2617484C" w:rsidRPr="005B1331">
        <w:t xml:space="preserve"> created </w:t>
      </w:r>
      <w:commentRangeEnd w:id="41"/>
      <w:r w:rsidR="00441232">
        <w:rPr>
          <w:rStyle w:val="CommentReference"/>
        </w:rPr>
        <w:commentReference w:id="41"/>
      </w:r>
      <w:r w:rsidR="2617484C" w:rsidRPr="005B1331">
        <w:t>marshes</w:t>
      </w:r>
      <w:r w:rsidR="00B32D2B">
        <w:t xml:space="preserve"> (see 3.2 for more details)</w:t>
      </w:r>
      <w:r w:rsidR="2617484C" w:rsidRPr="005B1331">
        <w:t xml:space="preserve">, and 470 from </w:t>
      </w:r>
      <w:r w:rsidR="3C553CFA" w:rsidRPr="005B1331">
        <w:t xml:space="preserve">16 </w:t>
      </w:r>
      <w:r w:rsidR="2617484C" w:rsidRPr="005B1331">
        <w:t>reference marshes</w:t>
      </w:r>
      <w:r w:rsidR="00AA5631">
        <w:t xml:space="preserve"> (Fig. 5)</w:t>
      </w:r>
      <w:r w:rsidR="7377992F" w:rsidRPr="005B1331">
        <w:t>.</w:t>
      </w:r>
      <w:r w:rsidR="3D6E60D0" w:rsidRPr="005B1331">
        <w:t xml:space="preserve"> </w:t>
      </w:r>
      <w:r w:rsidR="64853C5F" w:rsidRPr="005B1331">
        <w:t xml:space="preserve">Sampling effort was similar in compensation sites between years, however reference sites were sampled with greater intensity in 2015, averaging </w:t>
      </w:r>
      <w:r w:rsidR="0071679A">
        <w:t>42</w:t>
      </w:r>
      <w:r w:rsidR="420AC6DC" w:rsidRPr="005B1331">
        <w:t>.0</w:t>
      </w:r>
      <w:r w:rsidR="64853C5F" w:rsidRPr="005B1331">
        <w:t xml:space="preserve"> plots</w:t>
      </w:r>
      <w:r w:rsidR="00854586">
        <w:t xml:space="preserve"> in 7 sites,</w:t>
      </w:r>
      <w:r w:rsidR="64853C5F" w:rsidRPr="005B1331">
        <w:t xml:space="preserve"> versus </w:t>
      </w:r>
      <w:r w:rsidR="6F099043" w:rsidRPr="005B1331">
        <w:t>1</w:t>
      </w:r>
      <w:r w:rsidR="0071679A">
        <w:t>9</w:t>
      </w:r>
      <w:r w:rsidR="6F099043" w:rsidRPr="005B1331">
        <w:t>.</w:t>
      </w:r>
      <w:r w:rsidR="0071679A">
        <w:t>6</w:t>
      </w:r>
      <w:r w:rsidR="64853C5F" w:rsidRPr="005B1331">
        <w:t xml:space="preserve"> plots</w:t>
      </w:r>
      <w:r w:rsidR="00854586">
        <w:t xml:space="preserve"> in 9 s</w:t>
      </w:r>
      <w:r w:rsidR="64853C5F" w:rsidRPr="005B1331">
        <w:t>ite</w:t>
      </w:r>
      <w:r w:rsidR="00854586">
        <w:t>s</w:t>
      </w:r>
      <w:r w:rsidR="64853C5F" w:rsidRPr="005B1331">
        <w:t xml:space="preserve"> in 2021.</w:t>
      </w:r>
      <w:r w:rsidR="15F72E70" w:rsidRPr="005B1331">
        <w:t xml:space="preserve"> </w:t>
      </w:r>
      <w:r w:rsidR="34AE82F4" w:rsidRPr="005B1331">
        <w:t>Native richness ranged from 0</w:t>
      </w:r>
      <w:r w:rsidR="0071679A">
        <w:t>–</w:t>
      </w:r>
      <w:r w:rsidR="34AE82F4" w:rsidRPr="005B1331">
        <w:t>13 species</w:t>
      </w:r>
      <w:r w:rsidR="5F16ED13" w:rsidRPr="005B1331">
        <w:t>/plot</w:t>
      </w:r>
      <w:r w:rsidR="23ECEC17" w:rsidRPr="005B1331">
        <w:t>,</w:t>
      </w:r>
      <w:r w:rsidR="082ABEA8" w:rsidRPr="005B1331">
        <w:t xml:space="preserve"> </w:t>
      </w:r>
      <w:commentRangeStart w:id="42"/>
      <w:commentRangeStart w:id="43"/>
      <w:r w:rsidR="082ABEA8" w:rsidRPr="005B1331">
        <w:t>averaging</w:t>
      </w:r>
      <w:commentRangeEnd w:id="42"/>
      <w:r w:rsidR="00743315">
        <w:rPr>
          <w:rStyle w:val="CommentReference"/>
        </w:rPr>
        <w:commentReference w:id="42"/>
      </w:r>
      <w:commentRangeEnd w:id="43"/>
      <w:r w:rsidR="004720B5">
        <w:rPr>
          <w:rStyle w:val="CommentReference"/>
        </w:rPr>
        <w:commentReference w:id="43"/>
      </w:r>
      <w:r w:rsidR="082ABEA8" w:rsidRPr="005B1331">
        <w:t xml:space="preserve"> 3.</w:t>
      </w:r>
      <w:r w:rsidR="77C495D1" w:rsidRPr="005B1331">
        <w:t>6</w:t>
      </w:r>
      <w:r w:rsidR="00976373">
        <w:t xml:space="preserve"> species/plot</w:t>
      </w:r>
      <w:r w:rsidR="77C495D1" w:rsidRPr="005B1331">
        <w:t xml:space="preserve"> </w:t>
      </w:r>
      <w:r w:rsidR="00F65639">
        <w:t xml:space="preserve">(SD = </w:t>
      </w:r>
      <w:r w:rsidR="721E4511" w:rsidRPr="005B1331">
        <w:t>2.4</w:t>
      </w:r>
      <w:r w:rsidR="00F65639">
        <w:t>)</w:t>
      </w:r>
      <w:r w:rsidR="5B0AF3BE" w:rsidRPr="005B1331">
        <w:t xml:space="preserve">. </w:t>
      </w:r>
      <w:r w:rsidR="00CA40B1" w:rsidRPr="005B1331">
        <w:t>Elevation (</w:t>
      </w:r>
      <w:r w:rsidR="00CA40B1" w:rsidRPr="005B1331">
        <w:rPr>
          <w:i/>
          <w:iCs/>
        </w:rPr>
        <w:t>p</w:t>
      </w:r>
      <w:r w:rsidR="00CA40B1" w:rsidRPr="005B1331">
        <w:t xml:space="preserve"> &lt;.001)</w:t>
      </w:r>
      <w:r w:rsidR="00CA40B1">
        <w:t xml:space="preserve">, </w:t>
      </w:r>
      <w:r w:rsidR="00CA40B1" w:rsidRPr="005B1331">
        <w:t>distance upriver (</w:t>
      </w:r>
      <w:r w:rsidR="00CA40B1" w:rsidRPr="005B1331">
        <w:rPr>
          <w:i/>
          <w:iCs/>
        </w:rPr>
        <w:t xml:space="preserve">p = </w:t>
      </w:r>
      <w:r w:rsidR="00CA40B1" w:rsidRPr="005B1331">
        <w:t>.02</w:t>
      </w:r>
      <w:r w:rsidR="00CA40B1">
        <w:t>8</w:t>
      </w:r>
      <w:r w:rsidR="00CA40B1" w:rsidRPr="005B1331">
        <w:t>)</w:t>
      </w:r>
      <w:r w:rsidR="00CA40B1">
        <w:t xml:space="preserve">, and channel proximity </w:t>
      </w:r>
      <w:r w:rsidR="00CA40B1" w:rsidRPr="005B1331">
        <w:t xml:space="preserve">had significant positive effects on native richness, with an average increase of 0.8 native species/plot with each meter elevation, </w:t>
      </w:r>
      <w:r w:rsidR="00B959EA">
        <w:t>0</w:t>
      </w:r>
      <w:r w:rsidR="00CA40B1" w:rsidRPr="005B1331">
        <w:t>.06 native species/plot with each kilometer upriver</w:t>
      </w:r>
      <w:r w:rsidR="00CA40B1">
        <w:t xml:space="preserve">, and </w:t>
      </w:r>
      <w:r w:rsidR="00B959EA">
        <w:t>0</w:t>
      </w:r>
      <w:r w:rsidR="00CA40B1">
        <w:t>.01 species/plot per meter distance from channel</w:t>
      </w:r>
      <w:r w:rsidR="00CA40B1" w:rsidRPr="005B1331">
        <w:t xml:space="preserve"> (marginal </w:t>
      </w:r>
      <w:r w:rsidR="00CA40B1" w:rsidRPr="005B1331">
        <w:rPr>
          <w:i/>
          <w:iCs/>
        </w:rPr>
        <w:t>R</w:t>
      </w:r>
      <w:r w:rsidR="00CA40B1" w:rsidRPr="005B1331">
        <w:rPr>
          <w:i/>
          <w:iCs/>
          <w:vertAlign w:val="superscript"/>
        </w:rPr>
        <w:t>2</w:t>
      </w:r>
      <w:r w:rsidR="00CA40B1" w:rsidRPr="005B1331">
        <w:rPr>
          <w:vertAlign w:val="superscript"/>
        </w:rPr>
        <w:t xml:space="preserve"> </w:t>
      </w:r>
      <w:r w:rsidR="00CA40B1" w:rsidRPr="005B1331">
        <w:t>= 0.6</w:t>
      </w:r>
      <w:r w:rsidR="00CA40B1">
        <w:t>41</w:t>
      </w:r>
      <w:r w:rsidR="00CA40B1" w:rsidRPr="005B1331">
        <w:t xml:space="preserve">, conditional </w:t>
      </w:r>
      <w:r w:rsidR="00CA40B1" w:rsidRPr="005B1331">
        <w:rPr>
          <w:i/>
          <w:iCs/>
        </w:rPr>
        <w:t>R</w:t>
      </w:r>
      <w:r w:rsidR="00CA40B1" w:rsidRPr="005B1331">
        <w:rPr>
          <w:vertAlign w:val="superscript"/>
        </w:rPr>
        <w:t>2</w:t>
      </w:r>
      <w:r w:rsidR="00CA40B1" w:rsidRPr="005B1331">
        <w:rPr>
          <w:i/>
          <w:iCs/>
          <w:vertAlign w:val="superscript"/>
        </w:rPr>
        <w:t xml:space="preserve"> </w:t>
      </w:r>
      <w:r w:rsidR="00CA40B1" w:rsidRPr="005B1331">
        <w:t>= 0.44</w:t>
      </w:r>
      <w:r w:rsidR="00CA40B1">
        <w:t>4; Fig. 6</w:t>
      </w:r>
      <w:r w:rsidR="00CA40B1" w:rsidRPr="005B1331">
        <w:t xml:space="preserve">). The placement of a plot in a reference site had no significant effect, nor did river arm or </w:t>
      </w:r>
      <w:r w:rsidR="00CA40B1">
        <w:t>an interaction between distance upriver and elevation.</w:t>
      </w:r>
    </w:p>
    <w:p w14:paraId="04CDCA99" w14:textId="508A68E5" w:rsidR="600A8E5D" w:rsidRDefault="600A8E5D" w:rsidP="004C769A"/>
    <w:p w14:paraId="2AE3C34F" w14:textId="50F61C06" w:rsidR="00AA5631" w:rsidRDefault="00AA5631" w:rsidP="004C769A"/>
    <w:p w14:paraId="0C9DDFE2" w14:textId="3D3D2DBF" w:rsidR="00AA5631" w:rsidRDefault="00AA5631" w:rsidP="004C769A"/>
    <w:p w14:paraId="6F10CB1B" w14:textId="724CB906" w:rsidR="00AA5631" w:rsidRDefault="00AA5631" w:rsidP="004C769A"/>
    <w:p w14:paraId="046322E1" w14:textId="264A3940" w:rsidR="00AA5631" w:rsidRDefault="00AA5631" w:rsidP="004C769A"/>
    <w:p w14:paraId="088303A0" w14:textId="252ECD85" w:rsidR="00AA5631" w:rsidRDefault="00AA5631" w:rsidP="004C769A"/>
    <w:p w14:paraId="0F8F2A3B" w14:textId="32B12102" w:rsidR="00AA5631" w:rsidRDefault="00AA5631" w:rsidP="004C769A"/>
    <w:p w14:paraId="504C2211" w14:textId="13C3C5F0" w:rsidR="00AA5631" w:rsidRDefault="00AA5631" w:rsidP="004C769A"/>
    <w:p w14:paraId="588D40E8" w14:textId="23F39934" w:rsidR="00AA5631" w:rsidRDefault="00AA5631" w:rsidP="004C769A"/>
    <w:p w14:paraId="53492340" w14:textId="37DA3367" w:rsidR="00AA5631" w:rsidRDefault="00AA5631" w:rsidP="004C769A"/>
    <w:p w14:paraId="48F2D880" w14:textId="74DADF79" w:rsidR="00AA5631" w:rsidRDefault="00AA5631" w:rsidP="004C769A"/>
    <w:p w14:paraId="0BBC0970" w14:textId="47C2D77E" w:rsidR="00AA5631" w:rsidRDefault="00AA5631" w:rsidP="004C769A"/>
    <w:p w14:paraId="18D1D365" w14:textId="44A77C45" w:rsidR="00AA5631" w:rsidRDefault="00AA5631" w:rsidP="004C769A"/>
    <w:p w14:paraId="68572DD8" w14:textId="1ABBB28B" w:rsidR="00AA5631" w:rsidRDefault="00AA5631" w:rsidP="004C769A"/>
    <w:p w14:paraId="2DBD381E" w14:textId="4F1EA486" w:rsidR="00AA5631" w:rsidRDefault="00AA5631" w:rsidP="004C769A"/>
    <w:p w14:paraId="659A8969" w14:textId="448B87FB" w:rsidR="00AA5631" w:rsidRDefault="00AA5631" w:rsidP="004C769A"/>
    <w:p w14:paraId="37EC8672" w14:textId="07EE8A3A" w:rsidR="00AA5631" w:rsidRDefault="00AA5631" w:rsidP="004C769A"/>
    <w:p w14:paraId="65397922" w14:textId="6045286F" w:rsidR="00AA5631" w:rsidRDefault="00AA5631" w:rsidP="004C769A"/>
    <w:p w14:paraId="582D1851" w14:textId="550ACE24" w:rsidR="00AA5631" w:rsidRDefault="00AA5631" w:rsidP="004C769A"/>
    <w:p w14:paraId="1A931871" w14:textId="181D66F8" w:rsidR="00AA5631" w:rsidRDefault="00AA5631" w:rsidP="004C769A"/>
    <w:p w14:paraId="3B03E93F" w14:textId="2B315AB0" w:rsidR="00AA5631" w:rsidRDefault="00AA5631" w:rsidP="004C769A"/>
    <w:p w14:paraId="1F70DEBE" w14:textId="481DD978" w:rsidR="00AA5631" w:rsidRDefault="00AA5631" w:rsidP="004C769A"/>
    <w:p w14:paraId="3C2C9E25" w14:textId="6E627811" w:rsidR="00AA5631" w:rsidRDefault="00AA5631" w:rsidP="004C769A"/>
    <w:p w14:paraId="52A508A7" w14:textId="2049DED6" w:rsidR="00AA5631" w:rsidRDefault="00AA5631" w:rsidP="004C769A"/>
    <w:p w14:paraId="4CF68E5C" w14:textId="29C0385D" w:rsidR="00AA5631" w:rsidRDefault="00AA5631" w:rsidP="004C769A"/>
    <w:p w14:paraId="4E3F1290" w14:textId="59517E0E" w:rsidR="00AA5631" w:rsidRDefault="00AA5631" w:rsidP="004C769A"/>
    <w:p w14:paraId="265DC6DD" w14:textId="76A2D5B6" w:rsidR="00AA5631" w:rsidRDefault="00AA5631" w:rsidP="004C769A"/>
    <w:p w14:paraId="5FEDA79E" w14:textId="3B444605" w:rsidR="00AA5631" w:rsidRDefault="00AA5631" w:rsidP="004C769A"/>
    <w:p w14:paraId="3D6F7AF5" w14:textId="46E78A0E" w:rsidR="00AA5631" w:rsidRDefault="00AA5631" w:rsidP="004C769A"/>
    <w:p w14:paraId="258551DD" w14:textId="3BA814B3" w:rsidR="600A8E5D" w:rsidRDefault="008A6AB4" w:rsidP="004C769A">
      <w:pPr>
        <w:pStyle w:val="Caption"/>
      </w:pPr>
      <w:r>
        <w:rPr>
          <w:noProof/>
          <w:lang w:val="en-US"/>
        </w:rPr>
        <w:lastRenderedPageBreak/>
        <w:drawing>
          <wp:anchor distT="0" distB="0" distL="114300" distR="114300" simplePos="0" relativeHeight="251658244" behindDoc="1" locked="0" layoutInCell="1" allowOverlap="1" wp14:anchorId="19333DC8" wp14:editId="03361CB8">
            <wp:simplePos x="0" y="0"/>
            <wp:positionH relativeFrom="column">
              <wp:posOffset>165100</wp:posOffset>
            </wp:positionH>
            <wp:positionV relativeFrom="paragraph">
              <wp:posOffset>0</wp:posOffset>
            </wp:positionV>
            <wp:extent cx="5443220" cy="8166100"/>
            <wp:effectExtent l="0" t="0" r="5080" b="0"/>
            <wp:wrapTopAndBottom/>
            <wp:docPr id="438458096" name="Picture 43845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96" name="Picture 438458096"/>
                    <pic:cNvPicPr/>
                  </pic:nvPicPr>
                  <pic:blipFill>
                    <a:blip r:embed="rId24">
                      <a:extLst>
                        <a:ext uri="{28A0092B-C50C-407E-A947-70E740481C1C}">
                          <a14:useLocalDpi xmlns:a14="http://schemas.microsoft.com/office/drawing/2010/main" val="0"/>
                        </a:ext>
                      </a:extLst>
                    </a:blip>
                    <a:stretch>
                      <a:fillRect/>
                    </a:stretch>
                  </pic:blipFill>
                  <pic:spPr>
                    <a:xfrm>
                      <a:off x="0" y="0"/>
                      <a:ext cx="5443220" cy="8166100"/>
                    </a:xfrm>
                    <a:prstGeom prst="rect">
                      <a:avLst/>
                    </a:prstGeom>
                  </pic:spPr>
                </pic:pic>
              </a:graphicData>
            </a:graphic>
            <wp14:sizeRelH relativeFrom="page">
              <wp14:pctWidth>0</wp14:pctWidth>
            </wp14:sizeRelH>
            <wp14:sizeRelV relativeFrom="page">
              <wp14:pctHeight>0</wp14:pctHeight>
            </wp14:sizeRelV>
          </wp:anchor>
        </w:drawing>
      </w:r>
      <w:r w:rsidR="00397775">
        <w:t xml:space="preserve">Figure </w:t>
      </w:r>
      <w:r w:rsidR="00397775">
        <w:fldChar w:fldCharType="begin"/>
      </w:r>
      <w:r w:rsidR="00397775">
        <w:instrText>SEQ Figure \* ARABIC</w:instrText>
      </w:r>
      <w:r w:rsidR="00397775">
        <w:fldChar w:fldCharType="separate"/>
      </w:r>
      <w:r w:rsidR="006567E1">
        <w:rPr>
          <w:noProof/>
        </w:rPr>
        <w:t>5</w:t>
      </w:r>
      <w:r w:rsidR="00397775">
        <w:fldChar w:fldCharType="end"/>
      </w:r>
      <w:r w:rsidR="00397775">
        <w:t>.</w:t>
      </w:r>
      <w:r w:rsidR="00397775" w:rsidRPr="00397775">
        <w:t xml:space="preserve"> </w:t>
      </w:r>
      <w:r w:rsidR="00AA5631">
        <w:t>Scatter plots and b</w:t>
      </w:r>
      <w:r w:rsidR="00AA5631" w:rsidRPr="559EFC6C">
        <w:t>ox and whisker plots displaying the distribution of data for each covariate</w:t>
      </w:r>
      <w:r w:rsidR="00AA5631">
        <w:t xml:space="preserve"> used to model native richness/plot (left) and non-native richness/plot (right)</w:t>
      </w:r>
      <w:r w:rsidR="00AA5631" w:rsidRPr="559EFC6C">
        <w:t xml:space="preserve">. </w:t>
      </w:r>
      <w:r w:rsidR="00AA5631">
        <w:t>Box and whisker m</w:t>
      </w:r>
      <w:r w:rsidR="00AA5631" w:rsidRPr="559EFC6C">
        <w:t xml:space="preserve">edian values are shown by the middle horizontal line of each box plot, separating the upper box (2nd quartile) and lower box (3rd quartile) </w:t>
      </w:r>
      <w:r w:rsidR="00AA5631">
        <w:t xml:space="preserve">Percent </w:t>
      </w:r>
      <w:r w:rsidR="00AA5631" w:rsidRPr="559EFC6C">
        <w:t xml:space="preserve">edge habitat </w:t>
      </w:r>
      <w:r w:rsidR="00AA5631">
        <w:t xml:space="preserve">and distance upriver </w:t>
      </w:r>
      <w:r w:rsidR="00AA5631" w:rsidRPr="559EFC6C">
        <w:t>were entered as interacting terms</w:t>
      </w:r>
      <w:r w:rsidR="00AA5631">
        <w:t xml:space="preserve"> with elevation</w:t>
      </w:r>
      <w:r w:rsidR="00AA5631" w:rsidRPr="559EFC6C">
        <w:t xml:space="preserve">, which we have visualized by showing the interactions relative to low (&lt; [mean - </w:t>
      </w:r>
      <w:r w:rsidR="00AA5631">
        <w:t>σ])</w:t>
      </w:r>
      <w:r w:rsidR="00AA5631" w:rsidRPr="559EFC6C">
        <w:t xml:space="preserve">, average (mean), and high (&gt; [mean + </w:t>
      </w:r>
      <w:r w:rsidR="00AA5631">
        <w:t>σ]</w:t>
      </w:r>
      <w:r w:rsidR="00AA5631" w:rsidRPr="559EFC6C">
        <w:t>) maximum elevation values (centre bottom).</w:t>
      </w:r>
    </w:p>
    <w:p w14:paraId="3AAC5460" w14:textId="57C331FE" w:rsidR="600A8E5D" w:rsidRDefault="05F114BC" w:rsidP="004C769A">
      <w:r w:rsidRPr="43C0CAC4">
        <w:lastRenderedPageBreak/>
        <w:t>N</w:t>
      </w:r>
      <w:r w:rsidR="4C404CE9" w:rsidRPr="43C0CAC4">
        <w:t xml:space="preserve">on-native richness ranged from 0–12 species/plot, averaging 2.5 </w:t>
      </w:r>
      <w:r w:rsidR="00F65639">
        <w:t>(SD =</w:t>
      </w:r>
      <w:r w:rsidR="4C404CE9" w:rsidRPr="43C0CAC4">
        <w:t xml:space="preserve"> 1.9</w:t>
      </w:r>
      <w:r w:rsidR="00F65639">
        <w:t>)</w:t>
      </w:r>
      <w:r w:rsidR="6FF09B52" w:rsidRPr="43C0CAC4">
        <w:t xml:space="preserve"> over the study area.</w:t>
      </w:r>
      <w:r w:rsidR="08C8BD7D" w:rsidRPr="43C0CAC4">
        <w:t xml:space="preserve"> Similar to native richness, non-native richness wa</w:t>
      </w:r>
      <w:r w:rsidR="75DF6D96" w:rsidRPr="43C0CAC4">
        <w:t>s</w:t>
      </w:r>
      <w:r w:rsidR="08C8BD7D" w:rsidRPr="43C0CAC4">
        <w:t xml:space="preserve"> correlated with elevation (</w:t>
      </w:r>
      <w:r w:rsidR="08C8BD7D" w:rsidRPr="43C0CAC4">
        <w:rPr>
          <w:i/>
          <w:iCs/>
        </w:rPr>
        <w:t>p</w:t>
      </w:r>
      <w:r w:rsidR="08C8BD7D" w:rsidRPr="43C0CAC4">
        <w:t xml:space="preserve"> &lt;</w:t>
      </w:r>
      <w:r w:rsidR="00AA5631">
        <w:t xml:space="preserve"> </w:t>
      </w:r>
      <w:r w:rsidR="08C8BD7D" w:rsidRPr="43C0CAC4">
        <w:t>.001)</w:t>
      </w:r>
      <w:r w:rsidR="00CA40B1">
        <w:t xml:space="preserve">, </w:t>
      </w:r>
      <w:r w:rsidR="08C8BD7D" w:rsidRPr="43C0CAC4">
        <w:t xml:space="preserve">distance upriver </w:t>
      </w:r>
      <w:r w:rsidR="6A783D7A" w:rsidRPr="43C0CAC4">
        <w:t>(</w:t>
      </w:r>
      <w:r w:rsidR="6A783D7A" w:rsidRPr="43C0CAC4">
        <w:rPr>
          <w:i/>
          <w:iCs/>
        </w:rPr>
        <w:t>p</w:t>
      </w:r>
      <w:r w:rsidR="6A783D7A" w:rsidRPr="43C0CAC4">
        <w:t xml:space="preserve"> &lt;.001), </w:t>
      </w:r>
      <w:r w:rsidR="00CA40B1">
        <w:t xml:space="preserve">and </w:t>
      </w:r>
      <w:r w:rsidR="6A783D7A" w:rsidRPr="43C0CAC4">
        <w:t>proximity to channel (</w:t>
      </w:r>
      <w:r w:rsidR="6A783D7A" w:rsidRPr="43C0CAC4">
        <w:rPr>
          <w:i/>
          <w:iCs/>
        </w:rPr>
        <w:t>p</w:t>
      </w:r>
      <w:r w:rsidR="6A783D7A" w:rsidRPr="43C0CAC4">
        <w:t xml:space="preserve"> = .00</w:t>
      </w:r>
      <w:r w:rsidR="00CA40B1">
        <w:t>7</w:t>
      </w:r>
      <w:r w:rsidR="3A6C5A8E" w:rsidRPr="43C0CAC4">
        <w:t xml:space="preserve">; </w:t>
      </w:r>
      <w:r w:rsidR="4E1D9DE6" w:rsidRPr="43C0CAC4">
        <w:t xml:space="preserve">marginal </w:t>
      </w:r>
      <w:r w:rsidR="4E1D9DE6" w:rsidRPr="43C0CAC4">
        <w:rPr>
          <w:i/>
          <w:iCs/>
        </w:rPr>
        <w:t>R</w:t>
      </w:r>
      <w:r w:rsidR="4E1D9DE6" w:rsidRPr="43C0CAC4">
        <w:rPr>
          <w:vertAlign w:val="superscript"/>
        </w:rPr>
        <w:t xml:space="preserve">2 </w:t>
      </w:r>
      <w:r w:rsidR="4E1D9DE6" w:rsidRPr="43C0CAC4">
        <w:t>= 0.1</w:t>
      </w:r>
      <w:r w:rsidR="3ECAA3DA" w:rsidRPr="43C0CAC4">
        <w:t>6</w:t>
      </w:r>
      <w:r w:rsidR="00CA40B1">
        <w:t>4</w:t>
      </w:r>
      <w:r w:rsidR="4E1D9DE6" w:rsidRPr="43C0CAC4">
        <w:t xml:space="preserve">, </w:t>
      </w:r>
      <w:r w:rsidR="3A6C5A8E" w:rsidRPr="43C0CAC4">
        <w:t xml:space="preserve">conditional </w:t>
      </w:r>
      <w:r w:rsidR="3A6C5A8E" w:rsidRPr="43C0CAC4">
        <w:rPr>
          <w:i/>
          <w:iCs/>
        </w:rPr>
        <w:t>R</w:t>
      </w:r>
      <w:r w:rsidR="3A6C5A8E" w:rsidRPr="43C0CAC4">
        <w:rPr>
          <w:vertAlign w:val="superscript"/>
        </w:rPr>
        <w:t xml:space="preserve">2 </w:t>
      </w:r>
      <w:r w:rsidR="3A6C5A8E" w:rsidRPr="43C0CAC4">
        <w:t>= 0.5</w:t>
      </w:r>
      <w:r w:rsidR="325DC692" w:rsidRPr="43C0CAC4">
        <w:t>2</w:t>
      </w:r>
      <w:r w:rsidR="00CA40B1">
        <w:t>2</w:t>
      </w:r>
      <w:r w:rsidR="00AA5631">
        <w:t>; Fig. 6</w:t>
      </w:r>
      <w:r w:rsidR="6A783D7A" w:rsidRPr="43C0CAC4">
        <w:t>).</w:t>
      </w:r>
      <w:r w:rsidR="2D670475" w:rsidRPr="43C0CAC4">
        <w:t xml:space="preserve"> </w:t>
      </w:r>
      <w:r w:rsidR="2B83A72F" w:rsidRPr="43C0CAC4">
        <w:t xml:space="preserve">The placement of plots in </w:t>
      </w:r>
      <w:r w:rsidR="6278B557" w:rsidRPr="43C0CAC4">
        <w:t xml:space="preserve">inland basins, </w:t>
      </w:r>
      <w:r w:rsidR="2B83A72F" w:rsidRPr="43C0CAC4">
        <w:t xml:space="preserve">the North Arm or in reference sites had no significant effect on non-native richness, though there are indications that </w:t>
      </w:r>
      <w:r w:rsidR="38F70E60" w:rsidRPr="43C0CAC4">
        <w:t xml:space="preserve">plots in </w:t>
      </w:r>
      <w:r w:rsidR="2B83A72F" w:rsidRPr="43C0CAC4">
        <w:t xml:space="preserve">reference sites </w:t>
      </w:r>
      <w:r w:rsidR="4EA60349" w:rsidRPr="43C0CAC4">
        <w:t>may be prone to lower non-native richness than</w:t>
      </w:r>
      <w:r w:rsidR="6D2CED1E" w:rsidRPr="43C0CAC4">
        <w:t xml:space="preserve"> those of</w:t>
      </w:r>
      <w:r w:rsidR="4EA60349" w:rsidRPr="43C0CAC4">
        <w:t xml:space="preserve"> created marshes (</w:t>
      </w:r>
      <w:r w:rsidR="4EA60349" w:rsidRPr="43C0CAC4">
        <w:rPr>
          <w:i/>
          <w:iCs/>
        </w:rPr>
        <w:t>p</w:t>
      </w:r>
      <w:r w:rsidR="4EA60349" w:rsidRPr="43C0CAC4">
        <w:t xml:space="preserve"> = .</w:t>
      </w:r>
      <w:r w:rsidR="62A1CDD4" w:rsidRPr="43C0CAC4">
        <w:t>0</w:t>
      </w:r>
      <w:r w:rsidR="00BA6133">
        <w:t>84</w:t>
      </w:r>
      <w:r w:rsidR="4EA60349" w:rsidRPr="43C0CAC4">
        <w:t xml:space="preserve">). </w:t>
      </w:r>
      <w:r w:rsidR="2D670475" w:rsidRPr="43C0CAC4">
        <w:t>A significant interaction was found between distance upriver and elevation (</w:t>
      </w:r>
      <w:r w:rsidR="2D670475" w:rsidRPr="43C0CAC4">
        <w:rPr>
          <w:i/>
          <w:iCs/>
        </w:rPr>
        <w:t>p</w:t>
      </w:r>
      <w:r w:rsidR="2D670475" w:rsidRPr="43C0CAC4">
        <w:t xml:space="preserve"> </w:t>
      </w:r>
      <w:r w:rsidR="05A3255B" w:rsidRPr="43C0CAC4">
        <w:t>=</w:t>
      </w:r>
      <w:r w:rsidR="2D670475" w:rsidRPr="43C0CAC4">
        <w:t xml:space="preserve"> </w:t>
      </w:r>
      <w:r w:rsidR="42FDFFA2" w:rsidRPr="43C0CAC4">
        <w:t>.</w:t>
      </w:r>
      <w:r w:rsidR="6E7946A9" w:rsidRPr="43C0CAC4">
        <w:t>00</w:t>
      </w:r>
      <w:r w:rsidR="6FF3A309" w:rsidRPr="43C0CAC4">
        <w:t>2</w:t>
      </w:r>
      <w:r w:rsidR="6E7946A9" w:rsidRPr="43C0CAC4">
        <w:t>)</w:t>
      </w:r>
      <w:r w:rsidR="0DAF2528" w:rsidRPr="43C0CAC4">
        <w:t xml:space="preserve">, indicating that the effects of </w:t>
      </w:r>
      <w:r w:rsidR="1B8F0F76" w:rsidRPr="43C0CAC4">
        <w:t xml:space="preserve">distance upriver on non-native diversity is dependent on elevation. </w:t>
      </w:r>
      <w:r w:rsidR="28745869" w:rsidRPr="43C0CAC4">
        <w:t>A</w:t>
      </w:r>
      <w:r w:rsidR="3559BAFD" w:rsidRPr="43C0CAC4">
        <w:t>verage and low elevation marshes</w:t>
      </w:r>
      <w:r w:rsidR="3F92E7DD" w:rsidRPr="43C0CAC4">
        <w:t xml:space="preserve"> appear to</w:t>
      </w:r>
      <w:r w:rsidR="3559BAFD" w:rsidRPr="43C0CAC4">
        <w:t xml:space="preserve"> increase in richness with distance upriver, whereas high elevation marshes </w:t>
      </w:r>
      <w:r w:rsidR="40D1EB7B" w:rsidRPr="43C0CAC4">
        <w:t>experience minimal change</w:t>
      </w:r>
      <w:r w:rsidR="3559BAFD" w:rsidRPr="43C0CAC4">
        <w:t>.</w:t>
      </w:r>
      <w:r w:rsidR="6E7547E3" w:rsidRPr="43C0CAC4">
        <w:t xml:space="preserve"> Though not statistically significant, similar trends were observed with the native richness model</w:t>
      </w:r>
      <w:r w:rsidR="4672C171" w:rsidRPr="43C0CAC4">
        <w:t xml:space="preserve"> (</w:t>
      </w:r>
      <w:r w:rsidR="00AA5631">
        <w:t>see Fig. 5 for all visualized interactions</w:t>
      </w:r>
      <w:r w:rsidR="4672C171" w:rsidRPr="43C0CAC4">
        <w:t>)</w:t>
      </w:r>
      <w:r w:rsidR="6E7547E3" w:rsidRPr="43C0CAC4">
        <w:t>.</w:t>
      </w:r>
    </w:p>
    <w:p w14:paraId="4B419C20" w14:textId="01B4D6AC" w:rsidR="600A8E5D" w:rsidRDefault="600A8E5D" w:rsidP="004C769A"/>
    <w:p w14:paraId="3299F8F8" w14:textId="1310B9F4" w:rsidR="00397775" w:rsidRDefault="3A5D7FCA" w:rsidP="004C769A">
      <w:pPr>
        <w:keepNext/>
      </w:pPr>
      <w:r>
        <w:rPr>
          <w:noProof/>
          <w:lang w:val="en-US"/>
        </w:rPr>
        <w:drawing>
          <wp:inline distT="0" distB="0" distL="0" distR="0" wp14:anchorId="23CADF24" wp14:editId="17281C66">
            <wp:extent cx="2824875" cy="3345413"/>
            <wp:effectExtent l="0" t="0" r="0" b="0"/>
            <wp:docPr id="1599239181" name="Picture 159923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9181" name="Picture 1599239181"/>
                    <pic:cNvPicPr/>
                  </pic:nvPicPr>
                  <pic:blipFill>
                    <a:blip r:embed="rId25">
                      <a:extLst>
                        <a:ext uri="{28A0092B-C50C-407E-A947-70E740481C1C}">
                          <a14:useLocalDpi xmlns:a14="http://schemas.microsoft.com/office/drawing/2010/main" val="0"/>
                        </a:ext>
                      </a:extLst>
                    </a:blip>
                    <a:stretch>
                      <a:fillRect/>
                    </a:stretch>
                  </pic:blipFill>
                  <pic:spPr>
                    <a:xfrm>
                      <a:off x="0" y="0"/>
                      <a:ext cx="2824875" cy="3345413"/>
                    </a:xfrm>
                    <a:prstGeom prst="rect">
                      <a:avLst/>
                    </a:prstGeom>
                  </pic:spPr>
                </pic:pic>
              </a:graphicData>
            </a:graphic>
          </wp:inline>
        </w:drawing>
      </w:r>
      <w:r w:rsidR="00397775">
        <w:rPr>
          <w:noProof/>
          <w:lang w:val="en-US"/>
        </w:rPr>
        <w:drawing>
          <wp:inline distT="0" distB="0" distL="0" distR="0" wp14:anchorId="03BA8063" wp14:editId="600285E6">
            <wp:extent cx="2824874" cy="3345412"/>
            <wp:effectExtent l="0" t="0" r="0" b="0"/>
            <wp:docPr id="2011185496" name="Picture 201118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85496" name="Picture 2011185496"/>
                    <pic:cNvPicPr/>
                  </pic:nvPicPr>
                  <pic:blipFill>
                    <a:blip r:embed="rId26">
                      <a:extLst>
                        <a:ext uri="{28A0092B-C50C-407E-A947-70E740481C1C}">
                          <a14:useLocalDpi xmlns:a14="http://schemas.microsoft.com/office/drawing/2010/main" val="0"/>
                        </a:ext>
                      </a:extLst>
                    </a:blip>
                    <a:stretch>
                      <a:fillRect/>
                    </a:stretch>
                  </pic:blipFill>
                  <pic:spPr>
                    <a:xfrm>
                      <a:off x="0" y="0"/>
                      <a:ext cx="2824874" cy="3345412"/>
                    </a:xfrm>
                    <a:prstGeom prst="rect">
                      <a:avLst/>
                    </a:prstGeom>
                  </pic:spPr>
                </pic:pic>
              </a:graphicData>
            </a:graphic>
          </wp:inline>
        </w:drawing>
      </w:r>
    </w:p>
    <w:p w14:paraId="57F12034" w14:textId="4C129939" w:rsidR="00397775" w:rsidRDefault="00397775" w:rsidP="004C769A">
      <w:pPr>
        <w:pStyle w:val="Caption"/>
      </w:pPr>
      <w:r>
        <w:t xml:space="preserve">Figure </w:t>
      </w:r>
      <w:r>
        <w:fldChar w:fldCharType="begin"/>
      </w:r>
      <w:r>
        <w:instrText>SEQ Figure \* ARABIC</w:instrText>
      </w:r>
      <w:r>
        <w:fldChar w:fldCharType="separate"/>
      </w:r>
      <w:r w:rsidR="006567E1">
        <w:rPr>
          <w:noProof/>
        </w:rPr>
        <w:t>6</w:t>
      </w:r>
      <w:r>
        <w:fldChar w:fldCharType="end"/>
      </w:r>
      <w:r>
        <w:t>.</w:t>
      </w:r>
      <w:r w:rsidRPr="00397775">
        <w:t xml:space="preserve"> </w:t>
      </w:r>
      <w:r w:rsidRPr="43C0CAC4">
        <w:t xml:space="preserve">Model coefficients for fixed effects included in </w:t>
      </w:r>
      <w:r w:rsidR="00AA5631">
        <w:t xml:space="preserve">native richness </w:t>
      </w:r>
      <w:r w:rsidRPr="43C0CAC4">
        <w:t>(</w:t>
      </w:r>
      <w:r w:rsidR="00AA5631">
        <w:t>left</w:t>
      </w:r>
      <w:r w:rsidRPr="43C0CAC4">
        <w:t>)</w:t>
      </w:r>
      <w:r w:rsidR="00AA5631">
        <w:t xml:space="preserve"> and non-native richness (right) </w:t>
      </w:r>
      <w:r w:rsidRPr="43C0CAC4">
        <w:t>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p>
    <w:p w14:paraId="0C603AF4" w14:textId="577FC691" w:rsidR="600A8E5D" w:rsidRPr="004C769A" w:rsidRDefault="6E490991" w:rsidP="004C769A">
      <w:pPr>
        <w:pStyle w:val="Heading1"/>
      </w:pPr>
      <w:r w:rsidRPr="004C769A">
        <w:t>Discussion</w:t>
      </w:r>
    </w:p>
    <w:p w14:paraId="724C74C3" w14:textId="3BA3015E" w:rsidR="4600F354" w:rsidRPr="004C769A" w:rsidRDefault="75CA79F2" w:rsidP="004C769A">
      <w:pPr>
        <w:pStyle w:val="Heading2"/>
      </w:pPr>
      <w:r w:rsidRPr="004C769A">
        <w:t>Marsh Recession</w:t>
      </w:r>
      <w:r w:rsidR="20AA8BA2" w:rsidRPr="004C769A">
        <w:t xml:space="preserve"> Mitigation Strategies</w:t>
      </w:r>
    </w:p>
    <w:p w14:paraId="4E755EF6" w14:textId="6D4C2AAD" w:rsidR="4600F354" w:rsidRDefault="7F18F4F0" w:rsidP="004C769A">
      <w:r w:rsidRPr="43C0CAC4">
        <w:t xml:space="preserve">We found that </w:t>
      </w:r>
      <w:commentRangeStart w:id="44"/>
      <w:commentRangeStart w:id="45"/>
      <w:r w:rsidR="2BE5C577" w:rsidRPr="43C0CAC4">
        <w:t>m</w:t>
      </w:r>
      <w:r w:rsidR="5B9A781C" w:rsidRPr="43C0CAC4">
        <w:t xml:space="preserve">arsh recession is </w:t>
      </w:r>
      <w:r w:rsidR="749EAF98" w:rsidRPr="43C0CAC4">
        <w:t>frequent</w:t>
      </w:r>
      <w:r w:rsidR="5B9A781C" w:rsidRPr="43C0CAC4">
        <w:t xml:space="preserve"> in </w:t>
      </w:r>
      <w:r w:rsidR="69809188" w:rsidRPr="43C0CAC4">
        <w:t xml:space="preserve">created marshes of </w:t>
      </w:r>
      <w:r w:rsidR="5B9A781C" w:rsidRPr="43C0CAC4">
        <w:t>the FRE</w:t>
      </w:r>
      <w:commentRangeEnd w:id="44"/>
      <w:r w:rsidR="00CC1E80">
        <w:rPr>
          <w:rStyle w:val="CommentReference"/>
        </w:rPr>
        <w:commentReference w:id="44"/>
      </w:r>
      <w:commentRangeEnd w:id="45"/>
      <w:r w:rsidR="00DC0CE2">
        <w:rPr>
          <w:rStyle w:val="CommentReference"/>
        </w:rPr>
        <w:commentReference w:id="45"/>
      </w:r>
      <w:r w:rsidR="5B9A781C" w:rsidRPr="43C0CAC4">
        <w:t>, occu</w:t>
      </w:r>
      <w:r w:rsidR="3A0D20C1" w:rsidRPr="43C0CAC4">
        <w:t>r</w:t>
      </w:r>
      <w:r w:rsidR="5B9A781C" w:rsidRPr="43C0CAC4">
        <w:t xml:space="preserve">ring </w:t>
      </w:r>
      <w:r w:rsidR="38F9F1F7" w:rsidRPr="43C0CAC4">
        <w:t xml:space="preserve">in </w:t>
      </w:r>
      <w:r w:rsidR="3FC07E7F" w:rsidRPr="43C0CAC4">
        <w:t xml:space="preserve">39% of </w:t>
      </w:r>
      <w:r w:rsidR="7CF298DF" w:rsidRPr="43C0CAC4">
        <w:t>projects</w:t>
      </w:r>
      <w:r w:rsidR="5B9A781C" w:rsidRPr="43C0CAC4">
        <w:t xml:space="preserve"> </w:t>
      </w:r>
      <w:commentRangeStart w:id="46"/>
      <w:commentRangeStart w:id="47"/>
      <w:r w:rsidR="401BD191" w:rsidRPr="43C0CAC4">
        <w:t>included</w:t>
      </w:r>
      <w:commentRangeEnd w:id="46"/>
      <w:r w:rsidR="004B71F2">
        <w:rPr>
          <w:rStyle w:val="CommentReference"/>
        </w:rPr>
        <w:commentReference w:id="46"/>
      </w:r>
      <w:commentRangeEnd w:id="47"/>
      <w:r w:rsidR="00DC0CE2">
        <w:rPr>
          <w:rStyle w:val="CommentReference"/>
        </w:rPr>
        <w:commentReference w:id="47"/>
      </w:r>
      <w:r w:rsidR="401BD191" w:rsidRPr="43C0CAC4">
        <w:t xml:space="preserve"> </w:t>
      </w:r>
      <w:r w:rsidR="09A708F0" w:rsidRPr="43C0CAC4">
        <w:t>in this study</w:t>
      </w:r>
      <w:r w:rsidR="6220B96D" w:rsidRPr="43C0CAC4">
        <w:t xml:space="preserve">, and representing about </w:t>
      </w:r>
      <w:r w:rsidR="00D53AFF">
        <w:t>22</w:t>
      </w:r>
      <w:r w:rsidR="00D53AFF" w:rsidRPr="3A5D7FCA">
        <w:t>,</w:t>
      </w:r>
      <w:r w:rsidR="00D53AFF">
        <w:t>946 m</w:t>
      </w:r>
      <w:r w:rsidR="00D53AFF" w:rsidRPr="00F13652">
        <w:rPr>
          <w:vertAlign w:val="superscript"/>
        </w:rPr>
        <w:t>2</w:t>
      </w:r>
      <w:r w:rsidR="00D53AFF" w:rsidRPr="3A5D7FCA">
        <w:t xml:space="preserve"> </w:t>
      </w:r>
      <w:r w:rsidR="6220B96D" w:rsidRPr="43C0CAC4">
        <w:t xml:space="preserve">of </w:t>
      </w:r>
      <w:r w:rsidR="48991AEC" w:rsidRPr="43C0CAC4">
        <w:t xml:space="preserve">total </w:t>
      </w:r>
      <w:r w:rsidR="004518DD">
        <w:t xml:space="preserve">recessed marsh </w:t>
      </w:r>
      <w:r w:rsidR="005A5989">
        <w:t>(</w:t>
      </w:r>
      <w:r w:rsidR="00F72422">
        <w:t>s</w:t>
      </w:r>
      <w:r w:rsidR="005A5989">
        <w:t>ee Appendix</w:t>
      </w:r>
      <w:r w:rsidR="00FB0A19">
        <w:t xml:space="preserve"> </w:t>
      </w:r>
      <w:r w:rsidR="00F72422">
        <w:t>B</w:t>
      </w:r>
      <w:r w:rsidR="005A5989">
        <w:t xml:space="preserve"> for </w:t>
      </w:r>
      <w:r w:rsidR="00F72422">
        <w:t>examples</w:t>
      </w:r>
      <w:r w:rsidR="00FB0A19">
        <w:t xml:space="preserve">. </w:t>
      </w:r>
      <w:r w:rsidR="68FBFD1E" w:rsidRPr="43C0CAC4">
        <w:t xml:space="preserve">Similar to recession </w:t>
      </w:r>
      <w:r w:rsidR="5062CDD0" w:rsidRPr="43C0CAC4">
        <w:t>occurring</w:t>
      </w:r>
      <w:r w:rsidR="68FBFD1E" w:rsidRPr="43C0CAC4">
        <w:t xml:space="preserve"> in the natural marshes of the outer estuary, </w:t>
      </w:r>
      <w:r w:rsidR="3B8A15A8" w:rsidRPr="43C0CAC4">
        <w:t>i</w:t>
      </w:r>
      <w:r w:rsidR="281B02C0" w:rsidRPr="43C0CAC4">
        <w:t xml:space="preserve">solating a lone driver for these losses is </w:t>
      </w:r>
      <w:r w:rsidR="77B0A617" w:rsidRPr="43C0CAC4">
        <w:t>unlikely</w:t>
      </w:r>
      <w:r w:rsidR="281B02C0" w:rsidRPr="43C0CAC4">
        <w:t xml:space="preserve">, as </w:t>
      </w:r>
      <w:r w:rsidR="07C2EC24" w:rsidRPr="43C0CAC4">
        <w:t xml:space="preserve">there </w:t>
      </w:r>
      <w:r w:rsidR="15FD71B2" w:rsidRPr="43C0CAC4">
        <w:t xml:space="preserve">are </w:t>
      </w:r>
      <w:r w:rsidR="00636E6F">
        <w:t>presumably</w:t>
      </w:r>
      <w:r w:rsidR="00636E6F" w:rsidRPr="43C0CAC4">
        <w:t xml:space="preserve"> </w:t>
      </w:r>
      <w:r w:rsidR="15FD71B2" w:rsidRPr="43C0CAC4">
        <w:t xml:space="preserve">several </w:t>
      </w:r>
      <w:r w:rsidR="3E9127C1" w:rsidRPr="43C0CAC4">
        <w:t>contributing</w:t>
      </w:r>
      <w:r w:rsidR="54618BDC" w:rsidRPr="43C0CAC4">
        <w:t xml:space="preserve"> and interacting</w:t>
      </w:r>
      <w:r w:rsidR="3E9127C1" w:rsidRPr="43C0CAC4">
        <w:t xml:space="preserve"> </w:t>
      </w:r>
      <w:r w:rsidR="281B02C0" w:rsidRPr="43C0CAC4">
        <w:t>factors</w:t>
      </w:r>
      <w:r w:rsidR="60546513" w:rsidRPr="43C0CAC4">
        <w:t xml:space="preserve"> leading to plant mortality</w:t>
      </w:r>
      <w:r w:rsidR="00397775">
        <w:t xml:space="preserve"> </w:t>
      </w:r>
      <w:commentRangeStart w:id="48"/>
      <w:r w:rsidR="00397775">
        <w:fldChar w:fldCharType="begin"/>
      </w:r>
      <w:r w:rsidR="00397775">
        <w:instrText xml:space="preserve"> ADDIN ZOTERO_ITEM CSL_CITATION {"citationID":"leTMm2DD","properties":{"formattedCitation":"(Balke 2017; Marijnissen &amp; Stefan 2017)","plainCitation":"(Balke 2017; Marijnissen &amp; Stefan 2017)","noteIndex":0},"citationItems":[{"id":672,"uris":["http://zotero.org/users/6112721/items/K6UASA32"],"uri":["http://zotero.org/users/6112721/items/K6UASA32"],"itemData":{"id":672,"type":"report","abstract":"At least 160 ha of the Sturgeon Bank low marsh in the Fraser River delta died off between 1989 and 2011. Humans have heavily modified the Fraser River estuary since the late 1800’s, including installing a series of jetties throughout the leading edge of the delta to train the course of the river. I established a reciprocal transplant experiment to determine the role of elevated salinity in the marsh recession and generate information needed to eventually revegetate areas of receded marsh as part of an intergovernmental collaboration to investigate the causes of this marsh recession. I propose specific actions to better monitor, maintain, and restore the Fraser River delta foreshore brackish marshes in response to ongoing ecological degradation of the estuary. The predicted effects of climate change and sea-level rise may cause us to rethink options for restoring the Sturgeon Bank marsh.","event-place":"Burnaby","genre":"Masters Project","language":"en","publisher":"Simon Fraser University &amp; British Columbia Institute of Technology","publisher-place":"Burnaby","source":"Zotero","title":"Investigating the role of elevated salinity in the recession of a large brackish marsh in the Fraser River estuary","author":[{"family":"Balke","given":"Eric"}],"issued":{"date-parts":[["2017"]]}}},{"id":1673,"uris":["http://zotero.org/users/6112721/items/R2DUK8M4"],"uri":["http://zotero.org/users/6112721/items/R2DUK8M4"],"itemData":{"id":1673,"type":"article-journal","container-title":"Communications on Hydraulic and Geotechnical Engineering","ISSN":"0169-6548","issue":"1","page":"59","title":"Marsh Recession and Erosion study of the Fraser Delta, B.C., Canada from Historic Satellite Imagery","volume":"2017-1","author":[{"family":"Marijnissen","given":"Richard"},{"family":"Stefan","given":"Aarninkhof"}],"issued":{"date-parts":[["2017"]]}}}],"schema":"https://github.com/citation-style-language/schema/raw/master/csl-citation.json"} </w:instrText>
      </w:r>
      <w:r w:rsidR="00397775">
        <w:fldChar w:fldCharType="separate"/>
      </w:r>
      <w:r w:rsidR="00397775">
        <w:rPr>
          <w:noProof/>
        </w:rPr>
        <w:t>(Balke 2017; Marijnissen &amp; Stefan 2017)</w:t>
      </w:r>
      <w:r w:rsidR="00397775">
        <w:fldChar w:fldCharType="end"/>
      </w:r>
      <w:commentRangeEnd w:id="48"/>
      <w:r w:rsidR="00743315">
        <w:rPr>
          <w:rStyle w:val="CommentReference"/>
        </w:rPr>
        <w:commentReference w:id="48"/>
      </w:r>
      <w:r w:rsidR="5FA85602" w:rsidRPr="43C0CAC4">
        <w:t>.</w:t>
      </w:r>
      <w:r w:rsidR="7857E268" w:rsidRPr="43C0CAC4">
        <w:t xml:space="preserve"> </w:t>
      </w:r>
      <w:r w:rsidR="14346D15" w:rsidRPr="43C0CAC4">
        <w:t>W</w:t>
      </w:r>
      <w:r w:rsidR="185EE9CA" w:rsidRPr="43C0CAC4">
        <w:t>ave</w:t>
      </w:r>
      <w:r w:rsidR="281B02C0" w:rsidRPr="43C0CAC4">
        <w:t xml:space="preserve"> </w:t>
      </w:r>
      <w:r w:rsidR="2AA7495F" w:rsidRPr="43C0CAC4">
        <w:t>erosion, herbivory by Canada Geese</w:t>
      </w:r>
      <w:r w:rsidR="3D3A9D9D" w:rsidRPr="43C0CAC4">
        <w:t xml:space="preserve"> </w:t>
      </w:r>
      <w:r w:rsidR="3D3A9D9D" w:rsidRPr="43C0CAC4">
        <w:rPr>
          <w:i/>
          <w:iCs/>
        </w:rPr>
        <w:t>(Branta canadensis</w:t>
      </w:r>
      <w:r w:rsidR="3D3A9D9D" w:rsidRPr="43C0CAC4">
        <w:t>)</w:t>
      </w:r>
      <w:r w:rsidR="2AA7495F" w:rsidRPr="43C0CAC4">
        <w:rPr>
          <w:i/>
          <w:iCs/>
        </w:rPr>
        <w:t>,</w:t>
      </w:r>
      <w:r w:rsidR="2AA7495F" w:rsidRPr="43C0CAC4">
        <w:t xml:space="preserve"> </w:t>
      </w:r>
      <w:r w:rsidR="341CBD86" w:rsidRPr="43C0CAC4">
        <w:t>altered sediment</w:t>
      </w:r>
      <w:r w:rsidR="432C946D" w:rsidRPr="43C0CAC4">
        <w:t xml:space="preserve"> </w:t>
      </w:r>
      <w:r w:rsidR="341CBD86" w:rsidRPr="43C0CAC4">
        <w:t xml:space="preserve">processes, </w:t>
      </w:r>
      <w:r w:rsidR="4F8D0E58" w:rsidRPr="43C0CAC4">
        <w:t xml:space="preserve">sea level rise, </w:t>
      </w:r>
      <w:r w:rsidR="341CBD86" w:rsidRPr="43C0CAC4">
        <w:t>and</w:t>
      </w:r>
      <w:r w:rsidR="2AA7495F" w:rsidRPr="43C0CAC4">
        <w:t xml:space="preserve"> shading by </w:t>
      </w:r>
      <w:r w:rsidR="414727A7" w:rsidRPr="43C0CAC4">
        <w:t xml:space="preserve">bridge structures </w:t>
      </w:r>
      <w:r w:rsidR="070755B8" w:rsidRPr="43C0CAC4">
        <w:t>or</w:t>
      </w:r>
      <w:r w:rsidR="414727A7" w:rsidRPr="43C0CAC4">
        <w:t xml:space="preserve"> </w:t>
      </w:r>
      <w:r w:rsidR="2AA7495F" w:rsidRPr="43C0CAC4">
        <w:t>neighbouring riparian vegetation</w:t>
      </w:r>
      <w:r w:rsidR="110475C2" w:rsidRPr="43C0CAC4">
        <w:t xml:space="preserve"> are </w:t>
      </w:r>
      <w:r w:rsidR="597D6E19" w:rsidRPr="43C0CAC4">
        <w:t xml:space="preserve">all </w:t>
      </w:r>
      <w:r w:rsidR="346C25E8" w:rsidRPr="43C0CAC4">
        <w:t>possible</w:t>
      </w:r>
      <w:r w:rsidR="36F9B112" w:rsidRPr="43C0CAC4">
        <w:t xml:space="preserve"> causes</w:t>
      </w:r>
      <w:r w:rsidR="346C25E8" w:rsidRPr="43C0CAC4">
        <w:t>,</w:t>
      </w:r>
      <w:r w:rsidR="4DEEA6A8" w:rsidRPr="43C0CAC4">
        <w:t xml:space="preserve"> and warrant further investigation</w:t>
      </w:r>
      <w:r w:rsidR="2AA7495F" w:rsidRPr="43C0CAC4">
        <w:t>.</w:t>
      </w:r>
    </w:p>
    <w:p w14:paraId="7B8B1756" w14:textId="497DECEF" w:rsidR="6C1B43F5" w:rsidRDefault="6C1B43F5" w:rsidP="004C769A"/>
    <w:p w14:paraId="2BF7C084" w14:textId="6EB14A50" w:rsidR="559EFC6C" w:rsidRDefault="1E9C7696" w:rsidP="004C769A">
      <w:r w:rsidRPr="001C1CAE">
        <w:t>O</w:t>
      </w:r>
      <w:r w:rsidR="09A708F0" w:rsidRPr="001C1CAE">
        <w:t>ffshore structures</w:t>
      </w:r>
      <w:r w:rsidR="685886D7" w:rsidRPr="001C1CAE">
        <w:t xml:space="preserve">, which included </w:t>
      </w:r>
      <w:r w:rsidR="09A708F0" w:rsidRPr="001C1CAE">
        <w:t xml:space="preserve">log </w:t>
      </w:r>
      <w:r w:rsidR="2BB2B20D" w:rsidRPr="001C1CAE">
        <w:t xml:space="preserve">storage </w:t>
      </w:r>
      <w:r w:rsidR="09A708F0" w:rsidRPr="001C1CAE">
        <w:t xml:space="preserve">booms and </w:t>
      </w:r>
      <w:r w:rsidR="5D722E6F" w:rsidRPr="001C1CAE">
        <w:t>dock</w:t>
      </w:r>
      <w:r w:rsidR="09A708F0" w:rsidRPr="001C1CAE">
        <w:t xml:space="preserve"> structures</w:t>
      </w:r>
      <w:r w:rsidR="7838D08E" w:rsidRPr="001C1CAE">
        <w:t>,</w:t>
      </w:r>
      <w:r w:rsidR="09A708F0" w:rsidRPr="001C1CAE">
        <w:t xml:space="preserve"> were negati</w:t>
      </w:r>
      <w:r w:rsidR="05794AC5" w:rsidRPr="001C1CAE">
        <w:t>vely correlated with recession,</w:t>
      </w:r>
      <w:r w:rsidR="05794AC5" w:rsidRPr="43C0CAC4">
        <w:t xml:space="preserve"> </w:t>
      </w:r>
      <w:r w:rsidR="760FF3A0" w:rsidRPr="43C0CAC4">
        <w:t>suggesting t</w:t>
      </w:r>
      <w:r w:rsidR="629F43D4" w:rsidRPr="43C0CAC4">
        <w:t>hey</w:t>
      </w:r>
      <w:r w:rsidR="1D9E6E54" w:rsidRPr="43C0CAC4">
        <w:t xml:space="preserve"> are</w:t>
      </w:r>
      <w:r w:rsidR="0B0F14FE" w:rsidRPr="43C0CAC4">
        <w:t xml:space="preserve"> at least partially</w:t>
      </w:r>
      <w:r w:rsidR="1D9E6E54" w:rsidRPr="43C0CAC4">
        <w:t xml:space="preserve"> mitigating the biotic and/or abiotic drivers of marsh loss. </w:t>
      </w:r>
      <w:r w:rsidR="005C2A15">
        <w:t xml:space="preserve">As </w:t>
      </w:r>
      <w:r w:rsidR="4E68AEAE" w:rsidRPr="43C0CAC4">
        <w:t xml:space="preserve">log </w:t>
      </w:r>
      <w:r w:rsidR="185E861F" w:rsidRPr="43C0CAC4">
        <w:t xml:space="preserve">storage </w:t>
      </w:r>
      <w:r w:rsidR="66861D6D" w:rsidRPr="43C0CAC4">
        <w:t>booms are often installed to reduce the energy of boat wake</w:t>
      </w:r>
      <w:r w:rsidR="00397775">
        <w:t xml:space="preserve"> </w:t>
      </w:r>
      <w:r w:rsidR="00397775">
        <w:fldChar w:fldCharType="begin"/>
      </w:r>
      <w:r w:rsidR="00397775">
        <w:instrText xml:space="preserve"> ADDIN ZOTERO_ITEM CSL_CITATION {"citationID":"2IzXWmwf","properties":{"formattedCitation":"(Adams &amp; Williams 2004)","plainCitation":"(Adams &amp; Williams 2004)","noteIndex":0},"citationItems":[{"id":886,"uris":["http://zotero.org/users/6112721/items/KKDSKZWG"],"uri":["http://zotero.org/users/6112721/items/KKDSKZWG"],"itemData":{"id":886,"type":"chapter","abstract":"Tidal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instrText>
      </w:r>
      <w:r w:rsidR="00397775">
        <w:fldChar w:fldCharType="separate"/>
      </w:r>
      <w:r w:rsidR="00397775">
        <w:rPr>
          <w:noProof/>
        </w:rPr>
        <w:t xml:space="preserve">(Adams &amp; Williams </w:t>
      </w:r>
      <w:r w:rsidR="00397775">
        <w:rPr>
          <w:noProof/>
        </w:rPr>
        <w:lastRenderedPageBreak/>
        <w:t>2004)</w:t>
      </w:r>
      <w:r w:rsidR="00397775">
        <w:fldChar w:fldCharType="end"/>
      </w:r>
      <w:r w:rsidR="66861D6D" w:rsidRPr="43C0CAC4">
        <w:t xml:space="preserve">, </w:t>
      </w:r>
      <w:commentRangeStart w:id="49"/>
      <w:commentRangeStart w:id="50"/>
      <w:r w:rsidR="66861D6D" w:rsidRPr="43C0CAC4">
        <w:t xml:space="preserve">this </w:t>
      </w:r>
      <w:r w:rsidR="002F3F78">
        <w:t>could</w:t>
      </w:r>
      <w:r w:rsidR="66861D6D" w:rsidRPr="43C0CAC4">
        <w:t xml:space="preserve"> indicate that boat </w:t>
      </w:r>
      <w:r w:rsidR="4B916063" w:rsidRPr="43C0CAC4">
        <w:t>wake is a driver of</w:t>
      </w:r>
      <w:r w:rsidR="1B14C583" w:rsidRPr="43C0CAC4">
        <w:t xml:space="preserve"> </w:t>
      </w:r>
      <w:commentRangeStart w:id="51"/>
      <w:r w:rsidR="1B14C583" w:rsidRPr="43C0CAC4">
        <w:t>recession</w:t>
      </w:r>
      <w:commentRangeEnd w:id="51"/>
      <w:r w:rsidR="00C17EA0">
        <w:rPr>
          <w:rStyle w:val="CommentReference"/>
        </w:rPr>
        <w:commentReference w:id="51"/>
      </w:r>
      <w:r w:rsidR="4B916063" w:rsidRPr="43C0CAC4">
        <w:t xml:space="preserve">. </w:t>
      </w:r>
      <w:commentRangeEnd w:id="49"/>
      <w:r w:rsidR="00CC1E80">
        <w:rPr>
          <w:rStyle w:val="CommentReference"/>
        </w:rPr>
        <w:commentReference w:id="49"/>
      </w:r>
      <w:commentRangeEnd w:id="50"/>
      <w:r w:rsidR="00FD77B9">
        <w:rPr>
          <w:rStyle w:val="CommentReference"/>
        </w:rPr>
        <w:commentReference w:id="50"/>
      </w:r>
      <w:r w:rsidR="49B959FB" w:rsidRPr="43C0CAC4">
        <w:t xml:space="preserve">Further </w:t>
      </w:r>
      <w:r w:rsidR="7CDA0EC6" w:rsidRPr="43C0CAC4">
        <w:t>evidence</w:t>
      </w:r>
      <w:r w:rsidR="49B959FB" w:rsidRPr="43C0CAC4">
        <w:t xml:space="preserve"> of wake impacts may be the </w:t>
      </w:r>
      <w:r w:rsidR="6FE62275" w:rsidRPr="43C0CAC4">
        <w:t>difference between Main Arm and North Arm sites, with North Arm sites averaging 18% more recessed area</w:t>
      </w:r>
      <w:r w:rsidR="5A64CABE" w:rsidRPr="43C0CAC4">
        <w:t xml:space="preserve"> per site</w:t>
      </w:r>
      <w:r w:rsidR="6FE62275" w:rsidRPr="43C0CAC4">
        <w:t xml:space="preserve">. Though both river </w:t>
      </w:r>
      <w:r w:rsidR="40A20F8E" w:rsidRPr="43C0CAC4">
        <w:t xml:space="preserve">arms </w:t>
      </w:r>
      <w:r w:rsidR="6FE62275" w:rsidRPr="43C0CAC4">
        <w:t xml:space="preserve">support substantial boat </w:t>
      </w:r>
      <w:r w:rsidR="689CF418" w:rsidRPr="43C0CAC4">
        <w:t>traffic</w:t>
      </w:r>
      <w:r w:rsidR="6FE62275" w:rsidRPr="43C0CAC4">
        <w:t xml:space="preserve">, </w:t>
      </w:r>
      <w:commentRangeStart w:id="52"/>
      <w:r w:rsidR="6FE62275" w:rsidRPr="43C0CAC4">
        <w:t>the</w:t>
      </w:r>
      <w:commentRangeEnd w:id="52"/>
      <w:r w:rsidR="00C27B2C">
        <w:rPr>
          <w:rStyle w:val="CommentReference"/>
        </w:rPr>
        <w:commentReference w:id="52"/>
      </w:r>
      <w:r w:rsidR="6FE62275" w:rsidRPr="43C0CAC4">
        <w:t xml:space="preserve"> North Arm</w:t>
      </w:r>
      <w:r w:rsidR="4358A1BD" w:rsidRPr="43C0CAC4">
        <w:t xml:space="preserve"> channel</w:t>
      </w:r>
      <w:r w:rsidR="6FE62275" w:rsidRPr="43C0CAC4">
        <w:t xml:space="preserve"> is </w:t>
      </w:r>
      <w:r w:rsidR="2B8C116A" w:rsidRPr="43C0CAC4">
        <w:t>narrower</w:t>
      </w:r>
      <w:r w:rsidR="6493AF15" w:rsidRPr="43C0CAC4">
        <w:t xml:space="preserve"> throughout</w:t>
      </w:r>
      <w:r w:rsidR="6FE62275" w:rsidRPr="43C0CAC4">
        <w:t>, allowing</w:t>
      </w:r>
      <w:r w:rsidR="15748832" w:rsidRPr="43C0CAC4">
        <w:t xml:space="preserve"> less time</w:t>
      </w:r>
      <w:r w:rsidR="00F8589F">
        <w:t xml:space="preserve"> and distance</w:t>
      </w:r>
      <w:r w:rsidR="15748832" w:rsidRPr="43C0CAC4">
        <w:t xml:space="preserve"> for wave energy to dissipate before reaching the shore.</w:t>
      </w:r>
      <w:r w:rsidR="00481944">
        <w:t xml:space="preserve"> </w:t>
      </w:r>
      <w:r w:rsidR="0055396F" w:rsidRPr="43C0CAC4">
        <w:t xml:space="preserve">The negative effect of debris fences on recession may also be interpreted as </w:t>
      </w:r>
      <w:commentRangeStart w:id="53"/>
      <w:r w:rsidR="0055396F" w:rsidRPr="43C0CAC4">
        <w:t>evidence of wave erosion</w:t>
      </w:r>
      <w:commentRangeEnd w:id="53"/>
      <w:r w:rsidR="0055396F">
        <w:rPr>
          <w:rStyle w:val="CommentReference"/>
        </w:rPr>
        <w:commentReference w:id="53"/>
      </w:r>
      <w:r w:rsidR="0055396F" w:rsidRPr="43C0CAC4">
        <w:t>, as these fences generally occur at the entrance to highly protected inland channels and lagoons.</w:t>
      </w:r>
    </w:p>
    <w:p w14:paraId="62A1B269" w14:textId="227CDF44" w:rsidR="559EFC6C" w:rsidRDefault="559EFC6C" w:rsidP="004C769A"/>
    <w:p w14:paraId="0ED12235" w14:textId="149AFFF2" w:rsidR="559EFC6C" w:rsidRDefault="00D74D8E" w:rsidP="004C769A">
      <w:r>
        <w:t xml:space="preserve">Reduced recession </w:t>
      </w:r>
      <w:r w:rsidR="00D851A4">
        <w:t>in highly protected inland marshes may also point to herbivory by Canada Geese as a contributing factor</w:t>
      </w:r>
      <w:r w:rsidR="004F23BD">
        <w:t>.</w:t>
      </w:r>
      <w:r w:rsidR="0AC1AE6E" w:rsidRPr="43C0CAC4">
        <w:t xml:space="preserve"> </w:t>
      </w:r>
      <w:r w:rsidR="02D1A89A" w:rsidRPr="43C0CAC4">
        <w:t>Canada Geese have already been attributed to planting mortality</w:t>
      </w:r>
      <w:r w:rsidR="32F45F4C" w:rsidRPr="43C0CAC4">
        <w:t xml:space="preserve"> and failure</w:t>
      </w:r>
      <w:r w:rsidR="02D1A89A" w:rsidRPr="43C0CAC4">
        <w:t xml:space="preserve"> in several tidal marshes in the FRE</w:t>
      </w:r>
      <w:r w:rsidR="3B942989" w:rsidRPr="43C0CAC4">
        <w:t xml:space="preserve"> </w:t>
      </w:r>
      <w:r w:rsidR="00397775">
        <w:fldChar w:fldCharType="begin"/>
      </w:r>
      <w:r w:rsidR="00397775">
        <w:instrText xml:space="preserve"> ADDIN ZOTERO_ITEM CSL_CITATION {"citationID":"VDQ9p7Ed","properties":{"formattedCitation":"(Kistritz 1995; Adams &amp; Williams 2004)","plainCitation":"(Kistritz 1995; Adams &amp; Williams 2004)","noteIndex":0},"citationItems":[{"id":1145,"uris":["http://zotero.org/users/6112721/items/HF5TGCW3"],"uri":["http://zotero.org/users/6112721/items/HF5TGCW3"],"itemData":{"id":1145,"type":"report","collection-title":"Fish. Aquat. Sci.","genre":"Can. Tech. Rept.","number":"2349","page":"70 p. plus Appendices (113 p.)","title":"Habitat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instrText>
      </w:r>
      <w:r w:rsidR="00397775">
        <w:fldChar w:fldCharType="separate"/>
      </w:r>
      <w:r w:rsidR="00397775">
        <w:rPr>
          <w:noProof/>
        </w:rPr>
        <w:t>(Kistritz 1995; Adams &amp; Williams 2004)</w:t>
      </w:r>
      <w:r w:rsidR="00397775">
        <w:fldChar w:fldCharType="end"/>
      </w:r>
      <w:r w:rsidR="02D1A89A" w:rsidRPr="43C0CAC4">
        <w:t xml:space="preserve">, and </w:t>
      </w:r>
      <w:r w:rsidR="64EBE192" w:rsidRPr="43C0CAC4">
        <w:t>sedge marsh losses</w:t>
      </w:r>
      <w:r w:rsidR="5237CFB5" w:rsidRPr="43C0CAC4">
        <w:t xml:space="preserve"> in nearby estuaries</w:t>
      </w:r>
      <w:r w:rsidR="15527FC4" w:rsidRPr="43C0CAC4">
        <w:t xml:space="preserve"> </w:t>
      </w:r>
      <w:r w:rsidR="00397775">
        <w:fldChar w:fldCharType="begin"/>
      </w:r>
      <w:r w:rsidR="00397775">
        <w:instrText xml:space="preserve"> ADDIN ZOTERO_ITEM CSL_CITATION {"citationID":"jqAxinEU","properties":{"formattedCitation":"(Crandell 2001; Dawe et al. 2015)","plainCitation":"(Crandell 2001; Dawe et al. 2015)","noteIndex":0},"citationItems":[{"id":1665,"uris":["http://zotero.org/users/6112721/items/XWCDPTBT"],"uri":["http://zotero.org/users/6112721/items/XWCDPTBT"],"itemData":{"id":1665,"type":"thesis","event-place":"Seattle, WA","genre":"Masters Thesis","number-of-pages":"118","publisher":"University of Washington","publisher-place":"Seattle, WA","title":"Effect of grazing by Branta canadensis (Canada Geese) on the fitness of Carex lyngbyei (Lyngby's sedge) at a restored wetland in the Duwamish River Estuary","author":[{"family":"Crandell","given":"Caren Jane"}],"issued":{"date-parts":[["2001"]]}}},{"id":1808,"uris":["http://zotero.org/users/6112721/items/FCQJJYQF"],"uri":["http://zotero.org/users/6112721/items/FCQJJYQF"],"itemData":{"id":1808,"type":"article-journal","abstract":"We document significant, negative changes in vegetation composition of intertidal marshes on constructed and natural islands in the Campbell River estuary between 1994 and 2012. We also provide compelling evidence that vegetation changes were caused primarily by resident Canada Geese. Of the 9 dominant plant species present in the estuary, all showed significant changes in frequency and/or mean cover values over time. Four species, Carex lyngbyei, Deschampsia cespitosa, Eleocharis palustris and Triglochin maritima, declined significantly in frequency or cover values. Five species, Juncus balticus, Potentilla egedii, Isolepis cernua, Lilaeopsis occidentalis, and Agrostis sp., showed significant increases in frequency or cover. In 1994, marshes on all islands, excluding higher elevations of Nunn's Island, were dominated by C. lyngbyei. However, by 2012 all marshes were dominated by J. balticus. An estimated minimum of 12 tonnes of C. lyngbyei dry mass is being lost annually from island marshes as input to the estuarine food web, a result of the goose impacts to the marshes. Prior to the late 1980s, the Canada Goose was an uncommon bird in the Campbell River area. However, over the period 1991–2001 their winter numbers increased at a rate of 18% per year but now appear to have stabilized. The summer goose population on the Campbell River estuary now averages more than twice the Campbell River area winter numbers. That, coupled with banding data, suggests a moult migration may be occurring as geese move from southern regions of the island, and perhaps elsewhere, to the Campbell River estuary. If the island marshes on the estuary are to recover it will be necessary to reduce the number of Canada Geese to some small fraction of their current level or eliminate them altogether from the area.","language":"en","page":"11","source":"Zotero","title":"Significant marsh primary production is being lost from the Campbell River estuary: another case of too many resident Canada Geese (Branta canadensis)?","volume":"25","author":[{"family":"Dawe","given":"Neil K"},{"family":"Boyd","given":"W Sean"},{"family":"Martin","given":"Terri"},{"family":"Anderson","given":"Shannon"},{"family":"Wright","given":"Margaret"}],"issued":{"date-parts":[["2015"]]}}}],"schema":"https://github.com/citation-style-language/schema/raw/master/csl-citation.json"} </w:instrText>
      </w:r>
      <w:r w:rsidR="00397775">
        <w:fldChar w:fldCharType="separate"/>
      </w:r>
      <w:r w:rsidR="00397775">
        <w:rPr>
          <w:noProof/>
        </w:rPr>
        <w:t>(Crandell 2001; Dawe et al. 2015)</w:t>
      </w:r>
      <w:r w:rsidR="00397775">
        <w:fldChar w:fldCharType="end"/>
      </w:r>
      <w:r w:rsidR="5237CFB5" w:rsidRPr="43C0CAC4">
        <w:t>.</w:t>
      </w:r>
      <w:r w:rsidR="02D1A89A" w:rsidRPr="43C0CAC4">
        <w:t xml:space="preserve"> </w:t>
      </w:r>
      <w:commentRangeStart w:id="54"/>
      <w:r w:rsidR="43C0CAC4" w:rsidRPr="43C0CAC4">
        <w:t>Herbivory</w:t>
      </w:r>
      <w:commentRangeEnd w:id="54"/>
      <w:r w:rsidR="008568E9">
        <w:rPr>
          <w:rStyle w:val="CommentReference"/>
        </w:rPr>
        <w:commentReference w:id="54"/>
      </w:r>
      <w:r w:rsidR="43C0CAC4" w:rsidRPr="43C0CAC4">
        <w:t xml:space="preserve"> was noted in more than half of the</w:t>
      </w:r>
      <w:r w:rsidR="42874C54" w:rsidRPr="43C0CAC4">
        <w:t xml:space="preserve"> </w:t>
      </w:r>
      <w:r w:rsidR="43C0CAC4" w:rsidRPr="43C0CAC4">
        <w:t xml:space="preserve">created marshes visited in this study, with high </w:t>
      </w:r>
      <w:r w:rsidR="4DF2B5A6" w:rsidRPr="43C0CAC4">
        <w:t xml:space="preserve">(community altering) </w:t>
      </w:r>
      <w:r w:rsidR="11F5CCF8" w:rsidRPr="43C0CAC4">
        <w:t>impacts</w:t>
      </w:r>
      <w:r w:rsidR="43C0CAC4" w:rsidRPr="43C0CAC4">
        <w:t xml:space="preserve"> observed in 14%, moderate</w:t>
      </w:r>
      <w:r w:rsidR="770853E9" w:rsidRPr="43C0CAC4">
        <w:t xml:space="preserve"> (</w:t>
      </w:r>
      <w:r w:rsidR="7DD88C2E" w:rsidRPr="43C0CAC4">
        <w:t>widespread</w:t>
      </w:r>
      <w:r w:rsidR="770853E9" w:rsidRPr="43C0CAC4">
        <w:t xml:space="preserve"> clipping)</w:t>
      </w:r>
      <w:r w:rsidR="43C0CAC4" w:rsidRPr="43C0CAC4">
        <w:t xml:space="preserve"> in 15%, </w:t>
      </w:r>
      <w:r w:rsidR="69A845AC" w:rsidRPr="43C0CAC4">
        <w:t xml:space="preserve">and </w:t>
      </w:r>
      <w:r w:rsidR="43C0CAC4" w:rsidRPr="43C0CAC4">
        <w:t>low</w:t>
      </w:r>
      <w:r w:rsidR="06310474" w:rsidRPr="43C0CAC4">
        <w:t xml:space="preserve"> (occasional clipping)</w:t>
      </w:r>
      <w:r w:rsidR="43C0CAC4" w:rsidRPr="43C0CAC4">
        <w:t xml:space="preserve"> in 24% of sites</w:t>
      </w:r>
      <w:commentRangeStart w:id="55"/>
      <w:r w:rsidR="7AB9DD4D" w:rsidRPr="43C0CAC4">
        <w:t xml:space="preserve"> (Fig.</w:t>
      </w:r>
      <w:r w:rsidR="00F8589F">
        <w:t xml:space="preserve"> 7</w:t>
      </w:r>
      <w:r w:rsidR="7AB9DD4D" w:rsidRPr="43C0CAC4">
        <w:t>)</w:t>
      </w:r>
      <w:r w:rsidR="43C0CAC4" w:rsidRPr="43C0CAC4">
        <w:t xml:space="preserve">. </w:t>
      </w:r>
      <w:commentRangeEnd w:id="55"/>
      <w:r w:rsidR="00CC1E80">
        <w:rPr>
          <w:rStyle w:val="CommentReference"/>
        </w:rPr>
        <w:commentReference w:id="55"/>
      </w:r>
      <w:commentRangeStart w:id="56"/>
      <w:r w:rsidR="3EF38563" w:rsidRPr="000915E4">
        <w:t>I</w:t>
      </w:r>
      <w:r w:rsidR="5A2F0B3D" w:rsidRPr="000915E4">
        <w:t>nland</w:t>
      </w:r>
      <w:r w:rsidR="2B7E4011" w:rsidRPr="000915E4">
        <w:t xml:space="preserve"> marsh designs may offer a solution to herbivory</w:t>
      </w:r>
      <w:commentRangeEnd w:id="56"/>
      <w:r w:rsidR="00CC1E80" w:rsidRPr="00D53AFF">
        <w:rPr>
          <w:rStyle w:val="CommentReference"/>
        </w:rPr>
        <w:commentReference w:id="56"/>
      </w:r>
      <w:r w:rsidR="00BD5649" w:rsidRPr="00D53AFF">
        <w:t xml:space="preserve"> (see </w:t>
      </w:r>
      <w:r w:rsidR="00C079AC" w:rsidRPr="00D53AFF">
        <w:t xml:space="preserve">inset, </w:t>
      </w:r>
      <w:r w:rsidR="00A343A0" w:rsidRPr="00D53AFF">
        <w:t>p. 8</w:t>
      </w:r>
      <w:r w:rsidR="00C079AC" w:rsidRPr="00D53AFF">
        <w:t>)</w:t>
      </w:r>
      <w:r w:rsidR="2B7E4011" w:rsidRPr="00D53AFF">
        <w:t>, as</w:t>
      </w:r>
      <w:r w:rsidR="5A2F0B3D" w:rsidRPr="00D53AFF">
        <w:t xml:space="preserve"> sites are generally less accessible to</w:t>
      </w:r>
      <w:r w:rsidR="5A2F0B3D" w:rsidRPr="001C1CAE">
        <w:t xml:space="preserve"> Canada Geese</w:t>
      </w:r>
      <w:r w:rsidR="7AC07B75" w:rsidRPr="001C1CAE">
        <w:t xml:space="preserve">, who </w:t>
      </w:r>
      <w:r w:rsidR="391BDD2E" w:rsidRPr="001C1CAE">
        <w:t>rely on tidal flats and large channels to enter marshes</w:t>
      </w:r>
      <w:r w:rsidR="6D2AE633" w:rsidRPr="43C0CAC4">
        <w:t>,</w:t>
      </w:r>
      <w:r w:rsidR="7AC07B75" w:rsidRPr="43C0CAC4">
        <w:t xml:space="preserve"> and </w:t>
      </w:r>
      <w:r w:rsidR="56B4802F" w:rsidRPr="43C0CAC4">
        <w:t>generally</w:t>
      </w:r>
      <w:r w:rsidR="7AC07B75" w:rsidRPr="43C0CAC4">
        <w:t xml:space="preserve"> avoid enclosed areas</w:t>
      </w:r>
      <w:r w:rsidR="0B307718" w:rsidRPr="43C0CAC4">
        <w:t xml:space="preserve"> w</w:t>
      </w:r>
      <w:r w:rsidR="1293EF35" w:rsidRPr="43C0CAC4">
        <w:t xml:space="preserve">here tall </w:t>
      </w:r>
      <w:r w:rsidR="00750A27">
        <w:t xml:space="preserve">riparian </w:t>
      </w:r>
      <w:r w:rsidR="1293EF35" w:rsidRPr="43C0CAC4">
        <w:t xml:space="preserve">vegetation or human structures </w:t>
      </w:r>
      <w:r w:rsidR="489F3F93" w:rsidRPr="43C0CAC4">
        <w:t>obscure their vision</w:t>
      </w:r>
      <w:r w:rsidR="7AC07B75" w:rsidRPr="43C0CAC4">
        <w:t>.</w:t>
      </w:r>
      <w:r w:rsidR="4984D497" w:rsidRPr="43C0CAC4">
        <w:t xml:space="preserve"> </w:t>
      </w:r>
      <w:r w:rsidR="00F8589F">
        <w:t>Our data support this hypothesis, as</w:t>
      </w:r>
      <w:r w:rsidR="0041032E">
        <w:t xml:space="preserve"> 9 out of 13 (69 %) of inland sites visited in our surveys </w:t>
      </w:r>
      <w:commentRangeStart w:id="57"/>
      <w:commentRangeStart w:id="58"/>
      <w:r w:rsidR="0041032E">
        <w:t xml:space="preserve">had no visible sign of herbivory </w:t>
      </w:r>
      <w:commentRangeEnd w:id="57"/>
      <w:r w:rsidR="005D5B04">
        <w:rPr>
          <w:rStyle w:val="CommentReference"/>
        </w:rPr>
        <w:commentReference w:id="57"/>
      </w:r>
      <w:commentRangeEnd w:id="58"/>
      <w:r w:rsidR="00A343A0">
        <w:rPr>
          <w:rStyle w:val="CommentReference"/>
        </w:rPr>
        <w:commentReference w:id="58"/>
      </w:r>
      <w:r w:rsidR="0041032E">
        <w:t>and none were graded as moderate or high intensity.</w:t>
      </w:r>
      <w:r w:rsidR="00F8589F">
        <w:t xml:space="preserve"> </w:t>
      </w:r>
      <w:r w:rsidR="4984D497" w:rsidRPr="43C0CAC4">
        <w:t xml:space="preserve">Maximum </w:t>
      </w:r>
      <w:r w:rsidR="4984D497" w:rsidRPr="43C0CAC4">
        <w:rPr>
          <w:i/>
          <w:iCs/>
        </w:rPr>
        <w:t xml:space="preserve">C. lyngbyei </w:t>
      </w:r>
      <w:r w:rsidR="4984D497" w:rsidRPr="43C0CAC4">
        <w:t xml:space="preserve">leaf height data from vegetation plots </w:t>
      </w:r>
      <w:r w:rsidR="0041032E">
        <w:t xml:space="preserve">also appear to be </w:t>
      </w:r>
      <w:r w:rsidR="4984D497" w:rsidRPr="43C0CAC4">
        <w:t>s</w:t>
      </w:r>
      <w:r w:rsidR="0F7FB8F5" w:rsidRPr="43C0CAC4">
        <w:t>lightly</w:t>
      </w:r>
      <w:r w:rsidR="4984D497" w:rsidRPr="43C0CAC4">
        <w:t xml:space="preserve"> </w:t>
      </w:r>
      <w:r w:rsidR="0041032E" w:rsidRPr="43C0CAC4">
        <w:t>higher</w:t>
      </w:r>
      <w:r w:rsidR="0041032E">
        <w:t xml:space="preserve"> </w:t>
      </w:r>
      <w:r w:rsidR="0041032E" w:rsidRPr="43C0CAC4">
        <w:t>in</w:t>
      </w:r>
      <w:r w:rsidR="4984D497" w:rsidRPr="43C0CAC4">
        <w:t xml:space="preserve"> inland sites</w:t>
      </w:r>
      <w:r w:rsidR="6DBB00DF" w:rsidRPr="43C0CAC4">
        <w:t xml:space="preserve"> than those exposed to river channels</w:t>
      </w:r>
      <w:r w:rsidR="4984D497" w:rsidRPr="43C0CAC4">
        <w:t xml:space="preserve"> (F</w:t>
      </w:r>
      <w:r w:rsidR="67C52555" w:rsidRPr="43C0CAC4">
        <w:t>i</w:t>
      </w:r>
      <w:r w:rsidR="4984D497" w:rsidRPr="43C0CAC4">
        <w:t>g.</w:t>
      </w:r>
      <w:r w:rsidR="7CC39102" w:rsidRPr="43C0CAC4">
        <w:t xml:space="preserve"> </w:t>
      </w:r>
      <w:r w:rsidR="00F8589F">
        <w:t>7</w:t>
      </w:r>
      <w:r w:rsidR="4984D497" w:rsidRPr="43C0CAC4">
        <w:t>)</w:t>
      </w:r>
      <w:r w:rsidR="008752B3">
        <w:t>.</w:t>
      </w:r>
      <w:r w:rsidR="4984D497" w:rsidRPr="43C0CAC4">
        <w:t xml:space="preserve"> </w:t>
      </w:r>
      <w:r w:rsidR="7AC07B75" w:rsidRPr="43C0CAC4">
        <w:t xml:space="preserve"> </w:t>
      </w:r>
    </w:p>
    <w:p w14:paraId="6292DA31" w14:textId="789AB5B3" w:rsidR="00397775" w:rsidRDefault="00F8589F" w:rsidP="004C769A">
      <w:pPr>
        <w:keepNext/>
      </w:pPr>
      <w:commentRangeStart w:id="59"/>
      <w:commentRangeStart w:id="60"/>
      <w:r>
        <w:rPr>
          <w:noProof/>
          <w:lang w:val="en-US"/>
        </w:rPr>
        <w:drawing>
          <wp:inline distT="0" distB="0" distL="0" distR="0" wp14:anchorId="62399CB2" wp14:editId="226B9FAB">
            <wp:extent cx="5731510" cy="2456180"/>
            <wp:effectExtent l="0" t="0" r="0" b="0"/>
            <wp:docPr id="14" name="Picture 1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waterfall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commentRangeEnd w:id="59"/>
      <w:r w:rsidR="00FF6E07">
        <w:rPr>
          <w:rStyle w:val="CommentReference"/>
        </w:rPr>
        <w:commentReference w:id="59"/>
      </w:r>
      <w:commentRangeEnd w:id="60"/>
      <w:r w:rsidR="00A343A0">
        <w:rPr>
          <w:rStyle w:val="CommentReference"/>
        </w:rPr>
        <w:commentReference w:id="60"/>
      </w:r>
    </w:p>
    <w:p w14:paraId="683DA72D" w14:textId="0D5B93C7" w:rsidR="60046CE4" w:rsidRDefault="00397775" w:rsidP="004C769A">
      <w:pPr>
        <w:pStyle w:val="Caption"/>
      </w:pPr>
      <w:r>
        <w:t xml:space="preserve">Figure </w:t>
      </w:r>
      <w:r>
        <w:fldChar w:fldCharType="begin"/>
      </w:r>
      <w:r>
        <w:instrText>SEQ Figure \* ARABIC</w:instrText>
      </w:r>
      <w:r>
        <w:fldChar w:fldCharType="separate"/>
      </w:r>
      <w:r w:rsidR="006567E1">
        <w:rPr>
          <w:noProof/>
        </w:rPr>
        <w:t>7</w:t>
      </w:r>
      <w:r>
        <w:fldChar w:fldCharType="end"/>
      </w:r>
      <w:r>
        <w:t xml:space="preserve">. </w:t>
      </w:r>
      <w:r w:rsidRPr="43C0CAC4">
        <w:t xml:space="preserve">Bar plot (left) showing the number of created marsh sites (inland versus non-inland) per grazing intensity class, based on field notes </w:t>
      </w:r>
      <w:r w:rsidR="0041032E">
        <w:t xml:space="preserve">and photos </w:t>
      </w:r>
      <w:r w:rsidRPr="43C0CAC4">
        <w:t xml:space="preserve">taken in 2015 by </w:t>
      </w:r>
      <w:proofErr w:type="spellStart"/>
      <w:r w:rsidRPr="43C0CAC4">
        <w:t>Lievesley</w:t>
      </w:r>
      <w:proofErr w:type="spellEnd"/>
      <w:r w:rsidRPr="43C0CAC4">
        <w:t xml:space="preserve"> at al. (2016) and this study (2021) Classes were defined as “None” (no evidence of herbivory), “Low” (occasional clipped plants), “Moderate” (widespread clipping), and “High” (community altering). Boxplot (right) showing the maximum Lyngbye’s sedge height per plot in inland sites versus non-inland created marshes.</w:t>
      </w:r>
    </w:p>
    <w:p w14:paraId="073FDE3B" w14:textId="73AFE5F6" w:rsidR="4F24B6C7" w:rsidRDefault="00A343A0" w:rsidP="004C769A">
      <w:r>
        <w:t xml:space="preserve">To our surprise, </w:t>
      </w:r>
      <w:commentRangeStart w:id="61"/>
      <w:r w:rsidR="2E0DB18C" w:rsidRPr="43C0CAC4">
        <w:t xml:space="preserve">we </w:t>
      </w:r>
      <w:r w:rsidR="2E0DB18C" w:rsidRPr="001C1CAE">
        <w:t xml:space="preserve">found that </w:t>
      </w:r>
      <w:r w:rsidR="269B9C98" w:rsidRPr="001C1CAE">
        <w:t xml:space="preserve">project size </w:t>
      </w:r>
      <w:r w:rsidR="00245770">
        <w:t xml:space="preserve">did </w:t>
      </w:r>
      <w:r w:rsidR="00E20734">
        <w:t>not have a significant effect on</w:t>
      </w:r>
      <w:r w:rsidR="4F24B6C7" w:rsidRPr="001C1CAE">
        <w:t xml:space="preserve"> marsh recession</w:t>
      </w:r>
      <w:r w:rsidR="0182D7DD" w:rsidRPr="001C1CAE">
        <w:t xml:space="preserve">, </w:t>
      </w:r>
      <w:r w:rsidR="31DB6AB3" w:rsidRPr="001C1CAE">
        <w:t>suggesting</w:t>
      </w:r>
      <w:r w:rsidR="0182D7DD" w:rsidRPr="001C1CAE">
        <w:t xml:space="preserve"> that </w:t>
      </w:r>
      <w:r w:rsidR="2FD41AC3" w:rsidRPr="001C1CAE">
        <w:t>project size</w:t>
      </w:r>
      <w:r w:rsidR="00032ED6">
        <w:t xml:space="preserve"> alone</w:t>
      </w:r>
      <w:r w:rsidR="2FD41AC3" w:rsidRPr="001C1CAE">
        <w:t xml:space="preserve"> does not equate to recession resilience</w:t>
      </w:r>
      <w:r w:rsidR="416DF61B" w:rsidRPr="001C1CAE">
        <w:t>.</w:t>
      </w:r>
      <w:r w:rsidR="5742EB75" w:rsidRPr="001C1CAE">
        <w:t xml:space="preserve"> </w:t>
      </w:r>
      <w:commentRangeEnd w:id="61"/>
      <w:r w:rsidR="00441232">
        <w:rPr>
          <w:rStyle w:val="CommentReference"/>
        </w:rPr>
        <w:commentReference w:id="61"/>
      </w:r>
      <w:r w:rsidR="73C9E0A6" w:rsidRPr="001C1CAE">
        <w:t xml:space="preserve">This finding </w:t>
      </w:r>
      <w:r w:rsidR="00725D9E">
        <w:t xml:space="preserve">fails to support </w:t>
      </w:r>
      <w:r w:rsidR="73C9E0A6" w:rsidRPr="001C1CAE">
        <w:t>th</w:t>
      </w:r>
      <w:r w:rsidR="3CA54983" w:rsidRPr="001C1CAE">
        <w:t xml:space="preserve">e prevailing </w:t>
      </w:r>
      <w:r w:rsidR="713A67E7" w:rsidRPr="001C1CAE">
        <w:t>opinion that</w:t>
      </w:r>
      <w:r w:rsidR="73C9E0A6" w:rsidRPr="001C1CAE">
        <w:t xml:space="preserve"> larger projects </w:t>
      </w:r>
      <w:r w:rsidR="5982E9A3" w:rsidRPr="001C1CAE">
        <w:t>are more resilient</w:t>
      </w:r>
      <w:r w:rsidR="4D5096F7" w:rsidRPr="001C1CAE">
        <w:t xml:space="preserve"> to </w:t>
      </w:r>
      <w:r w:rsidR="1A0E4E3E" w:rsidRPr="001C1CAE">
        <w:t xml:space="preserve">external </w:t>
      </w:r>
      <w:r w:rsidR="4D5096F7" w:rsidRPr="001C1CAE">
        <w:t>stressors</w:t>
      </w:r>
      <w:r w:rsidR="4D5096F7" w:rsidRPr="43C0CAC4">
        <w:t xml:space="preserve"> due to their size</w:t>
      </w:r>
      <w:r w:rsidR="5982E9A3" w:rsidRPr="43C0CAC4">
        <w:t>.</w:t>
      </w:r>
      <w:r w:rsidR="74DC67F2" w:rsidRPr="43C0CAC4">
        <w:t xml:space="preserve"> </w:t>
      </w:r>
      <w:r w:rsidR="2248E908" w:rsidRPr="43C0CAC4">
        <w:t>Instead, we found that</w:t>
      </w:r>
      <w:r w:rsidR="41824953" w:rsidRPr="43C0CAC4">
        <w:t xml:space="preserve"> </w:t>
      </w:r>
      <w:r w:rsidR="2248E908" w:rsidRPr="43C0CAC4">
        <w:t>proportion of edge</w:t>
      </w:r>
      <w:r w:rsidR="7F3B3C74" w:rsidRPr="43C0CAC4">
        <w:t xml:space="preserve"> habitat</w:t>
      </w:r>
      <w:r w:rsidR="0041032E">
        <w:t xml:space="preserve"> had greater influence, and</w:t>
      </w:r>
      <w:r w:rsidR="7F3B3C74" w:rsidRPr="43C0CAC4">
        <w:t xml:space="preserve"> </w:t>
      </w:r>
      <w:r w:rsidR="338C5AD6" w:rsidRPr="43C0CAC4">
        <w:t xml:space="preserve">was positively correlated with </w:t>
      </w:r>
      <w:r w:rsidR="17C62905" w:rsidRPr="43C0CAC4">
        <w:t>recession</w:t>
      </w:r>
      <w:r w:rsidR="7F3B3C74" w:rsidRPr="43C0CAC4">
        <w:t xml:space="preserve">, particularly in low to mid elevation marshes. </w:t>
      </w:r>
      <w:r w:rsidR="35321E4F" w:rsidRPr="43C0CAC4">
        <w:t xml:space="preserve">These findings do not disqualify large-scale projects, </w:t>
      </w:r>
      <w:commentRangeStart w:id="62"/>
      <w:commentRangeStart w:id="63"/>
      <w:r w:rsidR="79CED13A" w:rsidRPr="43C0CAC4">
        <w:t xml:space="preserve">as large projects </w:t>
      </w:r>
      <w:r w:rsidR="001A7D47">
        <w:t xml:space="preserve">can </w:t>
      </w:r>
      <w:r w:rsidR="79CED13A" w:rsidRPr="43C0CAC4">
        <w:t xml:space="preserve">have </w:t>
      </w:r>
      <w:r w:rsidR="00160216">
        <w:t>smaller</w:t>
      </w:r>
      <w:r w:rsidR="79CED13A" w:rsidRPr="43C0CAC4">
        <w:t xml:space="preserve"> edge</w:t>
      </w:r>
      <w:r w:rsidR="001A7D47">
        <w:t xml:space="preserve"> to area ra</w:t>
      </w:r>
      <w:r w:rsidR="00D10103">
        <w:t>tios, reducing edge</w:t>
      </w:r>
      <w:r w:rsidR="79CED13A" w:rsidRPr="43C0CAC4">
        <w:t xml:space="preserve"> effects</w:t>
      </w:r>
      <w:r w:rsidR="7B9F5D5A" w:rsidRPr="43C0CAC4">
        <w:t xml:space="preserve"> and </w:t>
      </w:r>
      <w:r w:rsidR="009B77BE">
        <w:t>providing</w:t>
      </w:r>
      <w:r w:rsidR="009B77BE" w:rsidRPr="43C0CAC4">
        <w:t xml:space="preserve"> </w:t>
      </w:r>
      <w:r w:rsidR="7B9F5D5A" w:rsidRPr="43C0CAC4">
        <w:t xml:space="preserve">many other </w:t>
      </w:r>
      <w:r w:rsidR="0041032E" w:rsidRPr="43C0CAC4">
        <w:t>values</w:t>
      </w:r>
      <w:commentRangeEnd w:id="62"/>
      <w:r w:rsidR="005D5B04">
        <w:rPr>
          <w:rStyle w:val="CommentReference"/>
        </w:rPr>
        <w:commentReference w:id="62"/>
      </w:r>
      <w:commentRangeEnd w:id="63"/>
      <w:r>
        <w:rPr>
          <w:rStyle w:val="CommentReference"/>
        </w:rPr>
        <w:commentReference w:id="63"/>
      </w:r>
      <w:r w:rsidR="009B77BE">
        <w:t xml:space="preserve">. </w:t>
      </w:r>
      <w:r w:rsidR="00C83441">
        <w:t>This finding does, however,</w:t>
      </w:r>
      <w:r w:rsidR="0041032E">
        <w:t xml:space="preserve"> </w:t>
      </w:r>
      <w:r w:rsidR="79CED13A" w:rsidRPr="43C0CAC4">
        <w:t xml:space="preserve">highlight the need </w:t>
      </w:r>
      <w:r w:rsidR="00030348">
        <w:t>to</w:t>
      </w:r>
      <w:r w:rsidR="79CED13A" w:rsidRPr="43C0CAC4">
        <w:t xml:space="preserve"> incorporat</w:t>
      </w:r>
      <w:r w:rsidR="00030348">
        <w:t>e</w:t>
      </w:r>
      <w:r w:rsidR="79CED13A" w:rsidRPr="43C0CAC4">
        <w:t xml:space="preserve"> edge effects in project design. </w:t>
      </w:r>
    </w:p>
    <w:p w14:paraId="22AE4D75" w14:textId="6EC87B98" w:rsidR="43C0CAC4" w:rsidRDefault="43C0CAC4" w:rsidP="004C769A"/>
    <w:p w14:paraId="3C11662F" w14:textId="2A1E17AE" w:rsidR="132F5732" w:rsidRPr="004C769A" w:rsidRDefault="60C84A38" w:rsidP="004C769A">
      <w:pPr>
        <w:pStyle w:val="Heading2"/>
      </w:pPr>
      <w:r w:rsidRPr="004C769A">
        <w:lastRenderedPageBreak/>
        <w:t>Edge Effects &amp; Sea Level Rise</w:t>
      </w:r>
    </w:p>
    <w:p w14:paraId="24CC0A31" w14:textId="49A1FB2C" w:rsidR="00FF6217" w:rsidRPr="001C1CAE" w:rsidRDefault="70FAF1FD" w:rsidP="004C769A">
      <w:r w:rsidRPr="001C1CAE">
        <w:t>Low and mid-elevation c</w:t>
      </w:r>
      <w:r w:rsidR="60C84A38" w:rsidRPr="001C1CAE">
        <w:t>reated marshes with a large p</w:t>
      </w:r>
      <w:r w:rsidR="00FF6217" w:rsidRPr="001C1CAE">
        <w:t>ercentage</w:t>
      </w:r>
      <w:r w:rsidR="60C84A38" w:rsidRPr="001C1CAE">
        <w:t xml:space="preserve"> of edge habitat experienced more marsh recession</w:t>
      </w:r>
      <w:r w:rsidR="00FF6217" w:rsidRPr="001C1CAE">
        <w:t xml:space="preserve"> than high marshes</w:t>
      </w:r>
      <w:r w:rsidR="60C84A38" w:rsidRPr="001C1CAE">
        <w:t xml:space="preserve">, indicating that elevation </w:t>
      </w:r>
      <w:r w:rsidR="7B798174" w:rsidRPr="001C1CAE">
        <w:t>is linked to the intensity of</w:t>
      </w:r>
      <w:r w:rsidR="60C84A38" w:rsidRPr="001C1CAE">
        <w:t xml:space="preserve"> edge effects. This is of particular concern</w:t>
      </w:r>
      <w:r w:rsidR="60A1002D" w:rsidRPr="001C1CAE">
        <w:t xml:space="preserve"> </w:t>
      </w:r>
      <w:commentRangeStart w:id="64"/>
      <w:r w:rsidR="60A1002D" w:rsidRPr="001C1CAE">
        <w:t xml:space="preserve">in a coastal </w:t>
      </w:r>
      <w:r w:rsidR="5CFF0022" w:rsidRPr="001C1CAE">
        <w:t>context where</w:t>
      </w:r>
      <w:r w:rsidR="4A72023D" w:rsidRPr="001C1CAE">
        <w:t xml:space="preserve"> sea level</w:t>
      </w:r>
      <w:r w:rsidR="531E2287" w:rsidRPr="001C1CAE">
        <w:t>s</w:t>
      </w:r>
      <w:r w:rsidR="4A72023D" w:rsidRPr="001C1CAE">
        <w:t xml:space="preserve"> are </w:t>
      </w:r>
      <w:r w:rsidR="28547846" w:rsidRPr="001C1CAE">
        <w:t>estimated</w:t>
      </w:r>
      <w:r w:rsidR="4A72023D" w:rsidRPr="001C1CAE">
        <w:t xml:space="preserve"> to increase </w:t>
      </w:r>
      <w:r w:rsidR="004C020E">
        <w:t xml:space="preserve">0.5 </w:t>
      </w:r>
      <w:r w:rsidR="0012755D">
        <w:t>– 2.</w:t>
      </w:r>
      <w:r w:rsidR="00F06E23">
        <w:t>5</w:t>
      </w:r>
      <w:r w:rsidR="0012755D">
        <w:t xml:space="preserve"> m</w:t>
      </w:r>
      <w:r w:rsidR="4A72023D" w:rsidRPr="001C1CAE">
        <w:t xml:space="preserve"> by the year 2</w:t>
      </w:r>
      <w:r w:rsidR="0012755D">
        <w:t>1</w:t>
      </w:r>
      <w:r w:rsidR="00397775" w:rsidRPr="001C1CAE">
        <w:t>00</w:t>
      </w:r>
      <w:r w:rsidR="009D051B">
        <w:t xml:space="preserve"> </w:t>
      </w:r>
      <w:r w:rsidR="009D051B">
        <w:fldChar w:fldCharType="begin"/>
      </w:r>
      <w:r w:rsidR="009D051B">
        <w:instrText xml:space="preserve"> ADDIN ZOTERO_ITEM CSL_CITATION {"citationID":"c5PnoPUr","properties":{"formattedCitation":"(Ausenco Sandwell 2011; Sweet et al. 2017)","plainCitation":"(Ausenco Sandwell 2011; Sweet et al. 2017)","noteIndex":0},"citationItems":[{"id":1810,"uris":["http://zotero.org/users/6112721/items/GB26F264"],"uri":["http://zotero.org/users/6112721/items/GB26F264"],"itemData":{"id":1810,"type":"report","language":"en","page":"59","publisher":"BC Ministry of Environment","source":"Zotero","title":"Climate Change Adaption Guidelines for Sea Dikes and Coastal Flood Hazard Land Use","URL":"https://www2.gov.bc.ca/assets/gov/environment/air-land-water/water/integrated-flood-hazard-mgmt/sea_dike_guidelines.pdf","author":[{"family":"Ausenco Sandwell","given":""}],"issued":{"date-parts":[["2011"]]}}},{"id":1842,"uris":["http://zotero.org/users/6112721/items/ES9W6UQ8"],"uri":["http://zotero.org/users/6112721/items/ES9W6UQ8"],"itemData":{"id":1842,"type":"article-journal","DOI":"10.7289/V5/TR-NOS-COOPS-083","note":"publisher: U.S. Department of Commerce, National Oceanic and Atmospheric Administration, National Ocean Service, Center for Operational Oceanographic Products and Services","source":"DOI.org (Datacite)","title":"Global and regional sea level rise scenarios for the United States","URL":"https://repository.library.noaa.gov/view/noaa/18399","author":[{"family":"Sweet","given":"William V."},{"family":"Kopp","given":"Robert"},{"family":"Weaver","given":"Christopher P."},{"family":"Obeysekera","given":"Jayantha"},{"family":"Horton","given":"Radley M."},{"family":"Thieler","given":"E. Robert"},{"family":"Zervas","given":"Chris Eugene"}],"accessed":{"date-parts":[["2021",12,10]]},"issued":{"date-parts":[["2017"]]}}}],"schema":"https://github.com/citation-style-language/schema/raw/master/csl-citation.json"} </w:instrText>
      </w:r>
      <w:r w:rsidR="009D051B">
        <w:fldChar w:fldCharType="separate"/>
      </w:r>
      <w:r w:rsidR="009D051B">
        <w:rPr>
          <w:noProof/>
        </w:rPr>
        <w:t>(Ausenco Sandwell 2011; Sweet et al. 2017)</w:t>
      </w:r>
      <w:r w:rsidR="009D051B">
        <w:fldChar w:fldCharType="end"/>
      </w:r>
      <w:commentRangeStart w:id="65"/>
      <w:commentRangeEnd w:id="65"/>
      <w:r w:rsidR="00AE26BA" w:rsidRPr="001C1CAE">
        <w:rPr>
          <w:rStyle w:val="CommentReference"/>
        </w:rPr>
        <w:commentReference w:id="65"/>
      </w:r>
      <w:commentRangeEnd w:id="64"/>
      <w:r w:rsidR="005D5B04" w:rsidRPr="001C1CAE">
        <w:rPr>
          <w:rStyle w:val="CommentReference"/>
        </w:rPr>
        <w:commentReference w:id="64"/>
      </w:r>
      <w:r w:rsidR="4A72023D" w:rsidRPr="001C1CAE">
        <w:t>.</w:t>
      </w:r>
      <w:r w:rsidR="003643E6">
        <w:t xml:space="preserve"> Though accretionary processes</w:t>
      </w:r>
      <w:r w:rsidR="00844D1D">
        <w:t xml:space="preserve"> can mitigate the loss of marsh habitat in modest sea level rise scenarios, low marsh erosion and </w:t>
      </w:r>
      <w:r w:rsidR="007472E6">
        <w:t xml:space="preserve">the bounding of the high marsh with hard infrastructure </w:t>
      </w:r>
      <w:r w:rsidR="00DF4F57">
        <w:t>would</w:t>
      </w:r>
      <w:r w:rsidR="005414C3">
        <w:t xml:space="preserve"> still</w:t>
      </w:r>
      <w:r w:rsidR="00DF4F57">
        <w:t xml:space="preserve"> </w:t>
      </w:r>
      <w:r w:rsidR="007472E6">
        <w:t>result in net marsh loss</w:t>
      </w:r>
      <w:r w:rsidR="00DF4F57">
        <w:t xml:space="preserve"> </w:t>
      </w:r>
      <w:r w:rsidR="000F1124">
        <w:fldChar w:fldCharType="begin"/>
      </w:r>
      <w:r w:rsidR="000F1124">
        <w:instrText xml:space="preserve"> ADDIN ZOTERO_ITEM CSL_CITATION {"citationID":"sBZNseVh","properties":{"formattedCitation":"(Kirwan &amp; Murray 2008)","plainCitation":"(Kirwan &amp; Murray 2008)","noteIndex":0},"citationItems":[{"id":1562,"uris":["http://zotero.org/users/6112721/items/FW2GB4X9"],"uri":["http://zotero.org/users/6112721/items/FW2GB4X9"],"itemData":{"id":1562,"type":"article-journal","abstract":"In response to climatic warming, eustatic sea level has been predicted to rise by about 50 cm in the next century. While feedbacks between vegetation growth and sediment deposition tend to allow marshes to maintain their morphology under a constant rate of sea level rise, recent observations of marsh deterioration suggest that changes in the rate of sea level rise may induce loss of economically and ecologically important marshland. We have developed a three dimensional model of tidal marsh evolution that couples vegetation growth and sediment transport processes including bed accretion and wave erosion. We use the model to simulate the response of marshes and tidal flats along the Fraser River Delta, British Columbia to 100 yr forecasts of sea level change. Under low sea level-rise scenarios, the delta and its marshes prograde slightly, consistent with historical measurements. While accretionary processes greatly mediate the response to increased rates of sea level rise, vegetation zones transgress landward under median and high sea level rise rate scenarios. In these scenarios, low marsh erosion and constriction of high marsh vegetation against a dyke at its landward edge result in a 15–35% loss of marshland in the next century. Several important behavioral changes take place after 2050, suggesting that predictions based on field observations and short term model experiments may not adequately characterize (and sometimes underestimate) long-term change. In particular, the replacement of highly productive high marsh vegetation by less productive low marsh vegetation results in continued reduction of the system's total biomass productivity, even as the rate of loss of vegetated area begins to decline.","container-title":"Global and Planetary Change","DOI":"10.1016/j.gloplacha.2007.05.005","ISSN":"09218181","issue":"3-4","journalAbbreviation":"Global and Planetary Change","language":"en","page":"471-486","source":"DOI.org (Crossref)","title":"Ecological and morphological response of brackish tidal marshland to the next century of sea level rise: Westham Island, British Columbia","title-short":"Ecological and morphological response of brackish tidal marshland to the next century of sea level rise","volume":"60","author":[{"family":"Kirwan","given":"Matthew L."},{"family":"Murray","given":"A. Brad"}],"issued":{"date-parts":[["2008",2]]}}}],"schema":"https://github.com/citation-style-language/schema/raw/master/csl-citation.json"} </w:instrText>
      </w:r>
      <w:r w:rsidR="000F1124">
        <w:fldChar w:fldCharType="separate"/>
      </w:r>
      <w:r w:rsidR="000F1124">
        <w:rPr>
          <w:noProof/>
        </w:rPr>
        <w:t>(Kirwan &amp; Murray 2008)</w:t>
      </w:r>
      <w:r w:rsidR="000F1124">
        <w:fldChar w:fldCharType="end"/>
      </w:r>
      <w:fldSimple w:instr=" ADDIN ZOTERO_TEMP "/>
      <w:r w:rsidR="00AB1D54">
        <w:t>.</w:t>
      </w:r>
      <w:r w:rsidR="4A72023D" w:rsidRPr="001C1CAE">
        <w:t xml:space="preserve"> Increases in ocean heights</w:t>
      </w:r>
      <w:r w:rsidR="3A8E1048" w:rsidRPr="001C1CAE">
        <w:t xml:space="preserve"> may amplify</w:t>
      </w:r>
      <w:r w:rsidR="081E88A8" w:rsidRPr="001C1CAE">
        <w:t xml:space="preserve"> </w:t>
      </w:r>
      <w:r w:rsidR="3A8E1048" w:rsidRPr="001C1CAE">
        <w:t>edge effects</w:t>
      </w:r>
      <w:r w:rsidR="55CF3275" w:rsidRPr="001C1CAE">
        <w:t xml:space="preserve"> by exposing marshes to wake and river flow energy for </w:t>
      </w:r>
      <w:r w:rsidR="5350FA0D" w:rsidRPr="001C1CAE">
        <w:t>longer durations</w:t>
      </w:r>
      <w:r w:rsidR="55CF3275" w:rsidRPr="001C1CAE">
        <w:t xml:space="preserve">, increasing grazing access by Canada Geese, </w:t>
      </w:r>
      <w:commentRangeStart w:id="66"/>
      <w:r w:rsidR="55CF3275" w:rsidRPr="001C1CAE">
        <w:t xml:space="preserve">and </w:t>
      </w:r>
      <w:r w:rsidR="00935C60" w:rsidRPr="001C1CAE">
        <w:t xml:space="preserve">decreasing </w:t>
      </w:r>
      <w:r w:rsidR="67ED057E" w:rsidRPr="001C1CAE">
        <w:t>plant community resilience through</w:t>
      </w:r>
      <w:r w:rsidR="73D94329" w:rsidRPr="001C1CAE">
        <w:t xml:space="preserve"> increased </w:t>
      </w:r>
      <w:r w:rsidR="55CF3275" w:rsidRPr="001C1CAE">
        <w:t>inundation</w:t>
      </w:r>
      <w:r w:rsidR="7571793F" w:rsidRPr="001C1CAE">
        <w:t xml:space="preserve"> and salinity</w:t>
      </w:r>
      <w:r w:rsidR="55CF3275" w:rsidRPr="001C1CAE">
        <w:t xml:space="preserve"> stress</w:t>
      </w:r>
      <w:r w:rsidR="71E77C5B" w:rsidRPr="001C1CAE">
        <w:t>.</w:t>
      </w:r>
      <w:r w:rsidR="00FF6217" w:rsidRPr="001C1CAE">
        <w:t xml:space="preserve"> </w:t>
      </w:r>
      <w:commentRangeEnd w:id="66"/>
      <w:r w:rsidR="00441232">
        <w:rPr>
          <w:rStyle w:val="CommentReference"/>
        </w:rPr>
        <w:commentReference w:id="66"/>
      </w:r>
    </w:p>
    <w:p w14:paraId="6A353BD7" w14:textId="77777777" w:rsidR="00FF6217" w:rsidRPr="001C1CAE" w:rsidRDefault="00FF6217" w:rsidP="004C769A"/>
    <w:p w14:paraId="7F99E7F0" w14:textId="787077DF" w:rsidR="00FF6217" w:rsidRPr="001C1CAE" w:rsidRDefault="60C84A38" w:rsidP="004C769A">
      <w:r w:rsidRPr="001C1CAE">
        <w:t>Low elevation was also correlated with significantly lower native and non-native species richness</w:t>
      </w:r>
      <w:r w:rsidR="007D1ACD" w:rsidRPr="001C1CAE">
        <w:t>,</w:t>
      </w:r>
      <w:r w:rsidR="00FF6217" w:rsidRPr="001C1CAE">
        <w:t xml:space="preserve"> a </w:t>
      </w:r>
      <w:commentRangeStart w:id="67"/>
      <w:r w:rsidR="00FF6217" w:rsidRPr="001C1CAE">
        <w:t>pattern</w:t>
      </w:r>
      <w:commentRangeEnd w:id="67"/>
      <w:r w:rsidR="00AE26BA" w:rsidRPr="001C1CAE">
        <w:rPr>
          <w:rStyle w:val="CommentReference"/>
        </w:rPr>
        <w:commentReference w:id="67"/>
      </w:r>
      <w:r w:rsidR="00FF6217" w:rsidRPr="001C1CAE">
        <w:t xml:space="preserve"> common</w:t>
      </w:r>
      <w:r w:rsidR="007D1ACD" w:rsidRPr="001C1CAE">
        <w:t xml:space="preserve"> </w:t>
      </w:r>
      <w:r w:rsidR="00B54613" w:rsidRPr="001C1CAE">
        <w:t>to</w:t>
      </w:r>
      <w:r w:rsidR="00FF6217" w:rsidRPr="001C1CAE">
        <w:t xml:space="preserve"> estuaries</w:t>
      </w:r>
      <w:r w:rsidR="007D1ACD" w:rsidRPr="001C1CAE">
        <w:t xml:space="preserve"> around the world</w:t>
      </w:r>
      <w:r w:rsidR="00B54613" w:rsidRPr="001C1CAE">
        <w:t xml:space="preserve"> </w:t>
      </w:r>
      <w:r w:rsidR="00B54613" w:rsidRPr="001C1CAE">
        <w:fldChar w:fldCharType="begin"/>
      </w:r>
      <w:r w:rsidR="000F1124">
        <w:instrText xml:space="preserve"> ADDIN ZOTERO_ITEM CSL_CITATION {"citationID":"qxXHCv4r","properties":{"formattedCitation":"(Crain et al. 2004; Engels &amp; Jensen 2009)","plainCitation":"(Crain et al. 2004; Engels &amp; Jensen 2009)","dontUpdate":true,"noteIndex":0},"citationItems":[{"id":647,"uris":["http://zotero.org/users/6112721/items/5FKPSJK3"],"uri":["http://zotero.org/users/6112721/items/5FKPSJK3"],"itemData":{"id":647,"type":"article-journal","abstract":"Although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Gesina"},{"family":"Jensen","given":"Kai"}],"issued":{"date-parts":[["2009",12,22]]}}}],"schema":"https://github.com/citation-style-language/schema/raw/master/csl-citation.json"} </w:instrText>
      </w:r>
      <w:r w:rsidR="00B54613" w:rsidRPr="001C1CAE">
        <w:fldChar w:fldCharType="separate"/>
      </w:r>
      <w:r w:rsidR="00B54613" w:rsidRPr="001C1CAE">
        <w:rPr>
          <w:noProof/>
        </w:rPr>
        <w:t>(Engels &amp; Jensen 2009)</w:t>
      </w:r>
      <w:r w:rsidR="00B54613" w:rsidRPr="001C1CAE">
        <w:fldChar w:fldCharType="end"/>
      </w:r>
      <w:r w:rsidRPr="001C1CAE">
        <w:t xml:space="preserve">. </w:t>
      </w:r>
      <w:commentRangeStart w:id="68"/>
      <w:r w:rsidRPr="001C1CAE">
        <w:t>Native</w:t>
      </w:r>
      <w:commentRangeEnd w:id="68"/>
      <w:r w:rsidR="00C36655" w:rsidRPr="001C1CAE">
        <w:rPr>
          <w:rStyle w:val="CommentReference"/>
        </w:rPr>
        <w:commentReference w:id="68"/>
      </w:r>
      <w:r w:rsidRPr="001C1CAE">
        <w:t xml:space="preserve"> species richness plays a</w:t>
      </w:r>
      <w:r w:rsidR="002570BF" w:rsidRPr="001C1CAE">
        <w:t>n important</w:t>
      </w:r>
      <w:r w:rsidRPr="001C1CAE">
        <w:t xml:space="preserve"> role in stabilizing the community-level effects of environmental fluctuations </w:t>
      </w:r>
      <w:r w:rsidR="00D048B3" w:rsidRPr="001C1CAE">
        <w:fldChar w:fldCharType="begin"/>
      </w:r>
      <w:r w:rsidR="00D048B3" w:rsidRPr="001C1CAE">
        <w:instrText xml:space="preserve"> ADDIN ZOTERO_ITEM CSL_CITATION {"citationID":"aJNJjtlH","properties":{"formattedCitation":"(Loreau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instrText>
      </w:r>
      <w:r w:rsidR="00D048B3" w:rsidRPr="001C1CAE">
        <w:fldChar w:fldCharType="separate"/>
      </w:r>
      <w:r w:rsidR="00D048B3" w:rsidRPr="001C1CAE">
        <w:rPr>
          <w:noProof/>
        </w:rPr>
        <w:t>(Loreau &amp; de Mazancourt 2013)</w:t>
      </w:r>
      <w:r w:rsidR="00D048B3" w:rsidRPr="001C1CAE">
        <w:fldChar w:fldCharType="end"/>
      </w:r>
      <w:r w:rsidRPr="001C1CAE">
        <w:t xml:space="preserve">, </w:t>
      </w:r>
      <w:r w:rsidR="00B54613" w:rsidRPr="001C1CAE">
        <w:t>and</w:t>
      </w:r>
      <w:r w:rsidRPr="001C1CAE">
        <w:t xml:space="preserve"> may be</w:t>
      </w:r>
      <w:r w:rsidR="00B54613" w:rsidRPr="001C1CAE">
        <w:t xml:space="preserve"> critical </w:t>
      </w:r>
      <w:r w:rsidR="002570BF" w:rsidRPr="001C1CAE">
        <w:t>for the persistence of tidal marshes in the context of</w:t>
      </w:r>
      <w:r w:rsidRPr="001C1CAE">
        <w:t xml:space="preserve"> large-scale environmental change</w:t>
      </w:r>
      <w:r w:rsidR="007D1ACD" w:rsidRPr="001C1CAE">
        <w:t xml:space="preserve">. </w:t>
      </w:r>
      <w:r w:rsidR="002570BF" w:rsidRPr="001C1CAE">
        <w:t xml:space="preserve">There was no observed difference in native or non-native species richness between created marshes and reference marshes, indicating they are similarly equipped for environmental change. </w:t>
      </w:r>
      <w:r w:rsidR="005E2C09" w:rsidRPr="001C1CAE">
        <w:t>However, t</w:t>
      </w:r>
      <w:r w:rsidR="007D1ACD" w:rsidRPr="001C1CAE">
        <w:t xml:space="preserve">he </w:t>
      </w:r>
      <w:r w:rsidR="005E2C09" w:rsidRPr="001C1CAE">
        <w:t xml:space="preserve">pattern of </w:t>
      </w:r>
      <w:r w:rsidR="007D1ACD" w:rsidRPr="001C1CAE">
        <w:t xml:space="preserve">low richness at the margins of </w:t>
      </w:r>
      <w:r w:rsidR="00380060" w:rsidRPr="001C1CAE">
        <w:t xml:space="preserve">tidal marshes </w:t>
      </w:r>
      <w:r w:rsidR="007D1ACD" w:rsidRPr="001C1CAE">
        <w:t>could be problematic, as the pool of species</w:t>
      </w:r>
      <w:r w:rsidR="005E2C09" w:rsidRPr="001C1CAE">
        <w:t>,</w:t>
      </w:r>
      <w:r w:rsidR="002570BF" w:rsidRPr="001C1CAE">
        <w:t xml:space="preserve"> and </w:t>
      </w:r>
      <w:r w:rsidR="0041032E" w:rsidRPr="001C1CAE">
        <w:t xml:space="preserve">therefore </w:t>
      </w:r>
      <w:r w:rsidR="002570BF" w:rsidRPr="001C1CAE">
        <w:t>diversity of morphological and functional trait</w:t>
      </w:r>
      <w:r w:rsidR="005E2C09" w:rsidRPr="001C1CAE">
        <w:t>s</w:t>
      </w:r>
      <w:r w:rsidR="002570BF" w:rsidRPr="001C1CAE">
        <w:t xml:space="preserve"> </w:t>
      </w:r>
      <w:r w:rsidR="00B54613" w:rsidRPr="001C1CAE">
        <w:t>facing the</w:t>
      </w:r>
      <w:r w:rsidR="002570BF" w:rsidRPr="001C1CAE">
        <w:t xml:space="preserve">se </w:t>
      </w:r>
      <w:r w:rsidR="005E2C09" w:rsidRPr="001C1CAE">
        <w:t xml:space="preserve">environmental </w:t>
      </w:r>
      <w:r w:rsidR="00B54613" w:rsidRPr="001C1CAE">
        <w:t>extremes</w:t>
      </w:r>
      <w:r w:rsidR="00380060" w:rsidRPr="001C1CAE">
        <w:t>,</w:t>
      </w:r>
      <w:r w:rsidR="00B54613" w:rsidRPr="001C1CAE">
        <w:t xml:space="preserve"> is </w:t>
      </w:r>
      <w:r w:rsidR="002570BF" w:rsidRPr="001C1CAE">
        <w:t>minimal</w:t>
      </w:r>
      <w:r w:rsidR="00B54613" w:rsidRPr="001C1CAE">
        <w:t>.</w:t>
      </w:r>
      <w:r w:rsidR="002570BF" w:rsidRPr="001C1CAE">
        <w:t xml:space="preserve"> We recommend that experiments be conducted on th</w:t>
      </w:r>
      <w:r w:rsidR="005E2C09" w:rsidRPr="001C1CAE">
        <w:t>ese specialists</w:t>
      </w:r>
      <w:r w:rsidR="002570BF" w:rsidRPr="001C1CAE">
        <w:t xml:space="preserve"> to further quantify their resilience to change. </w:t>
      </w:r>
      <w:r w:rsidR="005E2C09" w:rsidRPr="001C1CAE">
        <w:t>Experimental t</w:t>
      </w:r>
      <w:r w:rsidR="002570BF" w:rsidRPr="001C1CAE">
        <w:t xml:space="preserve">ranslocation </w:t>
      </w:r>
      <w:r w:rsidR="005E2C09" w:rsidRPr="001C1CAE">
        <w:t xml:space="preserve">of native species within the estuary </w:t>
      </w:r>
      <w:r w:rsidR="002570BF" w:rsidRPr="001C1CAE">
        <w:t>may also b</w:t>
      </w:r>
      <w:r w:rsidR="005E2C09" w:rsidRPr="001C1CAE">
        <w:t>e considered, as the current distribution of native</w:t>
      </w:r>
      <w:r w:rsidR="00380060" w:rsidRPr="001C1CAE">
        <w:t xml:space="preserve"> species</w:t>
      </w:r>
      <w:r w:rsidR="005E2C09" w:rsidRPr="001C1CAE">
        <w:t xml:space="preserve"> is likely not indicative of what is best adapted to future conditions. </w:t>
      </w:r>
    </w:p>
    <w:p w14:paraId="66DA4021" w14:textId="77777777" w:rsidR="00FF6217" w:rsidRPr="001C1CAE" w:rsidRDefault="00FF6217" w:rsidP="004C769A"/>
    <w:p w14:paraId="797C5F69" w14:textId="77777777" w:rsidR="00FB0A19" w:rsidRDefault="005E2C09" w:rsidP="004C769A">
      <w:pPr>
        <w:rPr>
          <w:ins w:id="69" w:author="Daniel Stewart" w:date="2021-12-16T13:43:00Z"/>
        </w:rPr>
      </w:pPr>
      <w:r w:rsidRPr="001C1CAE">
        <w:t xml:space="preserve">Coastal squeeze is a term used to describe the loss of intertidal habitat due to the low water mark migrating landward due to sea level rise, while the high water mark is fixed by a dike or other defence infrastructure </w:t>
      </w:r>
      <w:r w:rsidRPr="001C1CAE">
        <w:fldChar w:fldCharType="begin"/>
      </w:r>
      <w:r w:rsidR="000F1124">
        <w:instrText xml:space="preserve"> ADDIN ZOTERO_ITEM CSL_CITATION {"citationID":"TedxYj2B","properties":{"formattedCitation":"(Pontee 2013)","plainCitation":"(Pontee 2013)","dontUpdate":true,"noteIndex":0},"citationItems":[{"id":1812,"uris":["http://zotero.org/users/6112721/items/6KJDTLJ4"],"uri":["http://zotero.org/users/6112721/items/6KJDTLJ4"],"itemData":{"id":1812,"type":"article-journal","abstract":"In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Pr="001C1CAE">
        <w:fldChar w:fldCharType="separate"/>
      </w:r>
      <w:r w:rsidR="00397775" w:rsidRPr="001C1CAE">
        <w:rPr>
          <w:noProof/>
        </w:rPr>
        <w:t>(Loreau &amp; de Mazancourt 2013)</w:t>
      </w:r>
      <w:r w:rsidRPr="001C1CAE">
        <w:fldChar w:fldCharType="end"/>
      </w:r>
      <w:r w:rsidRPr="001C1CAE">
        <w:t>.</w:t>
      </w:r>
      <w:r w:rsidR="00E01AD0" w:rsidRPr="001C1CAE">
        <w:t xml:space="preserve"> We </w:t>
      </w:r>
      <w:r w:rsidR="00250297" w:rsidRPr="001C1CAE">
        <w:t xml:space="preserve">propose </w:t>
      </w:r>
      <w:r w:rsidR="00E01AD0" w:rsidRPr="001C1CAE">
        <w:t>a</w:t>
      </w:r>
      <w:r w:rsidR="0041032E" w:rsidRPr="001C1CAE">
        <w:t>nother form of coastal squeeze</w:t>
      </w:r>
      <w:r w:rsidR="006567E1" w:rsidRPr="001C1CAE">
        <w:t xml:space="preserve"> may also occur</w:t>
      </w:r>
      <w:r w:rsidR="00E01AD0" w:rsidRPr="001C1CAE">
        <w:t xml:space="preserve">, as </w:t>
      </w:r>
      <w:r w:rsidR="00250297" w:rsidRPr="001C1CAE">
        <w:t xml:space="preserve">rising sea levels </w:t>
      </w:r>
      <w:r w:rsidR="00E01AD0" w:rsidRPr="001C1CAE">
        <w:t xml:space="preserve">force the retreat of </w:t>
      </w:r>
      <w:r w:rsidR="0041032E" w:rsidRPr="001C1CAE">
        <w:t>native</w:t>
      </w:r>
      <w:r w:rsidR="00E01AD0" w:rsidRPr="001C1CAE">
        <w:t xml:space="preserve"> marsh communities into high elevations dominated </w:t>
      </w:r>
      <w:r w:rsidR="006567E1" w:rsidRPr="001C1CAE">
        <w:t>by established</w:t>
      </w:r>
      <w:r w:rsidR="0041032E" w:rsidRPr="001C1CAE">
        <w:t xml:space="preserve"> </w:t>
      </w:r>
      <w:r w:rsidR="00E01AD0" w:rsidRPr="001C1CAE">
        <w:t>invasive species</w:t>
      </w:r>
      <w:r w:rsidR="006567E1" w:rsidRPr="001C1CAE">
        <w:t xml:space="preserve"> (Fig. 8)</w:t>
      </w:r>
      <w:r w:rsidR="00E01AD0" w:rsidRPr="001C1CAE">
        <w:t xml:space="preserve">. This is evidenced by </w:t>
      </w:r>
      <w:r w:rsidR="00CA3CA6" w:rsidRPr="001C1CAE">
        <w:t xml:space="preserve">our richness data. First, the </w:t>
      </w:r>
      <w:r w:rsidR="00E01AD0" w:rsidRPr="001C1CAE">
        <w:t>distribution of our richness data, though positively correlated with elevation, appears to be symmetric and unimodal, peaking around 1 m elevation</w:t>
      </w:r>
      <w:r w:rsidR="00CA3CA6" w:rsidRPr="001C1CAE">
        <w:t xml:space="preserve"> (Fig. 5)</w:t>
      </w:r>
      <w:r w:rsidR="00E01AD0" w:rsidRPr="001C1CAE">
        <w:t xml:space="preserve">. This suggests </w:t>
      </w:r>
      <w:r w:rsidR="00380060" w:rsidRPr="001C1CAE">
        <w:t xml:space="preserve">that the species-rich elevations of the estuary are currently constrained by environmental stress at low elevations, and another, unknown factor in upper </w:t>
      </w:r>
      <w:commentRangeStart w:id="70"/>
      <w:r w:rsidR="00380060" w:rsidRPr="001C1CAE">
        <w:t>elevations</w:t>
      </w:r>
      <w:commentRangeEnd w:id="70"/>
      <w:r w:rsidR="00AE26BA" w:rsidRPr="001C1CAE">
        <w:rPr>
          <w:rStyle w:val="CommentReference"/>
        </w:rPr>
        <w:commentReference w:id="70"/>
      </w:r>
      <w:r w:rsidR="00380060" w:rsidRPr="001C1CAE">
        <w:t xml:space="preserve">. </w:t>
      </w:r>
    </w:p>
    <w:p w14:paraId="4F76BBBA" w14:textId="77777777" w:rsidR="00FB0A19" w:rsidRDefault="00FB0A19" w:rsidP="004C769A">
      <w:pPr>
        <w:rPr>
          <w:ins w:id="71" w:author="Daniel Stewart" w:date="2021-12-16T13:43:00Z"/>
        </w:rPr>
      </w:pPr>
    </w:p>
    <w:p w14:paraId="496CC626" w14:textId="7D529753" w:rsidR="00E01AD0" w:rsidRPr="004319F9" w:rsidRDefault="00CA3CA6" w:rsidP="004C769A">
      <w:r w:rsidRPr="001C1CAE">
        <w:t>Second</w:t>
      </w:r>
      <w:r w:rsidR="005B1331" w:rsidRPr="001C1CAE">
        <w:t>, we found that richness generally increased with distance upriver, but this trend was not observed in high elevations, which appear to remain stable throughout</w:t>
      </w:r>
      <w:r w:rsidR="005B1331">
        <w:t xml:space="preserve"> the estuary.</w:t>
      </w:r>
      <w:r>
        <w:t xml:space="preserve"> Though only observational, we believe that reed canarygrass (</w:t>
      </w:r>
      <w:r>
        <w:rPr>
          <w:i/>
          <w:iCs/>
        </w:rPr>
        <w:t>Phalaris arundinacea</w:t>
      </w:r>
      <w:r>
        <w:t>) is likely this biotic barrier, as (1) we have observed it</w:t>
      </w:r>
      <w:r w:rsidR="006567E1">
        <w:t xml:space="preserve"> as a dominant species</w:t>
      </w:r>
      <w:r>
        <w:t xml:space="preserve"> throughout the estuary, particularly in mid to high elevation marshes where salinity and tidal stresses are minimal, (2) only it and invasive cattail are known to form dense monocultures among the four invasives of the region</w:t>
      </w:r>
      <w:r w:rsidR="00250297">
        <w:t xml:space="preserve"> (Fig. 9)</w:t>
      </w:r>
      <w:r>
        <w:t>, and (3) it</w:t>
      </w:r>
      <w:r w:rsidR="00250297">
        <w:t xml:space="preserve"> may be </w:t>
      </w:r>
      <w:r w:rsidR="00E14013">
        <w:t>better-</w:t>
      </w:r>
      <w:r w:rsidR="00250297">
        <w:t xml:space="preserve">adapted to higher elevations because </w:t>
      </w:r>
      <w:r w:rsidR="00E14013">
        <w:t xml:space="preserve">unlike the other invasives, </w:t>
      </w:r>
      <w:r w:rsidR="00250297">
        <w:t xml:space="preserve">it is </w:t>
      </w:r>
      <w:r w:rsidR="00E14013">
        <w:t>not an obligate</w:t>
      </w:r>
      <w:r w:rsidRPr="00E14013">
        <w:t xml:space="preserve"> </w:t>
      </w:r>
      <w:r>
        <w:t>wetland species</w:t>
      </w:r>
      <w:r w:rsidR="00E14013">
        <w:t>, and can be found in upland and disturbed environments</w:t>
      </w:r>
      <w:r w:rsidR="00FB0A19">
        <w:t xml:space="preserve"> </w:t>
      </w:r>
      <w:r w:rsidR="00FB0A19">
        <w:fldChar w:fldCharType="begin"/>
      </w:r>
      <w:r w:rsidR="00FB0A19">
        <w:instrText xml:space="preserve"> ADDIN ZOTERO_ITEM CSL_CITATION {"citationID":"C9STQcoU","properties":{"formattedCitation":"(Lichvar et al. 2012)","plainCitation":"(Lichvar et al. 2012)","noteIndex":0},"citationItems":[{"id":1828,"uris":["http://zotero.org/users/6112721/items/PHYLPFAV"],"uri":["http://zotero.org/users/6112721/items/PHYLPFAV"],"itemData":{"id":1828,"type":"report","abstract":"For over two decades, the National List of Plant Species that Occur in Wetlands has served as the standard reference for plant species’ wetland indicator status ratings in the United States. In 2012 the list, now called the National Wetland Plant List, was updated and approved for use for various purposes by the U.S. Army Corps of Engineers (USACE), the U.S. Environmental Protection Agency (EPA), the U.S. Fish and Wildlife Service (FWS), and the USDA Natural Resources Conservation Service (NRCS). Prior to the update, wetland plant species were rated using five categories, based on percentages representing the frequency that a species occurs in a wetland. The updated list uses the same five categories but they are now defined based on qualitative ecological descriptions. Quantitative frequency categories are now used only for field-based studies designed to challenge a species’ wetland rating. This Technical Note presents the new definitions for the five wetland plant categories. A long version is intended to standardize the groups using wetland features to define the groups, and a short version is intended to be easy to use for everyday purposes.","event-place":"Cold Regions Research and Engineering Laboratory","language":"en","page":"14","publisher":"US Army Corps of Engineers","publisher-place":"Cold Regions Research and Engineering Laboratory","source":"Zotero","title":"National Wetland Plant List Indicator Rating Definitions","author":[{"family":"Lichvar","given":"Robert W."},{"family":"Melvin","given":"Norman C."},{"family":"Butterwick","given":"Mary L."},{"family":"Kirchner","given":"William N."}],"issued":{"date-parts":[["2012"]]}}}],"schema":"https://github.com/citation-style-language/schema/raw/master/csl-citation.json"} </w:instrText>
      </w:r>
      <w:r w:rsidR="00FB0A19">
        <w:fldChar w:fldCharType="separate"/>
      </w:r>
      <w:r w:rsidR="00FB0A19">
        <w:rPr>
          <w:noProof/>
        </w:rPr>
        <w:t>(Lichvar et al. 2012)</w:t>
      </w:r>
      <w:r w:rsidR="00FB0A19">
        <w:fldChar w:fldCharType="end"/>
      </w:r>
      <w:r w:rsidR="00E14013">
        <w:t>.</w:t>
      </w:r>
      <w:r w:rsidR="0032177B">
        <w:t xml:space="preserve"> </w:t>
      </w:r>
      <w:r w:rsidR="00FB0A19">
        <w:t>Reed canarygrass</w:t>
      </w:r>
      <w:ins w:id="72" w:author="Daniel Stewart" w:date="2021-12-16T13:45:00Z">
        <w:r w:rsidR="00FB0A19">
          <w:t xml:space="preserve"> </w:t>
        </w:r>
      </w:ins>
      <w:r w:rsidR="004319F9">
        <w:t xml:space="preserve">forms dense, rhizomatous mats </w:t>
      </w:r>
      <w:r w:rsidR="00F0744C">
        <w:t>and is tolerant of periodic flooding</w:t>
      </w:r>
      <w:r w:rsidR="00DC0CE2">
        <w:t xml:space="preserve"> </w:t>
      </w:r>
      <w:r w:rsidR="00FD77B9">
        <w:fldChar w:fldCharType="begin"/>
      </w:r>
      <w:r w:rsidR="00FD77B9">
        <w:instrText xml:space="preserve"> ADDIN ZOTERO_ITEM CSL_CITATION {"citationID":"VynJjwk8","properties":{"formattedCitation":"(Klime\\uc0\\u353{}ov\\uc0\\u225{} 1994; Kercher &amp; Zedler 2004)","plainCitation":"(Klimešová 1994; Kercher &amp; Zedler 2004)","noteIndex":0},"citationItems":[{"id":1850,"uris":["http://zotero.org/users/6112721/items/X3ERHULQ"],"uri":["http://zotero.org/users/6112721/items/X3ERHULQ"],"itemData":{"id":1850,"type":"article-journal","abstract":"A pot experiment was performed with young plants of Phalaris arundinacea L. and Urtica dioica L. cultivated from seeds sown in April. Seedlings of both species were flooded during the spring (May-June) or summer (June-August) or autumn (August-October). Flooding in spring did not affect the survival of P. arundinacea seedlings but increased mortality of U. dioica seedlings. Summer flooding reduced the growth of rhizomes and tillering in P. arundinacea, while none of the U. dioica plants survived more than 4 weeks of summer flooding. Plants of P. arundinacea flooded in autumn had a higher dry mass than those grown in mesic conditions, but their growth terminated earlier. All plants of U. dioica survived the whole period of autumn flooding (9 weeks) but their dry mass decreased as a result of leaf and root mortality. The response of the two species to flooding is discussed in relation to their establishment in floodplain habitats.","container-title":"Aquatic Botany","language":"en","page":"21-29","source":"Zotero","title":"The effects of timing and duration of floods on growth of young plants of Phalaris arundinacea L. and Urtica dioica L.: an experimental study","volume":"48","author":[{"family":"Klimešová","given":"Jitka"}],"issued":{"date-parts":[["1994"]]}}},{"id":1852,"uris":["http://zotero.org/users/6112721/items/4B95CCI7"],"uri":["http://zotero.org/users/6112721/items/4B95CCI7"],"itemData":{"id":1852,"type":"article-journal","abstract":"We assessed the biomass production, biomass allocation patterns, height growth, and root airspace of seventeen wetland plant taxa, including two potentially invasive species, grown under high nutrient conditions and subjected to four hydrologic regimes: constant drawdown, cyclic ﬂooding and drawdown, cyclic ﬂooding and drought, and constant ﬂooding for the duration of the experiment ($10 weeks). We found that: (1) the potentially invasive reed canary grass (Phalaris arundinacea) and broadleaf cattail (Typha latifolia) responded to treatments similarly; both outgrew the other perennial species in all four hydrologic regimes; (2) Phalaris had the highest levels of root airspace of all the taxa; (3) the grasses and graminoids nearly always tolerated ﬂooding better than the broadleaf forbs, perhaps in part due to greater quantities of root airspace; and (4) the species that were most sensitive to ﬂooding are typically found in drier, groundwater-fed, and more nutrient-poor environments. We hypothesize that Phalaris and Typha, which are both tall and productive, should be competitive dominants under a variety of hydrologic conditions, at least where nutrients are abundant, as in urban and agricultural landscapes. Eight of the noninvasive taxa tolerated ﬂooding but produced less biomass and/or were shorter or shorter-lived than Phalaris and Typha. Among the ﬁve taxa that were most sensitive to ﬂooding were slow-growing habitat specialists; such species will likely experience declines in areas that become impounded or experience greater volumes of runoff. # 2004 Elsevier B.V. All rights reserved.","container-title":"Aquatic Botany","DOI":"10.1016/j.aquabot.2004.08.003","ISSN":"03043770","issue":"2","journalAbbreviation":"Aquatic Botany","language":"en","page":"89-102","source":"DOI.org (Crossref)","title":"Flood tolerance in wetland angiosperms: a comparison of invasive and noninvasive species","title-short":"Flood tolerance in wetland angiosperms","volume":"80","author":[{"family":"Kercher","given":"Suzanne M."},{"family":"Zedler","given":"Joy B."}],"issued":{"date-parts":[["2004",10]]}}}],"schema":"https://github.com/citation-style-language/schema/raw/master/csl-citation.json"} </w:instrText>
      </w:r>
      <w:r w:rsidR="00FD77B9">
        <w:fldChar w:fldCharType="separate"/>
      </w:r>
      <w:r w:rsidR="00FD77B9" w:rsidRPr="00FD77B9">
        <w:rPr>
          <w:lang w:val="en-GB"/>
        </w:rPr>
        <w:t>(Klimešová 1994; Kercher &amp; Zedler 2004)</w:t>
      </w:r>
      <w:r w:rsidR="00FD77B9">
        <w:fldChar w:fldCharType="end"/>
      </w:r>
      <w:r w:rsidR="00FD77B9">
        <w:t xml:space="preserve">. </w:t>
      </w:r>
      <w:r w:rsidR="002A39BF">
        <w:t xml:space="preserve">In one in-situ experiment, prolonged </w:t>
      </w:r>
      <w:r w:rsidR="007305BA">
        <w:t>inundation</w:t>
      </w:r>
      <w:r w:rsidR="007C3E37">
        <w:t xml:space="preserve"> under more than 0.85 m of water </w:t>
      </w:r>
      <w:r w:rsidR="00192C38">
        <w:t>was required to reduce</w:t>
      </w:r>
      <w:r w:rsidR="007C3E37">
        <w:t xml:space="preserve"> </w:t>
      </w:r>
      <w:r w:rsidR="007C3E37">
        <w:rPr>
          <w:i/>
          <w:iCs/>
        </w:rPr>
        <w:t xml:space="preserve">P. arundinacea </w:t>
      </w:r>
      <w:r w:rsidR="007C3E37">
        <w:t xml:space="preserve">cover by </w:t>
      </w:r>
      <w:r w:rsidR="00192C38">
        <w:t>6</w:t>
      </w:r>
      <w:r w:rsidR="00190A51">
        <w:t>.8%</w:t>
      </w:r>
      <w:r w:rsidR="007C3E37">
        <w:t xml:space="preserve"> </w:t>
      </w:r>
      <w:r w:rsidR="009D051B">
        <w:fldChar w:fldCharType="begin"/>
      </w:r>
      <w:r w:rsidR="009D051B">
        <w:instrText xml:space="preserve"> ADDIN ZOTERO_ITEM CSL_CITATION {"citationID":"iUOtLTFb","properties":{"formattedCitation":"(Jenkins et al. 2008)","plainCitation":"(Jenkins et al. 2008)","noteIndex":0},"citationItems":[{"id":1844,"uris":["http://zotero.org/users/6112721/items/RDLU3GYN"],"uri":["http://zotero.org/users/6112721/items/RDLU3GYN"],"itemData":{"id":1844,"type":"article-journal","abstract":"Managers at Smith and Bybee Wetlands Natural Area (SBW), an 800-ha preserve in Portland, Oregon, recently installed a water control structure to suppress invasive reed canarygrass (Phalaris arundinacea L.) with spring and summer flooding. We hypothesized that greater depth of flooding would decrease Phalaris growth and percent cover. We randomly established 27 transects throughout SBW before completion of the water control structure and measured percent cover of vegetation prior to flooding in autumn 2003 and then after one growing season in autumn 2004. We also monitored phenological characteristics of individual stands of reed canarygrass growing in different depths during 2004. Overall reed canarygrass cover decreased from 43.7% in 2003 to 41.2% in 2004 (McNemar’s test; p , 0.001). Where inundation was . 0.85 m, reed canarygrass cover declined 6.1%. Where this deeper inundation coincided with regenerating willow forest, reed canarygrass cover declined 10.7%. Both before and after higher inundation, reed canarygrass cover was negatively correlated with plant species diversity (before: Spearman’s rho 5 20.67, p , 0.001; after: Spearman’s rho 5 20.41, p 5 0.036). Cover of several native taxa (e.g., Polygonum spp., Bidens spp., Salix lucida) increased in 2004. After flooding, reed canarygrass stands grew more slowly and changed their structural growth pattern. These findings suggest that managed flooding might be operationally useful in suppressing reed canarygrass.","container-title":"Wetlands","DOI":"10.1672/06-145.1","ISSN":"0277-5212, 1943-6246","issue":"4","journalAbbreviation":"Wetlands","language":"en","page":"1018-1027","source":"DOI.org (Crossref)","title":"First-year responses to managed flooding of lower Columbia River bottomland vegetation dominated by Phalaris arundinacea","volume":"28","author":[{"family":"Jenkins","given":"Noah J."},{"family":"Yeakley","given":"J. Alan"},{"family":"Stewart","given":"Elaine M."}],"issued":{"date-parts":[["2008",12]]}}}],"schema":"https://github.com/citation-style-language/schema/raw/master/csl-citation.json"} </w:instrText>
      </w:r>
      <w:r w:rsidR="009D051B">
        <w:fldChar w:fldCharType="separate"/>
      </w:r>
      <w:r w:rsidR="009D051B">
        <w:rPr>
          <w:noProof/>
        </w:rPr>
        <w:t>(Jenkins et al. 2008)</w:t>
      </w:r>
      <w:r w:rsidR="009D051B">
        <w:fldChar w:fldCharType="end"/>
      </w:r>
      <w:r w:rsidR="00190A51">
        <w:t>.</w:t>
      </w:r>
      <w:r w:rsidR="0003679C">
        <w:t xml:space="preserve"> </w:t>
      </w:r>
      <w:r w:rsidR="00FB0A19">
        <w:t>F</w:t>
      </w:r>
      <w:r w:rsidR="0003679C">
        <w:t xml:space="preserve">urther investigation is </w:t>
      </w:r>
      <w:r w:rsidR="00591477">
        <w:t>warranted</w:t>
      </w:r>
      <w:r w:rsidR="0003679C">
        <w:t>,</w:t>
      </w:r>
      <w:r w:rsidR="0089120E">
        <w:t xml:space="preserve"> </w:t>
      </w:r>
      <w:r w:rsidR="00FB0A19">
        <w:t xml:space="preserve">however </w:t>
      </w:r>
      <w:r w:rsidR="0003679C">
        <w:t>t</w:t>
      </w:r>
      <w:r w:rsidR="001177C2">
        <w:t>he periodic flooding of a rising tidal cycle will likely not</w:t>
      </w:r>
      <w:r w:rsidR="00657984">
        <w:t xml:space="preserve"> be sufficient to</w:t>
      </w:r>
      <w:r w:rsidR="001177C2">
        <w:t xml:space="preserve"> </w:t>
      </w:r>
      <w:ins w:id="73" w:author="Daniel Stewart" w:date="2021-12-16T13:46:00Z">
        <w:r w:rsidR="003F00A3">
          <w:t xml:space="preserve">facilitate </w:t>
        </w:r>
      </w:ins>
      <w:r w:rsidR="00BE36DF">
        <w:t xml:space="preserve">the landward encroachment of native marsh species into </w:t>
      </w:r>
      <w:r w:rsidR="00F73D4A">
        <w:t>well-established</w:t>
      </w:r>
      <w:r w:rsidR="00BE36DF">
        <w:t xml:space="preserve"> </w:t>
      </w:r>
      <w:r w:rsidR="00F73D4A">
        <w:rPr>
          <w:i/>
          <w:iCs/>
        </w:rPr>
        <w:t xml:space="preserve">P. arundinacea </w:t>
      </w:r>
      <w:r w:rsidR="00F73D4A">
        <w:t>stands</w:t>
      </w:r>
      <w:r w:rsidR="009C1206">
        <w:t>.</w:t>
      </w:r>
    </w:p>
    <w:p w14:paraId="3AFE4468" w14:textId="3584B04F" w:rsidR="00E01AD0" w:rsidRDefault="00E01AD0" w:rsidP="004C769A"/>
    <w:p w14:paraId="16BD3D7E" w14:textId="77777777" w:rsidR="006567E1" w:rsidRDefault="00FB498E" w:rsidP="004C769A">
      <w:pPr>
        <w:keepNext/>
      </w:pPr>
      <w:r>
        <w:rPr>
          <w:noProof/>
          <w:lang w:val="en-US"/>
        </w:rPr>
        <w:drawing>
          <wp:inline distT="0" distB="0" distL="0" distR="0" wp14:anchorId="64ABE65F" wp14:editId="464EF883">
            <wp:extent cx="5731510" cy="4429125"/>
            <wp:effectExtent l="0" t="0" r="0" b="3175"/>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3E6CA75B" w14:textId="3ABC668C" w:rsidR="00FB498E" w:rsidRDefault="006567E1" w:rsidP="004C769A">
      <w:pPr>
        <w:pStyle w:val="Caption"/>
      </w:pPr>
      <w:r>
        <w:t xml:space="preserve">Figure </w:t>
      </w:r>
      <w:r>
        <w:fldChar w:fldCharType="begin"/>
      </w:r>
      <w:r>
        <w:instrText>SEQ Figure \* ARABIC</w:instrText>
      </w:r>
      <w:r>
        <w:fldChar w:fldCharType="separate"/>
      </w:r>
      <w:r>
        <w:rPr>
          <w:noProof/>
        </w:rPr>
        <w:t>8</w:t>
      </w:r>
      <w:r>
        <w:fldChar w:fldCharType="end"/>
      </w:r>
      <w:r>
        <w:t>. Illustration of the biotic coastal squeeze proposed by the authors. Reed canarygrass is present in many of the high marshes of the Fraser Estuary</w:t>
      </w:r>
      <w:r w:rsidR="00E14013">
        <w:t xml:space="preserve"> (A) </w:t>
      </w:r>
      <w:r>
        <w:t>and is likely resilient to environmental change once established. As rising sea levels force the retreat of native marshes, their low competitive ability, and inability to move upslope may lead to their disappearance</w:t>
      </w:r>
      <w:r w:rsidR="00E14013">
        <w:t xml:space="preserve"> (B).</w:t>
      </w:r>
    </w:p>
    <w:p w14:paraId="298D34D4" w14:textId="4B7E6C07" w:rsidR="2262953E" w:rsidRPr="004C769A" w:rsidRDefault="2262953E" w:rsidP="004C769A">
      <w:pPr>
        <w:pStyle w:val="Heading2"/>
      </w:pPr>
      <w:r w:rsidRPr="004C769A">
        <w:t>Invasive Species</w:t>
      </w:r>
    </w:p>
    <w:p w14:paraId="2F191286" w14:textId="7F9C887B" w:rsidR="008C35EF" w:rsidRDefault="2262953E" w:rsidP="004C769A">
      <w:r w:rsidRPr="001C1CAE">
        <w:t xml:space="preserve">Relative percent cover of native species decreased at a rate of about 1% </w:t>
      </w:r>
      <w:r w:rsidR="2D952CE3" w:rsidRPr="001C1CAE">
        <w:t>p</w:t>
      </w:r>
      <w:r w:rsidRPr="001C1CAE">
        <w:t xml:space="preserve">er </w:t>
      </w:r>
      <w:r w:rsidR="1FB12674" w:rsidRPr="001C1CAE">
        <w:t>km</w:t>
      </w:r>
      <w:r w:rsidRPr="001C1CAE">
        <w:t xml:space="preserve"> upstream, a trend that correlates with the</w:t>
      </w:r>
      <w:r w:rsidR="005B1331" w:rsidRPr="001C1CAE">
        <w:t xml:space="preserve"> </w:t>
      </w:r>
      <w:r w:rsidR="236F21FB" w:rsidRPr="001C1CAE">
        <w:t>percent frequency</w:t>
      </w:r>
      <w:r w:rsidR="00E14013" w:rsidRPr="001C1CAE">
        <w:t xml:space="preserve"> per </w:t>
      </w:r>
      <w:r w:rsidR="236F21FB" w:rsidRPr="001C1CAE">
        <w:t>site data</w:t>
      </w:r>
      <w:r w:rsidRPr="001C1CAE">
        <w:t xml:space="preserve"> of invasive plants in our surveys (Fig</w:t>
      </w:r>
      <w:r w:rsidR="00E14013" w:rsidRPr="001C1CAE">
        <w:t>. 9</w:t>
      </w:r>
      <w:r w:rsidRPr="001C1CAE">
        <w:t xml:space="preserve">). The </w:t>
      </w:r>
      <w:r w:rsidR="00E14013" w:rsidRPr="001C1CAE">
        <w:t xml:space="preserve">high </w:t>
      </w:r>
      <w:commentRangeStart w:id="74"/>
      <w:commentRangeStart w:id="75"/>
      <w:r w:rsidR="3ABBB8DD" w:rsidRPr="001C1CAE">
        <w:t>invasion</w:t>
      </w:r>
      <w:commentRangeEnd w:id="74"/>
      <w:r w:rsidR="00E97E19" w:rsidRPr="001C1CAE">
        <w:rPr>
          <w:rStyle w:val="CommentReference"/>
        </w:rPr>
        <w:commentReference w:id="74"/>
      </w:r>
      <w:commentRangeEnd w:id="75"/>
      <w:r w:rsidR="003F00A3">
        <w:rPr>
          <w:rStyle w:val="CommentReference"/>
        </w:rPr>
        <w:commentReference w:id="75"/>
      </w:r>
      <w:r w:rsidR="3ABBB8DD" w:rsidRPr="001C1CAE">
        <w:t xml:space="preserve"> resilience of marshes near the delta front can likely be attributed to </w:t>
      </w:r>
      <w:r w:rsidR="67353F26" w:rsidRPr="001C1CAE">
        <w:t>elevated salinity and tidal stress, which exclude most competitors and facilitate the dominance of a small number of native specialists</w:t>
      </w:r>
      <w:r w:rsidR="664974B8" w:rsidRPr="001C1CAE">
        <w:t xml:space="preserve">, such as </w:t>
      </w:r>
      <w:r w:rsidRPr="001C1CAE">
        <w:t xml:space="preserve">common </w:t>
      </w:r>
      <w:proofErr w:type="spellStart"/>
      <w:r w:rsidR="00E14013" w:rsidRPr="001C1CAE">
        <w:t>threesquare</w:t>
      </w:r>
      <w:proofErr w:type="spellEnd"/>
      <w:r w:rsidRPr="001C1CAE">
        <w:t xml:space="preserve"> bulrush (</w:t>
      </w:r>
      <w:proofErr w:type="spellStart"/>
      <w:r w:rsidRPr="001C1CAE">
        <w:rPr>
          <w:i/>
          <w:iCs/>
        </w:rPr>
        <w:t>Schoenoplectus</w:t>
      </w:r>
      <w:proofErr w:type="spellEnd"/>
      <w:r w:rsidRPr="001C1CAE">
        <w:rPr>
          <w:i/>
          <w:iCs/>
        </w:rPr>
        <w:t xml:space="preserve"> </w:t>
      </w:r>
      <w:proofErr w:type="spellStart"/>
      <w:r w:rsidRPr="001C1CAE">
        <w:rPr>
          <w:i/>
          <w:iCs/>
        </w:rPr>
        <w:t>pungens</w:t>
      </w:r>
      <w:proofErr w:type="spellEnd"/>
      <w:r w:rsidRPr="001C1CAE">
        <w:t>)</w:t>
      </w:r>
      <w:r w:rsidRPr="001C1CAE">
        <w:rPr>
          <w:i/>
          <w:iCs/>
        </w:rPr>
        <w:t xml:space="preserve"> </w:t>
      </w:r>
      <w:r w:rsidRPr="001C1CAE">
        <w:t>and</w:t>
      </w:r>
      <w:r w:rsidR="5E2DDC9D" w:rsidRPr="001C1CAE">
        <w:t xml:space="preserve"> Lyngbye’s sedge. </w:t>
      </w:r>
      <w:r w:rsidR="002B485D">
        <w:t xml:space="preserve">Distance upriver was also correlated with increased </w:t>
      </w:r>
      <w:r w:rsidR="002300B0">
        <w:t xml:space="preserve">species richness. </w:t>
      </w:r>
      <w:r w:rsidR="00C2359E">
        <w:t>The larger pool of species competing for more favorable upstream conditions</w:t>
      </w:r>
      <w:r w:rsidR="00BF6C67">
        <w:t xml:space="preserve"> </w:t>
      </w:r>
      <w:r w:rsidR="003305FA">
        <w:t>likely drives diminishing native dominance with distance upriver.</w:t>
      </w:r>
      <w:r w:rsidR="7C8AB9A5" w:rsidRPr="43C0CAC4">
        <w:t xml:space="preserve"> </w:t>
      </w:r>
      <w:r w:rsidR="7C693749" w:rsidRPr="43C0CAC4">
        <w:t>These results align with</w:t>
      </w:r>
      <w:r w:rsidR="6AC20A83" w:rsidRPr="43C0CAC4">
        <w:t xml:space="preserve"> </w:t>
      </w:r>
      <w:r w:rsidR="7C693749" w:rsidRPr="43C0CAC4">
        <w:t>Crain et al. (2004) who found</w:t>
      </w:r>
      <w:r w:rsidR="30361F61" w:rsidRPr="43C0CAC4">
        <w:t xml:space="preserve"> through transplant experiments </w:t>
      </w:r>
      <w:r w:rsidR="00E14013" w:rsidRPr="43C0CAC4">
        <w:t>that</w:t>
      </w:r>
      <w:r w:rsidR="00E14013">
        <w:t xml:space="preserve"> dominant</w:t>
      </w:r>
      <w:r w:rsidR="00E14013" w:rsidRPr="43C0CAC4">
        <w:t xml:space="preserve"> saltwater specialist</w:t>
      </w:r>
      <w:r w:rsidR="0032177B">
        <w:t>s</w:t>
      </w:r>
      <w:r w:rsidR="7C693749" w:rsidRPr="43C0CAC4">
        <w:t xml:space="preserve"> diminish</w:t>
      </w:r>
      <w:r w:rsidR="00E14013">
        <w:t>ed in competition experiments</w:t>
      </w:r>
      <w:r w:rsidR="7C693749" w:rsidRPr="43C0CAC4">
        <w:t xml:space="preserve"> as </w:t>
      </w:r>
      <w:r w:rsidR="00E14013">
        <w:t xml:space="preserve">salt </w:t>
      </w:r>
      <w:r w:rsidR="7C693749" w:rsidRPr="43C0CAC4">
        <w:t xml:space="preserve">stress </w:t>
      </w:r>
      <w:r w:rsidR="00E14013">
        <w:t>was</w:t>
      </w:r>
      <w:r w:rsidR="005B1331">
        <w:t xml:space="preserve"> reduced</w:t>
      </w:r>
      <w:r w:rsidR="7C693749" w:rsidRPr="43C0CAC4">
        <w:t xml:space="preserve">, </w:t>
      </w:r>
      <w:r w:rsidR="29CFC0C6" w:rsidRPr="43C0CAC4">
        <w:t xml:space="preserve">succumbing to more competitive freshwater wetland species. </w:t>
      </w:r>
    </w:p>
    <w:p w14:paraId="3CC4DE8C" w14:textId="0885B701" w:rsidR="43C0CAC4" w:rsidRDefault="43C0CAC4" w:rsidP="004C769A"/>
    <w:p w14:paraId="0D53CC1A" w14:textId="77777777" w:rsidR="005B1331" w:rsidRDefault="2262953E" w:rsidP="004C769A">
      <w:pPr>
        <w:keepNext/>
      </w:pPr>
      <w:r>
        <w:rPr>
          <w:noProof/>
          <w:lang w:val="en-US"/>
        </w:rPr>
        <w:lastRenderedPageBreak/>
        <w:drawing>
          <wp:inline distT="0" distB="0" distL="0" distR="0" wp14:anchorId="70D72E24" wp14:editId="35091AC3">
            <wp:extent cx="5621864" cy="2108200"/>
            <wp:effectExtent l="0" t="0" r="4445" b="0"/>
            <wp:docPr id="773176074" name="Picture 77317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668541" cy="2125704"/>
                    </a:xfrm>
                    <a:prstGeom prst="rect">
                      <a:avLst/>
                    </a:prstGeom>
                  </pic:spPr>
                </pic:pic>
              </a:graphicData>
            </a:graphic>
          </wp:inline>
        </w:drawing>
      </w:r>
    </w:p>
    <w:p w14:paraId="389C31DA" w14:textId="4CD2E2C5" w:rsidR="2262953E" w:rsidRPr="005B1331" w:rsidRDefault="005B1331" w:rsidP="004C769A">
      <w:pPr>
        <w:pStyle w:val="Caption"/>
      </w:pPr>
      <w:r w:rsidRPr="005B1331">
        <w:t xml:space="preserve">Figure </w:t>
      </w:r>
      <w:r>
        <w:fldChar w:fldCharType="begin"/>
      </w:r>
      <w:r>
        <w:instrText>SEQ Figure \* ARABIC</w:instrText>
      </w:r>
      <w:r>
        <w:fldChar w:fldCharType="separate"/>
      </w:r>
      <w:r w:rsidR="006567E1">
        <w:rPr>
          <w:noProof/>
        </w:rPr>
        <w:t>9</w:t>
      </w:r>
      <w:r>
        <w:fldChar w:fldCharType="end"/>
      </w:r>
      <w:r w:rsidRPr="005B1331">
        <w:t xml:space="preserve">. Scatterplot showing the % frequency of plots of four known invasive species in the Fraser Estuary with increasing distance upriver (left) and the relative percent cover of those species, when present in a plot (right). Data were collected from created and reference marshes in the FRE by </w:t>
      </w:r>
      <w:proofErr w:type="spellStart"/>
      <w:r w:rsidRPr="005B1331">
        <w:t>Lievesley</w:t>
      </w:r>
      <w:proofErr w:type="spellEnd"/>
      <w:r w:rsidRPr="005B1331">
        <w:t xml:space="preserve"> et al. (2016) and in 2021. Loess regression lines display non-parametric trends in the data.</w:t>
      </w:r>
    </w:p>
    <w:p w14:paraId="5181BB69" w14:textId="580E3ABF" w:rsidR="00017A69" w:rsidRDefault="27FF0FD2" w:rsidP="004C769A">
      <w:r w:rsidRPr="43C0CAC4">
        <w:t>Invasive species</w:t>
      </w:r>
      <w:r w:rsidR="2548DA35" w:rsidRPr="43C0CAC4">
        <w:t xml:space="preserve"> that </w:t>
      </w:r>
      <w:r w:rsidR="005B1331" w:rsidRPr="43C0CAC4">
        <w:t>can</w:t>
      </w:r>
      <w:r w:rsidR="1E32004D" w:rsidRPr="43C0CAC4">
        <w:t xml:space="preserve"> defy these specialist-competitor interactions and</w:t>
      </w:r>
      <w:r w:rsidR="1DA33B22" w:rsidRPr="43C0CAC4">
        <w:t xml:space="preserve"> successfully establish in the </w:t>
      </w:r>
      <w:r w:rsidR="07FE6FC5" w:rsidRPr="43C0CAC4">
        <w:t xml:space="preserve">delta </w:t>
      </w:r>
      <w:r w:rsidR="584B39DF" w:rsidRPr="43C0CAC4">
        <w:t>front should</w:t>
      </w:r>
      <w:r w:rsidR="34D36CF8" w:rsidRPr="43C0CAC4">
        <w:t xml:space="preserve"> be of concern to managers</w:t>
      </w:r>
      <w:r w:rsidR="214C6B8B" w:rsidRPr="43C0CAC4">
        <w:t>,</w:t>
      </w:r>
      <w:r w:rsidR="6D237F2C" w:rsidRPr="43C0CAC4">
        <w:t xml:space="preserve"> as they may be able to exploit the low competitive ability of sympatric natives.</w:t>
      </w:r>
      <w:r w:rsidRPr="43C0CAC4">
        <w:t xml:space="preserve"> In the FRE, invasives that </w:t>
      </w:r>
      <w:r w:rsidR="0766EBE3" w:rsidRPr="43C0CAC4">
        <w:t xml:space="preserve">are most successful along the </w:t>
      </w:r>
      <w:r w:rsidR="00E14013" w:rsidRPr="43C0CAC4">
        <w:t>delta front</w:t>
      </w:r>
      <w:r w:rsidR="0766EBE3" w:rsidRPr="43C0CAC4">
        <w:t xml:space="preserve"> are English cordgrass (</w:t>
      </w:r>
      <w:r w:rsidR="0766EBE3" w:rsidRPr="43C0CAC4">
        <w:rPr>
          <w:i/>
          <w:iCs/>
        </w:rPr>
        <w:t xml:space="preserve">Spartina </w:t>
      </w:r>
      <w:proofErr w:type="spellStart"/>
      <w:r w:rsidR="0766EBE3" w:rsidRPr="43C0CAC4">
        <w:rPr>
          <w:i/>
          <w:iCs/>
        </w:rPr>
        <w:t>anglica</w:t>
      </w:r>
      <w:proofErr w:type="spellEnd"/>
      <w:r w:rsidR="0766EBE3" w:rsidRPr="43C0CAC4">
        <w:t>)</w:t>
      </w:r>
      <w:r w:rsidR="75BE5F87" w:rsidRPr="43C0CAC4">
        <w:t>, which is not present in any of the sites included in this study,</w:t>
      </w:r>
      <w:r w:rsidR="0766EBE3" w:rsidRPr="43C0CAC4">
        <w:t xml:space="preserve"> and non-native cattai</w:t>
      </w:r>
      <w:r w:rsidR="7A2D920E" w:rsidRPr="43C0CAC4">
        <w:t>l</w:t>
      </w:r>
      <w:r w:rsidR="6571C5D9" w:rsidRPr="43C0CAC4">
        <w:t>, which</w:t>
      </w:r>
      <w:r w:rsidR="3EC109CE" w:rsidRPr="43C0CAC4">
        <w:t xml:space="preserve"> differs from the other estuarine invasives in being pri</w:t>
      </w:r>
      <w:r w:rsidR="6571C5D9" w:rsidRPr="43C0CAC4">
        <w:t xml:space="preserve">marily restricted to the lower 10 km of the </w:t>
      </w:r>
      <w:r w:rsidR="70AE2BAF" w:rsidRPr="43C0CAC4">
        <w:t>estuary</w:t>
      </w:r>
      <w:r w:rsidR="005B1331">
        <w:t xml:space="preserve">, </w:t>
      </w:r>
      <w:commentRangeStart w:id="76"/>
      <w:r w:rsidR="00060C4A">
        <w:t>occurring in</w:t>
      </w:r>
      <w:r w:rsidR="00060C4A" w:rsidRPr="43C0CAC4">
        <w:t xml:space="preserve"> </w:t>
      </w:r>
      <w:r w:rsidR="1A72FE8D" w:rsidRPr="43C0CAC4">
        <w:t xml:space="preserve">only </w:t>
      </w:r>
      <w:r w:rsidR="007D0743">
        <w:t xml:space="preserve">15 </w:t>
      </w:r>
      <w:r w:rsidR="1A72FE8D" w:rsidRPr="43C0CAC4">
        <w:t xml:space="preserve">sites </w:t>
      </w:r>
      <w:commentRangeEnd w:id="76"/>
      <w:r w:rsidR="00441232">
        <w:rPr>
          <w:rStyle w:val="CommentReference"/>
        </w:rPr>
        <w:commentReference w:id="76"/>
      </w:r>
      <w:r w:rsidR="06771385" w:rsidRPr="43C0CAC4">
        <w:t>(</w:t>
      </w:r>
      <w:r w:rsidR="007D0743">
        <w:t xml:space="preserve">19%; </w:t>
      </w:r>
      <w:r w:rsidR="06771385" w:rsidRPr="43C0CAC4">
        <w:t xml:space="preserve">Fig. </w:t>
      </w:r>
      <w:r w:rsidR="00E14013">
        <w:t>9</w:t>
      </w:r>
      <w:r w:rsidR="06771385" w:rsidRPr="43C0CAC4">
        <w:t>; Stewart, 2021</w:t>
      </w:r>
      <w:r w:rsidR="7B0BAA32" w:rsidRPr="43C0CAC4">
        <w:t>).</w:t>
      </w:r>
      <w:r w:rsidR="005B1331">
        <w:t xml:space="preserve"> Conversely, yellow flag</w:t>
      </w:r>
      <w:r w:rsidR="00814281">
        <w:t xml:space="preserve"> iris (</w:t>
      </w:r>
      <w:r w:rsidR="00814281">
        <w:rPr>
          <w:i/>
          <w:iCs/>
        </w:rPr>
        <w:t>Iris pseudacorus</w:t>
      </w:r>
      <w:r w:rsidR="00814281">
        <w:t>), purple loosestrife, and reed canarygrass (</w:t>
      </w:r>
      <w:r w:rsidR="00814281">
        <w:rPr>
          <w:i/>
          <w:iCs/>
        </w:rPr>
        <w:t>Phalaris arundinacea</w:t>
      </w:r>
      <w:r w:rsidR="00814281">
        <w:t>)</w:t>
      </w:r>
      <w:r w:rsidR="005B1331">
        <w:t xml:space="preserve"> </w:t>
      </w:r>
      <w:r w:rsidR="00814281">
        <w:t>were found throughout the study area in 42</w:t>
      </w:r>
      <w:r w:rsidR="007D0743">
        <w:t xml:space="preserve"> (53%)</w:t>
      </w:r>
      <w:r w:rsidR="00814281">
        <w:t>, 66</w:t>
      </w:r>
      <w:r w:rsidR="007D0743">
        <w:t xml:space="preserve"> (84%)</w:t>
      </w:r>
      <w:r w:rsidR="00814281">
        <w:t xml:space="preserve"> and 56 </w:t>
      </w:r>
      <w:r w:rsidR="007D0743">
        <w:t xml:space="preserve">(71%) </w:t>
      </w:r>
      <w:r w:rsidR="00814281">
        <w:t>sites</w:t>
      </w:r>
      <w:r w:rsidR="00F770C0">
        <w:t>,</w:t>
      </w:r>
      <w:r w:rsidR="00814281">
        <w:t xml:space="preserve"> respectively. </w:t>
      </w:r>
      <w:r w:rsidR="06771385" w:rsidRPr="43C0CAC4">
        <w:t xml:space="preserve">Though native dominance was </w:t>
      </w:r>
      <w:r w:rsidR="4DBBC2F3" w:rsidRPr="43C0CAC4">
        <w:t>generally</w:t>
      </w:r>
      <w:r w:rsidR="06771385" w:rsidRPr="43C0CAC4">
        <w:t xml:space="preserve"> highest near the estuary mouth, cattail-invaded sites were often outliers</w:t>
      </w:r>
      <w:r w:rsidR="77DF2FD9" w:rsidRPr="43C0CAC4">
        <w:t>, with low native dominance.</w:t>
      </w:r>
      <w:r w:rsidR="6747E03F" w:rsidRPr="43C0CAC4">
        <w:t xml:space="preserve"> </w:t>
      </w:r>
      <w:r w:rsidR="09264066" w:rsidRPr="43C0CAC4">
        <w:t xml:space="preserve">This </w:t>
      </w:r>
      <w:r w:rsidR="00814281">
        <w:t xml:space="preserve">may </w:t>
      </w:r>
      <w:r w:rsidR="09264066" w:rsidRPr="43C0CAC4">
        <w:t>be attributed to</w:t>
      </w:r>
      <w:r w:rsidR="6747E03F" w:rsidRPr="43C0CAC4">
        <w:t xml:space="preserve"> the high</w:t>
      </w:r>
      <w:r w:rsidR="411150F2" w:rsidRPr="43C0CAC4">
        <w:t xml:space="preserve"> displacement ability</w:t>
      </w:r>
      <w:r w:rsidR="6747E03F" w:rsidRPr="43C0CAC4">
        <w:t xml:space="preserve"> of </w:t>
      </w:r>
      <w:proofErr w:type="spellStart"/>
      <w:r w:rsidR="6747E03F" w:rsidRPr="43C0CAC4">
        <w:t>cattail</w:t>
      </w:r>
      <w:r w:rsidR="000F005B">
        <w:t>and</w:t>
      </w:r>
      <w:proofErr w:type="spellEnd"/>
      <w:r w:rsidR="00814281">
        <w:t xml:space="preserve"> the low competitive ability of sympatric species,</w:t>
      </w:r>
      <w:r w:rsidR="5BD549B9" w:rsidRPr="43C0CAC4">
        <w:t xml:space="preserve"> as </w:t>
      </w:r>
      <w:r w:rsidR="682F490D" w:rsidRPr="43C0CAC4">
        <w:t>plots containing cattail aver</w:t>
      </w:r>
      <w:r w:rsidR="29404EF5" w:rsidRPr="43C0CAC4">
        <w:t>aged</w:t>
      </w:r>
      <w:r w:rsidR="682F490D" w:rsidRPr="43C0CAC4">
        <w:t xml:space="preserve"> a relative % cover of </w:t>
      </w:r>
      <w:r w:rsidR="3908CEAB" w:rsidRPr="43C0CAC4">
        <w:t xml:space="preserve">68.8 </w:t>
      </w:r>
      <w:r w:rsidR="00F65639">
        <w:t>(SD =</w:t>
      </w:r>
      <w:r w:rsidR="00AA0410">
        <w:t xml:space="preserve"> </w:t>
      </w:r>
      <w:r w:rsidR="3C50DDD0" w:rsidRPr="43C0CAC4">
        <w:t>37.2%</w:t>
      </w:r>
      <w:r w:rsidR="00AA0410">
        <w:t>)</w:t>
      </w:r>
      <w:r w:rsidR="008C35EF">
        <w:t>, significantly</w:t>
      </w:r>
      <w:r w:rsidR="00814281">
        <w:t xml:space="preserve"> higher than any other invasive species</w:t>
      </w:r>
      <w:r w:rsidR="008C35EF">
        <w:t xml:space="preserve"> (Fig. </w:t>
      </w:r>
      <w:commentRangeStart w:id="77"/>
      <w:commentRangeStart w:id="78"/>
      <w:r w:rsidR="00E14013">
        <w:t>9</w:t>
      </w:r>
      <w:commentRangeEnd w:id="77"/>
      <w:r w:rsidR="00184021">
        <w:rPr>
          <w:rStyle w:val="CommentReference"/>
        </w:rPr>
        <w:commentReference w:id="77"/>
      </w:r>
      <w:commentRangeEnd w:id="78"/>
      <w:r w:rsidR="003F00A3">
        <w:rPr>
          <w:rStyle w:val="CommentReference"/>
        </w:rPr>
        <w:commentReference w:id="78"/>
      </w:r>
      <w:r w:rsidR="008C35EF">
        <w:t>)</w:t>
      </w:r>
      <w:r w:rsidR="6538CF7B" w:rsidRPr="43C0CAC4">
        <w:t xml:space="preserve">. </w:t>
      </w:r>
    </w:p>
    <w:p w14:paraId="2EF4E339" w14:textId="77777777" w:rsidR="00017A69" w:rsidRDefault="00017A69" w:rsidP="004C769A"/>
    <w:p w14:paraId="3411D372" w14:textId="34F08D06" w:rsidR="008C35EF" w:rsidRDefault="008C35EF" w:rsidP="004C769A">
      <w:r w:rsidRPr="43C0CAC4">
        <w:t>Th</w:t>
      </w:r>
      <w:r>
        <w:t xml:space="preserve">is </w:t>
      </w:r>
      <w:r w:rsidRPr="43C0CAC4">
        <w:t>trend</w:t>
      </w:r>
      <w:r>
        <w:t xml:space="preserve"> </w:t>
      </w:r>
      <w:r w:rsidRPr="001C1CAE">
        <w:t>of declining native dominance with distance upriver</w:t>
      </w:r>
      <w:r>
        <w:t xml:space="preserve"> may be useful</w:t>
      </w:r>
      <w:r w:rsidRPr="43C0CAC4">
        <w:t xml:space="preserve"> </w:t>
      </w:r>
      <w:r>
        <w:t>for managers and practitioners as they plan for invasive species in the design and maintenance of created tidal marshes</w:t>
      </w:r>
      <w:r w:rsidRPr="43C0CAC4">
        <w:t xml:space="preserve">. </w:t>
      </w:r>
      <w:r>
        <w:t>S</w:t>
      </w:r>
      <w:r w:rsidRPr="43C0CAC4">
        <w:t xml:space="preserve">ites constructed further upriver may require more intensive </w:t>
      </w:r>
      <w:r>
        <w:t xml:space="preserve">and long-term invasive species </w:t>
      </w:r>
      <w:r w:rsidRPr="43C0CAC4">
        <w:t xml:space="preserve">management, as they </w:t>
      </w:r>
      <w:r>
        <w:t>appear</w:t>
      </w:r>
      <w:r w:rsidRPr="43C0CAC4">
        <w:t xml:space="preserve"> more </w:t>
      </w:r>
      <w:r>
        <w:t xml:space="preserve">vulnerable </w:t>
      </w:r>
      <w:r w:rsidRPr="43C0CAC4">
        <w:t>to invasion</w:t>
      </w:r>
      <w:r>
        <w:t xml:space="preserve">. </w:t>
      </w:r>
      <w:r w:rsidR="00E04535">
        <w:t xml:space="preserve">Near the estuary mouth, managers may need to shift their attention towards non-native cattail. Stewart (2021) found that created tidal marshes in the FRE were more proportionally invaded and vulnerable to invasion than natural marshes, and suggested that design, including factors such as elevation, proximity to neighbouring infestations, and connectivity to the Fraser River may be factors. Our findings support this, as the 15 created marshes where cattail is present, 9 (60%) are inland designs, representing 69% of all inland sites in this study. </w:t>
      </w:r>
      <w:r w:rsidR="008C2695">
        <w:t xml:space="preserve">Not surprisingly, inland sites were negatively correlated with native dominance, averaging 14% less native relative percent cover than non-inland sites. </w:t>
      </w:r>
      <w:r w:rsidR="00E04535">
        <w:t>Managers and practitioners must therefore balance the benefits of inland site designs (as discussed</w:t>
      </w:r>
      <w:r w:rsidR="00E14013">
        <w:t xml:space="preserve"> in 4</w:t>
      </w:r>
      <w:r w:rsidR="008C2695">
        <w:t>.1</w:t>
      </w:r>
      <w:r w:rsidR="00E04535">
        <w:t xml:space="preserve">) with their potential vulnerability to cattail </w:t>
      </w:r>
      <w:r w:rsidR="008C2695">
        <w:t xml:space="preserve">and other species </w:t>
      </w:r>
      <w:r w:rsidR="00E04535">
        <w:t>invasions.</w:t>
      </w:r>
    </w:p>
    <w:p w14:paraId="30068C16" w14:textId="77777777" w:rsidR="00397775" w:rsidRDefault="00397775" w:rsidP="004C769A"/>
    <w:p w14:paraId="7908D029" w14:textId="297059A4" w:rsidR="5F4646BA" w:rsidRPr="004C769A" w:rsidRDefault="5F4646BA" w:rsidP="004C769A">
      <w:pPr>
        <w:pStyle w:val="Heading2"/>
      </w:pPr>
      <w:r w:rsidRPr="004C769A">
        <w:t>Monitoring Implications</w:t>
      </w:r>
    </w:p>
    <w:p w14:paraId="49E6E152" w14:textId="62DA9500" w:rsidR="559EFC6C" w:rsidRDefault="4AB5134A" w:rsidP="004C769A">
      <w:r w:rsidRPr="00235C84">
        <w:t xml:space="preserve">Contrary to our </w:t>
      </w:r>
      <w:r w:rsidR="1AA70A6D" w:rsidRPr="00235C84">
        <w:t>expectations</w:t>
      </w:r>
      <w:r w:rsidRPr="00235C84">
        <w:t xml:space="preserve">, </w:t>
      </w:r>
      <w:commentRangeStart w:id="79"/>
      <w:r w:rsidR="00F368D9" w:rsidRPr="000915E4">
        <w:t>t</w:t>
      </w:r>
      <w:r w:rsidR="2F6E3288" w:rsidRPr="000915E4">
        <w:t>he age of</w:t>
      </w:r>
      <w:r w:rsidR="00F343E2" w:rsidRPr="00FB0A19">
        <w:t xml:space="preserve"> the</w:t>
      </w:r>
      <w:r w:rsidR="2F6E3288" w:rsidRPr="000915E4">
        <w:t xml:space="preserve"> created marshes</w:t>
      </w:r>
      <w:r w:rsidR="0047247D" w:rsidRPr="00FB0A19">
        <w:t xml:space="preserve"> we surveyed</w:t>
      </w:r>
      <w:r w:rsidR="2F6E3288" w:rsidRPr="000915E4">
        <w:t xml:space="preserve"> did not have a significant effect on marsh recession</w:t>
      </w:r>
      <w:r w:rsidR="6BD899B9" w:rsidRPr="000915E4">
        <w:t xml:space="preserve">, </w:t>
      </w:r>
      <w:r w:rsidR="16D4EBE6" w:rsidRPr="000915E4">
        <w:t>n</w:t>
      </w:r>
      <w:r w:rsidR="33581650" w:rsidRPr="000915E4">
        <w:t xml:space="preserve">or </w:t>
      </w:r>
      <w:r w:rsidR="008C2695" w:rsidRPr="000915E4">
        <w:t xml:space="preserve">on </w:t>
      </w:r>
      <w:r w:rsidR="33581650" w:rsidRPr="000915E4">
        <w:t>relative percent cover of native species</w:t>
      </w:r>
      <w:commentRangeEnd w:id="79"/>
      <w:r w:rsidR="005819D2" w:rsidRPr="00235C84">
        <w:rPr>
          <w:rStyle w:val="CommentReference"/>
        </w:rPr>
        <w:commentReference w:id="79"/>
      </w:r>
      <w:r w:rsidR="1BC119C1" w:rsidRPr="00235C84">
        <w:t>.</w:t>
      </w:r>
      <w:r w:rsidR="1E0B7A18" w:rsidRPr="00235C84">
        <w:t xml:space="preserve"> </w:t>
      </w:r>
      <w:r w:rsidR="00CB44B3" w:rsidRPr="00235C84">
        <w:t>The five</w:t>
      </w:r>
      <w:r w:rsidR="00CB44B3">
        <w:t>-year monitoring period that is typical of marsh creation projects in the FRE may therefore be sufficient</w:t>
      </w:r>
      <w:r w:rsidR="004219FC">
        <w:t xml:space="preserve"> to predict their long-term success.</w:t>
      </w:r>
      <w:r w:rsidR="00C502AE">
        <w:t xml:space="preserve"> </w:t>
      </w:r>
      <w:r w:rsidR="008C2695" w:rsidRPr="43C0CAC4">
        <w:t>This</w:t>
      </w:r>
      <w:r w:rsidR="00883FF0">
        <w:t xml:space="preserve"> finding</w:t>
      </w:r>
      <w:r w:rsidR="008C2695" w:rsidRPr="43C0CAC4">
        <w:t xml:space="preserve"> indicates that </w:t>
      </w:r>
      <w:r w:rsidR="008C2695">
        <w:t xml:space="preserve">(1) </w:t>
      </w:r>
      <w:r w:rsidR="008C2695" w:rsidRPr="43C0CAC4">
        <w:t xml:space="preserve">well-designed and implemented tidal marsh creation </w:t>
      </w:r>
      <w:r w:rsidR="008C2695" w:rsidRPr="43C0CAC4">
        <w:lastRenderedPageBreak/>
        <w:t>projects that account for threats such as invasive species, wake erosion</w:t>
      </w:r>
      <w:r w:rsidR="000B1E7E">
        <w:t>,</w:t>
      </w:r>
      <w:r w:rsidR="008C2695" w:rsidRPr="43C0CAC4">
        <w:t xml:space="preserve"> and goose herbivory</w:t>
      </w:r>
      <w:r w:rsidR="004F0C76">
        <w:t xml:space="preserve"> </w:t>
      </w:r>
      <w:r w:rsidR="001D297E">
        <w:t>appear</w:t>
      </w:r>
      <w:r w:rsidR="008C2695" w:rsidRPr="43C0CAC4">
        <w:t xml:space="preserve"> resilient in the long term</w:t>
      </w:r>
      <w:r w:rsidR="008C2695">
        <w:t xml:space="preserve">, and (2) the success trajectory of a project </w:t>
      </w:r>
      <w:commentRangeStart w:id="80"/>
      <w:r w:rsidR="008C2695">
        <w:t xml:space="preserve">should be evident not long after it is completed. </w:t>
      </w:r>
      <w:commentRangeEnd w:id="80"/>
      <w:r w:rsidR="005819D2">
        <w:rPr>
          <w:rStyle w:val="CommentReference"/>
        </w:rPr>
        <w:commentReference w:id="80"/>
      </w:r>
      <w:r w:rsidR="435C6312" w:rsidRPr="43C0CAC4">
        <w:t>Site age was not included in our richness models, as we included data from natural marshes that h</w:t>
      </w:r>
      <w:r w:rsidR="5E9654E1" w:rsidRPr="43C0CAC4">
        <w:t>ad no defined age. However,</w:t>
      </w:r>
      <w:r w:rsidR="63FBB75F" w:rsidRPr="43C0CAC4">
        <w:t xml:space="preserve"> our reference site covariate operated as a proxy for age</w:t>
      </w:r>
      <w:r w:rsidR="07C4D967" w:rsidRPr="43C0CAC4">
        <w:t xml:space="preserve"> to a degree</w:t>
      </w:r>
      <w:r w:rsidR="63FBB75F" w:rsidRPr="43C0CAC4">
        <w:t xml:space="preserve">, as reference sites are inherently </w:t>
      </w:r>
      <w:r w:rsidR="0028A3FB" w:rsidRPr="43C0CAC4">
        <w:t>much</w:t>
      </w:r>
      <w:r w:rsidR="63FBB75F" w:rsidRPr="43C0CAC4">
        <w:t xml:space="preserve"> older than created sites. </w:t>
      </w:r>
      <w:r w:rsidR="72460C77" w:rsidRPr="001C1CAE">
        <w:t xml:space="preserve">Since </w:t>
      </w:r>
      <w:r w:rsidR="052D76E9" w:rsidRPr="001C1CAE">
        <w:t>no significant difference was observed in native and non-native richness between reference and created tidal marshes</w:t>
      </w:r>
      <w:r w:rsidR="72460C77" w:rsidRPr="001C1CAE">
        <w:t xml:space="preserve">, </w:t>
      </w:r>
      <w:r w:rsidR="4FC6E863" w:rsidRPr="001C1CAE">
        <w:t xml:space="preserve">it appears that created marshes can </w:t>
      </w:r>
      <w:r w:rsidR="330E4D6E" w:rsidRPr="001C1CAE">
        <w:t>resemble natural marshes in their species composition</w:t>
      </w:r>
      <w:r w:rsidR="1D1D21BD" w:rsidRPr="001C1CAE">
        <w:t xml:space="preserve"> and vegetation health</w:t>
      </w:r>
      <w:r w:rsidR="330E4D6E" w:rsidRPr="001C1CAE">
        <w:t xml:space="preserve"> in a relatively short amount of time</w:t>
      </w:r>
      <w:r w:rsidR="008C2695">
        <w:t xml:space="preserve">, either through natural colonisation, or through propagules introduced </w:t>
      </w:r>
      <w:r w:rsidR="009C7E6E">
        <w:t xml:space="preserve">via </w:t>
      </w:r>
      <w:r w:rsidR="008C2695">
        <w:t>transplant cores from neighbouring natural marshes</w:t>
      </w:r>
      <w:r w:rsidR="330E4D6E" w:rsidRPr="43C0CAC4">
        <w:t>.</w:t>
      </w:r>
      <w:commentRangeStart w:id="81"/>
      <w:commentRangeEnd w:id="81"/>
      <w:r w:rsidR="00AB644F">
        <w:rPr>
          <w:rStyle w:val="CommentReference"/>
        </w:rPr>
        <w:commentReference w:id="81"/>
      </w:r>
      <w:r w:rsidR="009C7E6E">
        <w:t xml:space="preserve"> </w:t>
      </w:r>
    </w:p>
    <w:p w14:paraId="3708C014" w14:textId="520788E8" w:rsidR="559EFC6C" w:rsidRDefault="559EFC6C" w:rsidP="004C769A"/>
    <w:p w14:paraId="105350E6" w14:textId="77777777" w:rsidR="00D53AFF" w:rsidRDefault="00D53AFF" w:rsidP="00D53AFF">
      <w:pPr>
        <w:pStyle w:val="Heading2"/>
      </w:pPr>
      <w:commentRangeStart w:id="82"/>
      <w:r>
        <w:t>Site Design Trade-offs</w:t>
      </w:r>
      <w:commentRangeEnd w:id="82"/>
      <w:r w:rsidR="00235C84">
        <w:rPr>
          <w:rStyle w:val="CommentReference"/>
          <w:rFonts w:eastAsiaTheme="minorHAnsi"/>
          <w:b w:val="0"/>
          <w:bCs w:val="0"/>
          <w:color w:val="auto"/>
        </w:rPr>
        <w:commentReference w:id="82"/>
      </w:r>
    </w:p>
    <w:p w14:paraId="67534D50" w14:textId="77777777" w:rsidR="00D53AFF" w:rsidRDefault="00D53AFF" w:rsidP="00D53AFF">
      <w:r>
        <w:t xml:space="preserve">These findings have shed light on factors that play into the health of created marshes in the FRE, but they by no means provide a simple formula to ensure their success. In part this is due to the dynamic and unpredictable nature of the system, but also the complexity of building and sustaining sites that are resilient to numerous stressors simultaneously. This study has included a subset of these stressors (grazing, wave erosion, sea level rise, invasive species), but there are numerous others that were not explored (e.g., log debris, geofluvial processes, biochemical processes). The challenge for those designing and constructing these marshes is that mitigation strategies often differ and or even conflict among stressors, and therefore design trade-offs must occur (Table 1). </w:t>
      </w:r>
    </w:p>
    <w:p w14:paraId="01C9D407" w14:textId="77777777" w:rsidR="00D53AFF" w:rsidRDefault="00D53AFF" w:rsidP="00D53AF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53AFF" w:rsidRPr="005A1040" w14:paraId="01033568" w14:textId="77777777" w:rsidTr="005A1040">
        <w:tc>
          <w:tcPr>
            <w:tcW w:w="3005" w:type="dxa"/>
            <w:tcBorders>
              <w:bottom w:val="single" w:sz="4" w:space="0" w:color="auto"/>
            </w:tcBorders>
          </w:tcPr>
          <w:p w14:paraId="4E735C6B" w14:textId="77777777" w:rsidR="00D53AFF" w:rsidRPr="005A1040" w:rsidRDefault="00D53AFF" w:rsidP="005A1040">
            <w:pPr>
              <w:rPr>
                <w:b/>
                <w:bCs/>
                <w:sz w:val="18"/>
                <w:szCs w:val="18"/>
              </w:rPr>
            </w:pPr>
            <w:commentRangeStart w:id="83"/>
            <w:r w:rsidRPr="005A1040">
              <w:rPr>
                <w:b/>
                <w:bCs/>
                <w:sz w:val="18"/>
                <w:szCs w:val="18"/>
              </w:rPr>
              <w:t>Design Element</w:t>
            </w:r>
          </w:p>
        </w:tc>
        <w:tc>
          <w:tcPr>
            <w:tcW w:w="3005" w:type="dxa"/>
            <w:tcBorders>
              <w:bottom w:val="single" w:sz="4" w:space="0" w:color="auto"/>
            </w:tcBorders>
          </w:tcPr>
          <w:p w14:paraId="3AAD5B4C" w14:textId="77777777" w:rsidR="00D53AFF" w:rsidRPr="005A1040" w:rsidRDefault="00D53AFF" w:rsidP="005A1040">
            <w:pPr>
              <w:rPr>
                <w:b/>
                <w:bCs/>
                <w:sz w:val="18"/>
                <w:szCs w:val="18"/>
              </w:rPr>
            </w:pPr>
            <w:r w:rsidRPr="005A1040">
              <w:rPr>
                <w:b/>
                <w:bCs/>
                <w:sz w:val="18"/>
                <w:szCs w:val="18"/>
              </w:rPr>
              <w:t>Pro</w:t>
            </w:r>
          </w:p>
        </w:tc>
        <w:tc>
          <w:tcPr>
            <w:tcW w:w="3006" w:type="dxa"/>
            <w:tcBorders>
              <w:bottom w:val="single" w:sz="4" w:space="0" w:color="auto"/>
            </w:tcBorders>
          </w:tcPr>
          <w:p w14:paraId="27945810" w14:textId="77777777" w:rsidR="00D53AFF" w:rsidRPr="005A1040" w:rsidRDefault="00D53AFF" w:rsidP="000915E4">
            <w:pPr>
              <w:ind w:left="252" w:hanging="252"/>
              <w:rPr>
                <w:b/>
                <w:bCs/>
                <w:sz w:val="18"/>
                <w:szCs w:val="18"/>
              </w:rPr>
            </w:pPr>
            <w:r w:rsidRPr="005A1040">
              <w:rPr>
                <w:b/>
                <w:bCs/>
                <w:sz w:val="18"/>
                <w:szCs w:val="18"/>
              </w:rPr>
              <w:t>Con</w:t>
            </w:r>
          </w:p>
        </w:tc>
      </w:tr>
      <w:tr w:rsidR="00D53AFF" w:rsidRPr="004609EF" w14:paraId="72E43259" w14:textId="77777777" w:rsidTr="005A1040">
        <w:trPr>
          <w:trHeight w:val="1298"/>
        </w:trPr>
        <w:tc>
          <w:tcPr>
            <w:tcW w:w="3005" w:type="dxa"/>
            <w:tcBorders>
              <w:top w:val="single" w:sz="4" w:space="0" w:color="auto"/>
            </w:tcBorders>
          </w:tcPr>
          <w:p w14:paraId="73249737" w14:textId="77777777" w:rsidR="00D53AFF" w:rsidRPr="004609EF" w:rsidRDefault="00D53AFF" w:rsidP="005A1040">
            <w:pPr>
              <w:rPr>
                <w:sz w:val="18"/>
                <w:szCs w:val="18"/>
              </w:rPr>
            </w:pPr>
            <w:r w:rsidRPr="004609EF">
              <w:rPr>
                <w:sz w:val="18"/>
                <w:szCs w:val="18"/>
              </w:rPr>
              <w:t>Inland design</w:t>
            </w:r>
          </w:p>
        </w:tc>
        <w:tc>
          <w:tcPr>
            <w:tcW w:w="3005" w:type="dxa"/>
            <w:tcBorders>
              <w:top w:val="single" w:sz="4" w:space="0" w:color="auto"/>
            </w:tcBorders>
          </w:tcPr>
          <w:p w14:paraId="5DCA2146" w14:textId="77777777" w:rsidR="00D53AFF" w:rsidRDefault="00D53AFF" w:rsidP="005A1040">
            <w:pPr>
              <w:pStyle w:val="ListParagraph"/>
              <w:numPr>
                <w:ilvl w:val="0"/>
                <w:numId w:val="47"/>
              </w:numPr>
              <w:ind w:left="148" w:hanging="142"/>
              <w:jc w:val="left"/>
              <w:rPr>
                <w:sz w:val="18"/>
                <w:szCs w:val="18"/>
              </w:rPr>
            </w:pPr>
            <w:r w:rsidRPr="004609EF">
              <w:rPr>
                <w:sz w:val="18"/>
                <w:szCs w:val="18"/>
              </w:rPr>
              <w:t>Reduced impacts of herbivory</w:t>
            </w:r>
            <w:r>
              <w:rPr>
                <w:sz w:val="18"/>
                <w:szCs w:val="18"/>
              </w:rPr>
              <w:t>, and river and wake erosion</w:t>
            </w:r>
          </w:p>
          <w:p w14:paraId="2E6B6F65" w14:textId="77777777" w:rsidR="00D53AFF" w:rsidRPr="004609EF" w:rsidRDefault="00D53AFF" w:rsidP="005A1040">
            <w:pPr>
              <w:pStyle w:val="ListParagraph"/>
              <w:numPr>
                <w:ilvl w:val="0"/>
                <w:numId w:val="47"/>
              </w:numPr>
              <w:ind w:left="148" w:hanging="142"/>
              <w:jc w:val="left"/>
              <w:rPr>
                <w:sz w:val="18"/>
                <w:szCs w:val="18"/>
              </w:rPr>
            </w:pPr>
            <w:r>
              <w:rPr>
                <w:sz w:val="18"/>
                <w:szCs w:val="18"/>
              </w:rPr>
              <w:t>Log debris can be managed through fencing structures at channel entrance</w:t>
            </w:r>
          </w:p>
        </w:tc>
        <w:tc>
          <w:tcPr>
            <w:tcW w:w="3006" w:type="dxa"/>
            <w:tcBorders>
              <w:top w:val="single" w:sz="4" w:space="0" w:color="auto"/>
            </w:tcBorders>
          </w:tcPr>
          <w:p w14:paraId="6A9D3DEC" w14:textId="77777777" w:rsidR="00D53AFF" w:rsidRDefault="00D53AFF" w:rsidP="005A1040">
            <w:pPr>
              <w:pStyle w:val="ListParagraph"/>
              <w:numPr>
                <w:ilvl w:val="0"/>
                <w:numId w:val="47"/>
              </w:numPr>
              <w:ind w:left="110" w:hanging="141"/>
              <w:jc w:val="left"/>
              <w:rPr>
                <w:sz w:val="18"/>
                <w:szCs w:val="18"/>
              </w:rPr>
            </w:pPr>
            <w:r>
              <w:rPr>
                <w:sz w:val="18"/>
                <w:szCs w:val="18"/>
              </w:rPr>
              <w:t>P</w:t>
            </w:r>
            <w:r w:rsidRPr="004609EF">
              <w:rPr>
                <w:sz w:val="18"/>
                <w:szCs w:val="18"/>
              </w:rPr>
              <w:t xml:space="preserve">rone to </w:t>
            </w:r>
            <w:r>
              <w:rPr>
                <w:sz w:val="18"/>
                <w:szCs w:val="18"/>
              </w:rPr>
              <w:t xml:space="preserve">dominance by invasive </w:t>
            </w:r>
            <w:r w:rsidRPr="004609EF">
              <w:rPr>
                <w:sz w:val="18"/>
                <w:szCs w:val="18"/>
              </w:rPr>
              <w:t xml:space="preserve">species, particularly </w:t>
            </w:r>
            <w:r w:rsidRPr="005A1040">
              <w:rPr>
                <w:i/>
                <w:iCs/>
                <w:sz w:val="18"/>
                <w:szCs w:val="18"/>
              </w:rPr>
              <w:t xml:space="preserve">Typha </w:t>
            </w:r>
            <w:r>
              <w:rPr>
                <w:sz w:val="18"/>
                <w:szCs w:val="18"/>
              </w:rPr>
              <w:t>sp., and lower species richness</w:t>
            </w:r>
          </w:p>
          <w:p w14:paraId="2D5D6479" w14:textId="77777777" w:rsidR="00D53AFF" w:rsidRPr="004609EF" w:rsidRDefault="00D53AFF" w:rsidP="005A1040">
            <w:pPr>
              <w:pStyle w:val="ListParagraph"/>
              <w:numPr>
                <w:ilvl w:val="0"/>
                <w:numId w:val="47"/>
              </w:numPr>
              <w:ind w:left="110" w:hanging="141"/>
              <w:jc w:val="left"/>
              <w:rPr>
                <w:sz w:val="18"/>
                <w:szCs w:val="18"/>
              </w:rPr>
            </w:pPr>
            <w:r>
              <w:rPr>
                <w:sz w:val="18"/>
                <w:szCs w:val="18"/>
              </w:rPr>
              <w:t>Dependent on available terrestrial habitat, which is not common</w:t>
            </w:r>
          </w:p>
        </w:tc>
      </w:tr>
      <w:tr w:rsidR="00D53AFF" w:rsidRPr="004609EF" w14:paraId="5AA07944" w14:textId="77777777" w:rsidTr="005A1040">
        <w:tc>
          <w:tcPr>
            <w:tcW w:w="3005" w:type="dxa"/>
          </w:tcPr>
          <w:p w14:paraId="376C699B" w14:textId="77777777" w:rsidR="00D53AFF" w:rsidRPr="004609EF" w:rsidRDefault="00D53AFF" w:rsidP="005A1040">
            <w:pPr>
              <w:rPr>
                <w:sz w:val="18"/>
                <w:szCs w:val="18"/>
              </w:rPr>
            </w:pPr>
            <w:r>
              <w:rPr>
                <w:sz w:val="18"/>
                <w:szCs w:val="18"/>
              </w:rPr>
              <w:t>Marsh bench design</w:t>
            </w:r>
          </w:p>
        </w:tc>
        <w:tc>
          <w:tcPr>
            <w:tcW w:w="3005" w:type="dxa"/>
          </w:tcPr>
          <w:p w14:paraId="551C4117" w14:textId="77777777" w:rsidR="00D53AFF" w:rsidRDefault="00D53AFF" w:rsidP="00D53AFF">
            <w:pPr>
              <w:pStyle w:val="ListParagraph"/>
              <w:numPr>
                <w:ilvl w:val="0"/>
                <w:numId w:val="48"/>
              </w:numPr>
              <w:ind w:left="148" w:hanging="148"/>
              <w:jc w:val="left"/>
              <w:rPr>
                <w:sz w:val="18"/>
                <w:szCs w:val="18"/>
              </w:rPr>
            </w:pPr>
            <w:r>
              <w:rPr>
                <w:sz w:val="18"/>
                <w:szCs w:val="18"/>
              </w:rPr>
              <w:t>Less susceptible to dominance by invasive species</w:t>
            </w:r>
          </w:p>
          <w:p w14:paraId="37F9EAC5" w14:textId="77777777" w:rsidR="00D53AFF" w:rsidRDefault="00D53AFF" w:rsidP="00D53AFF">
            <w:pPr>
              <w:pStyle w:val="ListParagraph"/>
              <w:numPr>
                <w:ilvl w:val="0"/>
                <w:numId w:val="48"/>
              </w:numPr>
              <w:ind w:left="148" w:hanging="148"/>
              <w:jc w:val="left"/>
              <w:rPr>
                <w:sz w:val="18"/>
                <w:szCs w:val="18"/>
              </w:rPr>
            </w:pPr>
            <w:r>
              <w:rPr>
                <w:sz w:val="18"/>
                <w:szCs w:val="18"/>
              </w:rPr>
              <w:t>Higher plant community diversity</w:t>
            </w:r>
          </w:p>
          <w:p w14:paraId="09B05220" w14:textId="77777777" w:rsidR="00D53AFF" w:rsidRDefault="00D53AFF" w:rsidP="00D53AFF">
            <w:pPr>
              <w:pStyle w:val="ListParagraph"/>
              <w:numPr>
                <w:ilvl w:val="0"/>
                <w:numId w:val="48"/>
              </w:numPr>
              <w:ind w:left="148" w:hanging="148"/>
              <w:jc w:val="left"/>
              <w:rPr>
                <w:sz w:val="18"/>
                <w:szCs w:val="18"/>
              </w:rPr>
            </w:pPr>
            <w:r>
              <w:rPr>
                <w:sz w:val="18"/>
                <w:szCs w:val="18"/>
              </w:rPr>
              <w:t>Site s</w:t>
            </w:r>
          </w:p>
        </w:tc>
        <w:tc>
          <w:tcPr>
            <w:tcW w:w="3006" w:type="dxa"/>
          </w:tcPr>
          <w:p w14:paraId="4C4B3ED6" w14:textId="77777777" w:rsidR="00D53AFF" w:rsidRDefault="00D53AFF" w:rsidP="00D53AFF">
            <w:pPr>
              <w:pStyle w:val="ListParagraph"/>
              <w:numPr>
                <w:ilvl w:val="0"/>
                <w:numId w:val="48"/>
              </w:numPr>
              <w:ind w:left="148" w:hanging="148"/>
              <w:jc w:val="left"/>
              <w:rPr>
                <w:sz w:val="18"/>
                <w:szCs w:val="18"/>
              </w:rPr>
            </w:pPr>
            <w:r>
              <w:rPr>
                <w:sz w:val="18"/>
                <w:szCs w:val="18"/>
              </w:rPr>
              <w:t xml:space="preserve">More edge habitat, therefore more susceptible to herbivory, wake erosion, </w:t>
            </w:r>
          </w:p>
          <w:p w14:paraId="7DB66DD5" w14:textId="77777777" w:rsidR="00D53AFF" w:rsidRPr="004609EF" w:rsidRDefault="00D53AFF" w:rsidP="00D53AFF">
            <w:pPr>
              <w:pStyle w:val="ListParagraph"/>
              <w:numPr>
                <w:ilvl w:val="0"/>
                <w:numId w:val="48"/>
              </w:numPr>
              <w:ind w:left="110" w:hanging="141"/>
              <w:jc w:val="left"/>
              <w:rPr>
                <w:sz w:val="18"/>
                <w:szCs w:val="18"/>
              </w:rPr>
            </w:pPr>
          </w:p>
        </w:tc>
      </w:tr>
      <w:tr w:rsidR="00D53AFF" w:rsidRPr="004609EF" w14:paraId="3346093E" w14:textId="77777777" w:rsidTr="005A1040">
        <w:tc>
          <w:tcPr>
            <w:tcW w:w="3005" w:type="dxa"/>
          </w:tcPr>
          <w:p w14:paraId="59590D54" w14:textId="77777777" w:rsidR="00D53AFF" w:rsidRPr="004609EF" w:rsidRDefault="00D53AFF" w:rsidP="005A1040">
            <w:pPr>
              <w:rPr>
                <w:sz w:val="18"/>
                <w:szCs w:val="18"/>
              </w:rPr>
            </w:pPr>
            <w:r w:rsidRPr="004609EF">
              <w:rPr>
                <w:sz w:val="18"/>
                <w:szCs w:val="18"/>
              </w:rPr>
              <w:t>Low elevation</w:t>
            </w:r>
          </w:p>
        </w:tc>
        <w:tc>
          <w:tcPr>
            <w:tcW w:w="3005" w:type="dxa"/>
          </w:tcPr>
          <w:p w14:paraId="4861315F" w14:textId="77777777" w:rsidR="00D53AFF" w:rsidRDefault="00D53AFF" w:rsidP="00D53AFF">
            <w:pPr>
              <w:pStyle w:val="ListParagraph"/>
              <w:numPr>
                <w:ilvl w:val="0"/>
                <w:numId w:val="48"/>
              </w:numPr>
              <w:ind w:left="148" w:hanging="148"/>
              <w:jc w:val="left"/>
              <w:rPr>
                <w:sz w:val="18"/>
                <w:szCs w:val="18"/>
              </w:rPr>
            </w:pPr>
            <w:r>
              <w:rPr>
                <w:sz w:val="18"/>
                <w:szCs w:val="18"/>
              </w:rPr>
              <w:t>More resilient to species invasions, as low elevations are generally more dominated by native specialists</w:t>
            </w:r>
          </w:p>
          <w:p w14:paraId="53AFEBE4" w14:textId="77777777" w:rsidR="00D53AFF" w:rsidRDefault="00D53AFF" w:rsidP="00D53AFF">
            <w:pPr>
              <w:pStyle w:val="ListParagraph"/>
              <w:numPr>
                <w:ilvl w:val="0"/>
                <w:numId w:val="48"/>
              </w:numPr>
              <w:ind w:left="148" w:hanging="148"/>
              <w:jc w:val="left"/>
              <w:rPr>
                <w:sz w:val="18"/>
                <w:szCs w:val="18"/>
              </w:rPr>
            </w:pPr>
            <w:r>
              <w:rPr>
                <w:sz w:val="18"/>
                <w:szCs w:val="18"/>
              </w:rPr>
              <w:t>Less susceptible to log debris accumulation</w:t>
            </w:r>
          </w:p>
          <w:p w14:paraId="1EF976A0" w14:textId="77777777" w:rsidR="00D53AFF" w:rsidRPr="004609EF" w:rsidRDefault="00D53AFF" w:rsidP="00D53AFF">
            <w:pPr>
              <w:pStyle w:val="ListParagraph"/>
              <w:numPr>
                <w:ilvl w:val="0"/>
                <w:numId w:val="48"/>
              </w:numPr>
              <w:ind w:left="148" w:hanging="148"/>
              <w:jc w:val="left"/>
              <w:rPr>
                <w:sz w:val="18"/>
                <w:szCs w:val="18"/>
              </w:rPr>
            </w:pPr>
            <w:r>
              <w:rPr>
                <w:sz w:val="18"/>
                <w:szCs w:val="18"/>
              </w:rPr>
              <w:t>Higher value fish habitat, inundated for long periods of tidal cycle</w:t>
            </w:r>
          </w:p>
        </w:tc>
        <w:tc>
          <w:tcPr>
            <w:tcW w:w="3006" w:type="dxa"/>
          </w:tcPr>
          <w:p w14:paraId="6348A812" w14:textId="77777777" w:rsidR="00D53AFF" w:rsidRDefault="00D53AFF" w:rsidP="00D53AFF">
            <w:pPr>
              <w:pStyle w:val="ListParagraph"/>
              <w:numPr>
                <w:ilvl w:val="0"/>
                <w:numId w:val="48"/>
              </w:numPr>
              <w:ind w:left="110" w:hanging="141"/>
              <w:jc w:val="left"/>
              <w:rPr>
                <w:sz w:val="18"/>
                <w:szCs w:val="18"/>
              </w:rPr>
            </w:pPr>
            <w:r w:rsidRPr="004609EF">
              <w:rPr>
                <w:sz w:val="18"/>
                <w:szCs w:val="18"/>
              </w:rPr>
              <w:t xml:space="preserve">More </w:t>
            </w:r>
            <w:r>
              <w:rPr>
                <w:sz w:val="18"/>
                <w:szCs w:val="18"/>
              </w:rPr>
              <w:t>susceptible to foreshore marsh recession, perhaps due to elevated exposure to grazing and erosional forces</w:t>
            </w:r>
          </w:p>
          <w:p w14:paraId="7564B378" w14:textId="77777777" w:rsidR="00D53AFF" w:rsidRPr="004609EF" w:rsidRDefault="00D53AFF" w:rsidP="00D53AFF">
            <w:pPr>
              <w:pStyle w:val="ListParagraph"/>
              <w:numPr>
                <w:ilvl w:val="0"/>
                <w:numId w:val="48"/>
              </w:numPr>
              <w:ind w:left="110" w:hanging="141"/>
              <w:jc w:val="left"/>
              <w:rPr>
                <w:sz w:val="18"/>
                <w:szCs w:val="18"/>
              </w:rPr>
            </w:pPr>
            <w:r>
              <w:rPr>
                <w:sz w:val="18"/>
                <w:szCs w:val="18"/>
              </w:rPr>
              <w:t>Potentially more vulnerable to SLR</w:t>
            </w:r>
          </w:p>
        </w:tc>
      </w:tr>
      <w:tr w:rsidR="00D53AFF" w:rsidRPr="005A1040" w14:paraId="4A710776" w14:textId="77777777" w:rsidTr="005A1040">
        <w:tc>
          <w:tcPr>
            <w:tcW w:w="3005" w:type="dxa"/>
          </w:tcPr>
          <w:p w14:paraId="20DD52BD" w14:textId="77777777" w:rsidR="00D53AFF" w:rsidRPr="005A1040" w:rsidRDefault="00D53AFF" w:rsidP="005A1040">
            <w:pPr>
              <w:rPr>
                <w:sz w:val="18"/>
                <w:szCs w:val="18"/>
              </w:rPr>
            </w:pPr>
            <w:r>
              <w:rPr>
                <w:sz w:val="18"/>
                <w:szCs w:val="18"/>
              </w:rPr>
              <w:t>High elevation</w:t>
            </w:r>
          </w:p>
        </w:tc>
        <w:tc>
          <w:tcPr>
            <w:tcW w:w="3005" w:type="dxa"/>
          </w:tcPr>
          <w:p w14:paraId="65BBCD83" w14:textId="77777777" w:rsidR="00D53AFF" w:rsidRDefault="00D53AFF" w:rsidP="00D53AFF">
            <w:pPr>
              <w:pStyle w:val="ListParagraph"/>
              <w:numPr>
                <w:ilvl w:val="0"/>
                <w:numId w:val="49"/>
              </w:numPr>
              <w:ind w:left="148" w:hanging="142"/>
              <w:jc w:val="left"/>
              <w:rPr>
                <w:sz w:val="18"/>
                <w:szCs w:val="18"/>
              </w:rPr>
            </w:pPr>
            <w:r>
              <w:rPr>
                <w:sz w:val="18"/>
                <w:szCs w:val="18"/>
              </w:rPr>
              <w:t>More resilient to adverse edge effects, and less likely to experience recession</w:t>
            </w:r>
          </w:p>
          <w:p w14:paraId="70C804E9" w14:textId="77777777" w:rsidR="00D53AFF" w:rsidRDefault="00D53AFF" w:rsidP="00D53AFF">
            <w:pPr>
              <w:pStyle w:val="ListParagraph"/>
              <w:numPr>
                <w:ilvl w:val="0"/>
                <w:numId w:val="49"/>
              </w:numPr>
              <w:ind w:left="148" w:hanging="142"/>
              <w:jc w:val="left"/>
              <w:rPr>
                <w:sz w:val="18"/>
                <w:szCs w:val="18"/>
              </w:rPr>
            </w:pPr>
            <w:r>
              <w:rPr>
                <w:sz w:val="18"/>
                <w:szCs w:val="18"/>
              </w:rPr>
              <w:t>Potentially more resilient to SLR</w:t>
            </w:r>
          </w:p>
          <w:p w14:paraId="4471552E" w14:textId="77777777" w:rsidR="00D53AFF" w:rsidRPr="005A1040" w:rsidRDefault="00D53AFF" w:rsidP="000915E4">
            <w:pPr>
              <w:ind w:left="6"/>
              <w:jc w:val="left"/>
              <w:rPr>
                <w:sz w:val="18"/>
                <w:szCs w:val="18"/>
              </w:rPr>
            </w:pPr>
          </w:p>
        </w:tc>
        <w:tc>
          <w:tcPr>
            <w:tcW w:w="3006" w:type="dxa"/>
          </w:tcPr>
          <w:p w14:paraId="4ADDAD56" w14:textId="77777777" w:rsidR="00D53AFF" w:rsidRDefault="00D53AFF" w:rsidP="00D53AFF">
            <w:pPr>
              <w:pStyle w:val="ListParagraph"/>
              <w:numPr>
                <w:ilvl w:val="0"/>
                <w:numId w:val="49"/>
              </w:numPr>
              <w:ind w:left="110" w:hanging="141"/>
              <w:jc w:val="left"/>
              <w:rPr>
                <w:sz w:val="18"/>
                <w:szCs w:val="18"/>
              </w:rPr>
            </w:pPr>
            <w:r>
              <w:rPr>
                <w:sz w:val="18"/>
                <w:szCs w:val="18"/>
              </w:rPr>
              <w:t>Lower value fish habitat, isolated for much of tidal cycle</w:t>
            </w:r>
          </w:p>
          <w:p w14:paraId="354F9E19" w14:textId="77777777" w:rsidR="00D53AFF" w:rsidRPr="005A1040" w:rsidRDefault="00D53AFF" w:rsidP="00D53AFF">
            <w:pPr>
              <w:pStyle w:val="ListParagraph"/>
              <w:numPr>
                <w:ilvl w:val="0"/>
                <w:numId w:val="49"/>
              </w:numPr>
              <w:ind w:left="110" w:hanging="141"/>
              <w:jc w:val="left"/>
              <w:rPr>
                <w:sz w:val="18"/>
                <w:szCs w:val="18"/>
              </w:rPr>
            </w:pPr>
            <w:r>
              <w:rPr>
                <w:sz w:val="18"/>
                <w:szCs w:val="18"/>
              </w:rPr>
              <w:t>More prone to invasion by invasive species</w:t>
            </w:r>
            <w:commentRangeEnd w:id="83"/>
            <w:r w:rsidR="00A0325F">
              <w:rPr>
                <w:rStyle w:val="CommentReference"/>
              </w:rPr>
              <w:commentReference w:id="83"/>
            </w:r>
          </w:p>
        </w:tc>
      </w:tr>
    </w:tbl>
    <w:p w14:paraId="06A4AD85" w14:textId="63D69DBF" w:rsidR="559EFC6C" w:rsidRPr="004C769A" w:rsidRDefault="0641C4F7" w:rsidP="004C769A">
      <w:pPr>
        <w:pStyle w:val="Heading2"/>
      </w:pPr>
      <w:r w:rsidRPr="004C769A">
        <w:t>Data limitations</w:t>
      </w:r>
      <w:r w:rsidR="7C4632CD" w:rsidRPr="004C769A">
        <w:t xml:space="preserve"> and Underlying Mechanisms</w:t>
      </w:r>
    </w:p>
    <w:p w14:paraId="2535A83D" w14:textId="1A93D07B" w:rsidR="559EFC6C" w:rsidRDefault="0035BF81" w:rsidP="004C769A">
      <w:r>
        <w:t xml:space="preserve">While these findings and interpretations provide valuable </w:t>
      </w:r>
      <w:r w:rsidR="003A7324">
        <w:t>insights</w:t>
      </w:r>
      <w:r w:rsidR="000C6C28">
        <w:t xml:space="preserve"> </w:t>
      </w:r>
      <w:r w:rsidRPr="005B1331">
        <w:t>for restoration practitioners, there are key data limitations to con</w:t>
      </w:r>
      <w:r w:rsidR="3E5A20C6" w:rsidRPr="005B1331">
        <w:t xml:space="preserve">sider. </w:t>
      </w:r>
      <w:r w:rsidR="74994981" w:rsidRPr="005B1331">
        <w:t xml:space="preserve">The covariates included in these models point to important trends in marsh recession and vegetation </w:t>
      </w:r>
      <w:r w:rsidR="00DC0CE2">
        <w:t>resilience</w:t>
      </w:r>
      <w:r w:rsidR="74994981" w:rsidRPr="005B1331">
        <w:t xml:space="preserve">, but they do not </w:t>
      </w:r>
      <w:r w:rsidR="00D53AFF">
        <w:t xml:space="preserve">claim to </w:t>
      </w:r>
      <w:r w:rsidR="74994981" w:rsidRPr="005B1331">
        <w:t>identify the mecha</w:t>
      </w:r>
      <w:r w:rsidR="1965DEE5" w:rsidRPr="005B1331">
        <w:t xml:space="preserve">nisms </w:t>
      </w:r>
      <w:r w:rsidR="2E468445" w:rsidRPr="43C0CAC4">
        <w:t>underlying</w:t>
      </w:r>
      <w:r w:rsidR="1965DEE5" w:rsidRPr="005B1331">
        <w:t xml:space="preserve"> these phenomena. Further study will be required to identify the</w:t>
      </w:r>
      <w:r w:rsidR="00D53AFF">
        <w:t xml:space="preserve"> true effect of these </w:t>
      </w:r>
      <w:r w:rsidR="1965DEE5" w:rsidRPr="005B1331">
        <w:t>mechanis</w:t>
      </w:r>
      <w:r w:rsidR="31C14306" w:rsidRPr="43C0CAC4">
        <w:t>ms</w:t>
      </w:r>
      <w:r w:rsidR="00BF3340">
        <w:t>,</w:t>
      </w:r>
      <w:r w:rsidR="1965DEE5" w:rsidRPr="005B1331">
        <w:t xml:space="preserve"> </w:t>
      </w:r>
      <w:r w:rsidR="48902FBB" w:rsidRPr="005B1331">
        <w:t xml:space="preserve">and </w:t>
      </w:r>
      <w:r w:rsidR="492716E2" w:rsidRPr="43C0CAC4">
        <w:t xml:space="preserve">to </w:t>
      </w:r>
      <w:r w:rsidR="48902FBB" w:rsidRPr="005B1331">
        <w:t xml:space="preserve">determine how best to </w:t>
      </w:r>
      <w:r w:rsidR="00BF3340">
        <w:t xml:space="preserve">mitigate </w:t>
      </w:r>
      <w:r w:rsidR="48902FBB" w:rsidRPr="005B1331">
        <w:t>th</w:t>
      </w:r>
      <w:r w:rsidR="00BF3340">
        <w:t xml:space="preserve">em. </w:t>
      </w:r>
      <w:r w:rsidR="4FCB7137" w:rsidRPr="005B1331">
        <w:t>Our findings indicate that wave action mitigating structures are correlated with reduce</w:t>
      </w:r>
      <w:r w:rsidR="4A1B916A" w:rsidRPr="43C0CAC4">
        <w:t>d</w:t>
      </w:r>
      <w:r w:rsidR="4FCB7137" w:rsidRPr="005B1331">
        <w:t xml:space="preserve"> marsh recession, but </w:t>
      </w:r>
      <w:r w:rsidR="35314CCB" w:rsidRPr="43C0CAC4">
        <w:t>further stu</w:t>
      </w:r>
      <w:r w:rsidR="00BF3340">
        <w:t>dy</w:t>
      </w:r>
      <w:r w:rsidR="4FCB7137" w:rsidRPr="005B1331">
        <w:t xml:space="preserve"> </w:t>
      </w:r>
      <w:r w:rsidR="00BF3340" w:rsidRPr="43C0CAC4">
        <w:t>sh</w:t>
      </w:r>
      <w:r w:rsidR="00BF3340" w:rsidRPr="005B1331">
        <w:t>ould</w:t>
      </w:r>
      <w:r w:rsidR="00BF3340">
        <w:t xml:space="preserve"> investigate the direct effects of wake erosion on marsh health, and </w:t>
      </w:r>
      <w:r w:rsidR="4FCB7137" w:rsidRPr="005B1331">
        <w:t>the most</w:t>
      </w:r>
      <w:r w:rsidR="00BF3340">
        <w:t xml:space="preserve"> reliable and</w:t>
      </w:r>
      <w:r w:rsidR="4FCB7137" w:rsidRPr="005B1331">
        <w:t xml:space="preserve"> cost-effective techniques </w:t>
      </w:r>
      <w:r w:rsidR="349BEC5A" w:rsidRPr="005B1331">
        <w:t>to mitigate</w:t>
      </w:r>
      <w:r w:rsidR="00BF3340">
        <w:t xml:space="preserve"> wake impacts</w:t>
      </w:r>
      <w:r w:rsidR="349BEC5A" w:rsidRPr="005B1331">
        <w:t xml:space="preserve">. </w:t>
      </w:r>
      <w:r w:rsidR="1965DEE5" w:rsidRPr="005B1331">
        <w:lastRenderedPageBreak/>
        <w:t xml:space="preserve">Likewise, further research is needed to </w:t>
      </w:r>
      <w:r w:rsidR="1F5CBD7A" w:rsidRPr="43C0CAC4">
        <w:t>identify the</w:t>
      </w:r>
      <w:r w:rsidR="1965DEE5" w:rsidRPr="005B1331">
        <w:t xml:space="preserve"> distribution and magnitude of goose herbivory impacts </w:t>
      </w:r>
      <w:r w:rsidR="3CCFE322" w:rsidRPr="43C0CAC4">
        <w:t xml:space="preserve">and to </w:t>
      </w:r>
      <w:commentRangeStart w:id="84"/>
      <w:commentRangeStart w:id="85"/>
      <w:r w:rsidR="3CCFE322" w:rsidRPr="43C0CAC4">
        <w:t>develop effective goose management strategies</w:t>
      </w:r>
      <w:r w:rsidR="00DD7EC2">
        <w:t xml:space="preserve"> that go beyond short</w:t>
      </w:r>
      <w:r w:rsidR="00270EAD">
        <w:t>-</w:t>
      </w:r>
      <w:r w:rsidR="00DD7EC2">
        <w:t xml:space="preserve"> term</w:t>
      </w:r>
      <w:r w:rsidR="0015551F">
        <w:t>, localized,</w:t>
      </w:r>
      <w:r w:rsidR="00DD7EC2">
        <w:t xml:space="preserve"> mitigation</w:t>
      </w:r>
      <w:r w:rsidR="0D627A93" w:rsidRPr="43C0CAC4">
        <w:t>.</w:t>
      </w:r>
      <w:r w:rsidR="18684AF2" w:rsidRPr="43C0CAC4">
        <w:t xml:space="preserve"> </w:t>
      </w:r>
      <w:commentRangeEnd w:id="84"/>
      <w:r w:rsidR="00142551">
        <w:rPr>
          <w:rStyle w:val="CommentReference"/>
        </w:rPr>
        <w:commentReference w:id="84"/>
      </w:r>
      <w:commentRangeEnd w:id="85"/>
      <w:r w:rsidR="00281C40">
        <w:rPr>
          <w:rStyle w:val="CommentReference"/>
        </w:rPr>
        <w:commentReference w:id="85"/>
      </w:r>
    </w:p>
    <w:p w14:paraId="6CE2D61F" w14:textId="2F60D073" w:rsidR="43C0CAC4" w:rsidRDefault="43C0CAC4" w:rsidP="004C769A"/>
    <w:p w14:paraId="2E3CE003" w14:textId="6C5374FB" w:rsidR="1A4F0DB7" w:rsidRDefault="1A4F0DB7" w:rsidP="004C769A">
      <w:r w:rsidRPr="43C0CAC4">
        <w:t>None of our models exceed</w:t>
      </w:r>
      <w:r w:rsidR="3E9AE856" w:rsidRPr="43C0CAC4">
        <w:t>ed</w:t>
      </w:r>
      <w:r w:rsidR="4DC824FB" w:rsidRPr="43C0CAC4">
        <w:t xml:space="preserve"> </w:t>
      </w:r>
      <w:r w:rsidR="4DC824FB" w:rsidRPr="43C0CAC4">
        <w:rPr>
          <w:i/>
          <w:iCs/>
        </w:rPr>
        <w:t>R</w:t>
      </w:r>
      <w:r w:rsidR="4DC824FB" w:rsidRPr="43C0CAC4">
        <w:rPr>
          <w:vertAlign w:val="superscript"/>
        </w:rPr>
        <w:t>2</w:t>
      </w:r>
      <w:r w:rsidR="6794B8FD" w:rsidRPr="43C0CAC4">
        <w:rPr>
          <w:vertAlign w:val="superscript"/>
        </w:rPr>
        <w:t xml:space="preserve"> </w:t>
      </w:r>
      <w:r w:rsidR="6794B8FD" w:rsidRPr="43C0CAC4">
        <w:t xml:space="preserve">= 0.6, indicating that there are likely several biotic and abiotic </w:t>
      </w:r>
      <w:r w:rsidR="0F6D3C14" w:rsidRPr="43C0CAC4">
        <w:t>factors</w:t>
      </w:r>
      <w:r w:rsidR="6794B8FD" w:rsidRPr="43C0CAC4">
        <w:t xml:space="preserve"> that were not included</w:t>
      </w:r>
      <w:r w:rsidR="607EA41E" w:rsidRPr="43C0CAC4">
        <w:t xml:space="preserve"> as covariates</w:t>
      </w:r>
      <w:r w:rsidR="6794B8FD" w:rsidRPr="43C0CAC4">
        <w:t>, but w</w:t>
      </w:r>
      <w:r w:rsidR="1562FA2A" w:rsidRPr="43C0CAC4">
        <w:t>hich could have improved</w:t>
      </w:r>
      <w:r w:rsidR="186393BA" w:rsidRPr="43C0CAC4">
        <w:t xml:space="preserve"> model</w:t>
      </w:r>
      <w:r w:rsidR="1562FA2A" w:rsidRPr="43C0CAC4">
        <w:t xml:space="preserve"> performance and </w:t>
      </w:r>
      <w:r w:rsidR="35B91660" w:rsidRPr="43C0CAC4">
        <w:t>accounted for</w:t>
      </w:r>
      <w:r w:rsidR="1562FA2A" w:rsidRPr="43C0CAC4">
        <w:t xml:space="preserve"> much of the variation in our data. Exa</w:t>
      </w:r>
      <w:r w:rsidR="0FEF5E92" w:rsidRPr="43C0CAC4">
        <w:t xml:space="preserve">mples of </w:t>
      </w:r>
      <w:r w:rsidR="1D9A1CAE" w:rsidRPr="43C0CAC4">
        <w:t>abiotic</w:t>
      </w:r>
      <w:r w:rsidR="0FEF5E92" w:rsidRPr="43C0CAC4">
        <w:t xml:space="preserve"> factors include true measures of salinity and tidal prism (not inferred from distance upriver),</w:t>
      </w:r>
      <w:r w:rsidR="74933E94" w:rsidRPr="43C0CAC4">
        <w:t xml:space="preserve"> </w:t>
      </w:r>
      <w:r w:rsidR="5ADD3E69" w:rsidRPr="43C0CAC4">
        <w:t>direct measurements of wave energy</w:t>
      </w:r>
      <w:r w:rsidR="7360FA9B" w:rsidRPr="43C0CAC4">
        <w:t xml:space="preserve"> impacting the created marshes</w:t>
      </w:r>
      <w:r w:rsidR="5ADD3E69" w:rsidRPr="43C0CAC4">
        <w:t>, and</w:t>
      </w:r>
      <w:r w:rsidR="177484E5" w:rsidRPr="43C0CAC4">
        <w:t xml:space="preserve"> </w:t>
      </w:r>
      <w:r w:rsidR="5ADD3E69" w:rsidRPr="43C0CAC4">
        <w:t xml:space="preserve">site-level edaphic </w:t>
      </w:r>
      <w:r w:rsidR="57340E00" w:rsidRPr="43C0CAC4">
        <w:t>data</w:t>
      </w:r>
      <w:r w:rsidR="5ADD3E69" w:rsidRPr="43C0CAC4">
        <w:t xml:space="preserve"> to ascertain soil </w:t>
      </w:r>
      <w:r w:rsidR="426CE481" w:rsidRPr="43C0CAC4">
        <w:t>qualities</w:t>
      </w:r>
      <w:r w:rsidR="5ADD3E69" w:rsidRPr="43C0CAC4">
        <w:t>.</w:t>
      </w:r>
      <w:r w:rsidR="5839CC4A" w:rsidRPr="43C0CAC4">
        <w:t xml:space="preserve"> Design and implementation factors also suffered from data deficiency</w:t>
      </w:r>
      <w:r w:rsidR="4A826BA1" w:rsidRPr="43C0CAC4">
        <w:t xml:space="preserve"> and incomplete records</w:t>
      </w:r>
      <w:r w:rsidR="5839CC4A" w:rsidRPr="43C0CAC4">
        <w:t xml:space="preserve">. </w:t>
      </w:r>
      <w:r w:rsidR="13CE3B75" w:rsidRPr="43C0CAC4">
        <w:t xml:space="preserve">Ideally, project design factors like </w:t>
      </w:r>
      <w:r w:rsidR="343F13A6" w:rsidRPr="43C0CAC4">
        <w:t>planting prescription</w:t>
      </w:r>
      <w:r w:rsidR="6F604E3D" w:rsidRPr="43C0CAC4">
        <w:t>s</w:t>
      </w:r>
      <w:r w:rsidR="343F13A6" w:rsidRPr="43C0CAC4">
        <w:t>,</w:t>
      </w:r>
      <w:r w:rsidR="3497898F" w:rsidRPr="43C0CAC4">
        <w:t xml:space="preserve"> geese mitigation,</w:t>
      </w:r>
      <w:r w:rsidR="343F13A6" w:rsidRPr="43C0CAC4">
        <w:t xml:space="preserve"> monitoring plan</w:t>
      </w:r>
      <w:r w:rsidR="69739E74" w:rsidRPr="43C0CAC4">
        <w:t>s</w:t>
      </w:r>
      <w:r w:rsidR="343F13A6" w:rsidRPr="43C0CAC4">
        <w:t xml:space="preserve">, and maintenance plans would have been included, as well as overall project cost. </w:t>
      </w:r>
      <w:r w:rsidR="5821773F" w:rsidRPr="43C0CAC4">
        <w:t>O</w:t>
      </w:r>
      <w:r w:rsidR="1C31507C" w:rsidRPr="43C0CAC4">
        <w:t>ur models provide useful insights,</w:t>
      </w:r>
      <w:r w:rsidR="0CE641E5" w:rsidRPr="43C0CAC4">
        <w:t xml:space="preserve"> but</w:t>
      </w:r>
      <w:r w:rsidR="1C31507C" w:rsidRPr="43C0CAC4">
        <w:t xml:space="preserve"> further investigation into the successes and failures of marsh creation in the FRE is warranted.</w:t>
      </w:r>
    </w:p>
    <w:p w14:paraId="3510121F" w14:textId="77777777" w:rsidR="00EE0E6C" w:rsidRDefault="00EE0E6C" w:rsidP="004C769A"/>
    <w:p w14:paraId="134FABED" w14:textId="77777777" w:rsidR="00F8589F" w:rsidRPr="004C769A" w:rsidRDefault="00F8589F" w:rsidP="004C769A">
      <w:pPr>
        <w:pStyle w:val="Heading1"/>
      </w:pPr>
      <w:r w:rsidRPr="004C769A">
        <w:t xml:space="preserve">Conclusion </w:t>
      </w:r>
    </w:p>
    <w:p w14:paraId="08F3933A" w14:textId="0575E13A" w:rsidR="00B54613" w:rsidRDefault="00F8589F" w:rsidP="004C769A">
      <w:r>
        <w:t xml:space="preserve">Assessments of the more than 100 marsh creation projects in the Fraser River Estuary have heretofore been restricted to qualifying success or failure. Here we sought to identify what factors determine marsh creation success through field sampling, remote sensing, and rigorous statistical models. We </w:t>
      </w:r>
      <w:r w:rsidR="009C7E6E">
        <w:t xml:space="preserve">found that approximately </w:t>
      </w:r>
      <w:r w:rsidR="00235C84">
        <w:t>10</w:t>
      </w:r>
      <w:r w:rsidR="002136CD">
        <w:t xml:space="preserve">% of the created marsh area </w:t>
      </w:r>
      <w:r w:rsidR="00E14814">
        <w:t>we surveyed had recessed</w:t>
      </w:r>
      <w:r w:rsidR="009C7E6E">
        <w:t>,</w:t>
      </w:r>
      <w:r>
        <w:t xml:space="preserve"> </w:t>
      </w:r>
      <w:r w:rsidR="00731BE9">
        <w:t xml:space="preserve">a phenomenon </w:t>
      </w:r>
      <w:r w:rsidR="00CC71D6">
        <w:t>that was</w:t>
      </w:r>
      <w:r>
        <w:t xml:space="preserve"> negatively correlated with shoreline protecting structures like shear booms and offshore floating structures like log storage booms</w:t>
      </w:r>
      <w:r w:rsidRPr="001C1CAE">
        <w:t>. Our findings point to wake erosion and goose herbivory as potential underlying causes of marsh recession, though further investigation into these mechanisms is warranted. Marsh recession, relative cover of native species</w:t>
      </w:r>
      <w:r>
        <w:t>, and native species richness were all influenced by edge effects and elevation, an important finding as sea level is projected to rise in our region. We hope that lessons from these investigations will contribute to more successful marsh creation projects and inspire further study of the underlying causes of marsh creation success and failure.</w:t>
      </w:r>
      <w:r w:rsidR="0FB63551">
        <w:br w:type="page"/>
      </w:r>
    </w:p>
    <w:p w14:paraId="3DA8732A" w14:textId="146E4C61" w:rsidR="001859BB" w:rsidRDefault="001859BB" w:rsidP="001859BB">
      <w:pPr>
        <w:pStyle w:val="Heading1"/>
        <w:numPr>
          <w:ilvl w:val="0"/>
          <w:numId w:val="0"/>
        </w:numPr>
        <w:ind w:left="432" w:hanging="432"/>
      </w:pPr>
      <w:r>
        <w:lastRenderedPageBreak/>
        <w:t>Works Cited</w:t>
      </w:r>
    </w:p>
    <w:p w14:paraId="6674EA65" w14:textId="2E5117A2" w:rsidR="001859BB" w:rsidRDefault="001859BB" w:rsidP="001859BB"/>
    <w:p w14:paraId="287A72E3" w14:textId="77777777" w:rsidR="00FB0A19" w:rsidRPr="00FB0A19" w:rsidRDefault="001859BB" w:rsidP="00FB0A19">
      <w:pPr>
        <w:pStyle w:val="Bibliography"/>
        <w:rPr>
          <w:lang w:val="en-GB"/>
        </w:rPr>
      </w:pPr>
      <w:r>
        <w:fldChar w:fldCharType="begin"/>
      </w:r>
      <w:r>
        <w:instrText xml:space="preserve"> ADDIN ZOTERO_BIBL {"uncited":[],"omitted":[],"custom":[]} CSL_BIBLIOGRAPHY </w:instrText>
      </w:r>
      <w:r>
        <w:fldChar w:fldCharType="separate"/>
      </w:r>
      <w:r w:rsidR="00FB0A19" w:rsidRPr="00FB0A19">
        <w:rPr>
          <w:lang w:val="en-GB"/>
        </w:rPr>
        <w:t>Adams MA, Williams GL. 2004. Tidal marshes of the Fraser River estuary: composition, structure, and a history of marsh creation efforts to 1997. Pages 147–172 in Groulx DC, Luternauer JL, Bilderback DE, editors. Fraser River Delta, British Columbia: Issues of an Urban Estuary. Available from https://geoscan.nrcan.gc.ca/starweb/geoscan/servlet.starweb?path=geoscan/fulle.web&amp;search1=R=215772 (accessed September 7, 2021).</w:t>
      </w:r>
    </w:p>
    <w:p w14:paraId="7C963B0A" w14:textId="77777777" w:rsidR="00FB0A19" w:rsidRPr="00FB0A19" w:rsidRDefault="00FB0A19" w:rsidP="00FB0A19">
      <w:pPr>
        <w:pStyle w:val="Bibliography"/>
        <w:rPr>
          <w:lang w:val="en-GB"/>
        </w:rPr>
      </w:pPr>
      <w:r w:rsidRPr="00FB0A19">
        <w:rPr>
          <w:lang w:val="en-GB"/>
        </w:rPr>
        <w:t>Ausenco Sandwell. 2011. Climate Change Adaption Guidelines for Sea Dikes and Coastal Flood Hazard Land Use. Page 59. BC Ministry of Environment. Available from https://www2.gov.bc.ca/assets/gov/environment/air-land-water/water/integrated-flood-hazard-mgmt/sea_dike_guidelines.pdf.</w:t>
      </w:r>
    </w:p>
    <w:p w14:paraId="2A63E0E6" w14:textId="77777777" w:rsidR="00FB0A19" w:rsidRPr="00FB0A19" w:rsidRDefault="00FB0A19" w:rsidP="00FB0A19">
      <w:pPr>
        <w:pStyle w:val="Bibliography"/>
        <w:rPr>
          <w:lang w:val="en-GB"/>
        </w:rPr>
      </w:pPr>
      <w:r w:rsidRPr="00FB0A19">
        <w:rPr>
          <w:lang w:val="en-GB"/>
        </w:rPr>
        <w:t>Avenza Systems Inc. 2021. Avenza Maps. Toronto, Ontario.</w:t>
      </w:r>
    </w:p>
    <w:p w14:paraId="54B7B18B" w14:textId="77777777" w:rsidR="00FB0A19" w:rsidRPr="00FB0A19" w:rsidRDefault="00FB0A19" w:rsidP="00FB0A19">
      <w:pPr>
        <w:pStyle w:val="Bibliography"/>
        <w:rPr>
          <w:lang w:val="en-GB"/>
        </w:rPr>
      </w:pPr>
      <w:r w:rsidRPr="00FB0A19">
        <w:rPr>
          <w:lang w:val="en-GB"/>
        </w:rPr>
        <w:t>Balke E. 2017. Investigating the role of elevated salinity in the recession of a large brackish marsh in the Fraser River estuary. Masters Project. Simon Fraser University &amp; British Columbia Institute of Technology, Burnaby.</w:t>
      </w:r>
    </w:p>
    <w:p w14:paraId="2623011B" w14:textId="77777777" w:rsidR="00FB0A19" w:rsidRPr="00FB0A19" w:rsidRDefault="00FB0A19" w:rsidP="00FB0A19">
      <w:pPr>
        <w:pStyle w:val="Bibliography"/>
        <w:rPr>
          <w:lang w:val="en-GB"/>
        </w:rPr>
      </w:pPr>
      <w:r w:rsidRPr="00FB0A19">
        <w:rPr>
          <w:lang w:val="en-GB"/>
        </w:rPr>
        <w:t xml:space="preserve">Barbier EB, Hacker SD, Kennedy C, Koch EW, Stier AC, Silliman BR. 2011. The value of estuarine and coastal ecosystem services. Ecological Monographs </w:t>
      </w:r>
      <w:r w:rsidRPr="00FB0A19">
        <w:rPr>
          <w:b/>
          <w:bCs/>
          <w:lang w:val="en-GB"/>
        </w:rPr>
        <w:t>81</w:t>
      </w:r>
      <w:r w:rsidRPr="00FB0A19">
        <w:rPr>
          <w:lang w:val="en-GB"/>
        </w:rPr>
        <w:t>:169–193.</w:t>
      </w:r>
    </w:p>
    <w:p w14:paraId="27EE39F5" w14:textId="77777777" w:rsidR="00FB0A19" w:rsidRPr="00FB0A19" w:rsidRDefault="00FB0A19" w:rsidP="00FB0A19">
      <w:pPr>
        <w:pStyle w:val="Bibliography"/>
        <w:rPr>
          <w:lang w:val="en-GB"/>
        </w:rPr>
      </w:pPr>
      <w:r w:rsidRPr="00FB0A19">
        <w:rPr>
          <w:lang w:val="en-GB"/>
        </w:rPr>
        <w:t>Bartoń K. 2020. MuMIn: Multi-Model Inference. Available from https://CRAN.R-project.org/package=MuMIn.</w:t>
      </w:r>
    </w:p>
    <w:p w14:paraId="79323AFA" w14:textId="77777777" w:rsidR="00FB0A19" w:rsidRPr="00FB0A19" w:rsidRDefault="00FB0A19" w:rsidP="00FB0A19">
      <w:pPr>
        <w:pStyle w:val="Bibliography"/>
        <w:rPr>
          <w:lang w:val="en-GB"/>
        </w:rPr>
      </w:pPr>
      <w:r w:rsidRPr="00FB0A19">
        <w:rPr>
          <w:lang w:val="en-GB"/>
        </w:rPr>
        <w:t xml:space="preserve">Bates D, Mächler M, Bolker B, Walker S. 2015. Fitting Linear Mixed-Effects Models Using </w:t>
      </w:r>
      <w:r w:rsidRPr="00FB0A19">
        <w:rPr>
          <w:b/>
          <w:bCs/>
          <w:lang w:val="en-GB"/>
        </w:rPr>
        <w:t>lme4</w:t>
      </w:r>
      <w:r w:rsidRPr="00FB0A19">
        <w:rPr>
          <w:lang w:val="en-GB"/>
        </w:rPr>
        <w:t xml:space="preserve">. Journal of Statistical Software </w:t>
      </w:r>
      <w:r w:rsidRPr="00FB0A19">
        <w:rPr>
          <w:b/>
          <w:bCs/>
          <w:lang w:val="en-GB"/>
        </w:rPr>
        <w:t>67</w:t>
      </w:r>
      <w:r w:rsidRPr="00FB0A19">
        <w:rPr>
          <w:lang w:val="en-GB"/>
        </w:rPr>
        <w:t>. Available from http://www.jstatsoft.org/v67/i01/ (accessed September 7, 2021).</w:t>
      </w:r>
    </w:p>
    <w:p w14:paraId="170D73E5" w14:textId="77777777" w:rsidR="00FB0A19" w:rsidRPr="00FB0A19" w:rsidRDefault="00FB0A19" w:rsidP="00FB0A19">
      <w:pPr>
        <w:pStyle w:val="Bibliography"/>
        <w:rPr>
          <w:lang w:val="en-GB"/>
        </w:rPr>
      </w:pPr>
      <w:r w:rsidRPr="00FB0A19">
        <w:rPr>
          <w:lang w:val="en-GB"/>
        </w:rPr>
        <w:t>Bottom DL, Simenstad CA, Burke J, Baptista AM, Jay DA. 2005. Salmon at river’s end: the role of the estuary in the decline and recovery of Columbia River salmon. Page 246. NOAA Tech. Memo NMFS-NWFSC-68. U.S. Dept. Commer. Available from https://pdxscholar.library.pdx.edu/cgi/viewcontent.cgi?article=1023&amp;context=cengin_fac (accessed October 20, 2021).</w:t>
      </w:r>
    </w:p>
    <w:p w14:paraId="7A23E165" w14:textId="77777777" w:rsidR="00FB0A19" w:rsidRPr="00FB0A19" w:rsidRDefault="00FB0A19" w:rsidP="00FB0A19">
      <w:pPr>
        <w:pStyle w:val="Bibliography"/>
        <w:rPr>
          <w:lang w:val="en-GB"/>
        </w:rPr>
      </w:pPr>
      <w:r w:rsidRPr="00FB0A19">
        <w:rPr>
          <w:lang w:val="en-GB"/>
        </w:rPr>
        <w:t xml:space="preserve">Boyle CA. 1997. Changes in Land Cover and Subsequent Effects on Lower Fraser Basin Ecosystems from 1827 to 1990. Environmental Management </w:t>
      </w:r>
      <w:r w:rsidRPr="00FB0A19">
        <w:rPr>
          <w:b/>
          <w:bCs/>
          <w:lang w:val="en-GB"/>
        </w:rPr>
        <w:t>21</w:t>
      </w:r>
      <w:r w:rsidRPr="00FB0A19">
        <w:rPr>
          <w:lang w:val="en-GB"/>
        </w:rPr>
        <w:t>:185–196.</w:t>
      </w:r>
    </w:p>
    <w:p w14:paraId="4D8ACB4A" w14:textId="77777777" w:rsidR="00FB0A19" w:rsidRPr="00FB0A19" w:rsidRDefault="00FB0A19" w:rsidP="00FB0A19">
      <w:pPr>
        <w:pStyle w:val="Bibliography"/>
        <w:rPr>
          <w:lang w:val="en-GB"/>
        </w:rPr>
      </w:pPr>
      <w:r w:rsidRPr="00FB0A19">
        <w:rPr>
          <w:lang w:val="en-GB"/>
        </w:rPr>
        <w:t>Bradford MJ, Macdonald JS, Levings CD. 2017. Monitoring fish habitat compensation in the Pacific region: lessons from the past 30 years. Page vi + 26. 2017/033, DFO Can. Sci. Advis. Sec. Res. Doc. Fisheries and Oceans Canada, Ottawa.</w:t>
      </w:r>
    </w:p>
    <w:p w14:paraId="60A5A96D" w14:textId="77777777" w:rsidR="00FB0A19" w:rsidRPr="00FB0A19" w:rsidRDefault="00FB0A19" w:rsidP="00FB0A19">
      <w:pPr>
        <w:pStyle w:val="Bibliography"/>
        <w:rPr>
          <w:lang w:val="en-GB"/>
        </w:rPr>
      </w:pPr>
      <w:r w:rsidRPr="00FB0A19">
        <w:rPr>
          <w:lang w:val="en-GB"/>
        </w:rPr>
        <w:t xml:space="preserve">Brophy LS, Greene CM, Hare VC, Holycross B, Lanier A, Heady WN, O’Connor K, Imaki H, Haddad T, Dana R. 2019. Insights into estuary habitat loss in the western United States using a new method for mapping maximum extent of tidal wetlands. PLOS ONE </w:t>
      </w:r>
      <w:r w:rsidRPr="00FB0A19">
        <w:rPr>
          <w:b/>
          <w:bCs/>
          <w:lang w:val="en-GB"/>
        </w:rPr>
        <w:t>14</w:t>
      </w:r>
      <w:r w:rsidRPr="00FB0A19">
        <w:rPr>
          <w:lang w:val="en-GB"/>
        </w:rPr>
        <w:t>:e0218558.</w:t>
      </w:r>
    </w:p>
    <w:p w14:paraId="4E61A8BE" w14:textId="77777777" w:rsidR="00FB0A19" w:rsidRPr="00FB0A19" w:rsidRDefault="00FB0A19" w:rsidP="00FB0A19">
      <w:pPr>
        <w:pStyle w:val="Bibliography"/>
        <w:rPr>
          <w:lang w:val="en-GB"/>
        </w:rPr>
      </w:pPr>
      <w:r w:rsidRPr="00FB0A19">
        <w:rPr>
          <w:lang w:val="en-GB"/>
        </w:rPr>
        <w:t xml:space="preserve">Butler RW, Campbell RW. 1987. The Birds of the Fraser River Delta: Populations, Ecology and International Significance. Occasional Paper </w:t>
      </w:r>
      <w:r w:rsidRPr="00FB0A19">
        <w:rPr>
          <w:b/>
          <w:bCs/>
          <w:lang w:val="en-GB"/>
        </w:rPr>
        <w:t>65</w:t>
      </w:r>
      <w:r w:rsidRPr="00FB0A19">
        <w:rPr>
          <w:lang w:val="en-GB"/>
        </w:rPr>
        <w:t>:1–73.</w:t>
      </w:r>
    </w:p>
    <w:p w14:paraId="13935B51" w14:textId="77777777" w:rsidR="00FB0A19" w:rsidRPr="00FB0A19" w:rsidRDefault="00FB0A19" w:rsidP="00FB0A19">
      <w:pPr>
        <w:pStyle w:val="Bibliography"/>
        <w:rPr>
          <w:lang w:val="en-GB"/>
        </w:rPr>
      </w:pPr>
      <w:r w:rsidRPr="00FB0A19">
        <w:rPr>
          <w:lang w:val="en-GB"/>
        </w:rPr>
        <w:t xml:space="preserve">Chalifour L, Scott DC, MacDuffee M, Iacarella JC, Martin TG, Baum JK. 2019. Habitat use by juvenile salmon, other migratory fish, and resident fish species underscores the importance of estuarine habitat mosaics. Marine Ecology Progress Series </w:t>
      </w:r>
      <w:r w:rsidRPr="00FB0A19">
        <w:rPr>
          <w:b/>
          <w:bCs/>
          <w:lang w:val="en-GB"/>
        </w:rPr>
        <w:t>625</w:t>
      </w:r>
      <w:r w:rsidRPr="00FB0A19">
        <w:rPr>
          <w:lang w:val="en-GB"/>
        </w:rPr>
        <w:t>:145–162.</w:t>
      </w:r>
    </w:p>
    <w:p w14:paraId="1722E12F" w14:textId="77777777" w:rsidR="00FB0A19" w:rsidRPr="00FB0A19" w:rsidRDefault="00FB0A19" w:rsidP="00FB0A19">
      <w:pPr>
        <w:pStyle w:val="Bibliography"/>
        <w:rPr>
          <w:lang w:val="en-GB"/>
        </w:rPr>
      </w:pPr>
      <w:r w:rsidRPr="00FB0A19">
        <w:rPr>
          <w:lang w:val="en-GB"/>
        </w:rPr>
        <w:t xml:space="preserve">Chalifour L, Scott DC, MacDuffee M, Stark S, Dower JF, Beacham TD, Martin TG, Baum JK. 2021. Chinook salmon exhibit long-term rearing and early marine growth in the Fraser River, British Columbia, a large urban estuary. Canadian Journal of Fisheries and Aquatic Sciences </w:t>
      </w:r>
      <w:r w:rsidRPr="00FB0A19">
        <w:rPr>
          <w:b/>
          <w:bCs/>
          <w:lang w:val="en-GB"/>
        </w:rPr>
        <w:t>78</w:t>
      </w:r>
      <w:r w:rsidRPr="00FB0A19">
        <w:rPr>
          <w:lang w:val="en-GB"/>
        </w:rPr>
        <w:t>:539–550.</w:t>
      </w:r>
    </w:p>
    <w:p w14:paraId="302588BD" w14:textId="77777777" w:rsidR="00FB0A19" w:rsidRPr="00FB0A19" w:rsidRDefault="00FB0A19" w:rsidP="00FB0A19">
      <w:pPr>
        <w:pStyle w:val="Bibliography"/>
        <w:rPr>
          <w:lang w:val="en-GB"/>
        </w:rPr>
      </w:pPr>
      <w:r w:rsidRPr="00FB0A19">
        <w:rPr>
          <w:lang w:val="en-GB"/>
        </w:rPr>
        <w:t>Community Mapping Network (CMN). 2021. BIEAP - FREMP Atlas. Available from https://cmnmaps.ca/dfo_fremp/ (accessed November 22, 2021).</w:t>
      </w:r>
    </w:p>
    <w:p w14:paraId="2AFB8B22" w14:textId="77777777" w:rsidR="00FB0A19" w:rsidRPr="00FB0A19" w:rsidRDefault="00FB0A19" w:rsidP="00FB0A19">
      <w:pPr>
        <w:pStyle w:val="Bibliography"/>
        <w:rPr>
          <w:lang w:val="en-GB"/>
        </w:rPr>
      </w:pPr>
      <w:r w:rsidRPr="00FB0A19">
        <w:rPr>
          <w:lang w:val="en-GB"/>
        </w:rPr>
        <w:t xml:space="preserve">Crain CM, Silliman BR, Bertness SL, Bertness MD. 2004. Physical and Biotic Drivers of Plant Distribution Across Estuarine Salinity Gradients. Ecology </w:t>
      </w:r>
      <w:r w:rsidRPr="00FB0A19">
        <w:rPr>
          <w:b/>
          <w:bCs/>
          <w:lang w:val="en-GB"/>
        </w:rPr>
        <w:t>85</w:t>
      </w:r>
      <w:r w:rsidRPr="00FB0A19">
        <w:rPr>
          <w:lang w:val="en-GB"/>
        </w:rPr>
        <w:t>:2539–2549.</w:t>
      </w:r>
    </w:p>
    <w:p w14:paraId="0F157457" w14:textId="77777777" w:rsidR="00FB0A19" w:rsidRPr="00FB0A19" w:rsidRDefault="00FB0A19" w:rsidP="00FB0A19">
      <w:pPr>
        <w:pStyle w:val="Bibliography"/>
        <w:rPr>
          <w:lang w:val="en-GB"/>
        </w:rPr>
      </w:pPr>
      <w:r w:rsidRPr="00FB0A19">
        <w:rPr>
          <w:lang w:val="en-GB"/>
        </w:rPr>
        <w:t>Crandell CJ. 2001. Effect of grazing by Branta canadensis (Canada Geese) on the fitness of Carex lyngbyei (Lyngby’s sedge) at a restored wetland in the Duwamish River Estuary. Masters Thesis. University of Washington, Seattle, WA.</w:t>
      </w:r>
    </w:p>
    <w:p w14:paraId="451CF10A" w14:textId="77777777" w:rsidR="00FB0A19" w:rsidRPr="00FB0A19" w:rsidRDefault="00FB0A19" w:rsidP="00FB0A19">
      <w:pPr>
        <w:pStyle w:val="Bibliography"/>
        <w:rPr>
          <w:lang w:val="en-GB"/>
        </w:rPr>
      </w:pPr>
      <w:r w:rsidRPr="00FB0A19">
        <w:rPr>
          <w:lang w:val="en-GB"/>
        </w:rPr>
        <w:t xml:space="preserve">Dahl TE. 1990. Wetlands losses in the United States 1780s to 1980s. Page 13. U.S. Department of the Interior, Fish and Wildlife Research. Available from </w:t>
      </w:r>
      <w:r w:rsidRPr="00FB0A19">
        <w:rPr>
          <w:lang w:val="en-GB"/>
        </w:rPr>
        <w:lastRenderedPageBreak/>
        <w:t>https://www.fws.gov/wetlands/documents/Wetlands-Losses-in-the-United-States-1780s-to-1980s.pdf (accessed October 19, 2021).</w:t>
      </w:r>
    </w:p>
    <w:p w14:paraId="0257F8C2" w14:textId="77777777" w:rsidR="00FB0A19" w:rsidRPr="00FB0A19" w:rsidRDefault="00FB0A19" w:rsidP="00FB0A19">
      <w:pPr>
        <w:pStyle w:val="Bibliography"/>
        <w:rPr>
          <w:lang w:val="en-GB"/>
        </w:rPr>
      </w:pPr>
      <w:r w:rsidRPr="00FB0A19">
        <w:rPr>
          <w:lang w:val="en-GB"/>
        </w:rPr>
        <w:t xml:space="preserve">Dawe NK, Boyd WS, Martin T, Anderson S, Wright M. 2015. Significant marsh primary production is being lost from the Campbell River estuary: another case of too many resident Canada Geese (Branta canadensis)? </w:t>
      </w:r>
      <w:r w:rsidRPr="00FB0A19">
        <w:rPr>
          <w:b/>
          <w:bCs/>
          <w:lang w:val="en-GB"/>
        </w:rPr>
        <w:t>25</w:t>
      </w:r>
      <w:r w:rsidRPr="00FB0A19">
        <w:rPr>
          <w:lang w:val="en-GB"/>
        </w:rPr>
        <w:t>:11.</w:t>
      </w:r>
    </w:p>
    <w:p w14:paraId="03EEE214" w14:textId="77777777" w:rsidR="00FB0A19" w:rsidRPr="00FB0A19" w:rsidRDefault="00FB0A19" w:rsidP="00FB0A19">
      <w:pPr>
        <w:pStyle w:val="Bibliography"/>
        <w:rPr>
          <w:lang w:val="en-GB"/>
        </w:rPr>
      </w:pPr>
      <w:r w:rsidRPr="00FB0A19">
        <w:rPr>
          <w:lang w:val="en-GB"/>
        </w:rPr>
        <w:t>Department of Fisheries and Oceans. 1986. Policy for the management of fish habitat. Pages 1–32. Communications Directorate, Ottawa, Ontario.</w:t>
      </w:r>
    </w:p>
    <w:p w14:paraId="7E63C433" w14:textId="77777777" w:rsidR="00FB0A19" w:rsidRPr="00FB0A19" w:rsidRDefault="00FB0A19" w:rsidP="00FB0A19">
      <w:pPr>
        <w:pStyle w:val="Bibliography"/>
        <w:rPr>
          <w:lang w:val="en-GB"/>
        </w:rPr>
      </w:pPr>
      <w:r w:rsidRPr="00FB0A19">
        <w:rPr>
          <w:lang w:val="en-GB"/>
        </w:rPr>
        <w:t xml:space="preserve">Engels JG, Jensen K. 2009. Patterns of wetland plant diversity along estuarine stress gradients of the Elbe (Germany) and Connecticut (USA) Rivers. Plant Ecology &amp; Diversity </w:t>
      </w:r>
      <w:r w:rsidRPr="00FB0A19">
        <w:rPr>
          <w:b/>
          <w:bCs/>
          <w:lang w:val="en-GB"/>
        </w:rPr>
        <w:t>2</w:t>
      </w:r>
      <w:r w:rsidRPr="00FB0A19">
        <w:rPr>
          <w:lang w:val="en-GB"/>
        </w:rPr>
        <w:t>:301–311.</w:t>
      </w:r>
    </w:p>
    <w:p w14:paraId="546ACC6E" w14:textId="77777777" w:rsidR="00FB0A19" w:rsidRPr="00FB0A19" w:rsidRDefault="00FB0A19" w:rsidP="00FB0A19">
      <w:pPr>
        <w:pStyle w:val="Bibliography"/>
        <w:rPr>
          <w:lang w:val="en-GB"/>
        </w:rPr>
      </w:pPr>
      <w:r w:rsidRPr="00FB0A19">
        <w:rPr>
          <w:lang w:val="en-GB"/>
        </w:rPr>
        <w:t>Fisheries and Oceans Canada. 2019. Fish and Fish Habitat Protection Policy Statement. Page 37. Ottawa.</w:t>
      </w:r>
    </w:p>
    <w:p w14:paraId="203188E1" w14:textId="77777777" w:rsidR="00FB0A19" w:rsidRPr="00FB0A19" w:rsidRDefault="00FB0A19" w:rsidP="00FB0A19">
      <w:pPr>
        <w:pStyle w:val="Bibliography"/>
        <w:rPr>
          <w:lang w:val="en-GB"/>
        </w:rPr>
      </w:pPr>
      <w:r w:rsidRPr="00FB0A19">
        <w:rPr>
          <w:lang w:val="en-GB"/>
        </w:rPr>
        <w:t xml:space="preserve">Fitzpatrick SM, Rick TC, Erlandson JM. 2015. Recent Progress, Trends, and Developments in Island and Coastal Archaeology. The Journal of Island and Coastal Archaeology </w:t>
      </w:r>
      <w:r w:rsidRPr="00FB0A19">
        <w:rPr>
          <w:b/>
          <w:bCs/>
          <w:lang w:val="en-GB"/>
        </w:rPr>
        <w:t>10</w:t>
      </w:r>
      <w:r w:rsidRPr="00FB0A19">
        <w:rPr>
          <w:lang w:val="en-GB"/>
        </w:rPr>
        <w:t>:3–27.</w:t>
      </w:r>
    </w:p>
    <w:p w14:paraId="275CEF50" w14:textId="77777777" w:rsidR="00FB0A19" w:rsidRPr="00FB0A19" w:rsidRDefault="00FB0A19" w:rsidP="00FB0A19">
      <w:pPr>
        <w:pStyle w:val="Bibliography"/>
        <w:rPr>
          <w:lang w:val="en-GB"/>
        </w:rPr>
      </w:pPr>
      <w:r w:rsidRPr="00FB0A19">
        <w:rPr>
          <w:lang w:val="en-GB"/>
        </w:rPr>
        <w:t>Forysinski K. 2019. Nature-based flood protection: the contribution of tidal marsh vegetation to wave attenuation at Sturgeon Bank. Masters Thesis. University of British Columbia.</w:t>
      </w:r>
    </w:p>
    <w:p w14:paraId="3355A628" w14:textId="77777777" w:rsidR="00FB0A19" w:rsidRPr="00FB0A19" w:rsidRDefault="00FB0A19" w:rsidP="00FB0A19">
      <w:pPr>
        <w:pStyle w:val="Bibliography"/>
        <w:rPr>
          <w:lang w:val="en-GB"/>
        </w:rPr>
      </w:pPr>
      <w:r w:rsidRPr="00FB0A19">
        <w:rPr>
          <w:lang w:val="en-GB"/>
        </w:rPr>
        <w:t>Fox J, Weisberg S. 2019. An {R} Companion to Applied RegressionThird. Sage, Thousand Oaks, California. Available from URL:   https://socialsciences.mcmaster.ca/jfox/Books/Companion/.</w:t>
      </w:r>
    </w:p>
    <w:p w14:paraId="77D41B0E" w14:textId="77777777" w:rsidR="00FB0A19" w:rsidRPr="00FB0A19" w:rsidRDefault="00FB0A19" w:rsidP="00FB0A19">
      <w:pPr>
        <w:pStyle w:val="Bibliography"/>
        <w:rPr>
          <w:lang w:val="en-GB"/>
        </w:rPr>
      </w:pPr>
      <w:r w:rsidRPr="00FB0A19">
        <w:rPr>
          <w:lang w:val="en-GB"/>
        </w:rPr>
        <w:t>GRASS Development Team. 2012. Geographic Resources Analysis Support System (GRASS). Open Source Geospatial Foundation. Available from http://grass.osgeo.org.</w:t>
      </w:r>
    </w:p>
    <w:p w14:paraId="1F1ECFB7" w14:textId="77777777" w:rsidR="00FB0A19" w:rsidRPr="00FB0A19" w:rsidRDefault="00FB0A19" w:rsidP="00FB0A19">
      <w:pPr>
        <w:pStyle w:val="Bibliography"/>
        <w:rPr>
          <w:lang w:val="en-GB"/>
        </w:rPr>
      </w:pPr>
      <w:r w:rsidRPr="00FB0A19">
        <w:rPr>
          <w:lang w:val="en-GB"/>
        </w:rPr>
        <w:t xml:space="preserve">Grout JA, Levings CD, Richardson JS. 1997. Decomposition Rates of Purple Loosestrife (Lythrum salicaria) and Lyngbyei’s Sedge (Carex lyngbyei) in the Fraser River Estuary. Estuaries </w:t>
      </w:r>
      <w:r w:rsidRPr="00FB0A19">
        <w:rPr>
          <w:b/>
          <w:bCs/>
          <w:lang w:val="en-GB"/>
        </w:rPr>
        <w:t>20</w:t>
      </w:r>
      <w:r w:rsidRPr="00FB0A19">
        <w:rPr>
          <w:lang w:val="en-GB"/>
        </w:rPr>
        <w:t>:96–102.</w:t>
      </w:r>
    </w:p>
    <w:p w14:paraId="7C135B0C" w14:textId="77777777" w:rsidR="00FB0A19" w:rsidRPr="00FB0A19" w:rsidRDefault="00FB0A19" w:rsidP="00FB0A19">
      <w:pPr>
        <w:pStyle w:val="Bibliography"/>
        <w:rPr>
          <w:lang w:val="en-GB"/>
        </w:rPr>
      </w:pPr>
      <w:r w:rsidRPr="00FB0A19">
        <w:rPr>
          <w:lang w:val="en-GB"/>
        </w:rPr>
        <w:t xml:space="preserve">Haines EB, Hanson RB. 1979. Experimental degradation of detritus made from the salt marsh plants </w:t>
      </w:r>
      <w:r w:rsidRPr="00FB0A19">
        <w:rPr>
          <w:i/>
          <w:iCs/>
          <w:lang w:val="en-GB"/>
        </w:rPr>
        <w:t xml:space="preserve"> Spartina alterniflora </w:t>
      </w:r>
      <w:r w:rsidRPr="00FB0A19">
        <w:rPr>
          <w:lang w:val="en-GB"/>
        </w:rPr>
        <w:t xml:space="preserve"> Loisel., </w:t>
      </w:r>
      <w:r w:rsidRPr="00FB0A19">
        <w:rPr>
          <w:i/>
          <w:iCs/>
          <w:lang w:val="en-GB"/>
        </w:rPr>
        <w:t xml:space="preserve"> Salicornia virginica </w:t>
      </w:r>
      <w:r w:rsidRPr="00FB0A19">
        <w:rPr>
          <w:lang w:val="en-GB"/>
        </w:rPr>
        <w:t xml:space="preserve"> L., and </w:t>
      </w:r>
      <w:r w:rsidRPr="00FB0A19">
        <w:rPr>
          <w:i/>
          <w:iCs/>
          <w:lang w:val="en-GB"/>
        </w:rPr>
        <w:t xml:space="preserve"> Juncus roemerianus </w:t>
      </w:r>
      <w:r w:rsidRPr="00FB0A19">
        <w:rPr>
          <w:lang w:val="en-GB"/>
        </w:rPr>
        <w:t xml:space="preserve"> Scheele. Journal of Experimental Marine Biology and Ecology </w:t>
      </w:r>
      <w:r w:rsidRPr="00FB0A19">
        <w:rPr>
          <w:b/>
          <w:bCs/>
          <w:lang w:val="en-GB"/>
        </w:rPr>
        <w:t>40</w:t>
      </w:r>
      <w:r w:rsidRPr="00FB0A19">
        <w:rPr>
          <w:lang w:val="en-GB"/>
        </w:rPr>
        <w:t>:27–40.</w:t>
      </w:r>
    </w:p>
    <w:p w14:paraId="0D98C4B6" w14:textId="77777777" w:rsidR="00FB0A19" w:rsidRPr="00FB0A19" w:rsidRDefault="00FB0A19" w:rsidP="00FB0A19">
      <w:pPr>
        <w:pStyle w:val="Bibliography"/>
        <w:rPr>
          <w:lang w:val="en-GB"/>
        </w:rPr>
      </w:pPr>
      <w:r w:rsidRPr="00FB0A19">
        <w:rPr>
          <w:lang w:val="en-GB"/>
        </w:rPr>
        <w:t xml:space="preserve">Hector A et al. 2010. General stabilizing effects of plant diversity on grassland productivity through population asynchrony and overyielding. Ecology </w:t>
      </w:r>
      <w:r w:rsidRPr="00FB0A19">
        <w:rPr>
          <w:b/>
          <w:bCs/>
          <w:lang w:val="en-GB"/>
        </w:rPr>
        <w:t>91</w:t>
      </w:r>
      <w:r w:rsidRPr="00FB0A19">
        <w:rPr>
          <w:lang w:val="en-GB"/>
        </w:rPr>
        <w:t>:2213–2220.</w:t>
      </w:r>
    </w:p>
    <w:p w14:paraId="38BF3C94" w14:textId="77777777" w:rsidR="00FB0A19" w:rsidRPr="00FB0A19" w:rsidRDefault="00FB0A19" w:rsidP="00FB0A19">
      <w:pPr>
        <w:pStyle w:val="Bibliography"/>
        <w:rPr>
          <w:lang w:val="en-GB"/>
        </w:rPr>
      </w:pPr>
      <w:r w:rsidRPr="00FB0A19">
        <w:rPr>
          <w:lang w:val="en-GB"/>
        </w:rPr>
        <w:t>Hoos LM, Packman GA. 1974. The Fraser River Estuary: status of environmental knowledge to 1974. Report of the Estuary Working Group, Department of the Environment, Regional Board Pacific Region. Environment Canada, Ottawa. Available from https://waves-vagues.dfo-mpo.gc.ca/Library/22723.pdf (accessed October 19, 2021).</w:t>
      </w:r>
    </w:p>
    <w:p w14:paraId="1B83D807" w14:textId="77777777" w:rsidR="00FB0A19" w:rsidRPr="00FB0A19" w:rsidRDefault="00FB0A19" w:rsidP="00FB0A19">
      <w:pPr>
        <w:pStyle w:val="Bibliography"/>
        <w:rPr>
          <w:lang w:val="en-GB"/>
        </w:rPr>
      </w:pPr>
      <w:r w:rsidRPr="00FB0A19">
        <w:rPr>
          <w:lang w:val="en-GB"/>
        </w:rPr>
        <w:t>James G, Witten D, Hastie T, Tibshirani R, editors. 2013. An introduction to statistical learning: with applications in R. Springer, New York.</w:t>
      </w:r>
    </w:p>
    <w:p w14:paraId="2C034B5A" w14:textId="77777777" w:rsidR="00FB0A19" w:rsidRPr="00FB0A19" w:rsidRDefault="00FB0A19" w:rsidP="00FB0A19">
      <w:pPr>
        <w:pStyle w:val="Bibliography"/>
        <w:rPr>
          <w:lang w:val="en-GB"/>
        </w:rPr>
      </w:pPr>
      <w:r w:rsidRPr="00FB0A19">
        <w:rPr>
          <w:lang w:val="en-GB"/>
        </w:rPr>
        <w:t xml:space="preserve">James-Pirri M-J, Roman CT, Heltshe JF. 2007. Power analysis to determine sample size for monitoring vegetation change in salt marsh habitats. Wetlands Ecology and Management </w:t>
      </w:r>
      <w:r w:rsidRPr="00FB0A19">
        <w:rPr>
          <w:b/>
          <w:bCs/>
          <w:lang w:val="en-GB"/>
        </w:rPr>
        <w:t>15</w:t>
      </w:r>
      <w:r w:rsidRPr="00FB0A19">
        <w:rPr>
          <w:lang w:val="en-GB"/>
        </w:rPr>
        <w:t>:335–345.</w:t>
      </w:r>
    </w:p>
    <w:p w14:paraId="156E8820" w14:textId="77777777" w:rsidR="00FB0A19" w:rsidRPr="00FB0A19" w:rsidRDefault="00FB0A19" w:rsidP="00FB0A19">
      <w:pPr>
        <w:pStyle w:val="Bibliography"/>
        <w:rPr>
          <w:lang w:val="en-GB"/>
        </w:rPr>
      </w:pPr>
      <w:r w:rsidRPr="00FB0A19">
        <w:rPr>
          <w:lang w:val="en-GB"/>
        </w:rPr>
        <w:t xml:space="preserve">Jenkins NJ, Yeakley JA, Stewart EM. 2008. First-year responses to managed flooding of lower Columbia River bottomland vegetation dominated by Phalaris arundinacea. Wetlands </w:t>
      </w:r>
      <w:r w:rsidRPr="00FB0A19">
        <w:rPr>
          <w:b/>
          <w:bCs/>
          <w:lang w:val="en-GB"/>
        </w:rPr>
        <w:t>28</w:t>
      </w:r>
      <w:r w:rsidRPr="00FB0A19">
        <w:rPr>
          <w:lang w:val="en-GB"/>
        </w:rPr>
        <w:t>:1018–1027.</w:t>
      </w:r>
    </w:p>
    <w:p w14:paraId="4C68F197" w14:textId="77777777" w:rsidR="00FB0A19" w:rsidRPr="00FB0A19" w:rsidRDefault="00FB0A19" w:rsidP="00FB0A19">
      <w:pPr>
        <w:pStyle w:val="Bibliography"/>
        <w:rPr>
          <w:lang w:val="en-GB"/>
        </w:rPr>
      </w:pPr>
      <w:r w:rsidRPr="00FB0A19">
        <w:rPr>
          <w:lang w:val="en-GB"/>
        </w:rPr>
        <w:t xml:space="preserve">Kennish MJ. 2002. Environmental threats and environmental future of estuaries. Environmental Conservation </w:t>
      </w:r>
      <w:r w:rsidRPr="00FB0A19">
        <w:rPr>
          <w:b/>
          <w:bCs/>
          <w:lang w:val="en-GB"/>
        </w:rPr>
        <w:t>29</w:t>
      </w:r>
      <w:r w:rsidRPr="00FB0A19">
        <w:rPr>
          <w:lang w:val="en-GB"/>
        </w:rPr>
        <w:t>:78–107.</w:t>
      </w:r>
    </w:p>
    <w:p w14:paraId="71091002" w14:textId="77777777" w:rsidR="00FB0A19" w:rsidRPr="00FB0A19" w:rsidRDefault="00FB0A19" w:rsidP="00FB0A19">
      <w:pPr>
        <w:pStyle w:val="Bibliography"/>
        <w:rPr>
          <w:lang w:val="en-GB"/>
        </w:rPr>
      </w:pPr>
      <w:r w:rsidRPr="00FB0A19">
        <w:rPr>
          <w:lang w:val="en-GB"/>
        </w:rPr>
        <w:t xml:space="preserve">Kercher SM, Zedler JB. 2004. Flood tolerance in wetland angiosperms: a comparison of invasive and noninvasive species. Aquatic Botany </w:t>
      </w:r>
      <w:r w:rsidRPr="00FB0A19">
        <w:rPr>
          <w:b/>
          <w:bCs/>
          <w:lang w:val="en-GB"/>
        </w:rPr>
        <w:t>80</w:t>
      </w:r>
      <w:r w:rsidRPr="00FB0A19">
        <w:rPr>
          <w:lang w:val="en-GB"/>
        </w:rPr>
        <w:t>:89–102.</w:t>
      </w:r>
    </w:p>
    <w:p w14:paraId="03B81AFC" w14:textId="77777777" w:rsidR="00FB0A19" w:rsidRPr="00FB0A19" w:rsidRDefault="00FB0A19" w:rsidP="00FB0A19">
      <w:pPr>
        <w:pStyle w:val="Bibliography"/>
        <w:rPr>
          <w:lang w:val="en-GB"/>
        </w:rPr>
      </w:pPr>
      <w:r w:rsidRPr="00FB0A19">
        <w:rPr>
          <w:lang w:val="en-GB"/>
        </w:rPr>
        <w:t xml:space="preserve">Kirwan ML, Murray AB. 2008. Ecological and morphological response of brackish tidal marshland to the next century of sea level rise: Westham Island, British Columbia. Global and Planetary Change </w:t>
      </w:r>
      <w:r w:rsidRPr="00FB0A19">
        <w:rPr>
          <w:b/>
          <w:bCs/>
          <w:lang w:val="en-GB"/>
        </w:rPr>
        <w:t>60</w:t>
      </w:r>
      <w:r w:rsidRPr="00FB0A19">
        <w:rPr>
          <w:lang w:val="en-GB"/>
        </w:rPr>
        <w:t>:471–486.</w:t>
      </w:r>
    </w:p>
    <w:p w14:paraId="48EFEB92" w14:textId="77777777" w:rsidR="00FB0A19" w:rsidRPr="00FB0A19" w:rsidRDefault="00FB0A19" w:rsidP="00FB0A19">
      <w:pPr>
        <w:pStyle w:val="Bibliography"/>
        <w:rPr>
          <w:lang w:val="en-GB"/>
        </w:rPr>
      </w:pPr>
      <w:r w:rsidRPr="00FB0A19">
        <w:rPr>
          <w:lang w:val="en-GB"/>
        </w:rPr>
        <w:t>Kistritz RU. 1995. Habitat Compensation, Restoration and Creation in the Fraser River Estuary: Are We Achieving a No-Net-Loss of Fish Habitat? Page 70 p. plus Appendices (113 p.). Can. Tech. Rept. 2349, Fish. Aquat. Sci.</w:t>
      </w:r>
    </w:p>
    <w:p w14:paraId="372D1875" w14:textId="77777777" w:rsidR="00FB0A19" w:rsidRPr="00FB0A19" w:rsidRDefault="00FB0A19" w:rsidP="00FB0A19">
      <w:pPr>
        <w:pStyle w:val="Bibliography"/>
        <w:rPr>
          <w:lang w:val="en-GB"/>
        </w:rPr>
      </w:pPr>
      <w:r w:rsidRPr="00FB0A19">
        <w:rPr>
          <w:lang w:val="en-GB"/>
        </w:rPr>
        <w:t xml:space="preserve">Klimešová J. 1994. The effects of timing and duration of floods on growth of young plants of Phalaris arundinacea L. and Urtica dioica L.: an experimental study. Aquatic Botany </w:t>
      </w:r>
      <w:r w:rsidRPr="00FB0A19">
        <w:rPr>
          <w:b/>
          <w:bCs/>
          <w:lang w:val="en-GB"/>
        </w:rPr>
        <w:t>48</w:t>
      </w:r>
      <w:r w:rsidRPr="00FB0A19">
        <w:rPr>
          <w:lang w:val="en-GB"/>
        </w:rPr>
        <w:t>:21–29.</w:t>
      </w:r>
    </w:p>
    <w:p w14:paraId="581000DE" w14:textId="77777777" w:rsidR="00FB0A19" w:rsidRPr="00FB0A19" w:rsidRDefault="00FB0A19" w:rsidP="00FB0A19">
      <w:pPr>
        <w:pStyle w:val="Bibliography"/>
        <w:rPr>
          <w:lang w:val="en-GB"/>
        </w:rPr>
      </w:pPr>
      <w:r w:rsidRPr="00FB0A19">
        <w:rPr>
          <w:lang w:val="en-GB"/>
        </w:rPr>
        <w:t>Lee JJ. 2021. The impacts of exotic Typha on benthic invertebrate communities in the South Arm of the Fraser River Estuary. Page 41. Masters Project. Simon Fraser University &amp; British Columbia Institute of Technology, Burnaby.</w:t>
      </w:r>
    </w:p>
    <w:p w14:paraId="78FE1F9C" w14:textId="77777777" w:rsidR="00FB0A19" w:rsidRPr="00FB0A19" w:rsidRDefault="00FB0A19" w:rsidP="00FB0A19">
      <w:pPr>
        <w:pStyle w:val="Bibliography"/>
        <w:rPr>
          <w:lang w:val="en-GB"/>
        </w:rPr>
      </w:pPr>
      <w:r w:rsidRPr="00FB0A19">
        <w:rPr>
          <w:lang w:val="en-GB"/>
        </w:rPr>
        <w:t xml:space="preserve">Levings CD. 2004. Knowledge of fish ecology and its application to habitat management. Pages 213–236 in Groulx DC, Luternauer JL, Bilderback DE, editors. Fraser River Delta, British </w:t>
      </w:r>
      <w:r w:rsidRPr="00FB0A19">
        <w:rPr>
          <w:lang w:val="en-GB"/>
        </w:rPr>
        <w:lastRenderedPageBreak/>
        <w:t>Columbia: Issues of an Urban Estuary. Available from https://geoscan.nrcan.gc.ca/starweb/geoscan/servlet.starweb?path=geoscan/fulle.web&amp;search1=R=215810 (accessed November 24, 2021).</w:t>
      </w:r>
    </w:p>
    <w:p w14:paraId="480F9124" w14:textId="77777777" w:rsidR="00FB0A19" w:rsidRPr="00FB0A19" w:rsidRDefault="00FB0A19" w:rsidP="00FB0A19">
      <w:pPr>
        <w:pStyle w:val="Bibliography"/>
        <w:rPr>
          <w:lang w:val="en-GB"/>
        </w:rPr>
      </w:pPr>
      <w:r w:rsidRPr="00FB0A19">
        <w:rPr>
          <w:lang w:val="en-GB"/>
        </w:rPr>
        <w:t>Levings CD, Nishimura [ed.] DJH. 1996. Created and restored sedge marshes in the lower Fraser River and estuary: An evaluation of their functioning as fish habitat. Page 143. Canadian Technical Report 2126, Fisheries and Aquatic Sciences.</w:t>
      </w:r>
    </w:p>
    <w:p w14:paraId="183FFA75" w14:textId="77777777" w:rsidR="00FB0A19" w:rsidRPr="00FB0A19" w:rsidRDefault="00FB0A19" w:rsidP="00FB0A19">
      <w:pPr>
        <w:pStyle w:val="Bibliography"/>
        <w:rPr>
          <w:lang w:val="en-GB"/>
        </w:rPr>
      </w:pPr>
      <w:r w:rsidRPr="00FB0A19">
        <w:rPr>
          <w:lang w:val="en-GB"/>
        </w:rPr>
        <w:t>Lichvar RW, Melvin NC, Butterwick ML, Kirchner WN. 2012. National Wetland Plant List Indicator Rating Definitions. Page 14. US Army Corps of Engineers, Cold Regions Research and Engineering Laboratory.</w:t>
      </w:r>
    </w:p>
    <w:p w14:paraId="69780EF4" w14:textId="77777777" w:rsidR="00FB0A19" w:rsidRPr="00FB0A19" w:rsidRDefault="00FB0A19" w:rsidP="00FB0A19">
      <w:pPr>
        <w:pStyle w:val="Bibliography"/>
        <w:rPr>
          <w:lang w:val="en-GB"/>
        </w:rPr>
      </w:pPr>
      <w:r w:rsidRPr="00FB0A19">
        <w:rPr>
          <w:lang w:val="en-GB"/>
        </w:rPr>
        <w:t>Lievesley M, Stewart D, Knight R, Mason B. 2016. Assessing Habitat Compensation and Examining Limitations to Native Plant Establishment in the Lower Fraser River Estuary. Page 63.</w:t>
      </w:r>
    </w:p>
    <w:p w14:paraId="3DE2862D" w14:textId="77777777" w:rsidR="00FB0A19" w:rsidRPr="00FB0A19" w:rsidRDefault="00FB0A19" w:rsidP="00FB0A19">
      <w:pPr>
        <w:pStyle w:val="Bibliography"/>
        <w:rPr>
          <w:lang w:val="en-GB"/>
        </w:rPr>
      </w:pPr>
      <w:r w:rsidRPr="00FB0A19">
        <w:rPr>
          <w:lang w:val="en-GB"/>
        </w:rPr>
        <w:t xml:space="preserve">Loreau M, de Mazancourt C. 2013. Biodiversity and ecosystem stability: a synthesis of underlying mechanisms. Ecology Letters </w:t>
      </w:r>
      <w:r w:rsidRPr="00FB0A19">
        <w:rPr>
          <w:b/>
          <w:bCs/>
          <w:lang w:val="en-GB"/>
        </w:rPr>
        <w:t>16</w:t>
      </w:r>
      <w:r w:rsidRPr="00FB0A19">
        <w:rPr>
          <w:lang w:val="en-GB"/>
        </w:rPr>
        <w:t>:106–115.</w:t>
      </w:r>
    </w:p>
    <w:p w14:paraId="36423687" w14:textId="77777777" w:rsidR="00FB0A19" w:rsidRPr="00FB0A19" w:rsidRDefault="00FB0A19" w:rsidP="00FB0A19">
      <w:pPr>
        <w:pStyle w:val="Bibliography"/>
        <w:rPr>
          <w:lang w:val="en-GB"/>
        </w:rPr>
      </w:pPr>
      <w:r w:rsidRPr="00FB0A19">
        <w:rPr>
          <w:lang w:val="en-GB"/>
        </w:rPr>
        <w:t xml:space="preserve">Magnusson A, Hilborn R. 2003. Estuarine influence on survival rates of coho (Oncorhynchus kisutch) and chinook salmon (Oncorhynchus tshawytscha) released from hatcheries on the U.S. Pacific coast. Estuaries </w:t>
      </w:r>
      <w:r w:rsidRPr="00FB0A19">
        <w:rPr>
          <w:b/>
          <w:bCs/>
          <w:lang w:val="en-GB"/>
        </w:rPr>
        <w:t>26</w:t>
      </w:r>
      <w:r w:rsidRPr="00FB0A19">
        <w:rPr>
          <w:lang w:val="en-GB"/>
        </w:rPr>
        <w:t>:1094–1103.</w:t>
      </w:r>
    </w:p>
    <w:p w14:paraId="2532AC24" w14:textId="77777777" w:rsidR="00FB0A19" w:rsidRPr="00FB0A19" w:rsidRDefault="00FB0A19" w:rsidP="00FB0A19">
      <w:pPr>
        <w:pStyle w:val="Bibliography"/>
        <w:rPr>
          <w:lang w:val="en-GB"/>
        </w:rPr>
      </w:pPr>
      <w:r w:rsidRPr="00FB0A19">
        <w:rPr>
          <w:lang w:val="en-GB"/>
        </w:rPr>
        <w:t xml:space="preserve">Marijnissen R, Stefan A. 2017. Marsh Recession and Erosion study of the Fraser Delta, B.C., Canada from Historic Satellite Imagery. Communications on Hydraulic and Geotechnical Engineering </w:t>
      </w:r>
      <w:r w:rsidRPr="00FB0A19">
        <w:rPr>
          <w:b/>
          <w:bCs/>
          <w:lang w:val="en-GB"/>
        </w:rPr>
        <w:t>2017–1</w:t>
      </w:r>
      <w:r w:rsidRPr="00FB0A19">
        <w:rPr>
          <w:lang w:val="en-GB"/>
        </w:rPr>
        <w:t>:59.</w:t>
      </w:r>
    </w:p>
    <w:p w14:paraId="2402A56A" w14:textId="77777777" w:rsidR="00FB0A19" w:rsidRPr="00FB0A19" w:rsidRDefault="00FB0A19" w:rsidP="00FB0A19">
      <w:pPr>
        <w:pStyle w:val="Bibliography"/>
        <w:rPr>
          <w:lang w:val="en-GB"/>
        </w:rPr>
      </w:pPr>
      <w:r w:rsidRPr="00FB0A19">
        <w:rPr>
          <w:lang w:val="en-GB"/>
        </w:rPr>
        <w:t xml:space="preserve">Nakagawa S, Schielzeth H. 2013. A general and simple method for obtaining </w:t>
      </w:r>
      <w:r w:rsidRPr="00FB0A19">
        <w:rPr>
          <w:i/>
          <w:iCs/>
          <w:lang w:val="en-GB"/>
        </w:rPr>
        <w:t>R</w:t>
      </w:r>
      <w:r w:rsidRPr="00FB0A19">
        <w:rPr>
          <w:lang w:val="en-GB"/>
        </w:rPr>
        <w:t xml:space="preserve"> </w:t>
      </w:r>
      <w:r w:rsidRPr="00FB0A19">
        <w:rPr>
          <w:vertAlign w:val="superscript"/>
          <w:lang w:val="en-GB"/>
        </w:rPr>
        <w:t>2</w:t>
      </w:r>
      <w:r w:rsidRPr="00FB0A19">
        <w:rPr>
          <w:lang w:val="en-GB"/>
        </w:rPr>
        <w:t xml:space="preserve"> from generalized linear mixed-effects models. Methods in Ecology and Evolution </w:t>
      </w:r>
      <w:r w:rsidRPr="00FB0A19">
        <w:rPr>
          <w:b/>
          <w:bCs/>
          <w:lang w:val="en-GB"/>
        </w:rPr>
        <w:t>4</w:t>
      </w:r>
      <w:r w:rsidRPr="00FB0A19">
        <w:rPr>
          <w:lang w:val="en-GB"/>
        </w:rPr>
        <w:t>:133–142.</w:t>
      </w:r>
    </w:p>
    <w:p w14:paraId="1490A02A" w14:textId="77777777" w:rsidR="00FB0A19" w:rsidRPr="00FB0A19" w:rsidRDefault="00FB0A19" w:rsidP="00FB0A19">
      <w:pPr>
        <w:pStyle w:val="Bibliography"/>
        <w:rPr>
          <w:lang w:val="en-GB"/>
        </w:rPr>
      </w:pPr>
      <w:r w:rsidRPr="00FB0A19">
        <w:rPr>
          <w:lang w:val="en-GB"/>
        </w:rPr>
        <w:t xml:space="preserve">O’Meara TA, Hillman JR, Thrush SF. 2017. Rising tides, cumulative impacts and cascading changes to estuarine ecosystem functions. Scientific Reports </w:t>
      </w:r>
      <w:r w:rsidRPr="00FB0A19">
        <w:rPr>
          <w:b/>
          <w:bCs/>
          <w:lang w:val="en-GB"/>
        </w:rPr>
        <w:t>7</w:t>
      </w:r>
      <w:r w:rsidRPr="00FB0A19">
        <w:rPr>
          <w:lang w:val="en-GB"/>
        </w:rPr>
        <w:t>:10218.</w:t>
      </w:r>
    </w:p>
    <w:p w14:paraId="0B5D17C5" w14:textId="77777777" w:rsidR="00FB0A19" w:rsidRPr="00FB0A19" w:rsidRDefault="00FB0A19" w:rsidP="00FB0A19">
      <w:pPr>
        <w:pStyle w:val="Bibliography"/>
        <w:rPr>
          <w:lang w:val="en-GB"/>
        </w:rPr>
      </w:pPr>
      <w:r w:rsidRPr="00FB0A19">
        <w:rPr>
          <w:lang w:val="en-GB"/>
        </w:rPr>
        <w:t>Peterson CH, Able KW, DeJong CF, Piehler MF, Simenstad CA, Zedler JB. 2008. Chapter 4 Practical Proxies for Tidal Marsh Ecosystem Services. Pages 221–266 Advances in Marine Biology. Elsevier. Available from https://linkinghub.elsevier.com/retrieve/pii/S0065288108000047 (accessed November 11, 2021).</w:t>
      </w:r>
    </w:p>
    <w:p w14:paraId="0D659000" w14:textId="77777777" w:rsidR="00FB0A19" w:rsidRPr="00FB0A19" w:rsidRDefault="00FB0A19" w:rsidP="00FB0A19">
      <w:pPr>
        <w:pStyle w:val="Bibliography"/>
        <w:rPr>
          <w:lang w:val="en-GB"/>
        </w:rPr>
      </w:pPr>
      <w:r w:rsidRPr="00FB0A19">
        <w:rPr>
          <w:lang w:val="en-GB"/>
        </w:rPr>
        <w:t xml:space="preserve">Pontee N. 2013. Defining coastal squeeze: A discussion. Ocean &amp; Coastal Management </w:t>
      </w:r>
      <w:r w:rsidRPr="00FB0A19">
        <w:rPr>
          <w:b/>
          <w:bCs/>
          <w:lang w:val="en-GB"/>
        </w:rPr>
        <w:t>84</w:t>
      </w:r>
      <w:r w:rsidRPr="00FB0A19">
        <w:rPr>
          <w:lang w:val="en-GB"/>
        </w:rPr>
        <w:t>:204–207.</w:t>
      </w:r>
    </w:p>
    <w:p w14:paraId="0C5202A8" w14:textId="77777777" w:rsidR="00FB0A19" w:rsidRPr="00FB0A19" w:rsidRDefault="00FB0A19" w:rsidP="00FB0A19">
      <w:pPr>
        <w:pStyle w:val="Bibliography"/>
        <w:rPr>
          <w:lang w:val="en-GB"/>
        </w:rPr>
      </w:pPr>
      <w:r w:rsidRPr="00FB0A19">
        <w:rPr>
          <w:lang w:val="en-GB"/>
        </w:rPr>
        <w:t>QGIS Development Team. 2021. QGIS Geographic Information System. QGIS Geographic Information System.</w:t>
      </w:r>
    </w:p>
    <w:p w14:paraId="413C926A" w14:textId="77777777" w:rsidR="00FB0A19" w:rsidRPr="00FB0A19" w:rsidRDefault="00FB0A19" w:rsidP="00FB0A19">
      <w:pPr>
        <w:pStyle w:val="Bibliography"/>
        <w:rPr>
          <w:lang w:val="en-GB"/>
        </w:rPr>
      </w:pPr>
      <w:r w:rsidRPr="00FB0A19">
        <w:rPr>
          <w:lang w:val="en-GB"/>
        </w:rPr>
        <w:t>R Core Team. 2021. R: A language and environment for statistical computing. R  Foundation for Statistical Computing, Vienna, Austria. Available from https://www.R-project.org/.</w:t>
      </w:r>
    </w:p>
    <w:p w14:paraId="4BC9CCDD" w14:textId="77777777" w:rsidR="00FB0A19" w:rsidRPr="00FB0A19" w:rsidRDefault="00FB0A19" w:rsidP="00FB0A19">
      <w:pPr>
        <w:pStyle w:val="Bibliography"/>
        <w:rPr>
          <w:lang w:val="en-GB"/>
        </w:rPr>
      </w:pPr>
      <w:r w:rsidRPr="00FB0A19">
        <w:rPr>
          <w:lang w:val="en-GB"/>
        </w:rPr>
        <w:t xml:space="preserve">Schwartz MW, Brigham CA, Hoeksema JD, Lyons KG, Mills MH, van Mantgem PJ. 2000. Linking biodiversity to ecosystem function: implications for conservation ecology. Oecologia </w:t>
      </w:r>
      <w:r w:rsidRPr="00FB0A19">
        <w:rPr>
          <w:b/>
          <w:bCs/>
          <w:lang w:val="en-GB"/>
        </w:rPr>
        <w:t>122</w:t>
      </w:r>
      <w:r w:rsidRPr="00FB0A19">
        <w:rPr>
          <w:lang w:val="en-GB"/>
        </w:rPr>
        <w:t>:297–305.</w:t>
      </w:r>
    </w:p>
    <w:p w14:paraId="17C52AC1" w14:textId="77777777" w:rsidR="00FB0A19" w:rsidRPr="00FB0A19" w:rsidRDefault="00FB0A19" w:rsidP="00FB0A19">
      <w:pPr>
        <w:pStyle w:val="Bibliography"/>
        <w:rPr>
          <w:lang w:val="en-GB"/>
        </w:rPr>
      </w:pPr>
      <w:r w:rsidRPr="00FB0A19">
        <w:rPr>
          <w:lang w:val="en-GB"/>
        </w:rPr>
        <w:t xml:space="preserve">Small C, Nichols RJ. 2003. A Global Analysis of Human Settlement in Coastal Zones. Journal of Coastal Research </w:t>
      </w:r>
      <w:r w:rsidRPr="00FB0A19">
        <w:rPr>
          <w:b/>
          <w:bCs/>
          <w:lang w:val="en-GB"/>
        </w:rPr>
        <w:t>19</w:t>
      </w:r>
      <w:r w:rsidRPr="00FB0A19">
        <w:rPr>
          <w:lang w:val="en-GB"/>
        </w:rPr>
        <w:t>:17.</w:t>
      </w:r>
    </w:p>
    <w:p w14:paraId="0205FA3F" w14:textId="77777777" w:rsidR="00FB0A19" w:rsidRPr="00FB0A19" w:rsidRDefault="00FB0A19" w:rsidP="00FB0A19">
      <w:pPr>
        <w:pStyle w:val="Bibliography"/>
        <w:rPr>
          <w:lang w:val="en-GB"/>
        </w:rPr>
      </w:pPr>
      <w:r w:rsidRPr="00FB0A19">
        <w:rPr>
          <w:lang w:val="en-GB"/>
        </w:rPr>
        <w:t>Stewart D. 2021. Undetected but widespread: the cryptic invasion of non-native cattail (Typha) in the Fraser River Estuary. Masters Thesis. University of British Columbia, Vancouver.</w:t>
      </w:r>
    </w:p>
    <w:p w14:paraId="3A5DE4FB" w14:textId="77777777" w:rsidR="00FB0A19" w:rsidRPr="00FB0A19" w:rsidRDefault="00FB0A19" w:rsidP="00FB0A19">
      <w:pPr>
        <w:pStyle w:val="Bibliography"/>
        <w:rPr>
          <w:lang w:val="en-GB"/>
        </w:rPr>
      </w:pPr>
      <w:r w:rsidRPr="00FB0A19">
        <w:rPr>
          <w:lang w:val="en-GB"/>
        </w:rPr>
        <w:t xml:space="preserve">Sutherland TF, Elner RW, O’Neill JD. 2013. Roberts Bank: Ecological crucible of the Fraser River estuary. Progress in Oceanography </w:t>
      </w:r>
      <w:r w:rsidRPr="00FB0A19">
        <w:rPr>
          <w:b/>
          <w:bCs/>
          <w:lang w:val="en-GB"/>
        </w:rPr>
        <w:t>115</w:t>
      </w:r>
      <w:r w:rsidRPr="00FB0A19">
        <w:rPr>
          <w:lang w:val="en-GB"/>
        </w:rPr>
        <w:t>:171–180.</w:t>
      </w:r>
    </w:p>
    <w:p w14:paraId="3F263D77" w14:textId="77777777" w:rsidR="00FB0A19" w:rsidRPr="00FB0A19" w:rsidRDefault="00FB0A19" w:rsidP="00FB0A19">
      <w:pPr>
        <w:pStyle w:val="Bibliography"/>
        <w:rPr>
          <w:lang w:val="en-GB"/>
        </w:rPr>
      </w:pPr>
      <w:r w:rsidRPr="00FB0A19">
        <w:rPr>
          <w:lang w:val="en-GB"/>
        </w:rPr>
        <w:t>Sweet WV, Kopp R, Weaver CP, Obeysekera J, Horton RM, Thieler ER, Zervas CE. 2017. Global and regional sea level rise scenarios for the United StatesDOI: 10.7289/V5/TR-NOS-COOPS-083. U.S. Department of Commerce, National Oceanic and Atmospheric Administration, National Ocean Service, Center for Operational Oceanographic Products and Services. Available from https://repository.library.noaa.gov/view/noaa/18399 (accessed December 10, 2021).</w:t>
      </w:r>
    </w:p>
    <w:p w14:paraId="3910C543" w14:textId="77777777" w:rsidR="00FB0A19" w:rsidRPr="00FB0A19" w:rsidRDefault="00FB0A19" w:rsidP="00FB0A19">
      <w:pPr>
        <w:pStyle w:val="Bibliography"/>
        <w:rPr>
          <w:lang w:val="en-GB"/>
        </w:rPr>
      </w:pPr>
      <w:r w:rsidRPr="00FB0A19">
        <w:rPr>
          <w:lang w:val="en-GB"/>
        </w:rPr>
        <w:t xml:space="preserve">Tilman D. 1996. Biodiversity: Population vs ecosystem stability. Ecology </w:t>
      </w:r>
      <w:r w:rsidRPr="00FB0A19">
        <w:rPr>
          <w:b/>
          <w:bCs/>
          <w:lang w:val="en-GB"/>
        </w:rPr>
        <w:t>77</w:t>
      </w:r>
      <w:r w:rsidRPr="00FB0A19">
        <w:rPr>
          <w:lang w:val="en-GB"/>
        </w:rPr>
        <w:t>:350–363.</w:t>
      </w:r>
    </w:p>
    <w:p w14:paraId="536C7CAC" w14:textId="77777777" w:rsidR="00FB0A19" w:rsidRPr="00FB0A19" w:rsidRDefault="00FB0A19" w:rsidP="00FB0A19">
      <w:pPr>
        <w:pStyle w:val="Bibliography"/>
        <w:rPr>
          <w:lang w:val="en-GB"/>
        </w:rPr>
      </w:pPr>
      <w:r w:rsidRPr="00FB0A19">
        <w:rPr>
          <w:lang w:val="en-GB"/>
        </w:rPr>
        <w:t xml:space="preserve">Tilman D, Reich PB, Knops JMH. 2006. Biodiversity and ecosystem stability in a decade-long grassland experiment. Nature </w:t>
      </w:r>
      <w:r w:rsidRPr="00FB0A19">
        <w:rPr>
          <w:b/>
          <w:bCs/>
          <w:lang w:val="en-GB"/>
        </w:rPr>
        <w:t>441</w:t>
      </w:r>
      <w:r w:rsidRPr="00FB0A19">
        <w:rPr>
          <w:lang w:val="en-GB"/>
        </w:rPr>
        <w:t>:629–632.</w:t>
      </w:r>
    </w:p>
    <w:p w14:paraId="03F7AA74" w14:textId="77777777" w:rsidR="00FB0A19" w:rsidRPr="00FB0A19" w:rsidRDefault="00FB0A19" w:rsidP="00FB0A19">
      <w:pPr>
        <w:pStyle w:val="Bibliography"/>
        <w:rPr>
          <w:lang w:val="en-GB"/>
        </w:rPr>
      </w:pPr>
      <w:r w:rsidRPr="00FB0A19">
        <w:rPr>
          <w:lang w:val="en-GB"/>
        </w:rPr>
        <w:t xml:space="preserve">Vitousek PM, Aber JD, Howarth RW, Likens GE, Matson PA, Schindler DW, Schlesinger WH, Tilman DG. 1997. Human alteration of the global nitrogen cycle: sources and consequences. Ecological Applications </w:t>
      </w:r>
      <w:r w:rsidRPr="00FB0A19">
        <w:rPr>
          <w:b/>
          <w:bCs/>
          <w:lang w:val="en-GB"/>
        </w:rPr>
        <w:t>7</w:t>
      </w:r>
      <w:r w:rsidRPr="00FB0A19">
        <w:rPr>
          <w:lang w:val="en-GB"/>
        </w:rPr>
        <w:t>:737–750.</w:t>
      </w:r>
    </w:p>
    <w:p w14:paraId="4F52E10F" w14:textId="77777777" w:rsidR="00FB0A19" w:rsidRPr="00FB0A19" w:rsidRDefault="00FB0A19" w:rsidP="00FB0A19">
      <w:pPr>
        <w:pStyle w:val="Bibliography"/>
        <w:rPr>
          <w:lang w:val="en-GB"/>
        </w:rPr>
      </w:pPr>
      <w:r w:rsidRPr="00FB0A19">
        <w:rPr>
          <w:lang w:val="en-GB"/>
        </w:rPr>
        <w:t xml:space="preserve">Zedler JB, Kercher S. 2005. Wetland Resources: Status, Trends, Ecosystem Services, and Restorability. Annual Review of Environment and Resources </w:t>
      </w:r>
      <w:r w:rsidRPr="00FB0A19">
        <w:rPr>
          <w:b/>
          <w:bCs/>
          <w:lang w:val="en-GB"/>
        </w:rPr>
        <w:t>30</w:t>
      </w:r>
      <w:r w:rsidRPr="00FB0A19">
        <w:rPr>
          <w:lang w:val="en-GB"/>
        </w:rPr>
        <w:t>:39–74.</w:t>
      </w:r>
    </w:p>
    <w:p w14:paraId="3E389FB4" w14:textId="3ED9826F" w:rsidR="00A200F2" w:rsidRDefault="001859BB" w:rsidP="000915E4">
      <w:pPr>
        <w:pStyle w:val="Bibliography"/>
        <w:ind w:left="0" w:firstLine="0"/>
        <w:rPr>
          <w:b/>
          <w:bCs/>
        </w:rPr>
        <w:sectPr w:rsidR="00A200F2">
          <w:footerReference w:type="even" r:id="rId30"/>
          <w:footerReference w:type="default" r:id="rId31"/>
          <w:pgSz w:w="11906" w:h="16838"/>
          <w:pgMar w:top="1440" w:right="1440" w:bottom="1440" w:left="1440" w:header="708" w:footer="708" w:gutter="0"/>
          <w:cols w:space="708"/>
          <w:docGrid w:linePitch="360"/>
        </w:sectPr>
      </w:pPr>
      <w:r>
        <w:fldChar w:fldCharType="end"/>
      </w:r>
    </w:p>
    <w:p w14:paraId="11A30714" w14:textId="7DF47B3B" w:rsidR="00A200F2" w:rsidRDefault="00A200F2" w:rsidP="00A200F2">
      <w:pPr>
        <w:pStyle w:val="Heading1"/>
        <w:numPr>
          <w:ilvl w:val="0"/>
          <w:numId w:val="0"/>
        </w:numPr>
      </w:pPr>
      <w:r w:rsidRPr="559EFC6C">
        <w:lastRenderedPageBreak/>
        <w:t>Appendix A</w:t>
      </w:r>
      <w:r>
        <w:t>: Reference Marsh Descriptions</w:t>
      </w:r>
    </w:p>
    <w:p w14:paraId="6504155A" w14:textId="77777777" w:rsidR="00A200F2" w:rsidRPr="00A200F2" w:rsidRDefault="00A200F2" w:rsidP="001626D6"/>
    <w:tbl>
      <w:tblPr>
        <w:tblStyle w:val="TableGrid"/>
        <w:tblW w:w="14176" w:type="dxa"/>
        <w:tblInd w:w="-147" w:type="dxa"/>
        <w:tblLook w:val="04A0" w:firstRow="1" w:lastRow="0" w:firstColumn="1" w:lastColumn="0" w:noHBand="0" w:noVBand="1"/>
      </w:tblPr>
      <w:tblGrid>
        <w:gridCol w:w="1235"/>
        <w:gridCol w:w="887"/>
        <w:gridCol w:w="1821"/>
        <w:gridCol w:w="2089"/>
        <w:gridCol w:w="1266"/>
        <w:gridCol w:w="1037"/>
        <w:gridCol w:w="5841"/>
      </w:tblGrid>
      <w:tr w:rsidR="000C167C" w:rsidRPr="00A200F2" w14:paraId="16ABCB1E" w14:textId="77777777" w:rsidTr="003B41ED">
        <w:tc>
          <w:tcPr>
            <w:tcW w:w="1255" w:type="dxa"/>
          </w:tcPr>
          <w:p w14:paraId="762C5D29" w14:textId="77777777" w:rsidR="00A200F2" w:rsidRPr="00A200F2" w:rsidRDefault="00A200F2" w:rsidP="001626D6">
            <w:pPr>
              <w:spacing w:line="240" w:lineRule="auto"/>
              <w:rPr>
                <w:b/>
                <w:bCs/>
                <w:sz w:val="18"/>
                <w:szCs w:val="18"/>
              </w:rPr>
            </w:pPr>
            <w:r w:rsidRPr="00A200F2">
              <w:rPr>
                <w:b/>
                <w:bCs/>
                <w:sz w:val="18"/>
                <w:szCs w:val="18"/>
              </w:rPr>
              <w:t>ID</w:t>
            </w:r>
          </w:p>
        </w:tc>
        <w:tc>
          <w:tcPr>
            <w:tcW w:w="865" w:type="dxa"/>
          </w:tcPr>
          <w:p w14:paraId="1EFED3A6" w14:textId="77777777" w:rsidR="00A200F2" w:rsidRPr="00A200F2" w:rsidRDefault="00A200F2" w:rsidP="001626D6">
            <w:pPr>
              <w:spacing w:line="240" w:lineRule="auto"/>
              <w:jc w:val="center"/>
              <w:rPr>
                <w:b/>
                <w:bCs/>
                <w:sz w:val="18"/>
                <w:szCs w:val="18"/>
              </w:rPr>
            </w:pPr>
            <w:r w:rsidRPr="00A200F2">
              <w:rPr>
                <w:b/>
                <w:bCs/>
                <w:sz w:val="18"/>
                <w:szCs w:val="18"/>
              </w:rPr>
              <w:t>Year Sampled</w:t>
            </w:r>
          </w:p>
        </w:tc>
        <w:tc>
          <w:tcPr>
            <w:tcW w:w="1853" w:type="dxa"/>
          </w:tcPr>
          <w:p w14:paraId="310A548F" w14:textId="77777777" w:rsidR="00A200F2" w:rsidRPr="00A200F2" w:rsidRDefault="00A200F2" w:rsidP="001626D6">
            <w:pPr>
              <w:spacing w:line="240" w:lineRule="auto"/>
              <w:rPr>
                <w:b/>
                <w:bCs/>
                <w:sz w:val="18"/>
                <w:szCs w:val="18"/>
              </w:rPr>
            </w:pPr>
            <w:r w:rsidRPr="00A200F2">
              <w:rPr>
                <w:b/>
                <w:bCs/>
                <w:sz w:val="18"/>
                <w:szCs w:val="18"/>
              </w:rPr>
              <w:t>UTM</w:t>
            </w:r>
          </w:p>
        </w:tc>
        <w:tc>
          <w:tcPr>
            <w:tcW w:w="2123" w:type="dxa"/>
          </w:tcPr>
          <w:p w14:paraId="745AAFD6" w14:textId="77777777" w:rsidR="00A200F2" w:rsidRPr="00A200F2" w:rsidRDefault="00A200F2" w:rsidP="001626D6">
            <w:pPr>
              <w:spacing w:line="240" w:lineRule="auto"/>
              <w:rPr>
                <w:b/>
                <w:bCs/>
                <w:sz w:val="18"/>
                <w:szCs w:val="18"/>
              </w:rPr>
            </w:pPr>
            <w:r w:rsidRPr="00A200F2">
              <w:rPr>
                <w:b/>
                <w:bCs/>
                <w:sz w:val="18"/>
                <w:szCs w:val="18"/>
              </w:rPr>
              <w:t>Location</w:t>
            </w:r>
          </w:p>
        </w:tc>
        <w:tc>
          <w:tcPr>
            <w:tcW w:w="1276" w:type="dxa"/>
          </w:tcPr>
          <w:p w14:paraId="5618A64B" w14:textId="77777777" w:rsidR="00A200F2" w:rsidRPr="00A200F2" w:rsidRDefault="00A200F2" w:rsidP="001626D6">
            <w:pPr>
              <w:spacing w:line="240" w:lineRule="auto"/>
              <w:jc w:val="center"/>
              <w:rPr>
                <w:b/>
                <w:bCs/>
                <w:sz w:val="18"/>
                <w:szCs w:val="18"/>
              </w:rPr>
            </w:pPr>
            <w:r w:rsidRPr="00A200F2">
              <w:rPr>
                <w:b/>
                <w:bCs/>
                <w:sz w:val="18"/>
                <w:szCs w:val="18"/>
              </w:rPr>
              <w:t>Elevation (m)</w:t>
            </w:r>
          </w:p>
          <w:p w14:paraId="0AB06756" w14:textId="77777777" w:rsidR="00A200F2" w:rsidRPr="00A200F2" w:rsidRDefault="00A200F2" w:rsidP="001626D6">
            <w:pPr>
              <w:spacing w:line="240" w:lineRule="auto"/>
              <w:jc w:val="center"/>
              <w:rPr>
                <w:b/>
                <w:bCs/>
                <w:sz w:val="18"/>
                <w:szCs w:val="18"/>
              </w:rPr>
            </w:pPr>
            <w:r w:rsidRPr="00A200F2">
              <w:rPr>
                <w:b/>
                <w:bCs/>
                <w:sz w:val="18"/>
                <w:szCs w:val="18"/>
              </w:rPr>
              <w:t xml:space="preserve">(min, max, avg., </w:t>
            </w:r>
            <w:proofErr w:type="spellStart"/>
            <w:r w:rsidRPr="00A200F2">
              <w:rPr>
                <w:b/>
                <w:bCs/>
                <w:sz w:val="18"/>
                <w:szCs w:val="18"/>
              </w:rPr>
              <w:t>stdev</w:t>
            </w:r>
            <w:proofErr w:type="spellEnd"/>
            <w:r w:rsidRPr="00A200F2">
              <w:rPr>
                <w:b/>
                <w:bCs/>
                <w:sz w:val="18"/>
                <w:szCs w:val="18"/>
              </w:rPr>
              <w:t>)</w:t>
            </w:r>
          </w:p>
        </w:tc>
        <w:tc>
          <w:tcPr>
            <w:tcW w:w="812" w:type="dxa"/>
          </w:tcPr>
          <w:p w14:paraId="2C790AC9" w14:textId="77777777" w:rsidR="00A200F2" w:rsidRPr="00A200F2" w:rsidRDefault="00A200F2" w:rsidP="001626D6">
            <w:pPr>
              <w:spacing w:line="240" w:lineRule="auto"/>
              <w:jc w:val="center"/>
              <w:rPr>
                <w:b/>
                <w:bCs/>
                <w:sz w:val="18"/>
                <w:szCs w:val="18"/>
              </w:rPr>
            </w:pPr>
            <w:r w:rsidRPr="00A200F2">
              <w:rPr>
                <w:b/>
                <w:bCs/>
                <w:sz w:val="18"/>
                <w:szCs w:val="18"/>
              </w:rPr>
              <w:t>Saltwater Influenced</w:t>
            </w:r>
          </w:p>
        </w:tc>
        <w:tc>
          <w:tcPr>
            <w:tcW w:w="5992" w:type="dxa"/>
          </w:tcPr>
          <w:p w14:paraId="3A9F91DE" w14:textId="77777777" w:rsidR="00A200F2" w:rsidRPr="00A200F2" w:rsidRDefault="00A200F2" w:rsidP="001626D6">
            <w:pPr>
              <w:spacing w:line="240" w:lineRule="auto"/>
              <w:rPr>
                <w:b/>
                <w:bCs/>
                <w:sz w:val="18"/>
                <w:szCs w:val="18"/>
              </w:rPr>
            </w:pPr>
            <w:r w:rsidRPr="00A200F2">
              <w:rPr>
                <w:b/>
                <w:bCs/>
                <w:sz w:val="18"/>
                <w:szCs w:val="18"/>
              </w:rPr>
              <w:t>Site Description</w:t>
            </w:r>
          </w:p>
        </w:tc>
      </w:tr>
      <w:tr w:rsidR="000C167C" w:rsidRPr="00A200F2" w14:paraId="3C144444" w14:textId="77777777" w:rsidTr="003B41ED">
        <w:tc>
          <w:tcPr>
            <w:tcW w:w="1255" w:type="dxa"/>
          </w:tcPr>
          <w:p w14:paraId="579BECBA" w14:textId="77777777" w:rsidR="00A200F2" w:rsidRPr="00A200F2" w:rsidRDefault="00A200F2" w:rsidP="001626D6">
            <w:pPr>
              <w:spacing w:line="240" w:lineRule="auto"/>
              <w:rPr>
                <w:sz w:val="18"/>
                <w:szCs w:val="18"/>
              </w:rPr>
            </w:pPr>
            <w:r w:rsidRPr="00A200F2">
              <w:rPr>
                <w:sz w:val="18"/>
                <w:szCs w:val="18"/>
              </w:rPr>
              <w:t>REF-03</w:t>
            </w:r>
          </w:p>
        </w:tc>
        <w:tc>
          <w:tcPr>
            <w:tcW w:w="865" w:type="dxa"/>
          </w:tcPr>
          <w:p w14:paraId="13D58991"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020B4C08" w14:textId="77777777" w:rsidR="00A200F2" w:rsidRPr="00A200F2" w:rsidRDefault="00A200F2" w:rsidP="001626D6">
            <w:pPr>
              <w:spacing w:line="240" w:lineRule="auto"/>
              <w:rPr>
                <w:sz w:val="18"/>
                <w:szCs w:val="18"/>
              </w:rPr>
            </w:pPr>
            <w:r w:rsidRPr="00A200F2">
              <w:rPr>
                <w:sz w:val="18"/>
                <w:szCs w:val="18"/>
              </w:rPr>
              <w:t>10 U 517665 5452318</w:t>
            </w:r>
          </w:p>
        </w:tc>
        <w:tc>
          <w:tcPr>
            <w:tcW w:w="2123" w:type="dxa"/>
          </w:tcPr>
          <w:p w14:paraId="067085E8" w14:textId="77777777" w:rsidR="00A200F2" w:rsidRPr="00A200F2" w:rsidRDefault="00A200F2" w:rsidP="001626D6">
            <w:pPr>
              <w:spacing w:line="240" w:lineRule="auto"/>
              <w:rPr>
                <w:sz w:val="18"/>
                <w:szCs w:val="18"/>
              </w:rPr>
            </w:pPr>
            <w:r w:rsidRPr="00A200F2">
              <w:rPr>
                <w:sz w:val="18"/>
                <w:szCs w:val="18"/>
              </w:rPr>
              <w:t>Confluence of Pitt River and Fraser Main Arm, Pitt Meadows</w:t>
            </w:r>
          </w:p>
        </w:tc>
        <w:tc>
          <w:tcPr>
            <w:tcW w:w="1276" w:type="dxa"/>
          </w:tcPr>
          <w:p w14:paraId="25CDD533" w14:textId="77777777" w:rsidR="00A200F2" w:rsidRPr="00A200F2" w:rsidRDefault="00A200F2" w:rsidP="001626D6">
            <w:pPr>
              <w:spacing w:line="240" w:lineRule="auto"/>
              <w:jc w:val="center"/>
              <w:rPr>
                <w:sz w:val="18"/>
                <w:szCs w:val="18"/>
              </w:rPr>
            </w:pPr>
            <w:r w:rsidRPr="00A200F2">
              <w:rPr>
                <w:sz w:val="18"/>
                <w:szCs w:val="18"/>
              </w:rPr>
              <w:t>0.74, 2.18, 1.57, 0.18</w:t>
            </w:r>
          </w:p>
        </w:tc>
        <w:tc>
          <w:tcPr>
            <w:tcW w:w="812" w:type="dxa"/>
          </w:tcPr>
          <w:p w14:paraId="6478CDAC" w14:textId="77777777" w:rsidR="00A200F2" w:rsidRPr="00A200F2" w:rsidRDefault="00A200F2" w:rsidP="001626D6">
            <w:pPr>
              <w:spacing w:line="240" w:lineRule="auto"/>
              <w:jc w:val="center"/>
              <w:rPr>
                <w:sz w:val="18"/>
                <w:szCs w:val="18"/>
              </w:rPr>
            </w:pPr>
            <w:r w:rsidRPr="00A200F2">
              <w:rPr>
                <w:sz w:val="18"/>
                <w:szCs w:val="18"/>
              </w:rPr>
              <w:t>no</w:t>
            </w:r>
          </w:p>
        </w:tc>
        <w:tc>
          <w:tcPr>
            <w:tcW w:w="5992" w:type="dxa"/>
          </w:tcPr>
          <w:p w14:paraId="09772D5F" w14:textId="77777777" w:rsidR="00A200F2" w:rsidRPr="00A200F2" w:rsidRDefault="00A200F2" w:rsidP="001626D6">
            <w:pPr>
              <w:spacing w:line="240" w:lineRule="auto"/>
              <w:rPr>
                <w:sz w:val="18"/>
                <w:szCs w:val="18"/>
              </w:rPr>
            </w:pPr>
            <w:r w:rsidRPr="00A200F2">
              <w:rPr>
                <w:sz w:val="18"/>
                <w:szCs w:val="18"/>
              </w:rPr>
              <w:t>Exposed marsh bench located across the channel from Douglas Island. Pilings are present, but log storage has been minimal in adjacent channel in recent decades. Foreshore varies from steep cutbank to gradual transition to mudflat.</w:t>
            </w:r>
          </w:p>
        </w:tc>
      </w:tr>
      <w:tr w:rsidR="000C167C" w:rsidRPr="00A200F2" w14:paraId="69471C16" w14:textId="77777777" w:rsidTr="003B41ED">
        <w:tc>
          <w:tcPr>
            <w:tcW w:w="1255" w:type="dxa"/>
          </w:tcPr>
          <w:p w14:paraId="708BCBBA" w14:textId="77777777" w:rsidR="00A200F2" w:rsidRPr="00A200F2" w:rsidRDefault="00A200F2" w:rsidP="001626D6">
            <w:pPr>
              <w:spacing w:line="240" w:lineRule="auto"/>
              <w:rPr>
                <w:sz w:val="18"/>
                <w:szCs w:val="18"/>
              </w:rPr>
            </w:pPr>
            <w:r w:rsidRPr="00A200F2">
              <w:rPr>
                <w:sz w:val="18"/>
                <w:szCs w:val="18"/>
              </w:rPr>
              <w:t>REF-04</w:t>
            </w:r>
          </w:p>
        </w:tc>
        <w:tc>
          <w:tcPr>
            <w:tcW w:w="865" w:type="dxa"/>
          </w:tcPr>
          <w:p w14:paraId="3E139568"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105793EC" w14:textId="77777777" w:rsidR="00A200F2" w:rsidRPr="00A200F2" w:rsidRDefault="00A200F2" w:rsidP="001626D6">
            <w:pPr>
              <w:spacing w:line="240" w:lineRule="auto"/>
              <w:rPr>
                <w:sz w:val="18"/>
                <w:szCs w:val="18"/>
              </w:rPr>
            </w:pPr>
            <w:r w:rsidRPr="00A200F2">
              <w:rPr>
                <w:sz w:val="18"/>
                <w:szCs w:val="18"/>
              </w:rPr>
              <w:t>10 U 515483 5452122</w:t>
            </w:r>
          </w:p>
        </w:tc>
        <w:tc>
          <w:tcPr>
            <w:tcW w:w="2123" w:type="dxa"/>
          </w:tcPr>
          <w:p w14:paraId="0AD26FBF" w14:textId="77777777" w:rsidR="00A200F2" w:rsidRPr="00A200F2" w:rsidRDefault="00A200F2" w:rsidP="001626D6">
            <w:pPr>
              <w:spacing w:line="240" w:lineRule="auto"/>
              <w:rPr>
                <w:sz w:val="18"/>
                <w:szCs w:val="18"/>
              </w:rPr>
            </w:pPr>
            <w:r w:rsidRPr="00A200F2">
              <w:rPr>
                <w:sz w:val="18"/>
                <w:szCs w:val="18"/>
              </w:rPr>
              <w:t>NW corner of Douglas Island, Fraser Main Arm</w:t>
            </w:r>
          </w:p>
        </w:tc>
        <w:tc>
          <w:tcPr>
            <w:tcW w:w="1276" w:type="dxa"/>
          </w:tcPr>
          <w:p w14:paraId="4615AFE7" w14:textId="77777777" w:rsidR="00A200F2" w:rsidRPr="00A200F2" w:rsidRDefault="00A200F2" w:rsidP="001626D6">
            <w:pPr>
              <w:spacing w:line="240" w:lineRule="auto"/>
              <w:jc w:val="center"/>
              <w:rPr>
                <w:sz w:val="18"/>
                <w:szCs w:val="18"/>
              </w:rPr>
            </w:pPr>
            <w:r w:rsidRPr="00A200F2">
              <w:rPr>
                <w:sz w:val="18"/>
                <w:szCs w:val="18"/>
              </w:rPr>
              <w:t>0.45, 2.19, 1.40, 0.26</w:t>
            </w:r>
          </w:p>
        </w:tc>
        <w:tc>
          <w:tcPr>
            <w:tcW w:w="812" w:type="dxa"/>
          </w:tcPr>
          <w:p w14:paraId="490A0FA1" w14:textId="77777777" w:rsidR="00A200F2" w:rsidRPr="00A200F2" w:rsidRDefault="00A200F2" w:rsidP="001626D6">
            <w:pPr>
              <w:spacing w:line="240" w:lineRule="auto"/>
              <w:jc w:val="center"/>
              <w:rPr>
                <w:sz w:val="18"/>
                <w:szCs w:val="18"/>
              </w:rPr>
            </w:pPr>
            <w:r w:rsidRPr="00A200F2">
              <w:rPr>
                <w:sz w:val="18"/>
                <w:szCs w:val="18"/>
              </w:rPr>
              <w:t>no</w:t>
            </w:r>
          </w:p>
        </w:tc>
        <w:tc>
          <w:tcPr>
            <w:tcW w:w="5992" w:type="dxa"/>
          </w:tcPr>
          <w:p w14:paraId="22065DBF" w14:textId="77777777" w:rsidR="00A200F2" w:rsidRPr="00A200F2" w:rsidRDefault="00A200F2" w:rsidP="001626D6">
            <w:pPr>
              <w:spacing w:line="240" w:lineRule="auto"/>
              <w:rPr>
                <w:sz w:val="18"/>
                <w:szCs w:val="18"/>
              </w:rPr>
            </w:pPr>
            <w:r w:rsidRPr="00A200F2">
              <w:rPr>
                <w:sz w:val="18"/>
                <w:szCs w:val="18"/>
              </w:rPr>
              <w:t>Exposed marsh bench located on the NW corner of Douglas Island (</w:t>
            </w:r>
            <w:proofErr w:type="spellStart"/>
            <w:r w:rsidRPr="00A200F2">
              <w:rPr>
                <w:sz w:val="18"/>
                <w:szCs w:val="18"/>
              </w:rPr>
              <w:t>MetroVan</w:t>
            </w:r>
            <w:proofErr w:type="spellEnd"/>
            <w:r w:rsidRPr="00A200F2">
              <w:rPr>
                <w:sz w:val="18"/>
                <w:szCs w:val="18"/>
              </w:rPr>
              <w:t xml:space="preserve">). Pilings are present, but log storage has been minimal in adjacent channel in recent decades. Foreshore is a gradual slope into the subtidal.  </w:t>
            </w:r>
          </w:p>
        </w:tc>
      </w:tr>
      <w:tr w:rsidR="000C167C" w:rsidRPr="00A200F2" w14:paraId="5F3173CE" w14:textId="77777777" w:rsidTr="003B41ED">
        <w:tc>
          <w:tcPr>
            <w:tcW w:w="1255" w:type="dxa"/>
          </w:tcPr>
          <w:p w14:paraId="680D5E91" w14:textId="77777777" w:rsidR="00A200F2" w:rsidRPr="00A200F2" w:rsidRDefault="00A200F2" w:rsidP="001626D6">
            <w:pPr>
              <w:spacing w:line="240" w:lineRule="auto"/>
              <w:rPr>
                <w:sz w:val="18"/>
                <w:szCs w:val="18"/>
              </w:rPr>
            </w:pPr>
            <w:r w:rsidRPr="00A200F2">
              <w:rPr>
                <w:sz w:val="18"/>
                <w:szCs w:val="18"/>
              </w:rPr>
              <w:t>REF-05</w:t>
            </w:r>
          </w:p>
        </w:tc>
        <w:tc>
          <w:tcPr>
            <w:tcW w:w="865" w:type="dxa"/>
          </w:tcPr>
          <w:p w14:paraId="63F1D410"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4F615F86" w14:textId="77777777" w:rsidR="00A200F2" w:rsidRPr="00A200F2" w:rsidRDefault="00A200F2" w:rsidP="001626D6">
            <w:pPr>
              <w:spacing w:line="240" w:lineRule="auto"/>
              <w:rPr>
                <w:sz w:val="18"/>
                <w:szCs w:val="18"/>
              </w:rPr>
            </w:pPr>
            <w:r w:rsidRPr="00A200F2">
              <w:rPr>
                <w:sz w:val="18"/>
                <w:szCs w:val="18"/>
              </w:rPr>
              <w:t>10 U 508902 5452128</w:t>
            </w:r>
          </w:p>
        </w:tc>
        <w:tc>
          <w:tcPr>
            <w:tcW w:w="2123" w:type="dxa"/>
          </w:tcPr>
          <w:p w14:paraId="659A7F3B" w14:textId="77777777" w:rsidR="00A200F2" w:rsidRPr="00A200F2" w:rsidRDefault="00A200F2" w:rsidP="001626D6">
            <w:pPr>
              <w:spacing w:line="240" w:lineRule="auto"/>
              <w:rPr>
                <w:sz w:val="18"/>
                <w:szCs w:val="18"/>
              </w:rPr>
            </w:pPr>
            <w:r w:rsidRPr="00A200F2">
              <w:rPr>
                <w:sz w:val="18"/>
                <w:szCs w:val="18"/>
              </w:rPr>
              <w:t>NE corner of Sapperton Bar, Fraser Main Arm</w:t>
            </w:r>
          </w:p>
        </w:tc>
        <w:tc>
          <w:tcPr>
            <w:tcW w:w="1276" w:type="dxa"/>
          </w:tcPr>
          <w:p w14:paraId="730FD552" w14:textId="77777777" w:rsidR="00A200F2" w:rsidRPr="00A200F2" w:rsidRDefault="00A200F2" w:rsidP="001626D6">
            <w:pPr>
              <w:spacing w:line="240" w:lineRule="auto"/>
              <w:jc w:val="center"/>
              <w:rPr>
                <w:sz w:val="18"/>
                <w:szCs w:val="18"/>
              </w:rPr>
            </w:pPr>
            <w:r w:rsidRPr="00A200F2">
              <w:rPr>
                <w:sz w:val="18"/>
                <w:szCs w:val="18"/>
              </w:rPr>
              <w:t>0.49, 1.71, 1.33, 0.23</w:t>
            </w:r>
          </w:p>
        </w:tc>
        <w:tc>
          <w:tcPr>
            <w:tcW w:w="812" w:type="dxa"/>
          </w:tcPr>
          <w:p w14:paraId="4177914B" w14:textId="77777777" w:rsidR="00A200F2" w:rsidRPr="00A200F2" w:rsidRDefault="00A200F2" w:rsidP="001626D6">
            <w:pPr>
              <w:spacing w:line="240" w:lineRule="auto"/>
              <w:jc w:val="center"/>
              <w:rPr>
                <w:sz w:val="18"/>
                <w:szCs w:val="18"/>
              </w:rPr>
            </w:pPr>
            <w:r w:rsidRPr="00A200F2">
              <w:rPr>
                <w:sz w:val="18"/>
                <w:szCs w:val="18"/>
              </w:rPr>
              <w:t>no</w:t>
            </w:r>
          </w:p>
        </w:tc>
        <w:tc>
          <w:tcPr>
            <w:tcW w:w="5992" w:type="dxa"/>
          </w:tcPr>
          <w:p w14:paraId="230DB04E" w14:textId="77777777" w:rsidR="00A200F2" w:rsidRPr="00A200F2" w:rsidRDefault="00A200F2" w:rsidP="001626D6">
            <w:pPr>
              <w:spacing w:line="240" w:lineRule="auto"/>
              <w:rPr>
                <w:sz w:val="18"/>
                <w:szCs w:val="18"/>
              </w:rPr>
            </w:pPr>
            <w:r w:rsidRPr="00A200F2">
              <w:rPr>
                <w:sz w:val="18"/>
                <w:szCs w:val="18"/>
              </w:rPr>
              <w:t xml:space="preserve">Exposed marsh on a recently vegetated sandbar (&lt;20 years old). The marsh accreted and colonised naturally, likely due to reduced water flow from extensive log storage in the vicinity. Site is protected by log storage for nearly all of the year. </w:t>
            </w:r>
          </w:p>
        </w:tc>
      </w:tr>
      <w:tr w:rsidR="000C167C" w:rsidRPr="00A200F2" w14:paraId="610B45E8" w14:textId="77777777" w:rsidTr="003B41ED">
        <w:tc>
          <w:tcPr>
            <w:tcW w:w="1255" w:type="dxa"/>
          </w:tcPr>
          <w:p w14:paraId="07348D04" w14:textId="77777777" w:rsidR="00A200F2" w:rsidRPr="00A200F2" w:rsidRDefault="00A200F2" w:rsidP="001626D6">
            <w:pPr>
              <w:spacing w:line="240" w:lineRule="auto"/>
              <w:rPr>
                <w:sz w:val="18"/>
                <w:szCs w:val="18"/>
              </w:rPr>
            </w:pPr>
            <w:r w:rsidRPr="00A200F2">
              <w:rPr>
                <w:sz w:val="18"/>
                <w:szCs w:val="18"/>
              </w:rPr>
              <w:t>REF-07</w:t>
            </w:r>
          </w:p>
        </w:tc>
        <w:tc>
          <w:tcPr>
            <w:tcW w:w="865" w:type="dxa"/>
          </w:tcPr>
          <w:p w14:paraId="06128A81"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1058253F" w14:textId="77777777" w:rsidR="00A200F2" w:rsidRPr="00A200F2" w:rsidRDefault="00A200F2" w:rsidP="001626D6">
            <w:pPr>
              <w:spacing w:line="240" w:lineRule="auto"/>
              <w:rPr>
                <w:sz w:val="18"/>
                <w:szCs w:val="18"/>
              </w:rPr>
            </w:pPr>
            <w:r w:rsidRPr="00A200F2">
              <w:rPr>
                <w:sz w:val="18"/>
                <w:szCs w:val="18"/>
              </w:rPr>
              <w:t>10 U 502812 5446405</w:t>
            </w:r>
          </w:p>
        </w:tc>
        <w:tc>
          <w:tcPr>
            <w:tcW w:w="2123" w:type="dxa"/>
          </w:tcPr>
          <w:p w14:paraId="2099A613" w14:textId="77777777" w:rsidR="00A200F2" w:rsidRPr="00A200F2" w:rsidRDefault="00A200F2" w:rsidP="001626D6">
            <w:pPr>
              <w:spacing w:line="240" w:lineRule="auto"/>
              <w:rPr>
                <w:sz w:val="18"/>
                <w:szCs w:val="18"/>
              </w:rPr>
            </w:pPr>
            <w:r w:rsidRPr="00A200F2">
              <w:rPr>
                <w:sz w:val="18"/>
                <w:szCs w:val="18"/>
              </w:rPr>
              <w:t>Northern edge of Annacis Island, Annacis Channel</w:t>
            </w:r>
          </w:p>
        </w:tc>
        <w:tc>
          <w:tcPr>
            <w:tcW w:w="1276" w:type="dxa"/>
          </w:tcPr>
          <w:p w14:paraId="4184E59E" w14:textId="77777777" w:rsidR="00A200F2" w:rsidRPr="00A200F2" w:rsidRDefault="00A200F2" w:rsidP="001626D6">
            <w:pPr>
              <w:spacing w:line="240" w:lineRule="auto"/>
              <w:jc w:val="center"/>
              <w:rPr>
                <w:sz w:val="18"/>
                <w:szCs w:val="18"/>
              </w:rPr>
            </w:pPr>
            <w:r w:rsidRPr="00A200F2">
              <w:rPr>
                <w:sz w:val="18"/>
                <w:szCs w:val="18"/>
              </w:rPr>
              <w:t>0.06, 1.71, 1.10, 0.26</w:t>
            </w:r>
          </w:p>
        </w:tc>
        <w:tc>
          <w:tcPr>
            <w:tcW w:w="812" w:type="dxa"/>
          </w:tcPr>
          <w:p w14:paraId="2269B983"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CFEABA2" w14:textId="77777777" w:rsidR="00A200F2" w:rsidRPr="00A200F2" w:rsidRDefault="00A200F2" w:rsidP="001626D6">
            <w:pPr>
              <w:spacing w:line="240" w:lineRule="auto"/>
              <w:rPr>
                <w:sz w:val="18"/>
                <w:szCs w:val="18"/>
              </w:rPr>
            </w:pPr>
            <w:r w:rsidRPr="00A200F2">
              <w:rPr>
                <w:sz w:val="18"/>
                <w:szCs w:val="18"/>
              </w:rPr>
              <w:t>Exposed marsh bench with undulating topography, including a backshore channel that flows to the southwest. The site is protected by log storage booms for much of the year. Foreshore varies from small cutbank to gradual slope.</w:t>
            </w:r>
          </w:p>
        </w:tc>
      </w:tr>
      <w:tr w:rsidR="000C167C" w:rsidRPr="00A200F2" w14:paraId="5BC915DA" w14:textId="77777777" w:rsidTr="003B41ED">
        <w:tc>
          <w:tcPr>
            <w:tcW w:w="1255" w:type="dxa"/>
          </w:tcPr>
          <w:p w14:paraId="0885D03E" w14:textId="77777777" w:rsidR="00A200F2" w:rsidRPr="00A200F2" w:rsidRDefault="00A200F2" w:rsidP="001626D6">
            <w:pPr>
              <w:spacing w:line="240" w:lineRule="auto"/>
              <w:rPr>
                <w:sz w:val="18"/>
                <w:szCs w:val="18"/>
              </w:rPr>
            </w:pPr>
            <w:r w:rsidRPr="00A200F2">
              <w:rPr>
                <w:sz w:val="18"/>
                <w:szCs w:val="18"/>
              </w:rPr>
              <w:t>REF-09</w:t>
            </w:r>
          </w:p>
        </w:tc>
        <w:tc>
          <w:tcPr>
            <w:tcW w:w="865" w:type="dxa"/>
          </w:tcPr>
          <w:p w14:paraId="109290C6"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61C8C2E3" w14:textId="77777777" w:rsidR="00A200F2" w:rsidRPr="00A200F2" w:rsidRDefault="00A200F2" w:rsidP="001626D6">
            <w:pPr>
              <w:spacing w:line="240" w:lineRule="auto"/>
              <w:rPr>
                <w:sz w:val="18"/>
                <w:szCs w:val="18"/>
              </w:rPr>
            </w:pPr>
            <w:r w:rsidRPr="00A200F2">
              <w:rPr>
                <w:sz w:val="18"/>
                <w:szCs w:val="18"/>
              </w:rPr>
              <w:t>10 U 498779 5443907</w:t>
            </w:r>
          </w:p>
        </w:tc>
        <w:tc>
          <w:tcPr>
            <w:tcW w:w="2123" w:type="dxa"/>
          </w:tcPr>
          <w:p w14:paraId="6DE958D3" w14:textId="77777777" w:rsidR="00A200F2" w:rsidRPr="00A200F2" w:rsidRDefault="00A200F2" w:rsidP="001626D6">
            <w:pPr>
              <w:spacing w:line="240" w:lineRule="auto"/>
              <w:rPr>
                <w:sz w:val="18"/>
                <w:szCs w:val="18"/>
              </w:rPr>
            </w:pPr>
            <w:r w:rsidRPr="00A200F2">
              <w:rPr>
                <w:sz w:val="18"/>
                <w:szCs w:val="18"/>
              </w:rPr>
              <w:t>Northern edge of Tilbury Island, Fraser Main Arm</w:t>
            </w:r>
          </w:p>
        </w:tc>
        <w:tc>
          <w:tcPr>
            <w:tcW w:w="1276" w:type="dxa"/>
          </w:tcPr>
          <w:p w14:paraId="2C01991B" w14:textId="77777777" w:rsidR="00A200F2" w:rsidRPr="00A200F2" w:rsidRDefault="00A200F2" w:rsidP="001626D6">
            <w:pPr>
              <w:spacing w:line="240" w:lineRule="auto"/>
              <w:jc w:val="center"/>
              <w:rPr>
                <w:sz w:val="18"/>
                <w:szCs w:val="18"/>
              </w:rPr>
            </w:pPr>
            <w:r w:rsidRPr="00A200F2">
              <w:rPr>
                <w:sz w:val="18"/>
                <w:szCs w:val="18"/>
              </w:rPr>
              <w:t>-0.03, 2.58, 1.14, 0.39</w:t>
            </w:r>
          </w:p>
        </w:tc>
        <w:tc>
          <w:tcPr>
            <w:tcW w:w="812" w:type="dxa"/>
          </w:tcPr>
          <w:p w14:paraId="545B5D6D"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501BF66A" w14:textId="77777777" w:rsidR="00A200F2" w:rsidRPr="00A200F2" w:rsidRDefault="00A200F2" w:rsidP="001626D6">
            <w:pPr>
              <w:spacing w:line="240" w:lineRule="auto"/>
              <w:rPr>
                <w:sz w:val="18"/>
                <w:szCs w:val="18"/>
              </w:rPr>
            </w:pPr>
            <w:r w:rsidRPr="00A200F2">
              <w:rPr>
                <w:sz w:val="18"/>
                <w:szCs w:val="18"/>
              </w:rPr>
              <w:t xml:space="preserve">Embayed marsh enclosed by natural (?) sand berm to the north. No log pilings or foreshore protection present. Foreshore is a natural slope. </w:t>
            </w:r>
          </w:p>
        </w:tc>
      </w:tr>
      <w:tr w:rsidR="000C167C" w:rsidRPr="00A200F2" w14:paraId="0FEA9288" w14:textId="77777777" w:rsidTr="003B41ED">
        <w:tc>
          <w:tcPr>
            <w:tcW w:w="1255" w:type="dxa"/>
          </w:tcPr>
          <w:p w14:paraId="4C5821C3" w14:textId="77777777" w:rsidR="00A200F2" w:rsidRPr="00A200F2" w:rsidRDefault="00A200F2" w:rsidP="001626D6">
            <w:pPr>
              <w:spacing w:line="240" w:lineRule="auto"/>
              <w:rPr>
                <w:sz w:val="18"/>
                <w:szCs w:val="18"/>
              </w:rPr>
            </w:pPr>
            <w:r w:rsidRPr="00A200F2">
              <w:rPr>
                <w:sz w:val="18"/>
                <w:szCs w:val="18"/>
              </w:rPr>
              <w:t>REF-11</w:t>
            </w:r>
          </w:p>
        </w:tc>
        <w:tc>
          <w:tcPr>
            <w:tcW w:w="865" w:type="dxa"/>
          </w:tcPr>
          <w:p w14:paraId="6C142050"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5B287B2C" w14:textId="77777777" w:rsidR="00A200F2" w:rsidRPr="00A200F2" w:rsidRDefault="00A200F2" w:rsidP="001626D6">
            <w:pPr>
              <w:spacing w:line="240" w:lineRule="auto"/>
              <w:rPr>
                <w:sz w:val="18"/>
                <w:szCs w:val="18"/>
              </w:rPr>
            </w:pPr>
            <w:r w:rsidRPr="00A200F2">
              <w:rPr>
                <w:sz w:val="18"/>
                <w:szCs w:val="18"/>
              </w:rPr>
              <w:t>10 U 494275 5440327</w:t>
            </w:r>
          </w:p>
        </w:tc>
        <w:tc>
          <w:tcPr>
            <w:tcW w:w="2123" w:type="dxa"/>
          </w:tcPr>
          <w:p w14:paraId="3B0A2638" w14:textId="77777777" w:rsidR="00A200F2" w:rsidRPr="00A200F2" w:rsidRDefault="00A200F2" w:rsidP="001626D6">
            <w:pPr>
              <w:spacing w:line="240" w:lineRule="auto"/>
              <w:rPr>
                <w:sz w:val="18"/>
                <w:szCs w:val="18"/>
              </w:rPr>
            </w:pPr>
            <w:r w:rsidRPr="00A200F2">
              <w:rPr>
                <w:sz w:val="18"/>
                <w:szCs w:val="18"/>
              </w:rPr>
              <w:t>SW corner of Deas Island, Deas Slough</w:t>
            </w:r>
          </w:p>
        </w:tc>
        <w:tc>
          <w:tcPr>
            <w:tcW w:w="1276" w:type="dxa"/>
          </w:tcPr>
          <w:p w14:paraId="0F690704" w14:textId="77777777" w:rsidR="00A200F2" w:rsidRPr="00A200F2" w:rsidRDefault="00A200F2" w:rsidP="001626D6">
            <w:pPr>
              <w:spacing w:line="240" w:lineRule="auto"/>
              <w:jc w:val="center"/>
              <w:rPr>
                <w:sz w:val="18"/>
                <w:szCs w:val="18"/>
              </w:rPr>
            </w:pPr>
            <w:r w:rsidRPr="00A200F2">
              <w:rPr>
                <w:sz w:val="18"/>
                <w:szCs w:val="18"/>
              </w:rPr>
              <w:t>-0.61, 1.76, 0.78, 0.54</w:t>
            </w:r>
          </w:p>
        </w:tc>
        <w:tc>
          <w:tcPr>
            <w:tcW w:w="812" w:type="dxa"/>
          </w:tcPr>
          <w:p w14:paraId="4B3EE1AB"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6644652" w14:textId="77777777" w:rsidR="00A200F2" w:rsidRPr="00A200F2" w:rsidRDefault="00A200F2" w:rsidP="001626D6">
            <w:pPr>
              <w:spacing w:line="240" w:lineRule="auto"/>
              <w:rPr>
                <w:sz w:val="18"/>
                <w:szCs w:val="18"/>
              </w:rPr>
            </w:pPr>
            <w:r w:rsidRPr="00A200F2">
              <w:rPr>
                <w:sz w:val="18"/>
                <w:szCs w:val="18"/>
              </w:rPr>
              <w:t xml:space="preserve">Marsh bench with gradual foreshore slope. Site is protected from erosional forces of the Fraser Main Arm but is exposed to regular recreational boat activity from neighbouring marina. </w:t>
            </w:r>
          </w:p>
        </w:tc>
      </w:tr>
      <w:tr w:rsidR="000C167C" w:rsidRPr="00A200F2" w14:paraId="7C50CC08" w14:textId="77777777" w:rsidTr="003B41ED">
        <w:tc>
          <w:tcPr>
            <w:tcW w:w="1255" w:type="dxa"/>
          </w:tcPr>
          <w:p w14:paraId="35041D9C" w14:textId="77777777" w:rsidR="00A200F2" w:rsidRPr="00A200F2" w:rsidRDefault="00A200F2" w:rsidP="001626D6">
            <w:pPr>
              <w:spacing w:line="240" w:lineRule="auto"/>
              <w:rPr>
                <w:sz w:val="18"/>
                <w:szCs w:val="18"/>
              </w:rPr>
            </w:pPr>
            <w:r w:rsidRPr="00A200F2">
              <w:rPr>
                <w:sz w:val="18"/>
                <w:szCs w:val="18"/>
              </w:rPr>
              <w:t>REF-13</w:t>
            </w:r>
          </w:p>
        </w:tc>
        <w:tc>
          <w:tcPr>
            <w:tcW w:w="865" w:type="dxa"/>
          </w:tcPr>
          <w:p w14:paraId="79F0B7F8"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22CE9E2E" w14:textId="77777777" w:rsidR="00A200F2" w:rsidRPr="00A200F2" w:rsidRDefault="00A200F2" w:rsidP="001626D6">
            <w:pPr>
              <w:spacing w:line="240" w:lineRule="auto"/>
              <w:rPr>
                <w:sz w:val="18"/>
                <w:szCs w:val="18"/>
              </w:rPr>
            </w:pPr>
            <w:r w:rsidRPr="00A200F2">
              <w:rPr>
                <w:sz w:val="18"/>
                <w:szCs w:val="18"/>
              </w:rPr>
              <w:t>10 U 490916 5436888</w:t>
            </w:r>
          </w:p>
        </w:tc>
        <w:tc>
          <w:tcPr>
            <w:tcW w:w="2123" w:type="dxa"/>
          </w:tcPr>
          <w:p w14:paraId="6B971291" w14:textId="77777777" w:rsidR="00A200F2" w:rsidRPr="00A200F2" w:rsidRDefault="00A200F2" w:rsidP="001626D6">
            <w:pPr>
              <w:spacing w:line="240" w:lineRule="auto"/>
              <w:rPr>
                <w:sz w:val="18"/>
                <w:szCs w:val="18"/>
              </w:rPr>
            </w:pPr>
            <w:r w:rsidRPr="00A200F2">
              <w:rPr>
                <w:sz w:val="18"/>
                <w:szCs w:val="18"/>
              </w:rPr>
              <w:t xml:space="preserve">East bank of Canoe Pass, Port Guichon, Delta </w:t>
            </w:r>
          </w:p>
        </w:tc>
        <w:tc>
          <w:tcPr>
            <w:tcW w:w="1276" w:type="dxa"/>
          </w:tcPr>
          <w:p w14:paraId="1DB025EF" w14:textId="77777777" w:rsidR="00A200F2" w:rsidRPr="00A200F2" w:rsidRDefault="00A200F2" w:rsidP="001626D6">
            <w:pPr>
              <w:spacing w:line="240" w:lineRule="auto"/>
              <w:jc w:val="center"/>
              <w:rPr>
                <w:sz w:val="18"/>
                <w:szCs w:val="18"/>
              </w:rPr>
            </w:pPr>
            <w:r w:rsidRPr="00A200F2">
              <w:rPr>
                <w:sz w:val="18"/>
                <w:szCs w:val="18"/>
              </w:rPr>
              <w:t>-0.23, 2.13, 1.36, 0.40</w:t>
            </w:r>
          </w:p>
        </w:tc>
        <w:tc>
          <w:tcPr>
            <w:tcW w:w="812" w:type="dxa"/>
          </w:tcPr>
          <w:p w14:paraId="09AC12FA"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2960A96F" w14:textId="77777777" w:rsidR="00A200F2" w:rsidRPr="00A200F2" w:rsidRDefault="00A200F2" w:rsidP="001626D6">
            <w:pPr>
              <w:spacing w:line="240" w:lineRule="auto"/>
              <w:rPr>
                <w:sz w:val="18"/>
                <w:szCs w:val="18"/>
              </w:rPr>
            </w:pPr>
            <w:r w:rsidRPr="00A200F2">
              <w:rPr>
                <w:sz w:val="18"/>
                <w:szCs w:val="18"/>
              </w:rPr>
              <w:t>Exposed marsh bench with gradual foreshore slope. The site is exposed and unprotected, but occurs in Canoe Pass, where boat traffic and erosional river flows are reduced.</w:t>
            </w:r>
          </w:p>
        </w:tc>
      </w:tr>
      <w:tr w:rsidR="000C167C" w:rsidRPr="00A200F2" w14:paraId="6F6A5B96" w14:textId="77777777" w:rsidTr="003B41ED">
        <w:tc>
          <w:tcPr>
            <w:tcW w:w="1255" w:type="dxa"/>
          </w:tcPr>
          <w:p w14:paraId="42B03E66" w14:textId="77777777" w:rsidR="00A200F2" w:rsidRPr="00A200F2" w:rsidRDefault="00A200F2" w:rsidP="001626D6">
            <w:pPr>
              <w:spacing w:line="240" w:lineRule="auto"/>
              <w:rPr>
                <w:sz w:val="18"/>
                <w:szCs w:val="18"/>
              </w:rPr>
            </w:pPr>
            <w:r w:rsidRPr="00A200F2">
              <w:rPr>
                <w:sz w:val="18"/>
                <w:szCs w:val="18"/>
              </w:rPr>
              <w:t>REF-14</w:t>
            </w:r>
          </w:p>
        </w:tc>
        <w:tc>
          <w:tcPr>
            <w:tcW w:w="865" w:type="dxa"/>
          </w:tcPr>
          <w:p w14:paraId="7E56B3AE"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5F38183D" w14:textId="77777777" w:rsidR="00A200F2" w:rsidRPr="00A200F2" w:rsidRDefault="00A200F2" w:rsidP="001626D6">
            <w:pPr>
              <w:spacing w:line="240" w:lineRule="auto"/>
              <w:rPr>
                <w:sz w:val="18"/>
                <w:szCs w:val="18"/>
              </w:rPr>
            </w:pPr>
            <w:r w:rsidRPr="00A200F2">
              <w:rPr>
                <w:sz w:val="18"/>
                <w:szCs w:val="18"/>
              </w:rPr>
              <w:t>10 U 488838 5440112</w:t>
            </w:r>
          </w:p>
        </w:tc>
        <w:tc>
          <w:tcPr>
            <w:tcW w:w="2123" w:type="dxa"/>
          </w:tcPr>
          <w:p w14:paraId="0606CA15" w14:textId="77777777" w:rsidR="00A200F2" w:rsidRPr="00A200F2" w:rsidRDefault="00A200F2" w:rsidP="001626D6">
            <w:pPr>
              <w:spacing w:line="240" w:lineRule="auto"/>
              <w:rPr>
                <w:sz w:val="18"/>
                <w:szCs w:val="18"/>
              </w:rPr>
            </w:pPr>
            <w:r w:rsidRPr="00A200F2">
              <w:rPr>
                <w:sz w:val="18"/>
                <w:szCs w:val="18"/>
              </w:rPr>
              <w:t>South bank of Lulu Island, upstream of Shady Island</w:t>
            </w:r>
          </w:p>
        </w:tc>
        <w:tc>
          <w:tcPr>
            <w:tcW w:w="1276" w:type="dxa"/>
          </w:tcPr>
          <w:p w14:paraId="4D834D03" w14:textId="77777777" w:rsidR="00A200F2" w:rsidRPr="00A200F2" w:rsidRDefault="00A200F2" w:rsidP="001626D6">
            <w:pPr>
              <w:spacing w:line="240" w:lineRule="auto"/>
              <w:jc w:val="center"/>
              <w:rPr>
                <w:sz w:val="18"/>
                <w:szCs w:val="18"/>
              </w:rPr>
            </w:pPr>
            <w:r w:rsidRPr="00A200F2">
              <w:rPr>
                <w:sz w:val="18"/>
                <w:szCs w:val="18"/>
              </w:rPr>
              <w:t>-0.74, 2.15, 0.86, 0.36</w:t>
            </w:r>
          </w:p>
        </w:tc>
        <w:tc>
          <w:tcPr>
            <w:tcW w:w="812" w:type="dxa"/>
          </w:tcPr>
          <w:p w14:paraId="412E4D92"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2862BFF1" w14:textId="77777777" w:rsidR="00A200F2" w:rsidRPr="00A200F2" w:rsidRDefault="00A200F2" w:rsidP="001626D6">
            <w:pPr>
              <w:spacing w:line="240" w:lineRule="auto"/>
              <w:rPr>
                <w:sz w:val="18"/>
                <w:szCs w:val="18"/>
              </w:rPr>
            </w:pPr>
            <w:r w:rsidRPr="00A200F2">
              <w:rPr>
                <w:sz w:val="18"/>
                <w:szCs w:val="18"/>
              </w:rPr>
              <w:t xml:space="preserve">Marsh bench located immediately upstream of Shady Island.  Site may be somewhat protected by debris deflection boom located immediately south. Foreshore is a gradual slope. </w:t>
            </w:r>
          </w:p>
        </w:tc>
      </w:tr>
      <w:tr w:rsidR="000C167C" w:rsidRPr="00A200F2" w14:paraId="443A2A98" w14:textId="77777777" w:rsidTr="003B41ED">
        <w:tc>
          <w:tcPr>
            <w:tcW w:w="1255" w:type="dxa"/>
          </w:tcPr>
          <w:p w14:paraId="5E487DEE" w14:textId="77777777" w:rsidR="00A200F2" w:rsidRPr="00A200F2" w:rsidRDefault="00A200F2" w:rsidP="001626D6">
            <w:pPr>
              <w:spacing w:line="240" w:lineRule="auto"/>
              <w:rPr>
                <w:sz w:val="18"/>
                <w:szCs w:val="18"/>
              </w:rPr>
            </w:pPr>
            <w:r w:rsidRPr="00A200F2">
              <w:rPr>
                <w:sz w:val="18"/>
                <w:szCs w:val="18"/>
              </w:rPr>
              <w:t>REF-17</w:t>
            </w:r>
          </w:p>
        </w:tc>
        <w:tc>
          <w:tcPr>
            <w:tcW w:w="865" w:type="dxa"/>
          </w:tcPr>
          <w:p w14:paraId="1E13F7CB"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7F15E289" w14:textId="77777777" w:rsidR="00A200F2" w:rsidRPr="00A200F2" w:rsidRDefault="00A200F2" w:rsidP="001626D6">
            <w:pPr>
              <w:spacing w:line="240" w:lineRule="auto"/>
              <w:rPr>
                <w:sz w:val="18"/>
                <w:szCs w:val="18"/>
              </w:rPr>
            </w:pPr>
            <w:r w:rsidRPr="00A200F2">
              <w:rPr>
                <w:sz w:val="18"/>
                <w:szCs w:val="18"/>
              </w:rPr>
              <w:t>10 U 486897 5447333</w:t>
            </w:r>
          </w:p>
        </w:tc>
        <w:tc>
          <w:tcPr>
            <w:tcW w:w="2123" w:type="dxa"/>
          </w:tcPr>
          <w:p w14:paraId="05A0A007" w14:textId="77777777" w:rsidR="00A200F2" w:rsidRPr="00A200F2" w:rsidRDefault="00A200F2" w:rsidP="001626D6">
            <w:pPr>
              <w:spacing w:line="240" w:lineRule="auto"/>
              <w:rPr>
                <w:sz w:val="18"/>
                <w:szCs w:val="18"/>
              </w:rPr>
            </w:pPr>
            <w:r w:rsidRPr="00A200F2">
              <w:rPr>
                <w:sz w:val="18"/>
                <w:szCs w:val="18"/>
              </w:rPr>
              <w:t>South bank of Sea Island, Fraser River Middle Arm</w:t>
            </w:r>
          </w:p>
        </w:tc>
        <w:tc>
          <w:tcPr>
            <w:tcW w:w="1276" w:type="dxa"/>
          </w:tcPr>
          <w:p w14:paraId="7E27E290" w14:textId="77777777" w:rsidR="00A200F2" w:rsidRPr="00A200F2" w:rsidRDefault="00A200F2" w:rsidP="001626D6">
            <w:pPr>
              <w:spacing w:line="240" w:lineRule="auto"/>
              <w:jc w:val="center"/>
              <w:rPr>
                <w:sz w:val="18"/>
                <w:szCs w:val="18"/>
              </w:rPr>
            </w:pPr>
            <w:r w:rsidRPr="00A200F2">
              <w:rPr>
                <w:sz w:val="18"/>
                <w:szCs w:val="18"/>
              </w:rPr>
              <w:t>-0.78, 3.41, 1.31, 0.59</w:t>
            </w:r>
          </w:p>
        </w:tc>
        <w:tc>
          <w:tcPr>
            <w:tcW w:w="812" w:type="dxa"/>
          </w:tcPr>
          <w:p w14:paraId="5B2BAD1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359C3215" w14:textId="77777777" w:rsidR="00A200F2" w:rsidRPr="00A200F2" w:rsidRDefault="00A200F2" w:rsidP="001626D6">
            <w:pPr>
              <w:spacing w:line="240" w:lineRule="auto"/>
              <w:rPr>
                <w:sz w:val="18"/>
                <w:szCs w:val="18"/>
              </w:rPr>
            </w:pPr>
            <w:r w:rsidRPr="00A200F2">
              <w:rPr>
                <w:sz w:val="18"/>
                <w:szCs w:val="18"/>
              </w:rPr>
              <w:t xml:space="preserve">Marsh bench located upstream of </w:t>
            </w:r>
            <w:proofErr w:type="spellStart"/>
            <w:r w:rsidRPr="00A200F2">
              <w:rPr>
                <w:sz w:val="18"/>
                <w:szCs w:val="18"/>
              </w:rPr>
              <w:t>Swishwash</w:t>
            </w:r>
            <w:proofErr w:type="spellEnd"/>
            <w:r w:rsidRPr="00A200F2">
              <w:rPr>
                <w:sz w:val="18"/>
                <w:szCs w:val="18"/>
              </w:rPr>
              <w:t xml:space="preserve"> Island. Site is unprotected from wake and river erosion, which is likely reduced in the Middle Arm. Foreshore is a gradual slope into the subtidal. </w:t>
            </w:r>
          </w:p>
        </w:tc>
      </w:tr>
      <w:tr w:rsidR="000C167C" w:rsidRPr="00A200F2" w14:paraId="3B2FAF46" w14:textId="77777777" w:rsidTr="003B41ED">
        <w:tc>
          <w:tcPr>
            <w:tcW w:w="1255" w:type="dxa"/>
          </w:tcPr>
          <w:p w14:paraId="0680D054" w14:textId="77777777" w:rsidR="00A200F2" w:rsidRPr="00A200F2" w:rsidRDefault="00A200F2" w:rsidP="001626D6">
            <w:pPr>
              <w:spacing w:line="240" w:lineRule="auto"/>
              <w:rPr>
                <w:sz w:val="18"/>
                <w:szCs w:val="18"/>
              </w:rPr>
            </w:pPr>
            <w:r w:rsidRPr="00A200F2">
              <w:rPr>
                <w:sz w:val="18"/>
                <w:szCs w:val="18"/>
              </w:rPr>
              <w:t>REF-02-2015</w:t>
            </w:r>
          </w:p>
        </w:tc>
        <w:tc>
          <w:tcPr>
            <w:tcW w:w="865" w:type="dxa"/>
          </w:tcPr>
          <w:p w14:paraId="16C4E875"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1B167DFD" w14:textId="77777777" w:rsidR="00A200F2" w:rsidRPr="00A200F2" w:rsidRDefault="00A200F2" w:rsidP="001626D6">
            <w:pPr>
              <w:spacing w:line="240" w:lineRule="auto"/>
              <w:rPr>
                <w:sz w:val="18"/>
                <w:szCs w:val="18"/>
              </w:rPr>
            </w:pPr>
            <w:r w:rsidRPr="00A200F2">
              <w:rPr>
                <w:sz w:val="18"/>
                <w:szCs w:val="18"/>
              </w:rPr>
              <w:t>10 U 494560 5449859</w:t>
            </w:r>
          </w:p>
        </w:tc>
        <w:tc>
          <w:tcPr>
            <w:tcW w:w="2123" w:type="dxa"/>
          </w:tcPr>
          <w:p w14:paraId="48EC1034" w14:textId="77777777" w:rsidR="00A200F2" w:rsidRPr="00A200F2" w:rsidRDefault="00A200F2" w:rsidP="001626D6">
            <w:pPr>
              <w:spacing w:line="240" w:lineRule="auto"/>
              <w:rPr>
                <w:sz w:val="18"/>
                <w:szCs w:val="18"/>
              </w:rPr>
            </w:pPr>
            <w:r w:rsidRPr="00A200F2">
              <w:rPr>
                <w:sz w:val="18"/>
                <w:szCs w:val="18"/>
              </w:rPr>
              <w:t>North bank of Lulu Island,</w:t>
            </w:r>
          </w:p>
          <w:p w14:paraId="233664B2" w14:textId="77777777" w:rsidR="00A200F2" w:rsidRPr="00A200F2" w:rsidRDefault="00A200F2" w:rsidP="001626D6">
            <w:pPr>
              <w:spacing w:line="240" w:lineRule="auto"/>
              <w:rPr>
                <w:sz w:val="18"/>
                <w:szCs w:val="18"/>
              </w:rPr>
            </w:pPr>
            <w:r w:rsidRPr="00A200F2">
              <w:rPr>
                <w:sz w:val="18"/>
                <w:szCs w:val="18"/>
              </w:rPr>
              <w:t>Fraser River North Arm</w:t>
            </w:r>
          </w:p>
        </w:tc>
        <w:tc>
          <w:tcPr>
            <w:tcW w:w="1276" w:type="dxa"/>
          </w:tcPr>
          <w:p w14:paraId="78C1D747" w14:textId="77777777" w:rsidR="00A200F2" w:rsidRPr="00A200F2" w:rsidRDefault="00A200F2" w:rsidP="001626D6">
            <w:pPr>
              <w:spacing w:line="240" w:lineRule="auto"/>
              <w:jc w:val="center"/>
              <w:rPr>
                <w:sz w:val="18"/>
                <w:szCs w:val="18"/>
              </w:rPr>
            </w:pPr>
            <w:r w:rsidRPr="00A200F2">
              <w:rPr>
                <w:sz w:val="18"/>
                <w:szCs w:val="18"/>
              </w:rPr>
              <w:t>0.74, 2.18, 1.57, 0.18</w:t>
            </w:r>
          </w:p>
        </w:tc>
        <w:tc>
          <w:tcPr>
            <w:tcW w:w="812" w:type="dxa"/>
          </w:tcPr>
          <w:p w14:paraId="3F6CBE19"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9C58FEF" w14:textId="77777777" w:rsidR="00A200F2" w:rsidRPr="00A200F2" w:rsidRDefault="00A200F2" w:rsidP="001626D6">
            <w:pPr>
              <w:spacing w:line="240" w:lineRule="auto"/>
              <w:rPr>
                <w:sz w:val="18"/>
                <w:szCs w:val="18"/>
              </w:rPr>
            </w:pPr>
            <w:r w:rsidRPr="00A200F2">
              <w:rPr>
                <w:sz w:val="18"/>
                <w:szCs w:val="18"/>
              </w:rPr>
              <w:t xml:space="preserve">Marsh bench located on the north bank of Lulu Island, immediately across from Mitchell Island. Foreshore is primarily a cutbank with intertidal mudflat below. Site is regularly protected by log storage booms. </w:t>
            </w:r>
          </w:p>
        </w:tc>
      </w:tr>
      <w:tr w:rsidR="000C167C" w:rsidRPr="00A200F2" w14:paraId="17654ED5" w14:textId="77777777" w:rsidTr="003B41ED">
        <w:tc>
          <w:tcPr>
            <w:tcW w:w="1255" w:type="dxa"/>
          </w:tcPr>
          <w:p w14:paraId="2F63D60A" w14:textId="77777777" w:rsidR="00A200F2" w:rsidRPr="00A200F2" w:rsidRDefault="00A200F2" w:rsidP="001626D6">
            <w:pPr>
              <w:spacing w:line="240" w:lineRule="auto"/>
              <w:rPr>
                <w:sz w:val="18"/>
                <w:szCs w:val="18"/>
              </w:rPr>
            </w:pPr>
            <w:r w:rsidRPr="00A200F2">
              <w:rPr>
                <w:sz w:val="18"/>
                <w:szCs w:val="18"/>
              </w:rPr>
              <w:t>REF-03-2015</w:t>
            </w:r>
          </w:p>
        </w:tc>
        <w:tc>
          <w:tcPr>
            <w:tcW w:w="865" w:type="dxa"/>
          </w:tcPr>
          <w:p w14:paraId="24170DA9"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2373BF93" w14:textId="77777777" w:rsidR="00A200F2" w:rsidRPr="00A200F2" w:rsidRDefault="00A200F2" w:rsidP="001626D6">
            <w:pPr>
              <w:spacing w:line="240" w:lineRule="auto"/>
              <w:rPr>
                <w:sz w:val="18"/>
                <w:szCs w:val="18"/>
              </w:rPr>
            </w:pPr>
            <w:r w:rsidRPr="00A200F2">
              <w:rPr>
                <w:sz w:val="18"/>
                <w:szCs w:val="18"/>
              </w:rPr>
              <w:t>10 U 488544 5450610</w:t>
            </w:r>
          </w:p>
        </w:tc>
        <w:tc>
          <w:tcPr>
            <w:tcW w:w="2123" w:type="dxa"/>
          </w:tcPr>
          <w:p w14:paraId="2A892034" w14:textId="77777777" w:rsidR="00A200F2" w:rsidRPr="00A200F2" w:rsidRDefault="00A200F2" w:rsidP="001626D6">
            <w:pPr>
              <w:spacing w:line="240" w:lineRule="auto"/>
              <w:rPr>
                <w:sz w:val="18"/>
                <w:szCs w:val="18"/>
              </w:rPr>
            </w:pPr>
            <w:r w:rsidRPr="00A200F2">
              <w:rPr>
                <w:sz w:val="18"/>
                <w:szCs w:val="18"/>
              </w:rPr>
              <w:t>North bank of Sea Island, Fraser River North Arm</w:t>
            </w:r>
          </w:p>
        </w:tc>
        <w:tc>
          <w:tcPr>
            <w:tcW w:w="1276" w:type="dxa"/>
          </w:tcPr>
          <w:p w14:paraId="69A52E66" w14:textId="77777777" w:rsidR="00A200F2" w:rsidRPr="00A200F2" w:rsidRDefault="00A200F2" w:rsidP="001626D6">
            <w:pPr>
              <w:spacing w:line="240" w:lineRule="auto"/>
              <w:jc w:val="center"/>
              <w:rPr>
                <w:sz w:val="18"/>
                <w:szCs w:val="18"/>
              </w:rPr>
            </w:pPr>
            <w:r w:rsidRPr="00A200F2">
              <w:rPr>
                <w:sz w:val="18"/>
                <w:szCs w:val="18"/>
              </w:rPr>
              <w:t>0.74, 2.18, 1.57, 0.18</w:t>
            </w:r>
          </w:p>
        </w:tc>
        <w:tc>
          <w:tcPr>
            <w:tcW w:w="812" w:type="dxa"/>
          </w:tcPr>
          <w:p w14:paraId="00F1F226"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5CE34F47" w14:textId="77777777" w:rsidR="00A200F2" w:rsidRPr="00A200F2" w:rsidRDefault="00A200F2" w:rsidP="001626D6">
            <w:pPr>
              <w:spacing w:line="240" w:lineRule="auto"/>
              <w:rPr>
                <w:sz w:val="18"/>
                <w:szCs w:val="18"/>
              </w:rPr>
            </w:pPr>
            <w:r w:rsidRPr="00A200F2">
              <w:rPr>
                <w:sz w:val="18"/>
                <w:szCs w:val="18"/>
              </w:rPr>
              <w:t xml:space="preserve">Marsh bench located upstream of McDonald Beach Park, Sea Island. Foreshore is a cutbank, with intertidal mudflat below. Barges are occasionally moored immediately downstream, but site is generally unprotected from wave and current erosion. </w:t>
            </w:r>
          </w:p>
        </w:tc>
      </w:tr>
      <w:tr w:rsidR="000C167C" w:rsidRPr="00A200F2" w14:paraId="1F34D7B9" w14:textId="77777777" w:rsidTr="003B41ED">
        <w:tc>
          <w:tcPr>
            <w:tcW w:w="1255" w:type="dxa"/>
          </w:tcPr>
          <w:p w14:paraId="248DFFDF" w14:textId="77777777" w:rsidR="00A200F2" w:rsidRPr="00A200F2" w:rsidRDefault="00A200F2" w:rsidP="001626D6">
            <w:pPr>
              <w:spacing w:line="240" w:lineRule="auto"/>
              <w:rPr>
                <w:sz w:val="18"/>
                <w:szCs w:val="18"/>
              </w:rPr>
            </w:pPr>
            <w:r w:rsidRPr="00A200F2">
              <w:rPr>
                <w:sz w:val="18"/>
                <w:szCs w:val="18"/>
              </w:rPr>
              <w:lastRenderedPageBreak/>
              <w:t>REF-05-2015</w:t>
            </w:r>
          </w:p>
        </w:tc>
        <w:tc>
          <w:tcPr>
            <w:tcW w:w="865" w:type="dxa"/>
          </w:tcPr>
          <w:p w14:paraId="769DD437"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1FE349C1" w14:textId="77777777" w:rsidR="00A200F2" w:rsidRPr="00A200F2" w:rsidRDefault="00A200F2" w:rsidP="001626D6">
            <w:pPr>
              <w:spacing w:line="240" w:lineRule="auto"/>
              <w:rPr>
                <w:sz w:val="18"/>
                <w:szCs w:val="18"/>
              </w:rPr>
            </w:pPr>
            <w:r w:rsidRPr="00A200F2">
              <w:rPr>
                <w:sz w:val="18"/>
                <w:szCs w:val="18"/>
              </w:rPr>
              <w:t>10 U 489567 5448239</w:t>
            </w:r>
          </w:p>
        </w:tc>
        <w:tc>
          <w:tcPr>
            <w:tcW w:w="2123" w:type="dxa"/>
          </w:tcPr>
          <w:p w14:paraId="6D9129AF" w14:textId="77777777" w:rsidR="00A200F2" w:rsidRPr="00A200F2" w:rsidRDefault="00A200F2" w:rsidP="001626D6">
            <w:pPr>
              <w:spacing w:line="240" w:lineRule="auto"/>
              <w:rPr>
                <w:sz w:val="18"/>
                <w:szCs w:val="18"/>
              </w:rPr>
            </w:pPr>
            <w:r w:rsidRPr="00A200F2">
              <w:rPr>
                <w:sz w:val="18"/>
                <w:szCs w:val="18"/>
              </w:rPr>
              <w:t>SE bank of Sea Island, Fraser River Middle Arm</w:t>
            </w:r>
          </w:p>
        </w:tc>
        <w:tc>
          <w:tcPr>
            <w:tcW w:w="1276" w:type="dxa"/>
          </w:tcPr>
          <w:p w14:paraId="74F8FDBB" w14:textId="77777777" w:rsidR="00A200F2" w:rsidRPr="00A200F2" w:rsidRDefault="00A200F2" w:rsidP="001626D6">
            <w:pPr>
              <w:spacing w:line="240" w:lineRule="auto"/>
              <w:jc w:val="center"/>
              <w:rPr>
                <w:sz w:val="18"/>
                <w:szCs w:val="18"/>
              </w:rPr>
            </w:pPr>
            <w:r w:rsidRPr="00A200F2">
              <w:rPr>
                <w:sz w:val="18"/>
                <w:szCs w:val="18"/>
              </w:rPr>
              <w:t>-0.22, 2.96, 0.79, 0.35</w:t>
            </w:r>
          </w:p>
        </w:tc>
        <w:tc>
          <w:tcPr>
            <w:tcW w:w="812" w:type="dxa"/>
          </w:tcPr>
          <w:p w14:paraId="0F2AE32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7B58F827" w14:textId="77777777" w:rsidR="00A200F2" w:rsidRPr="00A200F2" w:rsidRDefault="00A200F2" w:rsidP="001626D6">
            <w:pPr>
              <w:spacing w:line="240" w:lineRule="auto"/>
              <w:rPr>
                <w:sz w:val="18"/>
                <w:szCs w:val="18"/>
              </w:rPr>
            </w:pPr>
            <w:r w:rsidRPr="00A200F2">
              <w:rPr>
                <w:sz w:val="18"/>
                <w:szCs w:val="18"/>
              </w:rPr>
              <w:t xml:space="preserve">Slightly embayed marsh located immediately downstream of Moray Bridge. Foreshore is a gradual transition to mudflat. Two major drainage channels bisect the site. </w:t>
            </w:r>
          </w:p>
        </w:tc>
      </w:tr>
      <w:tr w:rsidR="000C167C" w:rsidRPr="00A200F2" w14:paraId="11E91E89" w14:textId="77777777" w:rsidTr="003B41ED">
        <w:tc>
          <w:tcPr>
            <w:tcW w:w="1255" w:type="dxa"/>
          </w:tcPr>
          <w:p w14:paraId="494488E2" w14:textId="77777777" w:rsidR="00A200F2" w:rsidRPr="00A200F2" w:rsidRDefault="00A200F2" w:rsidP="001626D6">
            <w:pPr>
              <w:spacing w:line="240" w:lineRule="auto"/>
              <w:rPr>
                <w:sz w:val="18"/>
                <w:szCs w:val="18"/>
              </w:rPr>
            </w:pPr>
            <w:r w:rsidRPr="00A200F2">
              <w:rPr>
                <w:sz w:val="18"/>
                <w:szCs w:val="18"/>
              </w:rPr>
              <w:t>REF-09-2015</w:t>
            </w:r>
          </w:p>
        </w:tc>
        <w:tc>
          <w:tcPr>
            <w:tcW w:w="865" w:type="dxa"/>
          </w:tcPr>
          <w:p w14:paraId="6544142D"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7FC6E686" w14:textId="77777777" w:rsidR="00A200F2" w:rsidRPr="00A200F2" w:rsidRDefault="00A200F2" w:rsidP="001626D6">
            <w:pPr>
              <w:spacing w:line="240" w:lineRule="auto"/>
              <w:rPr>
                <w:sz w:val="18"/>
                <w:szCs w:val="18"/>
              </w:rPr>
            </w:pPr>
            <w:r w:rsidRPr="00A200F2">
              <w:rPr>
                <w:sz w:val="18"/>
                <w:szCs w:val="18"/>
              </w:rPr>
              <w:t>10 U 493041 5437700</w:t>
            </w:r>
          </w:p>
        </w:tc>
        <w:tc>
          <w:tcPr>
            <w:tcW w:w="2123" w:type="dxa"/>
          </w:tcPr>
          <w:p w14:paraId="0C869D44" w14:textId="77777777" w:rsidR="00A200F2" w:rsidRPr="00A200F2" w:rsidRDefault="00A200F2" w:rsidP="001626D6">
            <w:pPr>
              <w:spacing w:line="240" w:lineRule="auto"/>
              <w:rPr>
                <w:sz w:val="18"/>
                <w:szCs w:val="18"/>
              </w:rPr>
            </w:pPr>
            <w:r w:rsidRPr="00A200F2">
              <w:rPr>
                <w:sz w:val="18"/>
                <w:szCs w:val="18"/>
              </w:rPr>
              <w:t>SW corner of Ladner Marsh, near entrance to Ladner Slough</w:t>
            </w:r>
          </w:p>
        </w:tc>
        <w:tc>
          <w:tcPr>
            <w:tcW w:w="1276" w:type="dxa"/>
          </w:tcPr>
          <w:p w14:paraId="234BF37A" w14:textId="77777777" w:rsidR="00A200F2" w:rsidRPr="00A200F2" w:rsidRDefault="00A200F2" w:rsidP="001626D6">
            <w:pPr>
              <w:spacing w:line="240" w:lineRule="auto"/>
              <w:jc w:val="center"/>
              <w:rPr>
                <w:sz w:val="18"/>
                <w:szCs w:val="18"/>
              </w:rPr>
            </w:pPr>
            <w:r w:rsidRPr="00A200F2">
              <w:rPr>
                <w:sz w:val="18"/>
                <w:szCs w:val="18"/>
              </w:rPr>
              <w:t>-0.03, 2.58, 1.14, 0.39</w:t>
            </w:r>
          </w:p>
        </w:tc>
        <w:tc>
          <w:tcPr>
            <w:tcW w:w="812" w:type="dxa"/>
          </w:tcPr>
          <w:p w14:paraId="33C84485"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24F97ACF" w14:textId="77777777" w:rsidR="00A200F2" w:rsidRPr="00A200F2" w:rsidRDefault="00A200F2" w:rsidP="001626D6">
            <w:pPr>
              <w:spacing w:line="240" w:lineRule="auto"/>
              <w:rPr>
                <w:sz w:val="18"/>
                <w:szCs w:val="18"/>
              </w:rPr>
            </w:pPr>
            <w:r w:rsidRPr="00A200F2">
              <w:rPr>
                <w:sz w:val="18"/>
                <w:szCs w:val="18"/>
              </w:rPr>
              <w:t xml:space="preserve">Exposed marsh bench with a gradually sloped foreshore. Site is not protected but is isolated from the wake and current erosion of the Main Arm. Located in South Arm Marshes WMA. </w:t>
            </w:r>
          </w:p>
        </w:tc>
      </w:tr>
      <w:tr w:rsidR="000C167C" w:rsidRPr="00A200F2" w14:paraId="3A8C2B06" w14:textId="77777777" w:rsidTr="003B41ED">
        <w:tc>
          <w:tcPr>
            <w:tcW w:w="1255" w:type="dxa"/>
          </w:tcPr>
          <w:p w14:paraId="37451E40" w14:textId="77777777" w:rsidR="00A200F2" w:rsidRPr="00A200F2" w:rsidRDefault="00A200F2" w:rsidP="001626D6">
            <w:pPr>
              <w:spacing w:line="240" w:lineRule="auto"/>
              <w:rPr>
                <w:sz w:val="18"/>
                <w:szCs w:val="18"/>
              </w:rPr>
            </w:pPr>
            <w:r w:rsidRPr="00A200F2">
              <w:rPr>
                <w:sz w:val="18"/>
                <w:szCs w:val="18"/>
              </w:rPr>
              <w:t>REF-10-2015</w:t>
            </w:r>
          </w:p>
        </w:tc>
        <w:tc>
          <w:tcPr>
            <w:tcW w:w="865" w:type="dxa"/>
          </w:tcPr>
          <w:p w14:paraId="71A644BB"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12A79EB7" w14:textId="77777777" w:rsidR="00A200F2" w:rsidRPr="00A200F2" w:rsidRDefault="00A200F2" w:rsidP="001626D6">
            <w:pPr>
              <w:spacing w:line="240" w:lineRule="auto"/>
              <w:rPr>
                <w:sz w:val="18"/>
                <w:szCs w:val="18"/>
              </w:rPr>
            </w:pPr>
            <w:r w:rsidRPr="00A200F2">
              <w:rPr>
                <w:sz w:val="18"/>
                <w:szCs w:val="18"/>
              </w:rPr>
              <w:t>10 U 496782 5442394</w:t>
            </w:r>
          </w:p>
        </w:tc>
        <w:tc>
          <w:tcPr>
            <w:tcW w:w="2123" w:type="dxa"/>
          </w:tcPr>
          <w:p w14:paraId="438091CC" w14:textId="77777777" w:rsidR="00A200F2" w:rsidRPr="00A200F2" w:rsidRDefault="00A200F2" w:rsidP="001626D6">
            <w:pPr>
              <w:spacing w:line="240" w:lineRule="auto"/>
              <w:rPr>
                <w:sz w:val="18"/>
                <w:szCs w:val="18"/>
              </w:rPr>
            </w:pPr>
            <w:r w:rsidRPr="00A200F2">
              <w:rPr>
                <w:sz w:val="18"/>
                <w:szCs w:val="18"/>
              </w:rPr>
              <w:t>SW corner of Tilbury Island, near entrance to Tilbury Slough</w:t>
            </w:r>
          </w:p>
        </w:tc>
        <w:tc>
          <w:tcPr>
            <w:tcW w:w="1276" w:type="dxa"/>
          </w:tcPr>
          <w:p w14:paraId="3666053E" w14:textId="77777777" w:rsidR="00A200F2" w:rsidRPr="00A200F2" w:rsidRDefault="00A200F2" w:rsidP="001626D6">
            <w:pPr>
              <w:spacing w:line="240" w:lineRule="auto"/>
              <w:jc w:val="center"/>
              <w:rPr>
                <w:sz w:val="18"/>
                <w:szCs w:val="18"/>
              </w:rPr>
            </w:pPr>
            <w:r w:rsidRPr="00A200F2">
              <w:rPr>
                <w:sz w:val="18"/>
                <w:szCs w:val="18"/>
              </w:rPr>
              <w:t>-0.38, 2.06, 1.04, 0.28</w:t>
            </w:r>
          </w:p>
        </w:tc>
        <w:tc>
          <w:tcPr>
            <w:tcW w:w="812" w:type="dxa"/>
          </w:tcPr>
          <w:p w14:paraId="02E3F5F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7E5FC16B" w14:textId="77777777" w:rsidR="00A200F2" w:rsidRPr="00A200F2" w:rsidRDefault="00A200F2" w:rsidP="001626D6">
            <w:pPr>
              <w:spacing w:line="240" w:lineRule="auto"/>
              <w:rPr>
                <w:sz w:val="18"/>
                <w:szCs w:val="18"/>
              </w:rPr>
            </w:pPr>
            <w:r w:rsidRPr="00A200F2">
              <w:rPr>
                <w:sz w:val="18"/>
                <w:szCs w:val="18"/>
              </w:rPr>
              <w:t xml:space="preserve">Unprotected marsh bench located on SW Tilbury Island. Foreshore is a gradual transition to intertidal mudflat. </w:t>
            </w:r>
          </w:p>
        </w:tc>
      </w:tr>
      <w:tr w:rsidR="000C167C" w:rsidRPr="00A200F2" w14:paraId="5C4A33CA" w14:textId="77777777" w:rsidTr="003B41ED">
        <w:tc>
          <w:tcPr>
            <w:tcW w:w="1255" w:type="dxa"/>
          </w:tcPr>
          <w:p w14:paraId="2E5B470B" w14:textId="77777777" w:rsidR="00A200F2" w:rsidRPr="00A200F2" w:rsidRDefault="00A200F2" w:rsidP="001626D6">
            <w:pPr>
              <w:spacing w:line="240" w:lineRule="auto"/>
              <w:rPr>
                <w:sz w:val="18"/>
                <w:szCs w:val="18"/>
              </w:rPr>
            </w:pPr>
            <w:r w:rsidRPr="00A200F2">
              <w:rPr>
                <w:sz w:val="18"/>
                <w:szCs w:val="18"/>
              </w:rPr>
              <w:t>REF-11-2015</w:t>
            </w:r>
          </w:p>
        </w:tc>
        <w:tc>
          <w:tcPr>
            <w:tcW w:w="865" w:type="dxa"/>
          </w:tcPr>
          <w:p w14:paraId="7EC13DDE"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566F7BC9" w14:textId="77777777" w:rsidR="00A200F2" w:rsidRPr="00A200F2" w:rsidRDefault="00A200F2" w:rsidP="001626D6">
            <w:pPr>
              <w:spacing w:line="240" w:lineRule="auto"/>
              <w:rPr>
                <w:sz w:val="18"/>
                <w:szCs w:val="18"/>
              </w:rPr>
            </w:pPr>
            <w:r w:rsidRPr="00A200F2">
              <w:rPr>
                <w:sz w:val="18"/>
                <w:szCs w:val="18"/>
              </w:rPr>
              <w:t>10 U 504826 5447809</w:t>
            </w:r>
          </w:p>
        </w:tc>
        <w:tc>
          <w:tcPr>
            <w:tcW w:w="2123" w:type="dxa"/>
          </w:tcPr>
          <w:p w14:paraId="0DECBDE4" w14:textId="77777777" w:rsidR="00A200F2" w:rsidRPr="00A200F2" w:rsidRDefault="00A200F2" w:rsidP="001626D6">
            <w:pPr>
              <w:spacing w:line="240" w:lineRule="auto"/>
              <w:rPr>
                <w:sz w:val="18"/>
                <w:szCs w:val="18"/>
              </w:rPr>
            </w:pPr>
            <w:r w:rsidRPr="00A200F2">
              <w:rPr>
                <w:sz w:val="18"/>
                <w:szCs w:val="18"/>
              </w:rPr>
              <w:t>North bank of Annacis Island, Annacis Channel</w:t>
            </w:r>
          </w:p>
        </w:tc>
        <w:tc>
          <w:tcPr>
            <w:tcW w:w="1276" w:type="dxa"/>
          </w:tcPr>
          <w:p w14:paraId="4E3D8E92" w14:textId="77777777" w:rsidR="00A200F2" w:rsidRPr="00A200F2" w:rsidRDefault="00A200F2" w:rsidP="001626D6">
            <w:pPr>
              <w:spacing w:line="240" w:lineRule="auto"/>
              <w:jc w:val="center"/>
              <w:rPr>
                <w:sz w:val="18"/>
                <w:szCs w:val="18"/>
              </w:rPr>
            </w:pPr>
            <w:r w:rsidRPr="00A200F2">
              <w:rPr>
                <w:sz w:val="18"/>
                <w:szCs w:val="18"/>
              </w:rPr>
              <w:t>0.31, 3.00, 1.04, 0.28</w:t>
            </w:r>
          </w:p>
        </w:tc>
        <w:tc>
          <w:tcPr>
            <w:tcW w:w="812" w:type="dxa"/>
          </w:tcPr>
          <w:p w14:paraId="2A93607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72E87E82" w14:textId="77777777" w:rsidR="00A200F2" w:rsidRPr="00A200F2" w:rsidRDefault="00A200F2" w:rsidP="001626D6">
            <w:pPr>
              <w:spacing w:line="240" w:lineRule="auto"/>
              <w:rPr>
                <w:sz w:val="18"/>
                <w:szCs w:val="18"/>
              </w:rPr>
            </w:pPr>
            <w:r w:rsidRPr="00A200F2">
              <w:rPr>
                <w:sz w:val="18"/>
                <w:szCs w:val="18"/>
              </w:rPr>
              <w:t xml:space="preserve">Site is located immediately downstream of Derwent Way Bridge. Foreshore is a gradual transition to intertidal mudflat. Site is not protected from wave/current erosion, but Annacis Channel experiences less wake/erosion than major channels. </w:t>
            </w:r>
          </w:p>
        </w:tc>
      </w:tr>
      <w:tr w:rsidR="000C167C" w:rsidRPr="00A200F2" w14:paraId="2A350866" w14:textId="77777777" w:rsidTr="003B41ED">
        <w:tc>
          <w:tcPr>
            <w:tcW w:w="1255" w:type="dxa"/>
          </w:tcPr>
          <w:p w14:paraId="25B1C23F" w14:textId="77777777" w:rsidR="00A200F2" w:rsidRPr="00A200F2" w:rsidRDefault="00A200F2" w:rsidP="001626D6">
            <w:pPr>
              <w:spacing w:line="240" w:lineRule="auto"/>
              <w:rPr>
                <w:sz w:val="18"/>
                <w:szCs w:val="18"/>
              </w:rPr>
            </w:pPr>
            <w:r w:rsidRPr="00A200F2">
              <w:rPr>
                <w:sz w:val="18"/>
                <w:szCs w:val="18"/>
              </w:rPr>
              <w:t>REF-12-2015</w:t>
            </w:r>
          </w:p>
        </w:tc>
        <w:tc>
          <w:tcPr>
            <w:tcW w:w="865" w:type="dxa"/>
          </w:tcPr>
          <w:p w14:paraId="2F75BA03"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526DD7BC" w14:textId="77777777" w:rsidR="00A200F2" w:rsidRPr="00A200F2" w:rsidRDefault="00A200F2" w:rsidP="001626D6">
            <w:pPr>
              <w:spacing w:line="240" w:lineRule="auto"/>
              <w:rPr>
                <w:sz w:val="18"/>
                <w:szCs w:val="18"/>
              </w:rPr>
            </w:pPr>
            <w:r w:rsidRPr="00A200F2">
              <w:rPr>
                <w:sz w:val="18"/>
                <w:szCs w:val="18"/>
              </w:rPr>
              <w:t>10 U 501934 5445270</w:t>
            </w:r>
          </w:p>
        </w:tc>
        <w:tc>
          <w:tcPr>
            <w:tcW w:w="2123" w:type="dxa"/>
          </w:tcPr>
          <w:p w14:paraId="5AFA2E8C" w14:textId="77777777" w:rsidR="00A200F2" w:rsidRPr="00A200F2" w:rsidRDefault="00A200F2" w:rsidP="001626D6">
            <w:pPr>
              <w:spacing w:line="240" w:lineRule="auto"/>
              <w:rPr>
                <w:sz w:val="18"/>
                <w:szCs w:val="18"/>
              </w:rPr>
            </w:pPr>
            <w:r w:rsidRPr="00A200F2">
              <w:rPr>
                <w:sz w:val="18"/>
                <w:szCs w:val="18"/>
              </w:rPr>
              <w:t>SW corner of Annacis Island, Fraser Main Arm</w:t>
            </w:r>
          </w:p>
        </w:tc>
        <w:tc>
          <w:tcPr>
            <w:tcW w:w="1276" w:type="dxa"/>
          </w:tcPr>
          <w:p w14:paraId="4AD8963D" w14:textId="77777777" w:rsidR="00A200F2" w:rsidRPr="00A200F2" w:rsidRDefault="00A200F2" w:rsidP="001626D6">
            <w:pPr>
              <w:spacing w:line="240" w:lineRule="auto"/>
              <w:jc w:val="center"/>
              <w:rPr>
                <w:sz w:val="18"/>
                <w:szCs w:val="18"/>
              </w:rPr>
            </w:pPr>
            <w:r w:rsidRPr="00A200F2">
              <w:rPr>
                <w:sz w:val="18"/>
                <w:szCs w:val="18"/>
              </w:rPr>
              <w:t>-0.19, 1.93, 1.13 ,0.19</w:t>
            </w:r>
          </w:p>
        </w:tc>
        <w:tc>
          <w:tcPr>
            <w:tcW w:w="812" w:type="dxa"/>
          </w:tcPr>
          <w:p w14:paraId="720872C8"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9284D94" w14:textId="77777777" w:rsidR="00A200F2" w:rsidRPr="00A200F2" w:rsidRDefault="00A200F2" w:rsidP="001626D6">
            <w:pPr>
              <w:spacing w:line="240" w:lineRule="auto"/>
              <w:rPr>
                <w:sz w:val="18"/>
                <w:szCs w:val="18"/>
              </w:rPr>
            </w:pPr>
            <w:r w:rsidRPr="00A200F2">
              <w:rPr>
                <w:sz w:val="18"/>
                <w:szCs w:val="18"/>
              </w:rPr>
              <w:t xml:space="preserve">Exposed marsh bench with a combination of cutbank and gradually sloped foreshore. Site is intermittently protected from wave erosion by moored barges. No major channels present. </w:t>
            </w:r>
          </w:p>
        </w:tc>
      </w:tr>
    </w:tbl>
    <w:p w14:paraId="79DDD7FB" w14:textId="77777777" w:rsidR="00A200F2" w:rsidRDefault="00A200F2" w:rsidP="00A200F2">
      <w:pPr>
        <w:sectPr w:rsidR="00A200F2" w:rsidSect="001626D6">
          <w:pgSz w:w="16838" w:h="11906" w:orient="landscape"/>
          <w:pgMar w:top="1440" w:right="1440" w:bottom="1440" w:left="1440" w:header="708" w:footer="708" w:gutter="0"/>
          <w:cols w:space="708"/>
          <w:docGrid w:linePitch="360"/>
        </w:sectPr>
      </w:pPr>
    </w:p>
    <w:p w14:paraId="4D23D29E" w14:textId="0A3C95C1" w:rsidR="00A200F2" w:rsidRDefault="00A200F2" w:rsidP="00A200F2">
      <w:pPr>
        <w:pStyle w:val="Heading1"/>
        <w:numPr>
          <w:ilvl w:val="0"/>
          <w:numId w:val="0"/>
        </w:numPr>
      </w:pPr>
      <w:r w:rsidRPr="559EFC6C">
        <w:lastRenderedPageBreak/>
        <w:t xml:space="preserve">Appendix </w:t>
      </w:r>
      <w:r>
        <w:t>B: Photo Examples of Marsh Recession</w:t>
      </w:r>
    </w:p>
    <w:p w14:paraId="7253CEE9" w14:textId="6D44C3E2" w:rsidR="00A200F2" w:rsidRDefault="00A200F2" w:rsidP="00A200F2">
      <w:pPr>
        <w:pStyle w:val="Heading1"/>
        <w:numPr>
          <w:ilvl w:val="0"/>
          <w:numId w:val="0"/>
        </w:numPr>
        <w:rPr>
          <w:rFonts w:eastAsia="Times New Roman"/>
          <w:lang w:eastAsia="en-GB"/>
        </w:rPr>
      </w:pPr>
      <w:r>
        <w:rPr>
          <w:noProof/>
          <w:lang w:val="en-US"/>
        </w:rPr>
        <mc:AlternateContent>
          <mc:Choice Requires="wps">
            <w:drawing>
              <wp:anchor distT="0" distB="0" distL="114300" distR="114300" simplePos="0" relativeHeight="251658286" behindDoc="0" locked="0" layoutInCell="1" allowOverlap="1" wp14:anchorId="1C7ECFA3" wp14:editId="47F070B0">
                <wp:simplePos x="0" y="0"/>
                <wp:positionH relativeFrom="column">
                  <wp:posOffset>251460</wp:posOffset>
                </wp:positionH>
                <wp:positionV relativeFrom="paragraph">
                  <wp:posOffset>8001490</wp:posOffset>
                </wp:positionV>
                <wp:extent cx="5231130" cy="635"/>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231130" cy="635"/>
                        </a:xfrm>
                        <a:prstGeom prst="rect">
                          <a:avLst/>
                        </a:prstGeom>
                        <a:solidFill>
                          <a:prstClr val="white"/>
                        </a:solidFill>
                        <a:ln>
                          <a:noFill/>
                        </a:ln>
                      </wps:spPr>
                      <wps:txbx>
                        <w:txbxContent>
                          <w:p w14:paraId="079C12CF" w14:textId="7F83D455" w:rsidR="00A200F2" w:rsidRDefault="00A200F2" w:rsidP="00A200F2">
                            <w:pPr>
                              <w:pStyle w:val="Caption"/>
                              <w:rPr>
                                <w:noProof/>
                              </w:rPr>
                            </w:pPr>
                            <w:r>
                              <w:t xml:space="preserve">Photo B1. </w:t>
                            </w:r>
                            <w:r w:rsidRPr="001E337B">
                              <w:t>Photos of sites containing recessed marsh, based on the definitions of this study. Project boundaries are displayed with red lines, and marsh extent with yellow. Areas between the red and yellow lines were classified as recessed. Photos taken by D. Stewart on and 6 May (top) and 31 May (bottom)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
            <w:pict>
              <v:shape w14:anchorId="1C7ECFA3" id="Text Box 4" o:spid="_x0000_s1031" type="#_x0000_t202" style="position:absolute;left:0;text-align:left;margin-left:19.8pt;margin-top:630.05pt;width:411.9pt;height:.05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" stroked="f">
                <v:textbox style="mso-fit-shape-to-text:t" inset="0,0,0,0">
                  <w:txbxContent>
                    <w:p w14:paraId="079C12CF" w14:textId="7F83D455" w:rsidR="00A200F2" w:rsidRDefault="00A200F2" w:rsidP="00A200F2">
                      <w:pPr>
                        <w:pStyle w:val="Caption"/>
                        <w:rPr>
                          <w:noProof/>
                        </w:rPr>
                      </w:pPr>
                      <w:r>
                        <w:t xml:space="preserve">Photo B1. </w:t>
                      </w:r>
                      <w:r w:rsidRPr="001E337B">
                        <w:t>Photos of sites containing recessed marsh, based on the definitions of this study. Project boundaries are displayed with red lines, and marsh extent with yellow. Areas between the red and yellow lines were classified as recessed. Photos taken by D. Stewart on and 6 May (top) and 31 May (bottom) 2021.</w:t>
                      </w:r>
                    </w:p>
                  </w:txbxContent>
                </v:textbox>
                <w10:wrap type="topAndBottom"/>
              </v:shape>
            </w:pict>
          </mc:Fallback>
        </mc:AlternateContent>
      </w:r>
      <w:r>
        <w:rPr>
          <w:noProof/>
          <w:lang w:val="en-US"/>
        </w:rPr>
        <w:drawing>
          <wp:anchor distT="0" distB="0" distL="114300" distR="114300" simplePos="0" relativeHeight="251658285" behindDoc="1" locked="0" layoutInCell="1" allowOverlap="1" wp14:anchorId="6E1FECEC" wp14:editId="59D10388">
            <wp:simplePos x="0" y="0"/>
            <wp:positionH relativeFrom="column">
              <wp:posOffset>251460</wp:posOffset>
            </wp:positionH>
            <wp:positionV relativeFrom="paragraph">
              <wp:posOffset>4059410</wp:posOffset>
            </wp:positionV>
            <wp:extent cx="5231130" cy="3923665"/>
            <wp:effectExtent l="0" t="0" r="1270" b="635"/>
            <wp:wrapTopAndBottom/>
            <wp:docPr id="49" name="Picture 49" descr="A picture containing outdoor, sky, wate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utdoor, sky, water, gras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84" behindDoc="1" locked="0" layoutInCell="1" allowOverlap="1" wp14:anchorId="42816487" wp14:editId="78FA6D00">
            <wp:simplePos x="0" y="0"/>
            <wp:positionH relativeFrom="column">
              <wp:posOffset>254000</wp:posOffset>
            </wp:positionH>
            <wp:positionV relativeFrom="paragraph">
              <wp:posOffset>72245</wp:posOffset>
            </wp:positionV>
            <wp:extent cx="5231130" cy="3923665"/>
            <wp:effectExtent l="0" t="0" r="1270" b="635"/>
            <wp:wrapTopAndBottom/>
            <wp:docPr id="52" name="Picture 52" descr="A picture containing outdoor, sky,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outdoor, sky, 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lang w:eastAsia="en-GB"/>
        </w:rPr>
        <w:br w:type="page"/>
      </w:r>
      <w:r>
        <w:rPr>
          <w:noProof/>
          <w:lang w:val="en-US"/>
        </w:rPr>
        <w:lastRenderedPageBreak/>
        <mc:AlternateContent>
          <mc:Choice Requires="wps">
            <w:drawing>
              <wp:anchor distT="0" distB="0" distL="114300" distR="114300" simplePos="0" relativeHeight="251658316" behindDoc="0" locked="0" layoutInCell="1" allowOverlap="1" wp14:anchorId="3A3490A9" wp14:editId="0D9E8062">
                <wp:simplePos x="0" y="0"/>
                <wp:positionH relativeFrom="column">
                  <wp:posOffset>355632</wp:posOffset>
                </wp:positionH>
                <wp:positionV relativeFrom="paragraph">
                  <wp:posOffset>8202456</wp:posOffset>
                </wp:positionV>
                <wp:extent cx="5231130" cy="635"/>
                <wp:effectExtent l="0" t="0" r="1270" b="12065"/>
                <wp:wrapTopAndBottom/>
                <wp:docPr id="48" name="Text Box 48"/>
                <wp:cNvGraphicFramePr/>
                <a:graphic xmlns:a="http://schemas.openxmlformats.org/drawingml/2006/main">
                  <a:graphicData uri="http://schemas.microsoft.com/office/word/2010/wordprocessingShape">
                    <wps:wsp>
                      <wps:cNvSpPr txBox="1"/>
                      <wps:spPr>
                        <a:xfrm>
                          <a:off x="0" y="0"/>
                          <a:ext cx="5231130" cy="635"/>
                        </a:xfrm>
                        <a:prstGeom prst="rect">
                          <a:avLst/>
                        </a:prstGeom>
                        <a:solidFill>
                          <a:prstClr val="white"/>
                        </a:solidFill>
                        <a:ln>
                          <a:noFill/>
                        </a:ln>
                      </wps:spPr>
                      <wps:txbx>
                        <w:txbxContent>
                          <w:p w14:paraId="098A3DE2" w14:textId="7F75B2EB" w:rsidR="00A200F2" w:rsidRDefault="00A200F2" w:rsidP="00A200F2">
                            <w:pPr>
                              <w:pStyle w:val="Caption"/>
                              <w:rPr>
                                <w:noProof/>
                              </w:rPr>
                            </w:pPr>
                            <w:r>
                              <w:t xml:space="preserve">Photo C1. </w:t>
                            </w:r>
                            <w:r w:rsidRPr="001E337B">
                              <w:t>Photos of</w:t>
                            </w:r>
                            <w:r>
                              <w:t xml:space="preserve"> inland marsh designs. Note the debris fence located at the marsh outflow in the top image, and the engineered drainage channel in the bottom image. </w:t>
                            </w:r>
                            <w:r w:rsidRPr="001E337B">
                              <w:t xml:space="preserve">Photos taken by </w:t>
                            </w:r>
                            <w:r>
                              <w:t>R</w:t>
                            </w:r>
                            <w:r w:rsidRPr="001E337B">
                              <w:t xml:space="preserve">. </w:t>
                            </w:r>
                            <w:r>
                              <w:t>Ingham</w:t>
                            </w:r>
                            <w:r w:rsidRPr="001E337B">
                              <w:t xml:space="preserve"> on and </w:t>
                            </w:r>
                            <w:r>
                              <w:t>22 July</w:t>
                            </w:r>
                            <w:r w:rsidRPr="001E337B">
                              <w:t xml:space="preserve"> (top) and </w:t>
                            </w:r>
                            <w:r>
                              <w:t>24 June</w:t>
                            </w:r>
                            <w:r w:rsidRPr="001E337B">
                              <w:t xml:space="preserve"> (bottom)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
            <w:pict>
              <v:shape w14:anchorId="3A3490A9" id="Text Box 48" o:spid="_x0000_s1032" type="#_x0000_t202" style="position:absolute;left:0;text-align:left;margin-left:28pt;margin-top:645.85pt;width:411.9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" stroked="f">
                <v:textbox style="mso-fit-shape-to-text:t" inset="0,0,0,0">
                  <w:txbxContent>
                    <w:p w14:paraId="098A3DE2" w14:textId="7F75B2EB" w:rsidR="00A200F2" w:rsidRDefault="00A200F2" w:rsidP="00A200F2">
                      <w:pPr>
                        <w:pStyle w:val="Caption"/>
                        <w:rPr>
                          <w:noProof/>
                        </w:rPr>
                      </w:pPr>
                      <w:r>
                        <w:t xml:space="preserve">Photo C1. </w:t>
                      </w:r>
                      <w:r w:rsidRPr="001E337B">
                        <w:t>Photos of</w:t>
                      </w:r>
                      <w:r>
                        <w:t xml:space="preserve"> inland marsh designs. Note the debris fence located at the marsh outflow in the top image, and the engineered drainage channel in the bottom image. </w:t>
                      </w:r>
                      <w:r w:rsidRPr="001E337B">
                        <w:t xml:space="preserve">Photos taken by </w:t>
                      </w:r>
                      <w:r>
                        <w:t>R</w:t>
                      </w:r>
                      <w:r w:rsidRPr="001E337B">
                        <w:t xml:space="preserve">. </w:t>
                      </w:r>
                      <w:proofErr w:type="spellStart"/>
                      <w:r>
                        <w:t>Ingham</w:t>
                      </w:r>
                      <w:proofErr w:type="spellEnd"/>
                      <w:r w:rsidRPr="001E337B">
                        <w:t xml:space="preserve"> on and </w:t>
                      </w:r>
                      <w:r>
                        <w:t>22 July</w:t>
                      </w:r>
                      <w:r w:rsidRPr="001E337B">
                        <w:t xml:space="preserve"> (top) and </w:t>
                      </w:r>
                      <w:r>
                        <w:t>24 June</w:t>
                      </w:r>
                      <w:r w:rsidRPr="001E337B">
                        <w:t xml:space="preserve"> (bottom) 2021.</w:t>
                      </w:r>
                    </w:p>
                  </w:txbxContent>
                </v:textbox>
                <w10:wrap type="topAndBottom"/>
              </v:shape>
            </w:pict>
          </mc:Fallback>
        </mc:AlternateContent>
      </w:r>
      <w:r>
        <w:rPr>
          <w:rFonts w:eastAsia="Times New Roman"/>
          <w:b w:val="0"/>
          <w:bCs w:val="0"/>
          <w:noProof/>
          <w:lang w:eastAsia="en-GB"/>
        </w:rPr>
        <w:drawing>
          <wp:anchor distT="0" distB="0" distL="114300" distR="114300" simplePos="0" relativeHeight="251658317" behindDoc="0" locked="0" layoutInCell="1" allowOverlap="1" wp14:anchorId="14AFF30A" wp14:editId="3D0B8C64">
            <wp:simplePos x="0" y="0"/>
            <wp:positionH relativeFrom="column">
              <wp:posOffset>360045</wp:posOffset>
            </wp:positionH>
            <wp:positionV relativeFrom="paragraph">
              <wp:posOffset>4270745</wp:posOffset>
            </wp:positionV>
            <wp:extent cx="5231614" cy="3924000"/>
            <wp:effectExtent l="0" t="0" r="1270" b="635"/>
            <wp:wrapTopAndBottom/>
            <wp:docPr id="56" name="Picture 56" descr="A picture containing grass, outdoor, tre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ss, outdoor, tree, building&#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1614" cy="392400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val="0"/>
          <w:bCs w:val="0"/>
          <w:noProof/>
          <w:lang w:eastAsia="en-GB"/>
        </w:rPr>
        <w:drawing>
          <wp:anchor distT="0" distB="0" distL="114300" distR="114300" simplePos="0" relativeHeight="251658318" behindDoc="0" locked="0" layoutInCell="1" allowOverlap="1" wp14:anchorId="7F15B649" wp14:editId="7EFF062D">
            <wp:simplePos x="0" y="0"/>
            <wp:positionH relativeFrom="column">
              <wp:posOffset>358775</wp:posOffset>
            </wp:positionH>
            <wp:positionV relativeFrom="paragraph">
              <wp:posOffset>288459</wp:posOffset>
            </wp:positionV>
            <wp:extent cx="5231130" cy="3923665"/>
            <wp:effectExtent l="0" t="0" r="1270" b="635"/>
            <wp:wrapTopAndBottom/>
            <wp:docPr id="57" name="Picture 57" descr="A picture containing tree, outdoor, sky,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ree, outdoor, sky, plan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sidRPr="559EFC6C">
        <w:t xml:space="preserve">Appendix </w:t>
      </w:r>
      <w:r>
        <w:t>C: Photo Examples of Inland Marshes</w:t>
      </w:r>
    </w:p>
    <w:p w14:paraId="1435C6D8" w14:textId="5994F261" w:rsidR="00A200F2" w:rsidRDefault="00A200F2" w:rsidP="00A200F2">
      <w:pPr>
        <w:pStyle w:val="Heading1"/>
        <w:numPr>
          <w:ilvl w:val="0"/>
          <w:numId w:val="0"/>
        </w:numPr>
        <w:rPr>
          <w:rFonts w:eastAsia="Times New Roman"/>
          <w:lang w:eastAsia="en-GB"/>
        </w:rPr>
      </w:pPr>
      <w:r w:rsidRPr="0099294D">
        <w:rPr>
          <w:rFonts w:eastAsia="Times New Roman"/>
          <w:lang w:eastAsia="en-GB"/>
        </w:rPr>
        <w:lastRenderedPageBreak/>
        <w:t>Appendix </w:t>
      </w:r>
      <w:r>
        <w:rPr>
          <w:rFonts w:eastAsia="Times New Roman"/>
          <w:lang w:eastAsia="en-GB"/>
        </w:rPr>
        <w:t>D</w:t>
      </w:r>
      <w:r w:rsidRPr="0099294D">
        <w:rPr>
          <w:rFonts w:eastAsia="Times New Roman"/>
          <w:lang w:eastAsia="en-GB"/>
        </w:rPr>
        <w:t>. Outcome Variables and Predictor Covariates </w:t>
      </w:r>
    </w:p>
    <w:p w14:paraId="6E1A0C3B" w14:textId="77777777" w:rsidR="00A200F2" w:rsidRPr="0099294D" w:rsidRDefault="00A200F2" w:rsidP="00A200F2">
      <w:pPr>
        <w:pStyle w:val="Heading1"/>
        <w:numPr>
          <w:ilvl w:val="0"/>
          <w:numId w:val="0"/>
        </w:numPr>
        <w:ind w:left="709" w:right="662"/>
        <w:rPr>
          <w:rFonts w:ascii="Segoe UI" w:hAnsi="Segoe UI" w:cs="Segoe UI"/>
          <w:sz w:val="18"/>
          <w:szCs w:val="18"/>
          <w:lang w:eastAsia="en-GB"/>
        </w:rPr>
      </w:pPr>
      <w:r w:rsidRPr="0099294D">
        <w:rPr>
          <w:sz w:val="24"/>
          <w:szCs w:val="24"/>
          <w:lang w:eastAsia="en-GB"/>
        </w:rPr>
        <w:t> </w:t>
      </w:r>
    </w:p>
    <w:p w14:paraId="78542360" w14:textId="61C03ECB" w:rsidR="00A200F2" w:rsidRDefault="00A200F2" w:rsidP="00A200F2">
      <w:pPr>
        <w:pStyle w:val="Caption"/>
        <w:keepNext/>
        <w:ind w:left="709" w:right="662"/>
      </w:pPr>
      <w:r>
        <w:t>Table D</w:t>
      </w:r>
      <w:r>
        <w:fldChar w:fldCharType="begin"/>
      </w:r>
      <w:r>
        <w:instrText>SEQ Table \* ARABIC</w:instrText>
      </w:r>
      <w:r>
        <w:fldChar w:fldCharType="separate"/>
      </w:r>
      <w:r>
        <w:rPr>
          <w:noProof/>
        </w:rPr>
        <w:t>1</w:t>
      </w:r>
      <w:r>
        <w:fldChar w:fldCharType="end"/>
      </w:r>
      <w:r>
        <w:t xml:space="preserve">. </w:t>
      </w:r>
      <w:r w:rsidRPr="0099294D">
        <w:rPr>
          <w:lang w:eastAsia="en-GB"/>
        </w:rPr>
        <w:t>Quantitative and qualitative site-level and plot-level characteristics were generated for each surveyed compensation site, including both numeric and categorical data.   </w:t>
      </w:r>
    </w:p>
    <w:tbl>
      <w:tblPr>
        <w:tblW w:w="7576" w:type="dxa"/>
        <w:jc w:val="center"/>
        <w:tblCellMar>
          <w:left w:w="0" w:type="dxa"/>
          <w:right w:w="0" w:type="dxa"/>
        </w:tblCellMar>
        <w:tblLook w:val="04A0" w:firstRow="1" w:lastRow="0" w:firstColumn="1" w:lastColumn="0" w:noHBand="0" w:noVBand="1"/>
      </w:tblPr>
      <w:tblGrid>
        <w:gridCol w:w="421"/>
        <w:gridCol w:w="2854"/>
        <w:gridCol w:w="4301"/>
      </w:tblGrid>
      <w:tr w:rsidR="00A200F2" w:rsidRPr="001E337B" w14:paraId="22418700" w14:textId="77777777" w:rsidTr="003B41ED">
        <w:trPr>
          <w:jc w:val="center"/>
        </w:trPr>
        <w:tc>
          <w:tcPr>
            <w:tcW w:w="421" w:type="dxa"/>
            <w:tcBorders>
              <w:top w:val="single" w:sz="4" w:space="0" w:color="auto"/>
              <w:left w:val="single" w:sz="4" w:space="0" w:color="auto"/>
            </w:tcBorders>
          </w:tcPr>
          <w:p w14:paraId="4EDE021A" w14:textId="77777777" w:rsidR="00A200F2" w:rsidRPr="001E337B" w:rsidRDefault="00A200F2" w:rsidP="003B41ED">
            <w:pPr>
              <w:jc w:val="left"/>
              <w:rPr>
                <w:sz w:val="20"/>
                <w:szCs w:val="20"/>
                <w:lang w:eastAsia="en-GB"/>
              </w:rPr>
            </w:pPr>
          </w:p>
        </w:tc>
        <w:tc>
          <w:tcPr>
            <w:tcW w:w="2854" w:type="dxa"/>
            <w:tcBorders>
              <w:top w:val="single" w:sz="4" w:space="0" w:color="auto"/>
              <w:bottom w:val="single" w:sz="4" w:space="0" w:color="auto"/>
            </w:tcBorders>
            <w:shd w:val="clear" w:color="auto" w:fill="auto"/>
            <w:hideMark/>
          </w:tcPr>
          <w:p w14:paraId="36036C66" w14:textId="77777777" w:rsidR="00A200F2" w:rsidRPr="00884A6E" w:rsidRDefault="00A200F2" w:rsidP="003B41ED">
            <w:pPr>
              <w:jc w:val="left"/>
              <w:rPr>
                <w:b/>
                <w:bCs/>
                <w:sz w:val="20"/>
                <w:szCs w:val="20"/>
                <w:lang w:eastAsia="en-GB"/>
              </w:rPr>
            </w:pPr>
            <w:r w:rsidRPr="00884A6E">
              <w:rPr>
                <w:b/>
                <w:bCs/>
                <w:sz w:val="20"/>
                <w:szCs w:val="20"/>
                <w:lang w:eastAsia="en-GB"/>
              </w:rPr>
              <w:t>Characteristic </w:t>
            </w:r>
          </w:p>
        </w:tc>
        <w:tc>
          <w:tcPr>
            <w:tcW w:w="4301" w:type="dxa"/>
            <w:tcBorders>
              <w:top w:val="single" w:sz="4" w:space="0" w:color="auto"/>
              <w:bottom w:val="single" w:sz="4" w:space="0" w:color="auto"/>
              <w:right w:val="single" w:sz="4" w:space="0" w:color="auto"/>
            </w:tcBorders>
            <w:shd w:val="clear" w:color="auto" w:fill="auto"/>
            <w:hideMark/>
          </w:tcPr>
          <w:p w14:paraId="3C624D70" w14:textId="77777777" w:rsidR="00A200F2" w:rsidRPr="00884A6E" w:rsidRDefault="00A200F2" w:rsidP="003B41ED">
            <w:pPr>
              <w:jc w:val="left"/>
              <w:rPr>
                <w:b/>
                <w:bCs/>
                <w:sz w:val="20"/>
                <w:szCs w:val="20"/>
                <w:lang w:eastAsia="en-GB"/>
              </w:rPr>
            </w:pPr>
            <w:r w:rsidRPr="00884A6E">
              <w:rPr>
                <w:b/>
                <w:bCs/>
                <w:sz w:val="20"/>
                <w:szCs w:val="20"/>
                <w:lang w:eastAsia="en-GB"/>
              </w:rPr>
              <w:t>Description </w:t>
            </w:r>
          </w:p>
        </w:tc>
      </w:tr>
      <w:tr w:rsidR="00A200F2" w:rsidRPr="001E337B" w14:paraId="41B115CF" w14:textId="77777777" w:rsidTr="003B41ED">
        <w:trPr>
          <w:jc w:val="center"/>
        </w:trPr>
        <w:tc>
          <w:tcPr>
            <w:tcW w:w="421" w:type="dxa"/>
            <w:vMerge w:val="restart"/>
            <w:tcBorders>
              <w:top w:val="single" w:sz="4" w:space="0" w:color="auto"/>
              <w:left w:val="single" w:sz="4" w:space="0" w:color="auto"/>
              <w:right w:val="single" w:sz="4" w:space="0" w:color="auto"/>
            </w:tcBorders>
            <w:textDirection w:val="btLr"/>
            <w:vAlign w:val="center"/>
          </w:tcPr>
          <w:p w14:paraId="46E4BF26" w14:textId="77777777" w:rsidR="00A200F2" w:rsidRPr="001E337B" w:rsidRDefault="00A200F2" w:rsidP="003B41ED">
            <w:pPr>
              <w:ind w:left="113" w:right="113"/>
              <w:jc w:val="center"/>
              <w:rPr>
                <w:sz w:val="20"/>
                <w:szCs w:val="20"/>
                <w:lang w:eastAsia="en-GB"/>
              </w:rPr>
            </w:pPr>
            <w:r w:rsidRPr="00884A6E">
              <w:rPr>
                <w:b/>
                <w:bCs/>
                <w:sz w:val="20"/>
                <w:szCs w:val="20"/>
                <w:lang w:eastAsia="en-GB"/>
              </w:rPr>
              <w:t>Outcome Variables</w:t>
            </w:r>
          </w:p>
        </w:tc>
        <w:tc>
          <w:tcPr>
            <w:tcW w:w="2854" w:type="dxa"/>
            <w:tcBorders>
              <w:top w:val="single" w:sz="4" w:space="0" w:color="auto"/>
              <w:left w:val="single" w:sz="4" w:space="0" w:color="auto"/>
              <w:bottom w:val="single" w:sz="4" w:space="0" w:color="auto"/>
            </w:tcBorders>
            <w:shd w:val="clear" w:color="auto" w:fill="auto"/>
            <w:hideMark/>
          </w:tcPr>
          <w:p w14:paraId="5085FED4" w14:textId="77777777" w:rsidR="00A200F2" w:rsidRPr="001E337B" w:rsidRDefault="00A200F2" w:rsidP="003B41ED">
            <w:pPr>
              <w:jc w:val="left"/>
              <w:rPr>
                <w:sz w:val="20"/>
                <w:szCs w:val="20"/>
                <w:lang w:eastAsia="en-GB"/>
              </w:rPr>
            </w:pPr>
            <w:r w:rsidRPr="001E337B">
              <w:rPr>
                <w:sz w:val="20"/>
                <w:szCs w:val="20"/>
                <w:lang w:eastAsia="en-GB"/>
              </w:rPr>
              <w:t>Percent Recessed Marsh </w:t>
            </w:r>
          </w:p>
        </w:tc>
        <w:tc>
          <w:tcPr>
            <w:tcW w:w="4301" w:type="dxa"/>
            <w:tcBorders>
              <w:top w:val="single" w:sz="4" w:space="0" w:color="auto"/>
              <w:bottom w:val="single" w:sz="4" w:space="0" w:color="auto"/>
              <w:right w:val="single" w:sz="4" w:space="0" w:color="auto"/>
            </w:tcBorders>
            <w:shd w:val="clear" w:color="auto" w:fill="auto"/>
            <w:hideMark/>
          </w:tcPr>
          <w:p w14:paraId="3F8DE5AE" w14:textId="77777777" w:rsidR="00A200F2" w:rsidRPr="001E337B" w:rsidRDefault="00A200F2" w:rsidP="003B41ED">
            <w:pPr>
              <w:jc w:val="left"/>
              <w:rPr>
                <w:sz w:val="20"/>
                <w:szCs w:val="20"/>
                <w:lang w:eastAsia="en-GB"/>
              </w:rPr>
            </w:pPr>
            <w:r w:rsidRPr="001E337B">
              <w:rPr>
                <w:sz w:val="20"/>
                <w:szCs w:val="20"/>
                <w:lang w:eastAsia="en-GB"/>
              </w:rPr>
              <w:t>The proportion of the intended marsh area that was no longer vegetated at the time of sampling. Based on field mapping. </w:t>
            </w:r>
          </w:p>
        </w:tc>
      </w:tr>
      <w:tr w:rsidR="00A200F2" w:rsidRPr="001E337B" w14:paraId="2C0887DF" w14:textId="77777777" w:rsidTr="003B41ED">
        <w:trPr>
          <w:jc w:val="center"/>
        </w:trPr>
        <w:tc>
          <w:tcPr>
            <w:tcW w:w="421" w:type="dxa"/>
            <w:vMerge/>
            <w:tcBorders>
              <w:left w:val="single" w:sz="4" w:space="0" w:color="auto"/>
              <w:right w:val="single" w:sz="4" w:space="0" w:color="auto"/>
            </w:tcBorders>
            <w:vAlign w:val="center"/>
          </w:tcPr>
          <w:p w14:paraId="419E789F" w14:textId="77777777" w:rsidR="00A200F2" w:rsidRPr="001E337B" w:rsidRDefault="00A200F2" w:rsidP="003B41ED">
            <w:pPr>
              <w:jc w:val="center"/>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7863E1B" w14:textId="77777777" w:rsidR="00A200F2" w:rsidRPr="001E337B" w:rsidRDefault="00A200F2" w:rsidP="003B41ED">
            <w:pPr>
              <w:jc w:val="left"/>
              <w:rPr>
                <w:sz w:val="20"/>
                <w:szCs w:val="20"/>
                <w:lang w:eastAsia="en-GB"/>
              </w:rPr>
            </w:pPr>
            <w:r w:rsidRPr="001E337B">
              <w:rPr>
                <w:sz w:val="20"/>
                <w:szCs w:val="20"/>
                <w:lang w:eastAsia="en-GB"/>
              </w:rPr>
              <w:t>Relative Percent Native </w:t>
            </w:r>
          </w:p>
        </w:tc>
        <w:tc>
          <w:tcPr>
            <w:tcW w:w="4301" w:type="dxa"/>
            <w:tcBorders>
              <w:top w:val="single" w:sz="4" w:space="0" w:color="auto"/>
              <w:bottom w:val="single" w:sz="4" w:space="0" w:color="auto"/>
              <w:right w:val="single" w:sz="4" w:space="0" w:color="auto"/>
            </w:tcBorders>
            <w:shd w:val="clear" w:color="auto" w:fill="auto"/>
            <w:hideMark/>
          </w:tcPr>
          <w:p w14:paraId="7409838C" w14:textId="77777777" w:rsidR="00A200F2" w:rsidRPr="001E337B" w:rsidRDefault="00A200F2" w:rsidP="003B41ED">
            <w:pPr>
              <w:jc w:val="left"/>
              <w:rPr>
                <w:sz w:val="20"/>
                <w:szCs w:val="20"/>
                <w:lang w:eastAsia="en-GB"/>
              </w:rPr>
            </w:pPr>
            <w:r w:rsidRPr="001E337B">
              <w:rPr>
                <w:sz w:val="20"/>
                <w:szCs w:val="20"/>
                <w:lang w:eastAsia="en-GB"/>
              </w:rPr>
              <w:t>The proportion of the vegetated percent cover represented by native species. </w:t>
            </w:r>
          </w:p>
        </w:tc>
      </w:tr>
      <w:tr w:rsidR="00A200F2" w:rsidRPr="001E337B" w14:paraId="4DF1E3DB" w14:textId="77777777" w:rsidTr="003B41ED">
        <w:trPr>
          <w:trHeight w:val="627"/>
          <w:jc w:val="center"/>
        </w:trPr>
        <w:tc>
          <w:tcPr>
            <w:tcW w:w="421" w:type="dxa"/>
            <w:vMerge/>
            <w:tcBorders>
              <w:left w:val="single" w:sz="4" w:space="0" w:color="auto"/>
              <w:bottom w:val="single" w:sz="4" w:space="0" w:color="auto"/>
              <w:right w:val="single" w:sz="4" w:space="0" w:color="auto"/>
            </w:tcBorders>
            <w:vAlign w:val="center"/>
          </w:tcPr>
          <w:p w14:paraId="5E515325" w14:textId="77777777" w:rsidR="00A200F2" w:rsidRPr="001E337B" w:rsidRDefault="00A200F2" w:rsidP="003B41ED">
            <w:pPr>
              <w:jc w:val="center"/>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0EFAA2D" w14:textId="77777777" w:rsidR="00A200F2" w:rsidRPr="001E337B" w:rsidRDefault="00A200F2" w:rsidP="003B41ED">
            <w:pPr>
              <w:jc w:val="left"/>
              <w:rPr>
                <w:sz w:val="20"/>
                <w:szCs w:val="20"/>
                <w:lang w:eastAsia="en-GB"/>
              </w:rPr>
            </w:pPr>
            <w:r w:rsidRPr="001E337B">
              <w:rPr>
                <w:sz w:val="20"/>
                <w:szCs w:val="20"/>
                <w:lang w:eastAsia="en-GB"/>
              </w:rPr>
              <w:t>Richness Per Plot </w:t>
            </w:r>
          </w:p>
        </w:tc>
        <w:tc>
          <w:tcPr>
            <w:tcW w:w="4301" w:type="dxa"/>
            <w:tcBorders>
              <w:top w:val="single" w:sz="4" w:space="0" w:color="auto"/>
              <w:bottom w:val="single" w:sz="4" w:space="0" w:color="auto"/>
              <w:right w:val="single" w:sz="4" w:space="0" w:color="auto"/>
            </w:tcBorders>
            <w:shd w:val="clear" w:color="auto" w:fill="auto"/>
            <w:hideMark/>
          </w:tcPr>
          <w:p w14:paraId="3560643A" w14:textId="77777777" w:rsidR="00A200F2" w:rsidRPr="001E337B" w:rsidRDefault="00A200F2" w:rsidP="003B41ED">
            <w:pPr>
              <w:jc w:val="left"/>
              <w:rPr>
                <w:sz w:val="20"/>
                <w:szCs w:val="20"/>
                <w:lang w:eastAsia="en-GB"/>
              </w:rPr>
            </w:pPr>
            <w:r w:rsidRPr="001E337B">
              <w:rPr>
                <w:sz w:val="20"/>
                <w:szCs w:val="20"/>
                <w:lang w:eastAsia="en-GB"/>
              </w:rPr>
              <w:t>The number of unique native and non-native species in a plot. </w:t>
            </w:r>
          </w:p>
        </w:tc>
      </w:tr>
      <w:tr w:rsidR="00A200F2" w:rsidRPr="001E337B" w14:paraId="72929045" w14:textId="77777777" w:rsidTr="003B41ED">
        <w:trPr>
          <w:jc w:val="center"/>
        </w:trPr>
        <w:tc>
          <w:tcPr>
            <w:tcW w:w="421" w:type="dxa"/>
            <w:vMerge w:val="restart"/>
            <w:tcBorders>
              <w:top w:val="single" w:sz="4" w:space="0" w:color="auto"/>
              <w:left w:val="single" w:sz="4" w:space="0" w:color="auto"/>
              <w:right w:val="single" w:sz="4" w:space="0" w:color="auto"/>
            </w:tcBorders>
            <w:textDirection w:val="btLr"/>
            <w:vAlign w:val="center"/>
          </w:tcPr>
          <w:p w14:paraId="53BF19C8" w14:textId="77777777" w:rsidR="00A200F2" w:rsidRPr="001E337B" w:rsidRDefault="00A200F2" w:rsidP="003B41ED">
            <w:pPr>
              <w:ind w:left="113" w:right="113"/>
              <w:jc w:val="center"/>
              <w:rPr>
                <w:sz w:val="20"/>
                <w:szCs w:val="20"/>
                <w:lang w:eastAsia="en-GB"/>
              </w:rPr>
            </w:pPr>
            <w:r w:rsidRPr="00884A6E">
              <w:rPr>
                <w:b/>
                <w:bCs/>
                <w:sz w:val="20"/>
                <w:szCs w:val="20"/>
                <w:lang w:eastAsia="en-GB"/>
              </w:rPr>
              <w:t>Predictor Covariates</w:t>
            </w:r>
          </w:p>
        </w:tc>
        <w:tc>
          <w:tcPr>
            <w:tcW w:w="2854" w:type="dxa"/>
            <w:tcBorders>
              <w:top w:val="single" w:sz="4" w:space="0" w:color="auto"/>
              <w:left w:val="single" w:sz="4" w:space="0" w:color="auto"/>
              <w:bottom w:val="single" w:sz="4" w:space="0" w:color="auto"/>
            </w:tcBorders>
            <w:shd w:val="clear" w:color="auto" w:fill="auto"/>
            <w:hideMark/>
          </w:tcPr>
          <w:p w14:paraId="654CE399" w14:textId="77777777" w:rsidR="00A200F2" w:rsidRPr="001E337B" w:rsidRDefault="00A200F2" w:rsidP="003B41ED">
            <w:pPr>
              <w:jc w:val="left"/>
              <w:rPr>
                <w:sz w:val="20"/>
                <w:szCs w:val="20"/>
                <w:lang w:eastAsia="en-GB"/>
              </w:rPr>
            </w:pPr>
            <w:r w:rsidRPr="001E337B">
              <w:rPr>
                <w:sz w:val="20"/>
                <w:szCs w:val="20"/>
                <w:lang w:eastAsia="en-GB"/>
              </w:rPr>
              <w:t>Elevation </w:t>
            </w:r>
          </w:p>
        </w:tc>
        <w:tc>
          <w:tcPr>
            <w:tcW w:w="4301" w:type="dxa"/>
            <w:tcBorders>
              <w:top w:val="single" w:sz="4" w:space="0" w:color="auto"/>
              <w:bottom w:val="single" w:sz="4" w:space="0" w:color="auto"/>
              <w:right w:val="single" w:sz="4" w:space="0" w:color="auto"/>
            </w:tcBorders>
            <w:shd w:val="clear" w:color="auto" w:fill="auto"/>
            <w:hideMark/>
          </w:tcPr>
          <w:p w14:paraId="51C44B88" w14:textId="77777777" w:rsidR="00A200F2" w:rsidRPr="001E337B" w:rsidRDefault="00A200F2" w:rsidP="003B41ED">
            <w:pPr>
              <w:jc w:val="left"/>
              <w:rPr>
                <w:sz w:val="20"/>
                <w:szCs w:val="20"/>
                <w:lang w:eastAsia="en-GB"/>
              </w:rPr>
            </w:pPr>
            <w:r w:rsidRPr="001E337B">
              <w:rPr>
                <w:sz w:val="20"/>
                <w:szCs w:val="20"/>
                <w:lang w:eastAsia="en-GB"/>
              </w:rPr>
              <w:t>Elevation derived from a publicly available LiDAR dataset (</w:t>
            </w:r>
            <w:proofErr w:type="spellStart"/>
            <w:r w:rsidRPr="001E337B">
              <w:rPr>
                <w:sz w:val="20"/>
                <w:szCs w:val="20"/>
                <w:lang w:eastAsia="en-GB"/>
              </w:rPr>
              <w:t>GeoBC</w:t>
            </w:r>
            <w:proofErr w:type="spellEnd"/>
            <w:r w:rsidRPr="001E337B">
              <w:rPr>
                <w:sz w:val="20"/>
                <w:szCs w:val="20"/>
                <w:lang w:eastAsia="en-GB"/>
              </w:rPr>
              <w:t>, 2021). For the marsh recession model, site-level mean elevation was used. For the relative percent native and native richness models, single point plot-level elevation was used. </w:t>
            </w:r>
          </w:p>
        </w:tc>
      </w:tr>
      <w:tr w:rsidR="00A200F2" w:rsidRPr="001E337B" w14:paraId="0533AB7E" w14:textId="77777777" w:rsidTr="003B41ED">
        <w:trPr>
          <w:jc w:val="center"/>
        </w:trPr>
        <w:tc>
          <w:tcPr>
            <w:tcW w:w="421" w:type="dxa"/>
            <w:vMerge/>
            <w:tcBorders>
              <w:left w:val="single" w:sz="4" w:space="0" w:color="auto"/>
              <w:right w:val="single" w:sz="4" w:space="0" w:color="auto"/>
            </w:tcBorders>
          </w:tcPr>
          <w:p w14:paraId="7BB5AE89"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03F5A733" w14:textId="77777777" w:rsidR="00A200F2" w:rsidRPr="001E337B" w:rsidRDefault="00A200F2" w:rsidP="003B41ED">
            <w:pPr>
              <w:jc w:val="left"/>
              <w:rPr>
                <w:sz w:val="20"/>
                <w:szCs w:val="20"/>
                <w:lang w:eastAsia="en-GB"/>
              </w:rPr>
            </w:pPr>
            <w:r w:rsidRPr="001E337B">
              <w:rPr>
                <w:sz w:val="20"/>
                <w:szCs w:val="20"/>
                <w:lang w:eastAsia="en-GB"/>
              </w:rPr>
              <w:t>Distance Upriver </w:t>
            </w:r>
          </w:p>
        </w:tc>
        <w:tc>
          <w:tcPr>
            <w:tcW w:w="4301" w:type="dxa"/>
            <w:tcBorders>
              <w:top w:val="single" w:sz="4" w:space="0" w:color="auto"/>
              <w:bottom w:val="single" w:sz="4" w:space="0" w:color="auto"/>
              <w:right w:val="single" w:sz="4" w:space="0" w:color="auto"/>
            </w:tcBorders>
            <w:shd w:val="clear" w:color="auto" w:fill="auto"/>
            <w:hideMark/>
          </w:tcPr>
          <w:p w14:paraId="021BF286" w14:textId="77777777" w:rsidR="00A200F2" w:rsidRPr="001E337B" w:rsidRDefault="00A200F2" w:rsidP="003B41ED">
            <w:pPr>
              <w:jc w:val="left"/>
              <w:rPr>
                <w:sz w:val="20"/>
                <w:szCs w:val="20"/>
                <w:lang w:eastAsia="en-GB"/>
              </w:rPr>
            </w:pPr>
            <w:r w:rsidRPr="001E337B">
              <w:rPr>
                <w:sz w:val="20"/>
                <w:szCs w:val="20"/>
                <w:lang w:eastAsia="en-GB"/>
              </w:rPr>
              <w:t>The channel distance from a standardized line across the Fraser delta front to each site or plot in km  </w:t>
            </w:r>
            <w:r w:rsidRPr="001E337B">
              <w:rPr>
                <w:sz w:val="20"/>
                <w:szCs w:val="20"/>
                <w:lang w:eastAsia="en-GB"/>
              </w:rPr>
              <w:br/>
              <w:t>(See supplemental materials) </w:t>
            </w:r>
          </w:p>
        </w:tc>
      </w:tr>
      <w:tr w:rsidR="00A200F2" w:rsidRPr="001E337B" w14:paraId="27F484CF" w14:textId="77777777" w:rsidTr="003B41ED">
        <w:trPr>
          <w:jc w:val="center"/>
        </w:trPr>
        <w:tc>
          <w:tcPr>
            <w:tcW w:w="421" w:type="dxa"/>
            <w:vMerge/>
            <w:tcBorders>
              <w:left w:val="single" w:sz="4" w:space="0" w:color="auto"/>
              <w:right w:val="single" w:sz="4" w:space="0" w:color="auto"/>
            </w:tcBorders>
          </w:tcPr>
          <w:p w14:paraId="2A46A5B8"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3503D00" w14:textId="77777777" w:rsidR="00A200F2" w:rsidRPr="001E337B" w:rsidRDefault="00A200F2" w:rsidP="003B41ED">
            <w:pPr>
              <w:jc w:val="left"/>
              <w:rPr>
                <w:sz w:val="20"/>
                <w:szCs w:val="20"/>
                <w:lang w:eastAsia="en-GB"/>
              </w:rPr>
            </w:pPr>
            <w:r w:rsidRPr="001E337B">
              <w:rPr>
                <w:sz w:val="20"/>
                <w:szCs w:val="20"/>
                <w:lang w:eastAsia="en-GB"/>
              </w:rPr>
              <w:t>Arm </w:t>
            </w:r>
          </w:p>
        </w:tc>
        <w:tc>
          <w:tcPr>
            <w:tcW w:w="4301" w:type="dxa"/>
            <w:tcBorders>
              <w:top w:val="single" w:sz="4" w:space="0" w:color="auto"/>
              <w:bottom w:val="single" w:sz="4" w:space="0" w:color="auto"/>
              <w:right w:val="single" w:sz="4" w:space="0" w:color="auto"/>
            </w:tcBorders>
            <w:shd w:val="clear" w:color="auto" w:fill="auto"/>
            <w:hideMark/>
          </w:tcPr>
          <w:p w14:paraId="684130A8" w14:textId="77777777" w:rsidR="00A200F2" w:rsidRPr="001E337B" w:rsidRDefault="00A200F2" w:rsidP="003B41ED">
            <w:pPr>
              <w:jc w:val="left"/>
              <w:rPr>
                <w:sz w:val="20"/>
                <w:szCs w:val="20"/>
                <w:lang w:eastAsia="en-GB"/>
              </w:rPr>
            </w:pPr>
            <w:r w:rsidRPr="001E337B">
              <w:rPr>
                <w:sz w:val="20"/>
                <w:szCs w:val="20"/>
                <w:lang w:eastAsia="en-GB"/>
              </w:rPr>
              <w:t>Indicates which arm of the Fraser River the marsh occurs in, either the North Arm or the Main Arm (South Arm). </w:t>
            </w:r>
          </w:p>
        </w:tc>
      </w:tr>
      <w:tr w:rsidR="00A200F2" w:rsidRPr="001E337B" w14:paraId="1EF98E64" w14:textId="77777777" w:rsidTr="003B41ED">
        <w:trPr>
          <w:jc w:val="center"/>
        </w:trPr>
        <w:tc>
          <w:tcPr>
            <w:tcW w:w="421" w:type="dxa"/>
            <w:vMerge/>
            <w:tcBorders>
              <w:left w:val="single" w:sz="4" w:space="0" w:color="auto"/>
              <w:right w:val="single" w:sz="4" w:space="0" w:color="auto"/>
            </w:tcBorders>
          </w:tcPr>
          <w:p w14:paraId="6A97C2A0"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5B1274A0" w14:textId="77777777" w:rsidR="00A200F2" w:rsidRPr="001E337B" w:rsidRDefault="00A200F2" w:rsidP="003B41ED">
            <w:pPr>
              <w:jc w:val="left"/>
              <w:rPr>
                <w:sz w:val="20"/>
                <w:szCs w:val="20"/>
                <w:lang w:eastAsia="en-GB"/>
              </w:rPr>
            </w:pPr>
            <w:r w:rsidRPr="001E337B">
              <w:rPr>
                <w:sz w:val="20"/>
                <w:szCs w:val="20"/>
                <w:lang w:eastAsia="en-GB"/>
              </w:rPr>
              <w:t>Channel Proximity </w:t>
            </w:r>
          </w:p>
        </w:tc>
        <w:tc>
          <w:tcPr>
            <w:tcW w:w="4301" w:type="dxa"/>
            <w:tcBorders>
              <w:top w:val="single" w:sz="4" w:space="0" w:color="auto"/>
              <w:bottom w:val="single" w:sz="4" w:space="0" w:color="auto"/>
              <w:right w:val="single" w:sz="4" w:space="0" w:color="auto"/>
            </w:tcBorders>
            <w:shd w:val="clear" w:color="auto" w:fill="auto"/>
            <w:hideMark/>
          </w:tcPr>
          <w:p w14:paraId="6E110BAB" w14:textId="77777777" w:rsidR="00A200F2" w:rsidRPr="001E337B" w:rsidRDefault="00A200F2" w:rsidP="003B41ED">
            <w:pPr>
              <w:jc w:val="left"/>
              <w:rPr>
                <w:sz w:val="20"/>
                <w:szCs w:val="20"/>
                <w:lang w:eastAsia="en-GB"/>
              </w:rPr>
            </w:pPr>
            <w:r w:rsidRPr="001E337B">
              <w:rPr>
                <w:sz w:val="20"/>
                <w:szCs w:val="20"/>
                <w:lang w:eastAsia="en-GB"/>
              </w:rPr>
              <w:t>The least distance from a plot centre to a major channel, measured using the GRASS toolbox in QGIS (GRASS 7.8.6; QGIS 3.20). </w:t>
            </w:r>
          </w:p>
        </w:tc>
      </w:tr>
      <w:tr w:rsidR="00A200F2" w:rsidRPr="001E337B" w14:paraId="5E67F545" w14:textId="77777777" w:rsidTr="003B41ED">
        <w:trPr>
          <w:jc w:val="center"/>
        </w:trPr>
        <w:tc>
          <w:tcPr>
            <w:tcW w:w="421" w:type="dxa"/>
            <w:vMerge/>
            <w:tcBorders>
              <w:left w:val="single" w:sz="4" w:space="0" w:color="auto"/>
              <w:right w:val="single" w:sz="4" w:space="0" w:color="auto"/>
            </w:tcBorders>
          </w:tcPr>
          <w:p w14:paraId="66D86220"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163950A0" w14:textId="77777777" w:rsidR="00A200F2" w:rsidRPr="001E337B" w:rsidRDefault="00A200F2" w:rsidP="003B41ED">
            <w:pPr>
              <w:jc w:val="left"/>
              <w:rPr>
                <w:sz w:val="20"/>
                <w:szCs w:val="20"/>
                <w:lang w:eastAsia="en-GB"/>
              </w:rPr>
            </w:pPr>
            <w:r w:rsidRPr="001E337B">
              <w:rPr>
                <w:sz w:val="20"/>
                <w:szCs w:val="20"/>
                <w:lang w:eastAsia="en-GB"/>
              </w:rPr>
              <w:t>Reference </w:t>
            </w:r>
          </w:p>
        </w:tc>
        <w:tc>
          <w:tcPr>
            <w:tcW w:w="4301" w:type="dxa"/>
            <w:tcBorders>
              <w:top w:val="single" w:sz="4" w:space="0" w:color="auto"/>
              <w:bottom w:val="single" w:sz="4" w:space="0" w:color="auto"/>
              <w:right w:val="single" w:sz="4" w:space="0" w:color="auto"/>
            </w:tcBorders>
            <w:shd w:val="clear" w:color="auto" w:fill="auto"/>
            <w:hideMark/>
          </w:tcPr>
          <w:p w14:paraId="2FD6CC4A" w14:textId="77777777" w:rsidR="00A200F2" w:rsidRPr="001E337B" w:rsidRDefault="00A200F2" w:rsidP="003B41ED">
            <w:pPr>
              <w:jc w:val="left"/>
              <w:rPr>
                <w:sz w:val="20"/>
                <w:szCs w:val="20"/>
                <w:lang w:eastAsia="en-GB"/>
              </w:rPr>
            </w:pPr>
            <w:r w:rsidRPr="001E337B">
              <w:rPr>
                <w:sz w:val="20"/>
                <w:szCs w:val="20"/>
                <w:lang w:eastAsia="en-GB"/>
              </w:rPr>
              <w:t>Indicates whether the site is a created marsh or a reference (natural) marsh. </w:t>
            </w:r>
          </w:p>
        </w:tc>
      </w:tr>
      <w:tr w:rsidR="00A200F2" w:rsidRPr="001E337B" w14:paraId="415DCE3D" w14:textId="77777777" w:rsidTr="003B41ED">
        <w:trPr>
          <w:jc w:val="center"/>
        </w:trPr>
        <w:tc>
          <w:tcPr>
            <w:tcW w:w="421" w:type="dxa"/>
            <w:vMerge/>
            <w:tcBorders>
              <w:left w:val="single" w:sz="4" w:space="0" w:color="auto"/>
              <w:right w:val="single" w:sz="4" w:space="0" w:color="auto"/>
            </w:tcBorders>
          </w:tcPr>
          <w:p w14:paraId="55392F5B"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0DDAA75B" w14:textId="77777777" w:rsidR="00A200F2" w:rsidRPr="001E337B" w:rsidRDefault="00A200F2" w:rsidP="003B41ED">
            <w:pPr>
              <w:jc w:val="left"/>
              <w:rPr>
                <w:sz w:val="20"/>
                <w:szCs w:val="20"/>
                <w:lang w:eastAsia="en-GB"/>
              </w:rPr>
            </w:pPr>
            <w:r w:rsidRPr="001E337B">
              <w:rPr>
                <w:sz w:val="20"/>
                <w:szCs w:val="20"/>
                <w:lang w:eastAsia="en-GB"/>
              </w:rPr>
              <w:t>Inland Basin </w:t>
            </w:r>
          </w:p>
        </w:tc>
        <w:tc>
          <w:tcPr>
            <w:tcW w:w="4301" w:type="dxa"/>
            <w:tcBorders>
              <w:top w:val="single" w:sz="4" w:space="0" w:color="auto"/>
              <w:bottom w:val="single" w:sz="4" w:space="0" w:color="auto"/>
              <w:right w:val="single" w:sz="4" w:space="0" w:color="auto"/>
            </w:tcBorders>
            <w:shd w:val="clear" w:color="auto" w:fill="auto"/>
            <w:hideMark/>
          </w:tcPr>
          <w:p w14:paraId="1852F3C0" w14:textId="77777777" w:rsidR="00A200F2" w:rsidRPr="001E337B" w:rsidRDefault="00A200F2" w:rsidP="003B41ED">
            <w:pPr>
              <w:jc w:val="left"/>
              <w:rPr>
                <w:sz w:val="20"/>
                <w:szCs w:val="20"/>
                <w:lang w:eastAsia="en-GB"/>
              </w:rPr>
            </w:pPr>
            <w:r w:rsidRPr="001E337B">
              <w:rPr>
                <w:sz w:val="20"/>
                <w:szCs w:val="20"/>
                <w:lang w:eastAsia="en-GB"/>
              </w:rPr>
              <w:t>Distinguishes between inland created marshes and those directly on the river edge, exposed to riverine forces. </w:t>
            </w:r>
          </w:p>
        </w:tc>
      </w:tr>
      <w:tr w:rsidR="00A200F2" w:rsidRPr="001E337B" w14:paraId="21F2E621" w14:textId="77777777" w:rsidTr="003B41ED">
        <w:trPr>
          <w:jc w:val="center"/>
        </w:trPr>
        <w:tc>
          <w:tcPr>
            <w:tcW w:w="421" w:type="dxa"/>
            <w:vMerge/>
            <w:tcBorders>
              <w:left w:val="single" w:sz="4" w:space="0" w:color="auto"/>
              <w:right w:val="single" w:sz="4" w:space="0" w:color="auto"/>
            </w:tcBorders>
          </w:tcPr>
          <w:p w14:paraId="46BDCA8F"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A10A5F7" w14:textId="77777777" w:rsidR="00A200F2" w:rsidRPr="001E337B" w:rsidRDefault="00A200F2" w:rsidP="003B41ED">
            <w:pPr>
              <w:jc w:val="left"/>
              <w:rPr>
                <w:sz w:val="20"/>
                <w:szCs w:val="20"/>
                <w:lang w:eastAsia="en-GB"/>
              </w:rPr>
            </w:pPr>
            <w:r w:rsidRPr="001E337B">
              <w:rPr>
                <w:sz w:val="20"/>
                <w:szCs w:val="20"/>
                <w:lang w:eastAsia="en-GB"/>
              </w:rPr>
              <w:t>Project Age </w:t>
            </w:r>
          </w:p>
        </w:tc>
        <w:tc>
          <w:tcPr>
            <w:tcW w:w="4301" w:type="dxa"/>
            <w:tcBorders>
              <w:top w:val="single" w:sz="4" w:space="0" w:color="auto"/>
              <w:bottom w:val="single" w:sz="4" w:space="0" w:color="auto"/>
              <w:right w:val="single" w:sz="4" w:space="0" w:color="auto"/>
            </w:tcBorders>
            <w:shd w:val="clear" w:color="auto" w:fill="auto"/>
            <w:hideMark/>
          </w:tcPr>
          <w:p w14:paraId="6BBBE2A6" w14:textId="77777777" w:rsidR="00A200F2" w:rsidRPr="001E337B" w:rsidRDefault="00A200F2" w:rsidP="003B41ED">
            <w:pPr>
              <w:jc w:val="left"/>
              <w:rPr>
                <w:sz w:val="20"/>
                <w:szCs w:val="20"/>
                <w:lang w:eastAsia="en-GB"/>
              </w:rPr>
            </w:pPr>
            <w:r w:rsidRPr="001E337B">
              <w:rPr>
                <w:sz w:val="20"/>
                <w:szCs w:val="20"/>
                <w:lang w:eastAsia="en-GB"/>
              </w:rPr>
              <w:t>Years since project completion at time of sampling. </w:t>
            </w:r>
          </w:p>
        </w:tc>
      </w:tr>
      <w:tr w:rsidR="00A200F2" w:rsidRPr="001E337B" w14:paraId="542A5C68" w14:textId="77777777" w:rsidTr="003B41ED">
        <w:trPr>
          <w:jc w:val="center"/>
        </w:trPr>
        <w:tc>
          <w:tcPr>
            <w:tcW w:w="421" w:type="dxa"/>
            <w:vMerge/>
            <w:tcBorders>
              <w:left w:val="single" w:sz="4" w:space="0" w:color="auto"/>
              <w:right w:val="single" w:sz="4" w:space="0" w:color="auto"/>
            </w:tcBorders>
          </w:tcPr>
          <w:p w14:paraId="7E734225"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6BD948E" w14:textId="77777777" w:rsidR="00A200F2" w:rsidRPr="001E337B" w:rsidRDefault="00A200F2" w:rsidP="003B41ED">
            <w:pPr>
              <w:jc w:val="left"/>
              <w:rPr>
                <w:sz w:val="20"/>
                <w:szCs w:val="20"/>
                <w:lang w:eastAsia="en-GB"/>
              </w:rPr>
            </w:pPr>
            <w:r w:rsidRPr="001E337B">
              <w:rPr>
                <w:sz w:val="20"/>
                <w:szCs w:val="20"/>
                <w:lang w:eastAsia="en-GB"/>
              </w:rPr>
              <w:t>Percent Edge </w:t>
            </w:r>
          </w:p>
        </w:tc>
        <w:tc>
          <w:tcPr>
            <w:tcW w:w="4301" w:type="dxa"/>
            <w:tcBorders>
              <w:top w:val="single" w:sz="4" w:space="0" w:color="auto"/>
              <w:bottom w:val="single" w:sz="4" w:space="0" w:color="auto"/>
              <w:right w:val="single" w:sz="4" w:space="0" w:color="auto"/>
            </w:tcBorders>
            <w:shd w:val="clear" w:color="auto" w:fill="auto"/>
            <w:hideMark/>
          </w:tcPr>
          <w:p w14:paraId="51F8E307" w14:textId="77777777" w:rsidR="00A200F2" w:rsidRPr="001E337B" w:rsidRDefault="00A200F2" w:rsidP="003B41ED">
            <w:pPr>
              <w:jc w:val="left"/>
              <w:rPr>
                <w:sz w:val="20"/>
                <w:szCs w:val="20"/>
                <w:lang w:eastAsia="en-GB"/>
              </w:rPr>
            </w:pPr>
            <w:r w:rsidRPr="001E337B">
              <w:rPr>
                <w:sz w:val="20"/>
                <w:szCs w:val="20"/>
                <w:lang w:eastAsia="en-GB"/>
              </w:rPr>
              <w:t>The proportion of a project area that is within 5 m of the channel edge, measured using QGIS measurement tools. </w:t>
            </w:r>
          </w:p>
        </w:tc>
      </w:tr>
      <w:tr w:rsidR="00A200F2" w:rsidRPr="001E337B" w14:paraId="199209E9" w14:textId="77777777" w:rsidTr="003B41ED">
        <w:trPr>
          <w:jc w:val="center"/>
        </w:trPr>
        <w:tc>
          <w:tcPr>
            <w:tcW w:w="421" w:type="dxa"/>
            <w:vMerge/>
            <w:tcBorders>
              <w:left w:val="single" w:sz="4" w:space="0" w:color="auto"/>
              <w:right w:val="single" w:sz="4" w:space="0" w:color="auto"/>
            </w:tcBorders>
          </w:tcPr>
          <w:p w14:paraId="7827EBF4"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E93D83E" w14:textId="77777777" w:rsidR="00A200F2" w:rsidRPr="001E337B" w:rsidRDefault="00A200F2" w:rsidP="003B41ED">
            <w:pPr>
              <w:jc w:val="left"/>
              <w:rPr>
                <w:sz w:val="20"/>
                <w:szCs w:val="20"/>
                <w:lang w:eastAsia="en-GB"/>
              </w:rPr>
            </w:pPr>
            <w:r w:rsidRPr="001E337B">
              <w:rPr>
                <w:sz w:val="20"/>
                <w:szCs w:val="20"/>
                <w:lang w:eastAsia="en-GB"/>
              </w:rPr>
              <w:t>Size </w:t>
            </w:r>
          </w:p>
        </w:tc>
        <w:tc>
          <w:tcPr>
            <w:tcW w:w="4301" w:type="dxa"/>
            <w:tcBorders>
              <w:top w:val="single" w:sz="4" w:space="0" w:color="auto"/>
              <w:bottom w:val="single" w:sz="4" w:space="0" w:color="auto"/>
              <w:right w:val="single" w:sz="4" w:space="0" w:color="auto"/>
            </w:tcBorders>
            <w:shd w:val="clear" w:color="auto" w:fill="auto"/>
            <w:hideMark/>
          </w:tcPr>
          <w:p w14:paraId="78DB8BE0" w14:textId="77777777" w:rsidR="00A200F2" w:rsidRPr="001E337B" w:rsidRDefault="00A200F2" w:rsidP="003B41ED">
            <w:pPr>
              <w:jc w:val="left"/>
              <w:rPr>
                <w:sz w:val="20"/>
                <w:szCs w:val="20"/>
                <w:lang w:eastAsia="en-GB"/>
              </w:rPr>
            </w:pPr>
            <w:r w:rsidRPr="001E337B">
              <w:rPr>
                <w:sz w:val="20"/>
                <w:szCs w:val="20"/>
                <w:lang w:eastAsia="en-GB"/>
              </w:rPr>
              <w:t>The total project area in m</w:t>
            </w:r>
            <w:r w:rsidRPr="001E337B">
              <w:rPr>
                <w:sz w:val="20"/>
                <w:szCs w:val="20"/>
                <w:vertAlign w:val="superscript"/>
                <w:lang w:eastAsia="en-GB"/>
              </w:rPr>
              <w:t>2</w:t>
            </w:r>
            <w:r w:rsidRPr="001E337B">
              <w:rPr>
                <w:sz w:val="20"/>
                <w:szCs w:val="20"/>
                <w:lang w:eastAsia="en-GB"/>
              </w:rPr>
              <w:t> </w:t>
            </w:r>
          </w:p>
        </w:tc>
      </w:tr>
      <w:tr w:rsidR="00A200F2" w:rsidRPr="001E337B" w14:paraId="3A6D2417" w14:textId="77777777" w:rsidTr="003B41ED">
        <w:trPr>
          <w:jc w:val="center"/>
        </w:trPr>
        <w:tc>
          <w:tcPr>
            <w:tcW w:w="421" w:type="dxa"/>
            <w:vMerge/>
            <w:tcBorders>
              <w:left w:val="single" w:sz="4" w:space="0" w:color="auto"/>
              <w:right w:val="single" w:sz="4" w:space="0" w:color="auto"/>
            </w:tcBorders>
          </w:tcPr>
          <w:p w14:paraId="1292FB1A"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BB7C48D" w14:textId="77777777" w:rsidR="00A200F2" w:rsidRPr="001E337B" w:rsidRDefault="00A200F2" w:rsidP="003B41ED">
            <w:pPr>
              <w:jc w:val="left"/>
              <w:rPr>
                <w:sz w:val="20"/>
                <w:szCs w:val="20"/>
                <w:lang w:eastAsia="en-GB"/>
              </w:rPr>
            </w:pPr>
            <w:r w:rsidRPr="001E337B">
              <w:rPr>
                <w:sz w:val="20"/>
                <w:szCs w:val="20"/>
                <w:lang w:eastAsia="en-GB"/>
              </w:rPr>
              <w:t>Shear Boom </w:t>
            </w:r>
          </w:p>
        </w:tc>
        <w:tc>
          <w:tcPr>
            <w:tcW w:w="4301" w:type="dxa"/>
            <w:tcBorders>
              <w:top w:val="single" w:sz="4" w:space="0" w:color="auto"/>
              <w:bottom w:val="single" w:sz="4" w:space="0" w:color="auto"/>
              <w:right w:val="single" w:sz="4" w:space="0" w:color="auto"/>
            </w:tcBorders>
            <w:shd w:val="clear" w:color="auto" w:fill="auto"/>
            <w:hideMark/>
          </w:tcPr>
          <w:p w14:paraId="43FC203A" w14:textId="77777777" w:rsidR="00A200F2" w:rsidRPr="001E337B" w:rsidRDefault="00A200F2" w:rsidP="003B41ED">
            <w:pPr>
              <w:jc w:val="left"/>
              <w:rPr>
                <w:sz w:val="20"/>
                <w:szCs w:val="20"/>
                <w:lang w:eastAsia="en-GB"/>
              </w:rPr>
            </w:pPr>
            <w:r w:rsidRPr="001E337B">
              <w:rPr>
                <w:sz w:val="20"/>
                <w:szCs w:val="20"/>
                <w:lang w:eastAsia="en-GB"/>
              </w:rPr>
              <w:t>Indicates whether a functioning shear boom shore protection structure was in place at time of sampling. </w:t>
            </w:r>
          </w:p>
        </w:tc>
      </w:tr>
      <w:tr w:rsidR="00A200F2" w:rsidRPr="001E337B" w14:paraId="0E2B8758" w14:textId="77777777" w:rsidTr="003B41ED">
        <w:trPr>
          <w:jc w:val="center"/>
        </w:trPr>
        <w:tc>
          <w:tcPr>
            <w:tcW w:w="421" w:type="dxa"/>
            <w:vMerge/>
            <w:tcBorders>
              <w:left w:val="single" w:sz="4" w:space="0" w:color="auto"/>
              <w:right w:val="single" w:sz="4" w:space="0" w:color="auto"/>
            </w:tcBorders>
          </w:tcPr>
          <w:p w14:paraId="080E6A17"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C089EC4" w14:textId="77777777" w:rsidR="00A200F2" w:rsidRPr="001E337B" w:rsidRDefault="00A200F2" w:rsidP="003B41ED">
            <w:pPr>
              <w:jc w:val="left"/>
              <w:rPr>
                <w:sz w:val="20"/>
                <w:szCs w:val="20"/>
                <w:lang w:eastAsia="en-GB"/>
              </w:rPr>
            </w:pPr>
            <w:r w:rsidRPr="001E337B">
              <w:rPr>
                <w:sz w:val="20"/>
                <w:szCs w:val="20"/>
                <w:lang w:eastAsia="en-GB"/>
              </w:rPr>
              <w:t>Offshore Structure </w:t>
            </w:r>
          </w:p>
        </w:tc>
        <w:tc>
          <w:tcPr>
            <w:tcW w:w="4301" w:type="dxa"/>
            <w:tcBorders>
              <w:top w:val="single" w:sz="4" w:space="0" w:color="auto"/>
              <w:bottom w:val="single" w:sz="4" w:space="0" w:color="auto"/>
              <w:right w:val="single" w:sz="4" w:space="0" w:color="auto"/>
            </w:tcBorders>
            <w:shd w:val="clear" w:color="auto" w:fill="auto"/>
            <w:hideMark/>
          </w:tcPr>
          <w:p w14:paraId="61BF97B3" w14:textId="77777777" w:rsidR="00A200F2" w:rsidRPr="001E337B" w:rsidRDefault="00A200F2" w:rsidP="003B41ED">
            <w:pPr>
              <w:jc w:val="left"/>
              <w:rPr>
                <w:sz w:val="20"/>
                <w:szCs w:val="20"/>
                <w:lang w:eastAsia="en-GB"/>
              </w:rPr>
            </w:pPr>
            <w:r w:rsidRPr="001E337B">
              <w:rPr>
                <w:sz w:val="20"/>
                <w:szCs w:val="20"/>
                <w:lang w:eastAsia="en-GB"/>
              </w:rPr>
              <w:t>Indicates whether other offshore structures like docks, log storage booms, etc., are present as these could also mitigate wave energy. </w:t>
            </w:r>
          </w:p>
        </w:tc>
      </w:tr>
      <w:tr w:rsidR="00A200F2" w:rsidRPr="001E337B" w14:paraId="41E2A95B" w14:textId="77777777" w:rsidTr="003B41ED">
        <w:trPr>
          <w:jc w:val="center"/>
        </w:trPr>
        <w:tc>
          <w:tcPr>
            <w:tcW w:w="421" w:type="dxa"/>
            <w:vMerge/>
            <w:tcBorders>
              <w:left w:val="single" w:sz="4" w:space="0" w:color="auto"/>
              <w:bottom w:val="single" w:sz="4" w:space="0" w:color="auto"/>
              <w:right w:val="single" w:sz="4" w:space="0" w:color="auto"/>
            </w:tcBorders>
          </w:tcPr>
          <w:p w14:paraId="36F4023A"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4A063AF2" w14:textId="77777777" w:rsidR="00A200F2" w:rsidRPr="001E337B" w:rsidRDefault="00A200F2" w:rsidP="003B41ED">
            <w:pPr>
              <w:jc w:val="left"/>
              <w:rPr>
                <w:sz w:val="20"/>
                <w:szCs w:val="20"/>
                <w:lang w:eastAsia="en-GB"/>
              </w:rPr>
            </w:pPr>
            <w:r w:rsidRPr="001E337B">
              <w:rPr>
                <w:sz w:val="20"/>
                <w:szCs w:val="20"/>
                <w:lang w:eastAsia="en-GB"/>
              </w:rPr>
              <w:t>Log Fence </w:t>
            </w:r>
          </w:p>
        </w:tc>
        <w:tc>
          <w:tcPr>
            <w:tcW w:w="4301" w:type="dxa"/>
            <w:tcBorders>
              <w:top w:val="single" w:sz="4" w:space="0" w:color="auto"/>
              <w:bottom w:val="single" w:sz="4" w:space="0" w:color="auto"/>
              <w:right w:val="single" w:sz="4" w:space="0" w:color="auto"/>
            </w:tcBorders>
            <w:shd w:val="clear" w:color="auto" w:fill="auto"/>
            <w:hideMark/>
          </w:tcPr>
          <w:p w14:paraId="6C102184" w14:textId="77777777" w:rsidR="00A200F2" w:rsidRPr="001E337B" w:rsidRDefault="00A200F2" w:rsidP="003B41ED">
            <w:pPr>
              <w:jc w:val="left"/>
              <w:rPr>
                <w:sz w:val="20"/>
                <w:szCs w:val="20"/>
                <w:lang w:eastAsia="en-GB"/>
              </w:rPr>
            </w:pPr>
            <w:r w:rsidRPr="001E337B">
              <w:rPr>
                <w:sz w:val="20"/>
                <w:szCs w:val="20"/>
                <w:lang w:eastAsia="en-GB"/>
              </w:rPr>
              <w:t>Indicates the presence of a debris control structure, typically placed at the front of protected inland basin designs. </w:t>
            </w:r>
          </w:p>
        </w:tc>
      </w:tr>
    </w:tbl>
    <w:p w14:paraId="2F87F12F" w14:textId="77777777" w:rsidR="00A200F2" w:rsidRDefault="00A200F2" w:rsidP="00A200F2"/>
    <w:p w14:paraId="0D3C6BD9" w14:textId="77777777" w:rsidR="00A200F2" w:rsidRDefault="00A200F2" w:rsidP="00A200F2"/>
    <w:p w14:paraId="62021A27" w14:textId="77777777" w:rsidR="00A200F2" w:rsidRDefault="00A200F2" w:rsidP="00A200F2"/>
    <w:p w14:paraId="05B23E76" w14:textId="77777777" w:rsidR="00A200F2" w:rsidRDefault="00A200F2" w:rsidP="00A200F2"/>
    <w:p w14:paraId="2212E4C0" w14:textId="011FB625" w:rsidR="00A200F2" w:rsidRDefault="00A200F2" w:rsidP="00A200F2">
      <w:pPr>
        <w:pStyle w:val="Heading1"/>
        <w:numPr>
          <w:ilvl w:val="0"/>
          <w:numId w:val="0"/>
        </w:numPr>
        <w:rPr>
          <w:rFonts w:eastAsia="Times New Roman"/>
          <w:lang w:eastAsia="en-GB"/>
        </w:rPr>
      </w:pPr>
      <w:r>
        <w:rPr>
          <w:rFonts w:eastAsia="Times New Roman"/>
          <w:lang w:eastAsia="en-GB"/>
        </w:rPr>
        <w:lastRenderedPageBreak/>
        <w:t>Appendix E. Marsh Recession Model Visualizations</w:t>
      </w:r>
    </w:p>
    <w:p w14:paraId="49DE4FD9" w14:textId="77777777" w:rsidR="00A200F2" w:rsidRDefault="00A200F2" w:rsidP="00A200F2">
      <w:pPr>
        <w:rPr>
          <w:lang w:eastAsia="en-GB"/>
        </w:rPr>
      </w:pPr>
      <w:r>
        <w:rPr>
          <w:rFonts w:eastAsia="Times New Roman"/>
          <w:b/>
          <w:bCs/>
          <w:noProof/>
          <w:color w:val="000000" w:themeColor="text1"/>
          <w:sz w:val="32"/>
          <w:szCs w:val="32"/>
          <w:lang w:eastAsia="en-GB"/>
        </w:rPr>
        <w:drawing>
          <wp:anchor distT="0" distB="0" distL="114300" distR="114300" simplePos="0" relativeHeight="251658297" behindDoc="0" locked="0" layoutInCell="1" allowOverlap="1" wp14:anchorId="189CEFB3" wp14:editId="57A46989">
            <wp:simplePos x="0" y="0"/>
            <wp:positionH relativeFrom="column">
              <wp:posOffset>2847340</wp:posOffset>
            </wp:positionH>
            <wp:positionV relativeFrom="paragraph">
              <wp:posOffset>5367655</wp:posOffset>
            </wp:positionV>
            <wp:extent cx="2339975" cy="2339975"/>
            <wp:effectExtent l="0" t="0" r="0" b="0"/>
            <wp:wrapTopAndBottom/>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3" behindDoc="0" locked="0" layoutInCell="1" allowOverlap="1" wp14:anchorId="59719FDC" wp14:editId="770E94C2">
            <wp:simplePos x="0" y="0"/>
            <wp:positionH relativeFrom="column">
              <wp:posOffset>497205</wp:posOffset>
            </wp:positionH>
            <wp:positionV relativeFrom="paragraph">
              <wp:posOffset>5367655</wp:posOffset>
            </wp:positionV>
            <wp:extent cx="2339975" cy="2339975"/>
            <wp:effectExtent l="0" t="0" r="0" b="0"/>
            <wp:wrapTopAndBottom/>
            <wp:docPr id="59" name="Picture 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scatte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8" behindDoc="0" locked="0" layoutInCell="1" allowOverlap="1" wp14:anchorId="056DCE84" wp14:editId="60985121">
            <wp:simplePos x="0" y="0"/>
            <wp:positionH relativeFrom="column">
              <wp:posOffset>2812415</wp:posOffset>
            </wp:positionH>
            <wp:positionV relativeFrom="paragraph">
              <wp:posOffset>3400425</wp:posOffset>
            </wp:positionV>
            <wp:extent cx="2339975" cy="2339975"/>
            <wp:effectExtent l="0" t="0" r="0" b="0"/>
            <wp:wrapTopAndBottom/>
            <wp:docPr id="144723456" name="Picture 1447234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6" name="Picture 144723456" descr="Chart, scatter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4" behindDoc="0" locked="0" layoutInCell="1" allowOverlap="1" wp14:anchorId="4E6D3B26" wp14:editId="4F830AAE">
            <wp:simplePos x="0" y="0"/>
            <wp:positionH relativeFrom="column">
              <wp:posOffset>462915</wp:posOffset>
            </wp:positionH>
            <wp:positionV relativeFrom="paragraph">
              <wp:posOffset>3411855</wp:posOffset>
            </wp:positionV>
            <wp:extent cx="2339975" cy="2339975"/>
            <wp:effectExtent l="0" t="0" r="0" b="0"/>
            <wp:wrapTopAndBottom/>
            <wp:docPr id="144723457" name="Picture 14472345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7" name="Picture 144723457" descr="Chart, scatte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9" behindDoc="0" locked="0" layoutInCell="1" allowOverlap="1" wp14:anchorId="713D81EF" wp14:editId="5FAEAE06">
            <wp:simplePos x="0" y="0"/>
            <wp:positionH relativeFrom="column">
              <wp:posOffset>2800985</wp:posOffset>
            </wp:positionH>
            <wp:positionV relativeFrom="paragraph">
              <wp:posOffset>1560195</wp:posOffset>
            </wp:positionV>
            <wp:extent cx="2339975" cy="2339975"/>
            <wp:effectExtent l="0" t="0" r="0" b="0"/>
            <wp:wrapTopAndBottom/>
            <wp:docPr id="144723459" name="Picture 1447234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9" name="Picture 144723459" descr="Chart, scatte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19" behindDoc="0" locked="0" layoutInCell="1" allowOverlap="1" wp14:anchorId="4B57144A" wp14:editId="66B23B3D">
            <wp:simplePos x="0" y="0"/>
            <wp:positionH relativeFrom="column">
              <wp:posOffset>458960</wp:posOffset>
            </wp:positionH>
            <wp:positionV relativeFrom="paragraph">
              <wp:posOffset>205105</wp:posOffset>
            </wp:positionV>
            <wp:extent cx="2339975" cy="1864995"/>
            <wp:effectExtent l="0" t="0" r="0" b="1905"/>
            <wp:wrapTopAndBottom/>
            <wp:docPr id="144723460" name="Picture 1447234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0" name="Picture 144723460" descr="Chart, scatter chart&#10;&#10;Description automatically generated"/>
                    <pic:cNvPicPr/>
                  </pic:nvPicPr>
                  <pic:blipFill rotWithShape="1">
                    <a:blip r:embed="rId41">
                      <a:extLst>
                        <a:ext uri="{28A0092B-C50C-407E-A947-70E740481C1C}">
                          <a14:useLocalDpi xmlns:a14="http://schemas.microsoft.com/office/drawing/2010/main" val="0"/>
                        </a:ext>
                      </a:extLst>
                    </a:blip>
                    <a:srcRect t="20281"/>
                    <a:stretch/>
                  </pic:blipFill>
                  <pic:spPr bwMode="auto">
                    <a:xfrm>
                      <a:off x="0" y="0"/>
                      <a:ext cx="2339975" cy="186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295" behindDoc="0" locked="0" layoutInCell="1" allowOverlap="1" wp14:anchorId="5E9783A0" wp14:editId="75A1839D">
            <wp:simplePos x="0" y="0"/>
            <wp:positionH relativeFrom="column">
              <wp:posOffset>462915</wp:posOffset>
            </wp:positionH>
            <wp:positionV relativeFrom="paragraph">
              <wp:posOffset>1571625</wp:posOffset>
            </wp:positionV>
            <wp:extent cx="2339975" cy="2339975"/>
            <wp:effectExtent l="0" t="0" r="0" b="0"/>
            <wp:wrapTopAndBottom/>
            <wp:docPr id="144723462" name="Picture 1447234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2" name="Picture 144723462" descr="Chart, scatte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320" behindDoc="0" locked="0" layoutInCell="1" allowOverlap="1" wp14:anchorId="50430CDA" wp14:editId="3750F9E9">
            <wp:simplePos x="0" y="0"/>
            <wp:positionH relativeFrom="column">
              <wp:posOffset>2776855</wp:posOffset>
            </wp:positionH>
            <wp:positionV relativeFrom="paragraph">
              <wp:posOffset>194310</wp:posOffset>
            </wp:positionV>
            <wp:extent cx="2339975" cy="1876425"/>
            <wp:effectExtent l="0" t="0" r="0" b="3175"/>
            <wp:wrapTopAndBottom/>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rotWithShape="1">
                    <a:blip r:embed="rId43">
                      <a:extLst>
                        <a:ext uri="{28A0092B-C50C-407E-A947-70E740481C1C}">
                          <a14:useLocalDpi xmlns:a14="http://schemas.microsoft.com/office/drawing/2010/main" val="0"/>
                        </a:ext>
                      </a:extLst>
                    </a:blip>
                    <a:srcRect t="19786"/>
                    <a:stretch/>
                  </pic:blipFill>
                  <pic:spPr bwMode="auto">
                    <a:xfrm>
                      <a:off x="0" y="0"/>
                      <a:ext cx="2339975"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96" behindDoc="0" locked="0" layoutInCell="1" allowOverlap="1" wp14:anchorId="38903D02" wp14:editId="108135A5">
                <wp:simplePos x="0" y="0"/>
                <wp:positionH relativeFrom="column">
                  <wp:posOffset>355600</wp:posOffset>
                </wp:positionH>
                <wp:positionV relativeFrom="paragraph">
                  <wp:posOffset>7905750</wp:posOffset>
                </wp:positionV>
                <wp:extent cx="5156200" cy="68580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156200" cy="685800"/>
                        </a:xfrm>
                        <a:prstGeom prst="rect">
                          <a:avLst/>
                        </a:prstGeom>
                        <a:solidFill>
                          <a:prstClr val="white"/>
                        </a:solidFill>
                        <a:ln>
                          <a:noFill/>
                        </a:ln>
                      </wps:spPr>
                      <wps:txbx>
                        <w:txbxContent>
                          <w:p w14:paraId="751526B3" w14:textId="615DCCE4" w:rsidR="00A200F2" w:rsidRPr="00C04EA9" w:rsidRDefault="00A200F2" w:rsidP="00A200F2">
                            <w:pPr>
                              <w:pStyle w:val="Caption"/>
                            </w:pPr>
                            <w:r w:rsidRPr="00C04EA9">
                              <w:t xml:space="preserve">Figure </w:t>
                            </w:r>
                            <w:r>
                              <w:t>E</w:t>
                            </w:r>
                            <w:r w:rsidRPr="00C04EA9">
                              <w:t xml:space="preserve">1. Plots displaying how the expected dependent variable (% mudflat) changes as a function of each model predictor (x-axis), while all other model variables are held fixed. The expected value is displayed with the blue line, 95% confidence interval for the expected value with the grey band, and partial residuals with red dots (bottom right exempt). This and all subsequent plots in Appendices C-F were created using visreg package in R (visreg, ‘visreg’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r w:rsidRPr="00C04EA9">
                              <w:t>Breheny &amp; Burchett 2017)</w:t>
                            </w:r>
                            <w:r w:rsidRPr="00C04EA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38903D02" id="Text Box 20" o:spid="_x0000_s1033" type="#_x0000_t202" style="position:absolute;left:0;text-align:left;margin-left:28pt;margin-top:622.5pt;width:406pt;height:54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" stroked="f">
                <v:textbox inset="0,0,0,0">
                  <w:txbxContent>
                    <w:p w14:paraId="751526B3" w14:textId="615DCCE4" w:rsidR="00A200F2" w:rsidRPr="00C04EA9" w:rsidRDefault="00A200F2" w:rsidP="00A200F2">
                      <w:pPr>
                        <w:pStyle w:val="Caption"/>
                      </w:pPr>
                      <w:r w:rsidRPr="00C04EA9">
                        <w:t xml:space="preserve">Figure </w:t>
                      </w:r>
                      <w:r>
                        <w:t>E</w:t>
                      </w:r>
                      <w:r w:rsidRPr="00C04EA9">
                        <w:t xml:space="preserve">1. Plots displaying how the expected dependent variable (% mudflat) changes as a function of each model predictor (x-axis), while all other model variables are held fixed. The expected value is displayed with the blue line, 95% confidence interval for the expected value with the grey band, and partial residuals with red dots (bottom right exempt). This and all subsequent plots in Appendices C-F were created using </w:t>
                      </w:r>
                      <w:proofErr w:type="spellStart"/>
                      <w:r w:rsidRPr="00C04EA9">
                        <w:t>visreg</w:t>
                      </w:r>
                      <w:proofErr w:type="spellEnd"/>
                      <w:r w:rsidRPr="00C04EA9">
                        <w:t xml:space="preserve"> package in R (</w:t>
                      </w:r>
                      <w:proofErr w:type="spellStart"/>
                      <w:r w:rsidRPr="00C04EA9">
                        <w:t>visreg</w:t>
                      </w:r>
                      <w:proofErr w:type="spellEnd"/>
                      <w:r w:rsidRPr="00C04EA9">
                        <w:t>, ‘</w:t>
                      </w:r>
                      <w:proofErr w:type="spellStart"/>
                      <w:r w:rsidRPr="00C04EA9">
                        <w:t>visreg</w:t>
                      </w:r>
                      <w:proofErr w:type="spellEnd"/>
                      <w:r w:rsidRPr="00C04EA9">
                        <w:t xml:space="preserve">’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proofErr w:type="spellStart"/>
                      <w:r w:rsidRPr="00C04EA9">
                        <w:t>Breheny</w:t>
                      </w:r>
                      <w:proofErr w:type="spellEnd"/>
                      <w:r w:rsidRPr="00C04EA9">
                        <w:t xml:space="preserve"> &amp; Burchett 2017)</w:t>
                      </w:r>
                      <w:r w:rsidRPr="00C04EA9">
                        <w:fldChar w:fldCharType="end"/>
                      </w:r>
                    </w:p>
                  </w:txbxContent>
                </v:textbox>
                <w10:wrap type="topAndBottom"/>
              </v:shape>
            </w:pict>
          </mc:Fallback>
        </mc:AlternateContent>
      </w:r>
    </w:p>
    <w:p w14:paraId="70AA1737" w14:textId="77777777" w:rsidR="00A200F2" w:rsidRDefault="00A200F2" w:rsidP="00A200F2">
      <w:pPr>
        <w:spacing w:line="240" w:lineRule="auto"/>
        <w:jc w:val="left"/>
        <w:rPr>
          <w:rFonts w:eastAsia="Times New Roman"/>
          <w:b/>
          <w:bCs/>
          <w:lang w:eastAsia="en-GB"/>
        </w:rPr>
      </w:pPr>
      <w:r>
        <w:rPr>
          <w:rFonts w:eastAsia="Times New Roman"/>
          <w:lang w:eastAsia="en-GB"/>
        </w:rPr>
        <w:br w:type="page"/>
      </w:r>
    </w:p>
    <w:p w14:paraId="48497B96" w14:textId="77777777" w:rsidR="00A200F2" w:rsidRDefault="00A200F2" w:rsidP="00A200F2">
      <w:pPr>
        <w:keepNext/>
        <w:spacing w:line="240" w:lineRule="auto"/>
        <w:jc w:val="center"/>
      </w:pPr>
      <w:r>
        <w:rPr>
          <w:noProof/>
        </w:rPr>
        <w:lastRenderedPageBreak/>
        <w:drawing>
          <wp:inline distT="0" distB="0" distL="0" distR="0" wp14:anchorId="47F3AC18" wp14:editId="6A1DF48D">
            <wp:extent cx="5148097" cy="3432064"/>
            <wp:effectExtent l="0" t="0" r="0" b="0"/>
            <wp:docPr id="144723463" name="Picture 1447234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3" name="Picture 144723463"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148097" cy="3432064"/>
                    </a:xfrm>
                    <a:prstGeom prst="rect">
                      <a:avLst/>
                    </a:prstGeom>
                  </pic:spPr>
                </pic:pic>
              </a:graphicData>
            </a:graphic>
          </wp:inline>
        </w:drawing>
      </w:r>
    </w:p>
    <w:p w14:paraId="461704D4" w14:textId="3FE38BDF" w:rsidR="00A200F2" w:rsidRDefault="00A200F2" w:rsidP="00A200F2">
      <w:pPr>
        <w:pStyle w:val="Caption"/>
      </w:pPr>
      <w:r w:rsidRPr="00DB3FAF">
        <w:t xml:space="preserve">Figure </w:t>
      </w:r>
      <w:r>
        <w:t>E2</w:t>
      </w:r>
      <w:r w:rsidRPr="00DB3FAF">
        <w:t xml:space="preserve">. </w:t>
      </w:r>
      <w:r>
        <w:t>Cross sectional plo</w:t>
      </w:r>
      <w:r w:rsidRPr="00DB3FAF">
        <w:t xml:space="preserve">t displaying </w:t>
      </w:r>
      <w:r>
        <w:t>the fit of a model with an interaction between % edge habitat and elevation on % recessed marsh.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surrounded by 95% confidence intervals. Positive and negative residuals are located on the top and bottom axes.</w:t>
      </w:r>
    </w:p>
    <w:p w14:paraId="7C2122F6" w14:textId="77777777" w:rsidR="00A200F2" w:rsidRDefault="00A200F2" w:rsidP="00A200F2">
      <w:pPr>
        <w:spacing w:line="240" w:lineRule="auto"/>
        <w:jc w:val="center"/>
        <w:rPr>
          <w:rFonts w:eastAsia="Times New Roman"/>
          <w:b/>
          <w:bCs/>
          <w:color w:val="000000" w:themeColor="text1"/>
          <w:sz w:val="32"/>
          <w:szCs w:val="32"/>
          <w:lang w:eastAsia="en-GB"/>
        </w:rPr>
      </w:pPr>
      <w:r>
        <w:rPr>
          <w:rFonts w:eastAsia="Times New Roman"/>
          <w:lang w:eastAsia="en-GB"/>
        </w:rPr>
        <w:br w:type="page"/>
      </w:r>
    </w:p>
    <w:p w14:paraId="1E47316E" w14:textId="1ED78781" w:rsidR="00A200F2" w:rsidRDefault="00555CFD" w:rsidP="00A200F2">
      <w:pPr>
        <w:pStyle w:val="Heading1"/>
        <w:numPr>
          <w:ilvl w:val="0"/>
          <w:numId w:val="0"/>
        </w:numPr>
        <w:rPr>
          <w:rFonts w:eastAsia="Times New Roman"/>
          <w:lang w:eastAsia="en-GB"/>
        </w:rPr>
      </w:pPr>
      <w:r>
        <w:rPr>
          <w:rFonts w:eastAsia="Times New Roman"/>
          <w:noProof/>
          <w:lang w:eastAsia="en-GB"/>
        </w:rPr>
        <w:lastRenderedPageBreak/>
        <w:drawing>
          <wp:anchor distT="0" distB="0" distL="114300" distR="114300" simplePos="0" relativeHeight="251658292" behindDoc="0" locked="0" layoutInCell="1" allowOverlap="1" wp14:anchorId="6E68E9FB" wp14:editId="0FB2F1D5">
            <wp:simplePos x="0" y="0"/>
            <wp:positionH relativeFrom="column">
              <wp:posOffset>2946400</wp:posOffset>
            </wp:positionH>
            <wp:positionV relativeFrom="paragraph">
              <wp:posOffset>431800</wp:posOffset>
            </wp:positionV>
            <wp:extent cx="2339975" cy="2339975"/>
            <wp:effectExtent l="0" t="0" r="0" b="0"/>
            <wp:wrapTopAndBottom/>
            <wp:docPr id="144723467" name="Picture 14472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7" name="Picture 144723467"/>
                    <pic:cNvPicPr/>
                  </pic:nvPicPr>
                  <pic:blipFill>
                    <a:blip r:embed="rId45">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291" behindDoc="0" locked="0" layoutInCell="1" allowOverlap="1" wp14:anchorId="7B759E9B" wp14:editId="3307AB2D">
            <wp:simplePos x="0" y="0"/>
            <wp:positionH relativeFrom="column">
              <wp:posOffset>457200</wp:posOffset>
            </wp:positionH>
            <wp:positionV relativeFrom="paragraph">
              <wp:posOffset>431800</wp:posOffset>
            </wp:positionV>
            <wp:extent cx="2339975" cy="2339975"/>
            <wp:effectExtent l="0" t="0" r="0" b="0"/>
            <wp:wrapTopAndBottom/>
            <wp:docPr id="144723468" name="Picture 14472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8" name="Picture 144723468"/>
                    <pic:cNvPicPr/>
                  </pic:nvPicPr>
                  <pic:blipFill>
                    <a:blip r:embed="rId46">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sidR="00A200F2">
        <w:rPr>
          <w:rFonts w:eastAsia="Times New Roman"/>
          <w:lang w:eastAsia="en-GB"/>
        </w:rPr>
        <w:t>Appendix F. Relative % Cover Native Model Visualizations</w:t>
      </w:r>
    </w:p>
    <w:p w14:paraId="2C3FF864" w14:textId="4D7633DB" w:rsidR="00A200F2" w:rsidRDefault="00555CFD" w:rsidP="00A200F2">
      <w:pPr>
        <w:rPr>
          <w:lang w:eastAsia="en-GB"/>
        </w:rPr>
      </w:pPr>
      <w:r>
        <w:rPr>
          <w:rFonts w:eastAsia="Times New Roman"/>
          <w:b/>
          <w:bCs/>
          <w:noProof/>
          <w:lang w:eastAsia="en-GB"/>
        </w:rPr>
        <w:drawing>
          <wp:anchor distT="0" distB="0" distL="114300" distR="114300" simplePos="0" relativeHeight="251658287" behindDoc="0" locked="0" layoutInCell="1" allowOverlap="1" wp14:anchorId="1A3BAB47" wp14:editId="4AB04A26">
            <wp:simplePos x="0" y="0"/>
            <wp:positionH relativeFrom="column">
              <wp:posOffset>1651000</wp:posOffset>
            </wp:positionH>
            <wp:positionV relativeFrom="paragraph">
              <wp:posOffset>3896995</wp:posOffset>
            </wp:positionV>
            <wp:extent cx="2339975" cy="2339975"/>
            <wp:effectExtent l="0" t="0" r="0" b="0"/>
            <wp:wrapTopAndBottom/>
            <wp:docPr id="144723464" name="Picture 14472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4" name="Picture 144723464"/>
                    <pic:cNvPicPr/>
                  </pic:nvPicPr>
                  <pic:blipFill>
                    <a:blip r:embed="rId47">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lang w:eastAsia="en-GB"/>
        </w:rPr>
        <w:drawing>
          <wp:anchor distT="0" distB="0" distL="114300" distR="114300" simplePos="0" relativeHeight="251658290" behindDoc="0" locked="0" layoutInCell="1" allowOverlap="1" wp14:anchorId="26D8AC9E" wp14:editId="1E03899E">
            <wp:simplePos x="0" y="0"/>
            <wp:positionH relativeFrom="column">
              <wp:posOffset>2946400</wp:posOffset>
            </wp:positionH>
            <wp:positionV relativeFrom="paragraph">
              <wp:posOffset>2017395</wp:posOffset>
            </wp:positionV>
            <wp:extent cx="2339975" cy="2339975"/>
            <wp:effectExtent l="0" t="0" r="0" b="0"/>
            <wp:wrapTopAndBottom/>
            <wp:docPr id="144723465" name="Picture 14472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5" name="Picture 144723465"/>
                    <pic:cNvPicPr/>
                  </pic:nvPicPr>
                  <pic:blipFill>
                    <a:blip r:embed="rId48">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288" behindDoc="0" locked="0" layoutInCell="1" allowOverlap="1" wp14:anchorId="2A69BBE9" wp14:editId="4AD3AFD6">
            <wp:simplePos x="0" y="0"/>
            <wp:positionH relativeFrom="column">
              <wp:posOffset>457200</wp:posOffset>
            </wp:positionH>
            <wp:positionV relativeFrom="paragraph">
              <wp:posOffset>2017395</wp:posOffset>
            </wp:positionV>
            <wp:extent cx="2339975" cy="2339975"/>
            <wp:effectExtent l="0" t="0" r="0" b="0"/>
            <wp:wrapTopAndBottom/>
            <wp:docPr id="144723466" name="Picture 14472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6" name="Picture 144723466"/>
                    <pic:cNvPicPr/>
                  </pic:nvPicPr>
                  <pic:blipFill>
                    <a:blip r:embed="rId49">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sidR="00A200F2">
        <w:rPr>
          <w:noProof/>
        </w:rPr>
        <mc:AlternateContent>
          <mc:Choice Requires="wps">
            <w:drawing>
              <wp:anchor distT="0" distB="0" distL="114300" distR="114300" simplePos="0" relativeHeight="251658289" behindDoc="0" locked="0" layoutInCell="1" allowOverlap="1" wp14:anchorId="7C8BCE70" wp14:editId="1A7B9753">
                <wp:simplePos x="0" y="0"/>
                <wp:positionH relativeFrom="column">
                  <wp:posOffset>355600</wp:posOffset>
                </wp:positionH>
                <wp:positionV relativeFrom="paragraph">
                  <wp:posOffset>6378575</wp:posOffset>
                </wp:positionV>
                <wp:extent cx="5156200" cy="55880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156200" cy="558800"/>
                        </a:xfrm>
                        <a:prstGeom prst="rect">
                          <a:avLst/>
                        </a:prstGeom>
                        <a:solidFill>
                          <a:prstClr val="white"/>
                        </a:solidFill>
                        <a:ln>
                          <a:noFill/>
                        </a:ln>
                      </wps:spPr>
                      <wps:txbx>
                        <w:txbxContent>
                          <w:p w14:paraId="46F28152" w14:textId="668A39D7" w:rsidR="00A200F2" w:rsidRPr="00A77784" w:rsidRDefault="00A200F2" w:rsidP="00A200F2">
                            <w:pPr>
                              <w:pStyle w:val="Caption"/>
                              <w:rPr>
                                <w:noProof/>
                                <w:sz w:val="22"/>
                                <w:szCs w:val="22"/>
                              </w:rPr>
                            </w:pPr>
                            <w:r>
                              <w:t xml:space="preserve">Figure F1.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7C8BCE70" id="Text Box 21" o:spid="_x0000_s1034" type="#_x0000_t202" style="position:absolute;left:0;text-align:left;margin-left:28pt;margin-top:502.25pt;width:406pt;height:44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" stroked="f">
                <v:textbox inset="0,0,0,0">
                  <w:txbxContent>
                    <w:p w14:paraId="46F28152" w14:textId="668A39D7" w:rsidR="00A200F2" w:rsidRPr="00A77784" w:rsidRDefault="00A200F2" w:rsidP="00A200F2">
                      <w:pPr>
                        <w:pStyle w:val="Caption"/>
                        <w:rPr>
                          <w:noProof/>
                          <w:sz w:val="22"/>
                          <w:szCs w:val="22"/>
                        </w:rPr>
                      </w:pPr>
                      <w:r>
                        <w:t xml:space="preserve">Figure F1.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v:textbox>
                <w10:wrap type="topAndBottom"/>
              </v:shape>
            </w:pict>
          </mc:Fallback>
        </mc:AlternateContent>
      </w:r>
    </w:p>
    <w:p w14:paraId="2D28ED58" w14:textId="77777777" w:rsidR="00A200F2" w:rsidRDefault="00A200F2" w:rsidP="00A200F2">
      <w:pPr>
        <w:spacing w:line="240" w:lineRule="auto"/>
        <w:jc w:val="left"/>
        <w:rPr>
          <w:rFonts w:eastAsia="Times New Roman"/>
          <w:b/>
          <w:bCs/>
          <w:color w:val="000000" w:themeColor="text1"/>
          <w:sz w:val="32"/>
          <w:szCs w:val="32"/>
          <w:lang w:eastAsia="en-GB"/>
        </w:rPr>
      </w:pPr>
      <w:r>
        <w:rPr>
          <w:rFonts w:eastAsia="Times New Roman"/>
          <w:lang w:eastAsia="en-GB"/>
        </w:rPr>
        <w:br w:type="page"/>
      </w:r>
    </w:p>
    <w:p w14:paraId="16261AB8" w14:textId="77777777" w:rsidR="00A200F2" w:rsidRDefault="00A200F2" w:rsidP="00A200F2">
      <w:pPr>
        <w:keepNext/>
        <w:spacing w:line="240" w:lineRule="auto"/>
        <w:jc w:val="center"/>
      </w:pPr>
      <w:r>
        <w:rPr>
          <w:rFonts w:eastAsia="Times New Roman"/>
          <w:b/>
          <w:bCs/>
          <w:noProof/>
          <w:color w:val="000000" w:themeColor="text1"/>
          <w:sz w:val="32"/>
          <w:szCs w:val="32"/>
          <w:lang w:eastAsia="en-GB"/>
        </w:rPr>
        <w:lastRenderedPageBreak/>
        <w:drawing>
          <wp:inline distT="0" distB="0" distL="0" distR="0" wp14:anchorId="12690FB7" wp14:editId="638C9AAC">
            <wp:extent cx="4569206" cy="2433599"/>
            <wp:effectExtent l="0" t="0" r="3175" b="5080"/>
            <wp:docPr id="144723469" name="Picture 1447234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9" name="Picture 144723469"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69206" cy="2433599"/>
                    </a:xfrm>
                    <a:prstGeom prst="rect">
                      <a:avLst/>
                    </a:prstGeom>
                  </pic:spPr>
                </pic:pic>
              </a:graphicData>
            </a:graphic>
          </wp:inline>
        </w:drawing>
      </w:r>
      <w:r>
        <w:rPr>
          <w:rFonts w:eastAsia="Times New Roman"/>
          <w:b/>
          <w:bCs/>
          <w:noProof/>
          <w:color w:val="000000" w:themeColor="text1"/>
          <w:sz w:val="32"/>
          <w:szCs w:val="32"/>
          <w:lang w:eastAsia="en-GB"/>
        </w:rPr>
        <w:drawing>
          <wp:inline distT="0" distB="0" distL="0" distR="0" wp14:anchorId="2416A55B" wp14:editId="13D26AFA">
            <wp:extent cx="4569206" cy="2433599"/>
            <wp:effectExtent l="0" t="0" r="3175" b="5080"/>
            <wp:docPr id="144723470" name="Picture 1447234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0" name="Picture 144723470"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569206" cy="2433599"/>
                    </a:xfrm>
                    <a:prstGeom prst="rect">
                      <a:avLst/>
                    </a:prstGeom>
                  </pic:spPr>
                </pic:pic>
              </a:graphicData>
            </a:graphic>
          </wp:inline>
        </w:drawing>
      </w:r>
    </w:p>
    <w:p w14:paraId="4EDBBED6" w14:textId="4BFBA25E" w:rsidR="00A200F2" w:rsidRDefault="00A200F2" w:rsidP="00A200F2">
      <w:pPr>
        <w:pStyle w:val="Caption"/>
      </w:pPr>
      <w:r>
        <w:t>Figure F2. Cross sectional plo</w:t>
      </w:r>
      <w:r w:rsidRPr="00DB3FAF">
        <w:t>t</w:t>
      </w:r>
      <w:r>
        <w:t>s</w:t>
      </w:r>
      <w:r w:rsidRPr="00DB3FAF">
        <w:t xml:space="preserve"> displaying </w:t>
      </w:r>
      <w:r>
        <w:t>the fit of a model with an interaction between % distance upriver and elevation (top) and channel proximity and elevation (bottom) on relative % cover of native species in sample plots.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surrounded by 95% confidence intervals. Positive and negative residuals are located on the top and bottom axes.</w:t>
      </w:r>
    </w:p>
    <w:p w14:paraId="5F350835" w14:textId="77777777" w:rsidR="00A200F2" w:rsidRDefault="00A200F2" w:rsidP="00A200F2">
      <w:pPr>
        <w:spacing w:line="240" w:lineRule="auto"/>
        <w:jc w:val="center"/>
        <w:rPr>
          <w:rFonts w:eastAsia="Times New Roman"/>
          <w:lang w:eastAsia="en-GB"/>
        </w:rPr>
      </w:pPr>
    </w:p>
    <w:p w14:paraId="1088CBBF" w14:textId="77777777" w:rsidR="00A200F2" w:rsidRDefault="00A200F2" w:rsidP="00A200F2">
      <w:pPr>
        <w:spacing w:line="240" w:lineRule="auto"/>
        <w:jc w:val="center"/>
        <w:rPr>
          <w:rFonts w:eastAsia="Times New Roman"/>
          <w:lang w:eastAsia="en-GB"/>
        </w:rPr>
      </w:pPr>
    </w:p>
    <w:p w14:paraId="6AFD26D7" w14:textId="77777777" w:rsidR="00A200F2" w:rsidRDefault="00A200F2" w:rsidP="00A200F2">
      <w:pPr>
        <w:pStyle w:val="Heading1"/>
        <w:numPr>
          <w:ilvl w:val="0"/>
          <w:numId w:val="0"/>
        </w:numPr>
        <w:rPr>
          <w:rFonts w:eastAsia="Times New Roman"/>
          <w:lang w:eastAsia="en-GB"/>
        </w:rPr>
      </w:pPr>
    </w:p>
    <w:p w14:paraId="0CC7F8C0" w14:textId="77777777" w:rsidR="00A200F2" w:rsidRDefault="00A200F2" w:rsidP="00A200F2">
      <w:pPr>
        <w:pStyle w:val="Heading1"/>
        <w:numPr>
          <w:ilvl w:val="0"/>
          <w:numId w:val="0"/>
        </w:numPr>
        <w:rPr>
          <w:rFonts w:eastAsia="Times New Roman"/>
          <w:lang w:eastAsia="en-GB"/>
        </w:rPr>
      </w:pPr>
    </w:p>
    <w:p w14:paraId="6E9E8DED" w14:textId="77777777" w:rsidR="00A200F2" w:rsidRDefault="00A200F2" w:rsidP="00A200F2">
      <w:pPr>
        <w:pStyle w:val="Heading1"/>
        <w:numPr>
          <w:ilvl w:val="0"/>
          <w:numId w:val="0"/>
        </w:numPr>
        <w:rPr>
          <w:rFonts w:eastAsia="Times New Roman"/>
          <w:lang w:eastAsia="en-GB"/>
        </w:rPr>
      </w:pPr>
    </w:p>
    <w:p w14:paraId="53B7B56E" w14:textId="77777777" w:rsidR="00A200F2" w:rsidRDefault="00A200F2" w:rsidP="00A200F2">
      <w:pPr>
        <w:pStyle w:val="Heading1"/>
        <w:numPr>
          <w:ilvl w:val="0"/>
          <w:numId w:val="0"/>
        </w:numPr>
        <w:rPr>
          <w:rFonts w:eastAsia="Times New Roman"/>
          <w:lang w:eastAsia="en-GB"/>
        </w:rPr>
      </w:pPr>
    </w:p>
    <w:p w14:paraId="49B83260" w14:textId="77777777" w:rsidR="00A200F2" w:rsidRPr="0082724B" w:rsidRDefault="00A200F2" w:rsidP="00A200F2">
      <w:pPr>
        <w:rPr>
          <w:lang w:eastAsia="en-GB"/>
        </w:rPr>
      </w:pPr>
    </w:p>
    <w:p w14:paraId="3A71588E" w14:textId="77777777" w:rsidR="00A200F2" w:rsidRDefault="00A200F2" w:rsidP="00A200F2">
      <w:pPr>
        <w:rPr>
          <w:lang w:eastAsia="en-GB"/>
        </w:rPr>
      </w:pPr>
    </w:p>
    <w:p w14:paraId="295F0499" w14:textId="77777777" w:rsidR="00A200F2" w:rsidRDefault="00A200F2" w:rsidP="00A200F2">
      <w:pPr>
        <w:rPr>
          <w:lang w:eastAsia="en-GB"/>
        </w:rPr>
      </w:pPr>
    </w:p>
    <w:p w14:paraId="3D402039" w14:textId="77777777" w:rsidR="00A200F2" w:rsidRPr="0082724B" w:rsidRDefault="00A200F2" w:rsidP="00A200F2">
      <w:pPr>
        <w:rPr>
          <w:lang w:eastAsia="en-GB"/>
        </w:rPr>
      </w:pPr>
    </w:p>
    <w:p w14:paraId="6020FEDA" w14:textId="3CC552C5" w:rsidR="00A200F2" w:rsidRDefault="00A200F2" w:rsidP="00A200F2">
      <w:pPr>
        <w:pStyle w:val="Heading1"/>
        <w:numPr>
          <w:ilvl w:val="0"/>
          <w:numId w:val="0"/>
        </w:numPr>
        <w:rPr>
          <w:rFonts w:eastAsia="Times New Roman"/>
          <w:lang w:eastAsia="en-GB"/>
        </w:rPr>
      </w:pPr>
      <w:r>
        <w:rPr>
          <w:rFonts w:eastAsia="Times New Roman"/>
          <w:lang w:eastAsia="en-GB"/>
        </w:rPr>
        <w:lastRenderedPageBreak/>
        <w:t>Appendix G. Native Richness Model Visualizations</w:t>
      </w:r>
    </w:p>
    <w:p w14:paraId="6CDDCA5C" w14:textId="24DB8CA3" w:rsidR="00A200F2" w:rsidRDefault="00A200F2" w:rsidP="00A200F2">
      <w:pPr>
        <w:pStyle w:val="Heading1"/>
        <w:numPr>
          <w:ilvl w:val="0"/>
          <w:numId w:val="0"/>
        </w:numPr>
        <w:rPr>
          <w:rFonts w:eastAsia="Times New Roman"/>
          <w:b w:val="0"/>
          <w:bCs w:val="0"/>
          <w:lang w:eastAsia="en-GB"/>
        </w:rPr>
      </w:pPr>
      <w:r>
        <w:rPr>
          <w:rFonts w:eastAsia="Times New Roman"/>
          <w:noProof/>
          <w:lang w:eastAsia="en-GB"/>
        </w:rPr>
        <w:drawing>
          <wp:anchor distT="0" distB="0" distL="114300" distR="114300" simplePos="0" relativeHeight="251658300" behindDoc="0" locked="0" layoutInCell="1" allowOverlap="1" wp14:anchorId="0A5EC746" wp14:editId="710F82B9">
            <wp:simplePos x="0" y="0"/>
            <wp:positionH relativeFrom="column">
              <wp:posOffset>1701165</wp:posOffset>
            </wp:positionH>
            <wp:positionV relativeFrom="paragraph">
              <wp:posOffset>3717925</wp:posOffset>
            </wp:positionV>
            <wp:extent cx="2339975" cy="1861185"/>
            <wp:effectExtent l="0" t="0" r="0" b="5715"/>
            <wp:wrapTopAndBottom/>
            <wp:docPr id="144723471" name="Picture 1447234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rotWithShape="1">
                    <a:blip r:embed="rId52">
                      <a:extLst>
                        <a:ext uri="{28A0092B-C50C-407E-A947-70E740481C1C}">
                          <a14:useLocalDpi xmlns:a14="http://schemas.microsoft.com/office/drawing/2010/main" val="0"/>
                        </a:ext>
                      </a:extLst>
                    </a:blip>
                    <a:srcRect t="20440"/>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12" behindDoc="0" locked="0" layoutInCell="1" allowOverlap="1" wp14:anchorId="7B16D92E" wp14:editId="3696C228">
            <wp:simplePos x="0" y="0"/>
            <wp:positionH relativeFrom="column">
              <wp:posOffset>1209723</wp:posOffset>
            </wp:positionH>
            <wp:positionV relativeFrom="paragraph">
              <wp:posOffset>5920740</wp:posOffset>
            </wp:positionV>
            <wp:extent cx="3801745" cy="2025015"/>
            <wp:effectExtent l="0" t="0" r="0" b="0"/>
            <wp:wrapTopAndBottom/>
            <wp:docPr id="144723472" name="Picture 1447234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801745" cy="20250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01" behindDoc="0" locked="0" layoutInCell="1" allowOverlap="1" wp14:anchorId="50A34987" wp14:editId="2348A772">
                <wp:simplePos x="0" y="0"/>
                <wp:positionH relativeFrom="column">
                  <wp:posOffset>454025</wp:posOffset>
                </wp:positionH>
                <wp:positionV relativeFrom="paragraph">
                  <wp:posOffset>5462368</wp:posOffset>
                </wp:positionV>
                <wp:extent cx="5245100" cy="55880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245100" cy="558800"/>
                        </a:xfrm>
                        <a:prstGeom prst="rect">
                          <a:avLst/>
                        </a:prstGeom>
                        <a:solidFill>
                          <a:prstClr val="white"/>
                        </a:solidFill>
                        <a:ln>
                          <a:noFill/>
                        </a:ln>
                      </wps:spPr>
                      <wps:txbx>
                        <w:txbxContent>
                          <w:p w14:paraId="2B311142" w14:textId="5FD9E656" w:rsidR="00A200F2" w:rsidRPr="00A77784" w:rsidRDefault="00A200F2" w:rsidP="00A200F2">
                            <w:pPr>
                              <w:pStyle w:val="Caption"/>
                              <w:rPr>
                                <w:noProof/>
                                <w:sz w:val="22"/>
                                <w:szCs w:val="22"/>
                              </w:rPr>
                            </w:pPr>
                            <w:r>
                              <w:t xml:space="preserve">Figure G1.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50A34987" id="Text Box 22" o:spid="_x0000_s1035" type="#_x0000_t202" style="position:absolute;left:0;text-align:left;margin-left:35.75pt;margin-top:430.1pt;width:413pt;height:44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" stroked="f">
                <v:textbox inset="0,0,0,0">
                  <w:txbxContent>
                    <w:p w14:paraId="2B311142" w14:textId="5FD9E656" w:rsidR="00A200F2" w:rsidRPr="00A77784" w:rsidRDefault="00A200F2" w:rsidP="00A200F2">
                      <w:pPr>
                        <w:pStyle w:val="Caption"/>
                        <w:rPr>
                          <w:noProof/>
                          <w:sz w:val="22"/>
                          <w:szCs w:val="22"/>
                        </w:rPr>
                      </w:pPr>
                      <w:r>
                        <w:t xml:space="preserve">Figure G1.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v:textbox>
                <w10:wrap type="topAndBottom"/>
              </v:shape>
            </w:pict>
          </mc:Fallback>
        </mc:AlternateContent>
      </w:r>
      <w:r>
        <w:rPr>
          <w:rFonts w:eastAsia="Times New Roman"/>
          <w:b w:val="0"/>
          <w:bCs w:val="0"/>
          <w:noProof/>
          <w:lang w:eastAsia="en-GB"/>
        </w:rPr>
        <w:drawing>
          <wp:anchor distT="0" distB="0" distL="114300" distR="114300" simplePos="0" relativeHeight="251658305" behindDoc="0" locked="0" layoutInCell="1" allowOverlap="1" wp14:anchorId="354C8D5E" wp14:editId="54D81787">
            <wp:simplePos x="0" y="0"/>
            <wp:positionH relativeFrom="column">
              <wp:posOffset>514350</wp:posOffset>
            </wp:positionH>
            <wp:positionV relativeFrom="paragraph">
              <wp:posOffset>1894205</wp:posOffset>
            </wp:positionV>
            <wp:extent cx="2339975" cy="1861185"/>
            <wp:effectExtent l="0" t="0" r="0" b="5715"/>
            <wp:wrapTopAndBottom/>
            <wp:docPr id="144723473" name="Picture 1447234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54">
                      <a:extLst>
                        <a:ext uri="{28A0092B-C50C-407E-A947-70E740481C1C}">
                          <a14:useLocalDpi xmlns:a14="http://schemas.microsoft.com/office/drawing/2010/main" val="0"/>
                        </a:ext>
                      </a:extLst>
                    </a:blip>
                    <a:srcRect t="20440"/>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04" behindDoc="0" locked="0" layoutInCell="1" allowOverlap="1" wp14:anchorId="010B81B8" wp14:editId="317C23FF">
            <wp:simplePos x="0" y="0"/>
            <wp:positionH relativeFrom="column">
              <wp:posOffset>2855595</wp:posOffset>
            </wp:positionH>
            <wp:positionV relativeFrom="paragraph">
              <wp:posOffset>19685</wp:posOffset>
            </wp:positionV>
            <wp:extent cx="2339975" cy="1875155"/>
            <wp:effectExtent l="0" t="0" r="0" b="4445"/>
            <wp:wrapTopAndBottom/>
            <wp:docPr id="144723474" name="Picture 1447234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rotWithShape="1">
                    <a:blip r:embed="rId55">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03" behindDoc="0" locked="0" layoutInCell="1" allowOverlap="1" wp14:anchorId="027DB14D" wp14:editId="2B0796C7">
            <wp:simplePos x="0" y="0"/>
            <wp:positionH relativeFrom="column">
              <wp:posOffset>506095</wp:posOffset>
            </wp:positionH>
            <wp:positionV relativeFrom="paragraph">
              <wp:posOffset>19685</wp:posOffset>
            </wp:positionV>
            <wp:extent cx="2339975" cy="1875155"/>
            <wp:effectExtent l="0" t="0" r="0" b="4445"/>
            <wp:wrapTopAndBottom/>
            <wp:docPr id="144723475" name="Picture 1447234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rotWithShape="1">
                    <a:blip r:embed="rId56">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b w:val="0"/>
          <w:bCs w:val="0"/>
          <w:noProof/>
          <w:lang w:eastAsia="en-GB"/>
        </w:rPr>
        <w:drawing>
          <wp:anchor distT="0" distB="0" distL="114300" distR="114300" simplePos="0" relativeHeight="251658302" behindDoc="0" locked="0" layoutInCell="1" allowOverlap="1" wp14:anchorId="5D300A2D" wp14:editId="17034A30">
            <wp:simplePos x="0" y="0"/>
            <wp:positionH relativeFrom="column">
              <wp:posOffset>2883535</wp:posOffset>
            </wp:positionH>
            <wp:positionV relativeFrom="paragraph">
              <wp:posOffset>1892300</wp:posOffset>
            </wp:positionV>
            <wp:extent cx="2339975" cy="1861185"/>
            <wp:effectExtent l="0" t="0" r="0" b="5715"/>
            <wp:wrapTopAndBottom/>
            <wp:docPr id="144723476" name="Picture 14472347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pic:nvPicPr>
                  <pic:blipFill rotWithShape="1">
                    <a:blip r:embed="rId57">
                      <a:extLst>
                        <a:ext uri="{28A0092B-C50C-407E-A947-70E740481C1C}">
                          <a14:useLocalDpi xmlns:a14="http://schemas.microsoft.com/office/drawing/2010/main" val="0"/>
                        </a:ext>
                      </a:extLst>
                    </a:blip>
                    <a:srcRect t="20440"/>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3" behindDoc="0" locked="0" layoutInCell="1" allowOverlap="1" wp14:anchorId="7441C988" wp14:editId="1ADD6C28">
                <wp:simplePos x="0" y="0"/>
                <wp:positionH relativeFrom="column">
                  <wp:posOffset>520065</wp:posOffset>
                </wp:positionH>
                <wp:positionV relativeFrom="paragraph">
                  <wp:posOffset>8157845</wp:posOffset>
                </wp:positionV>
                <wp:extent cx="5092065" cy="635"/>
                <wp:effectExtent l="0" t="0" r="635" b="0"/>
                <wp:wrapTopAndBottom/>
                <wp:docPr id="40" name="Text Box 40"/>
                <wp:cNvGraphicFramePr/>
                <a:graphic xmlns:a="http://schemas.openxmlformats.org/drawingml/2006/main">
                  <a:graphicData uri="http://schemas.microsoft.com/office/word/2010/wordprocessingShape">
                    <wps:wsp>
                      <wps:cNvSpPr txBox="1"/>
                      <wps:spPr>
                        <a:xfrm>
                          <a:off x="0" y="0"/>
                          <a:ext cx="5092065" cy="635"/>
                        </a:xfrm>
                        <a:prstGeom prst="rect">
                          <a:avLst/>
                        </a:prstGeom>
                        <a:solidFill>
                          <a:prstClr val="white"/>
                        </a:solidFill>
                        <a:ln>
                          <a:noFill/>
                        </a:ln>
                      </wps:spPr>
                      <wps:txbx>
                        <w:txbxContent>
                          <w:p w14:paraId="202C382B" w14:textId="057FBB13" w:rsidR="00A200F2" w:rsidRPr="00504849" w:rsidRDefault="00A200F2" w:rsidP="00A200F2">
                            <w:pPr>
                              <w:pStyle w:val="Caption"/>
                              <w:rPr>
                                <w:rFonts w:eastAsia="Times New Roman"/>
                                <w:b/>
                                <w:bCs/>
                                <w:noProof/>
                                <w:color w:val="000000" w:themeColor="text1"/>
                              </w:rPr>
                            </w:pPr>
                            <w:r>
                              <w:t>Figure G2.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
            <w:pict>
              <v:shape w14:anchorId="7441C988" id="Text Box 40" o:spid="_x0000_s1036" type="#_x0000_t202" style="position:absolute;left:0;text-align:left;margin-left:40.95pt;margin-top:642.35pt;width:400.95pt;height:.05pt;z-index:2516583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" stroked="f">
                <v:textbox style="mso-fit-shape-to-text:t" inset="0,0,0,0">
                  <w:txbxContent>
                    <w:p w14:paraId="202C382B" w14:textId="057FBB13" w:rsidR="00A200F2" w:rsidRPr="00504849" w:rsidRDefault="00A200F2" w:rsidP="00A200F2">
                      <w:pPr>
                        <w:pStyle w:val="Caption"/>
                        <w:rPr>
                          <w:rFonts w:eastAsia="Times New Roman"/>
                          <w:b/>
                          <w:bCs/>
                          <w:noProof/>
                          <w:color w:val="000000" w:themeColor="text1"/>
                        </w:rPr>
                      </w:pPr>
                      <w:r>
                        <w:t>Figure G2.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v:textbox>
                <w10:wrap type="topAndBottom"/>
              </v:shape>
            </w:pict>
          </mc:Fallback>
        </mc:AlternateContent>
      </w:r>
      <w:r>
        <w:rPr>
          <w:rFonts w:eastAsia="Times New Roman"/>
          <w:lang w:eastAsia="en-GB"/>
        </w:rPr>
        <w:br w:type="page"/>
      </w:r>
      <w:r w:rsidRPr="0082724B">
        <w:rPr>
          <w:rFonts w:eastAsia="Times New Roman"/>
          <w:noProof/>
          <w:lang w:eastAsia="en-GB"/>
        </w:rPr>
        <w:lastRenderedPageBreak/>
        <w:drawing>
          <wp:anchor distT="0" distB="0" distL="114300" distR="114300" simplePos="0" relativeHeight="251658309" behindDoc="0" locked="0" layoutInCell="1" allowOverlap="1" wp14:anchorId="3B8AF6D9" wp14:editId="22E04A2C">
            <wp:simplePos x="0" y="0"/>
            <wp:positionH relativeFrom="column">
              <wp:posOffset>1541780</wp:posOffset>
            </wp:positionH>
            <wp:positionV relativeFrom="paragraph">
              <wp:posOffset>3905250</wp:posOffset>
            </wp:positionV>
            <wp:extent cx="2339975" cy="1846580"/>
            <wp:effectExtent l="0" t="0" r="0" b="0"/>
            <wp:wrapTopAndBottom/>
            <wp:docPr id="144723477" name="Picture 14472347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rotWithShape="1">
                    <a:blip r:embed="rId52">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14" behindDoc="0" locked="0" layoutInCell="1" allowOverlap="1" wp14:anchorId="1993B58C" wp14:editId="52A86991">
            <wp:simplePos x="0" y="0"/>
            <wp:positionH relativeFrom="column">
              <wp:posOffset>1181100</wp:posOffset>
            </wp:positionH>
            <wp:positionV relativeFrom="paragraph">
              <wp:posOffset>6245860</wp:posOffset>
            </wp:positionV>
            <wp:extent cx="3801745" cy="2024380"/>
            <wp:effectExtent l="0" t="0" r="0" b="0"/>
            <wp:wrapTopAndBottom/>
            <wp:docPr id="144723478" name="Picture 1447234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801745" cy="20243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5" behindDoc="0" locked="0" layoutInCell="1" allowOverlap="1" wp14:anchorId="21E6B1E0" wp14:editId="2A429BD1">
                <wp:simplePos x="0" y="0"/>
                <wp:positionH relativeFrom="column">
                  <wp:posOffset>337185</wp:posOffset>
                </wp:positionH>
                <wp:positionV relativeFrom="paragraph">
                  <wp:posOffset>8311613</wp:posOffset>
                </wp:positionV>
                <wp:extent cx="5247005" cy="54864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247005" cy="548640"/>
                        </a:xfrm>
                        <a:prstGeom prst="rect">
                          <a:avLst/>
                        </a:prstGeom>
                        <a:solidFill>
                          <a:prstClr val="white"/>
                        </a:solidFill>
                        <a:ln>
                          <a:noFill/>
                        </a:ln>
                      </wps:spPr>
                      <wps:txbx>
                        <w:txbxContent>
                          <w:p w14:paraId="78849A66" w14:textId="1038734A" w:rsidR="00A200F2" w:rsidRPr="00972E5C" w:rsidRDefault="00A200F2" w:rsidP="00A200F2">
                            <w:pPr>
                              <w:pStyle w:val="Caption"/>
                              <w:rPr>
                                <w:rFonts w:eastAsia="Times New Roman"/>
                                <w:b/>
                                <w:bCs/>
                                <w:noProof/>
                                <w:color w:val="000000" w:themeColor="text1"/>
                              </w:rPr>
                            </w:pPr>
                            <w:r>
                              <w:t>Figure H2.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21E6B1E0" id="Text Box 43" o:spid="_x0000_s1037" type="#_x0000_t202" style="position:absolute;left:0;text-align:left;margin-left:26.55pt;margin-top:654.45pt;width:413.15pt;height:43.2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" stroked="f">
                <v:textbox inset="0,0,0,0">
                  <w:txbxContent>
                    <w:p w14:paraId="78849A66" w14:textId="1038734A" w:rsidR="00A200F2" w:rsidRPr="00972E5C" w:rsidRDefault="00A200F2" w:rsidP="00A200F2">
                      <w:pPr>
                        <w:pStyle w:val="Caption"/>
                        <w:rPr>
                          <w:rFonts w:eastAsia="Times New Roman"/>
                          <w:b/>
                          <w:bCs/>
                          <w:noProof/>
                          <w:color w:val="000000" w:themeColor="text1"/>
                        </w:rPr>
                      </w:pPr>
                      <w:r>
                        <w:t>Figure H2.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v:textbox>
                <w10:wrap type="topAndBottom"/>
              </v:shape>
            </w:pict>
          </mc:Fallback>
        </mc:AlternateContent>
      </w:r>
      <w:r>
        <w:rPr>
          <w:noProof/>
        </w:rPr>
        <mc:AlternateContent>
          <mc:Choice Requires="wps">
            <w:drawing>
              <wp:anchor distT="0" distB="0" distL="114300" distR="114300" simplePos="0" relativeHeight="251658306" behindDoc="0" locked="0" layoutInCell="1" allowOverlap="1" wp14:anchorId="586078AA" wp14:editId="08020680">
                <wp:simplePos x="0" y="0"/>
                <wp:positionH relativeFrom="column">
                  <wp:posOffset>337185</wp:posOffset>
                </wp:positionH>
                <wp:positionV relativeFrom="paragraph">
                  <wp:posOffset>5736053</wp:posOffset>
                </wp:positionV>
                <wp:extent cx="5247005" cy="464185"/>
                <wp:effectExtent l="0" t="0" r="0" b="5715"/>
                <wp:wrapTopAndBottom/>
                <wp:docPr id="47" name="Text Box 47"/>
                <wp:cNvGraphicFramePr/>
                <a:graphic xmlns:a="http://schemas.openxmlformats.org/drawingml/2006/main">
                  <a:graphicData uri="http://schemas.microsoft.com/office/word/2010/wordprocessingShape">
                    <wps:wsp>
                      <wps:cNvSpPr txBox="1"/>
                      <wps:spPr>
                        <a:xfrm>
                          <a:off x="0" y="0"/>
                          <a:ext cx="5247005" cy="464185"/>
                        </a:xfrm>
                        <a:prstGeom prst="rect">
                          <a:avLst/>
                        </a:prstGeom>
                        <a:solidFill>
                          <a:prstClr val="white"/>
                        </a:solidFill>
                        <a:ln>
                          <a:noFill/>
                        </a:ln>
                      </wps:spPr>
                      <wps:txbx>
                        <w:txbxContent>
                          <w:p w14:paraId="1047A414" w14:textId="60AB97E0" w:rsidR="00A200F2" w:rsidRPr="0082724B" w:rsidRDefault="00A200F2" w:rsidP="00A200F2">
                            <w:pPr>
                              <w:pStyle w:val="Caption"/>
                              <w:rPr>
                                <w:rFonts w:eastAsia="Times New Roman"/>
                                <w:sz w:val="22"/>
                                <w:szCs w:val="22"/>
                                <w:lang w:val="en-US"/>
                              </w:rPr>
                            </w:pPr>
                            <w:r>
                              <w:rPr>
                                <w:lang w:val="en-US"/>
                              </w:rPr>
                              <w:t xml:space="preserve">Figure H1.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 (bottom right exempt).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586078AA" id="Text Box 47" o:spid="_x0000_s1038" type="#_x0000_t202" style="position:absolute;left:0;text-align:left;margin-left:26.55pt;margin-top:451.65pt;width:413.15pt;height:36.5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" stroked="f">
                <v:textbox inset="0,0,0,0">
                  <w:txbxContent>
                    <w:p w14:paraId="1047A414" w14:textId="60AB97E0" w:rsidR="00A200F2" w:rsidRPr="0082724B" w:rsidRDefault="00A200F2" w:rsidP="00A200F2">
                      <w:pPr>
                        <w:pStyle w:val="Caption"/>
                        <w:rPr>
                          <w:rFonts w:eastAsia="Times New Roman"/>
                          <w:sz w:val="22"/>
                          <w:szCs w:val="22"/>
                          <w:lang w:val="en-US"/>
                        </w:rPr>
                      </w:pPr>
                      <w:r>
                        <w:rPr>
                          <w:lang w:val="en-US"/>
                        </w:rPr>
                        <w:t xml:space="preserve">Figure H1.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 (bottom right exempt).</w:t>
                      </w:r>
                    </w:p>
                  </w:txbxContent>
                </v:textbox>
                <w10:wrap type="topAndBottom"/>
              </v:shape>
            </w:pict>
          </mc:Fallback>
        </mc:AlternateContent>
      </w:r>
      <w:r w:rsidRPr="0082724B">
        <w:rPr>
          <w:rFonts w:eastAsia="Times New Roman"/>
          <w:noProof/>
          <w:lang w:eastAsia="en-GB"/>
        </w:rPr>
        <w:drawing>
          <wp:anchor distT="0" distB="0" distL="114300" distR="114300" simplePos="0" relativeHeight="251658311" behindDoc="0" locked="0" layoutInCell="1" allowOverlap="1" wp14:anchorId="50C00FD3" wp14:editId="732BFBBF">
            <wp:simplePos x="0" y="0"/>
            <wp:positionH relativeFrom="column">
              <wp:posOffset>2637790</wp:posOffset>
            </wp:positionH>
            <wp:positionV relativeFrom="paragraph">
              <wp:posOffset>2093497</wp:posOffset>
            </wp:positionV>
            <wp:extent cx="2339975" cy="1846580"/>
            <wp:effectExtent l="0" t="0" r="0" b="0"/>
            <wp:wrapTopAndBottom/>
            <wp:docPr id="144723479" name="Picture 1447234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rotWithShape="1">
                    <a:blip r:embed="rId57">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10" behindDoc="0" locked="0" layoutInCell="1" allowOverlap="1" wp14:anchorId="7965D661" wp14:editId="52DE3B27">
            <wp:simplePos x="0" y="0"/>
            <wp:positionH relativeFrom="column">
              <wp:posOffset>334645</wp:posOffset>
            </wp:positionH>
            <wp:positionV relativeFrom="paragraph">
              <wp:posOffset>2106832</wp:posOffset>
            </wp:positionV>
            <wp:extent cx="2339975" cy="1846580"/>
            <wp:effectExtent l="0" t="0" r="0" b="0"/>
            <wp:wrapTopAndBottom/>
            <wp:docPr id="144723480" name="Picture 1447234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54">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08" behindDoc="0" locked="0" layoutInCell="1" allowOverlap="1" wp14:anchorId="32902102" wp14:editId="5E4F1B66">
            <wp:simplePos x="0" y="0"/>
            <wp:positionH relativeFrom="column">
              <wp:posOffset>2686050</wp:posOffset>
            </wp:positionH>
            <wp:positionV relativeFrom="paragraph">
              <wp:posOffset>345440</wp:posOffset>
            </wp:positionV>
            <wp:extent cx="2339975" cy="1846580"/>
            <wp:effectExtent l="0" t="0" r="0" b="0"/>
            <wp:wrapTopAndBottom/>
            <wp:docPr id="144723481" name="Picture 1447234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rotWithShape="1">
                    <a:blip r:embed="rId55">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07" behindDoc="0" locked="0" layoutInCell="1" allowOverlap="1" wp14:anchorId="1BDAF172" wp14:editId="396D70A4">
            <wp:simplePos x="0" y="0"/>
            <wp:positionH relativeFrom="column">
              <wp:posOffset>308610</wp:posOffset>
            </wp:positionH>
            <wp:positionV relativeFrom="paragraph">
              <wp:posOffset>349885</wp:posOffset>
            </wp:positionV>
            <wp:extent cx="2339975" cy="1846580"/>
            <wp:effectExtent l="0" t="0" r="0" b="0"/>
            <wp:wrapTopAndBottom/>
            <wp:docPr id="144723482" name="Picture 14472348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rotWithShape="1">
                    <a:blip r:embed="rId56">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lang w:eastAsia="en-GB"/>
        </w:rPr>
        <w:t>Appendix H. Non-Native Richness Model Visualizations</w:t>
      </w:r>
    </w:p>
    <w:p w14:paraId="13A90B1C" w14:textId="368FEC6C" w:rsidR="00A200F2" w:rsidRPr="0099294D" w:rsidRDefault="00A200F2" w:rsidP="00A200F2">
      <w:pPr>
        <w:pStyle w:val="Heading1"/>
        <w:numPr>
          <w:ilvl w:val="0"/>
          <w:numId w:val="0"/>
        </w:numPr>
        <w:rPr>
          <w:rFonts w:ascii="Segoe UI" w:eastAsia="Times New Roman" w:hAnsi="Segoe UI" w:cs="Segoe UI"/>
          <w:sz w:val="18"/>
          <w:szCs w:val="18"/>
          <w:lang w:val="en-US" w:eastAsia="en-GB"/>
        </w:rPr>
      </w:pPr>
      <w:r w:rsidRPr="0099294D">
        <w:rPr>
          <w:rFonts w:eastAsia="Times New Roman"/>
          <w:lang w:eastAsia="en-GB"/>
        </w:rPr>
        <w:lastRenderedPageBreak/>
        <w:t xml:space="preserve">Appendix </w:t>
      </w:r>
      <w:r>
        <w:rPr>
          <w:rFonts w:eastAsia="Times New Roman"/>
          <w:lang w:eastAsia="en-GB"/>
        </w:rPr>
        <w:t>I</w:t>
      </w:r>
      <w:r w:rsidRPr="0099294D">
        <w:rPr>
          <w:rFonts w:eastAsia="Times New Roman"/>
          <w:lang w:eastAsia="en-GB"/>
        </w:rPr>
        <w:t>. Vegetation Survey Plant List</w:t>
      </w:r>
      <w:r w:rsidRPr="0099294D">
        <w:rPr>
          <w:rFonts w:eastAsia="Times New Roman"/>
          <w:lang w:val="en-US" w:eastAsia="en-GB"/>
        </w:rPr>
        <w:t> </w:t>
      </w:r>
    </w:p>
    <w:p w14:paraId="571BE300" w14:textId="77777777" w:rsidR="00A200F2" w:rsidRDefault="00A200F2" w:rsidP="00A200F2">
      <w:pPr>
        <w:pStyle w:val="Caption"/>
        <w:keepNext/>
      </w:pPr>
    </w:p>
    <w:p w14:paraId="63E048D2" w14:textId="60D499A9" w:rsidR="00A200F2" w:rsidRDefault="00A200F2" w:rsidP="00A200F2">
      <w:pPr>
        <w:pStyle w:val="Caption"/>
        <w:keepNext/>
      </w:pPr>
      <w:r>
        <w:t xml:space="preserve">Table I1. </w:t>
      </w:r>
      <w:r w:rsidRPr="0099294D">
        <w:rPr>
          <w:lang w:eastAsia="en-GB"/>
        </w:rPr>
        <w:t>A complete list of</w:t>
      </w:r>
      <w:r>
        <w:rPr>
          <w:lang w:eastAsia="en-GB"/>
        </w:rPr>
        <w:t xml:space="preserve"> macrophytes</w:t>
      </w:r>
      <w:r w:rsidRPr="0099294D">
        <w:rPr>
          <w:lang w:eastAsia="en-GB"/>
        </w:rPr>
        <w:t xml:space="preserve"> observed during </w:t>
      </w:r>
      <w:r>
        <w:rPr>
          <w:lang w:eastAsia="en-GB"/>
        </w:rPr>
        <w:t xml:space="preserve">2015 and </w:t>
      </w:r>
      <w:r w:rsidRPr="0099294D">
        <w:rPr>
          <w:lang w:eastAsia="en-GB"/>
        </w:rPr>
        <w:t>2021 vegetation surveys with accompanying origin status (N = Native, E = Exotic, I = Invasive). For cryptic species where origin could not be determined, origin status is ‘U’.</w:t>
      </w:r>
      <w:r w:rsidRPr="0099294D">
        <w:rPr>
          <w:lang w:val="en-US" w:eastAsia="en-GB"/>
        </w:rPr>
        <w:t> </w:t>
      </w:r>
    </w:p>
    <w:tbl>
      <w:tblPr>
        <w:tblW w:w="8718" w:type="dxa"/>
        <w:tblCellMar>
          <w:left w:w="0" w:type="dxa"/>
          <w:right w:w="0" w:type="dxa"/>
        </w:tblCellMar>
        <w:tblLook w:val="04A0" w:firstRow="1" w:lastRow="0" w:firstColumn="1" w:lastColumn="0" w:noHBand="0" w:noVBand="1"/>
      </w:tblPr>
      <w:tblGrid>
        <w:gridCol w:w="3119"/>
        <w:gridCol w:w="2941"/>
        <w:gridCol w:w="886"/>
        <w:gridCol w:w="886"/>
        <w:gridCol w:w="886"/>
      </w:tblGrid>
      <w:tr w:rsidR="00A200F2" w:rsidRPr="002C2EA9" w14:paraId="10704CB8" w14:textId="77777777" w:rsidTr="003B41ED">
        <w:trPr>
          <w:trHeight w:hRule="exact" w:val="227"/>
        </w:trPr>
        <w:tc>
          <w:tcPr>
            <w:tcW w:w="3119" w:type="dxa"/>
            <w:tcBorders>
              <w:bottom w:val="single" w:sz="4" w:space="0" w:color="auto"/>
            </w:tcBorders>
            <w:shd w:val="clear" w:color="auto" w:fill="auto"/>
            <w:hideMark/>
          </w:tcPr>
          <w:p w14:paraId="2E56879E" w14:textId="77777777" w:rsidR="00A200F2" w:rsidRPr="002C2EA9" w:rsidRDefault="00A200F2" w:rsidP="003B41ED">
            <w:pPr>
              <w:spacing w:line="240" w:lineRule="auto"/>
              <w:rPr>
                <w:sz w:val="18"/>
                <w:szCs w:val="18"/>
                <w:lang w:val="en-US" w:eastAsia="en-GB"/>
              </w:rPr>
            </w:pPr>
            <w:r w:rsidRPr="002C2EA9">
              <w:rPr>
                <w:b/>
                <w:bCs/>
                <w:sz w:val="18"/>
                <w:szCs w:val="18"/>
                <w:lang w:val="en-US" w:eastAsia="en-GB"/>
              </w:rPr>
              <w:t>Species</w:t>
            </w:r>
            <w:r w:rsidRPr="002C2EA9">
              <w:rPr>
                <w:sz w:val="18"/>
                <w:szCs w:val="18"/>
                <w:lang w:val="en-US" w:eastAsia="en-GB"/>
              </w:rPr>
              <w:t> </w:t>
            </w:r>
          </w:p>
        </w:tc>
        <w:tc>
          <w:tcPr>
            <w:tcW w:w="2941" w:type="dxa"/>
            <w:tcBorders>
              <w:bottom w:val="single" w:sz="4" w:space="0" w:color="auto"/>
            </w:tcBorders>
            <w:shd w:val="clear" w:color="auto" w:fill="auto"/>
            <w:hideMark/>
          </w:tcPr>
          <w:p w14:paraId="489D7E62" w14:textId="77777777" w:rsidR="00A200F2" w:rsidRPr="002C2EA9" w:rsidRDefault="00A200F2" w:rsidP="003B41ED">
            <w:pPr>
              <w:spacing w:line="240" w:lineRule="auto"/>
              <w:rPr>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hideMark/>
          </w:tcPr>
          <w:p w14:paraId="5D06421A" w14:textId="77777777" w:rsidR="00A200F2" w:rsidRPr="002C2EA9" w:rsidRDefault="00A200F2" w:rsidP="003B41ED">
            <w:pPr>
              <w:spacing w:line="240" w:lineRule="auto"/>
              <w:jc w:val="center"/>
              <w:rPr>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5422CABE" w14:textId="77777777" w:rsidR="00A200F2" w:rsidRPr="002C2EA9" w:rsidRDefault="00A200F2" w:rsidP="003B41ED">
            <w:pPr>
              <w:spacing w:line="240" w:lineRule="auto"/>
              <w:jc w:val="center"/>
              <w:rPr>
                <w:b/>
                <w:bCs/>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55C8B90F" w14:textId="77777777" w:rsidR="00A200F2" w:rsidRPr="002C2EA9" w:rsidRDefault="00A200F2" w:rsidP="003B41ED">
            <w:pPr>
              <w:spacing w:line="240" w:lineRule="auto"/>
              <w:jc w:val="center"/>
              <w:rPr>
                <w:b/>
                <w:bCs/>
                <w:sz w:val="18"/>
                <w:szCs w:val="18"/>
                <w:lang w:val="en-US" w:eastAsia="en-GB"/>
              </w:rPr>
            </w:pPr>
            <w:r w:rsidRPr="002C2EA9">
              <w:rPr>
                <w:b/>
                <w:bCs/>
                <w:sz w:val="18"/>
                <w:szCs w:val="18"/>
                <w:lang w:val="en-US" w:eastAsia="en-GB"/>
              </w:rPr>
              <w:t>2021</w:t>
            </w:r>
          </w:p>
        </w:tc>
      </w:tr>
      <w:tr w:rsidR="00A200F2" w:rsidRPr="002C2EA9" w14:paraId="006B7420" w14:textId="77777777" w:rsidTr="003B41ED">
        <w:trPr>
          <w:trHeight w:hRule="exact" w:val="227"/>
        </w:trPr>
        <w:tc>
          <w:tcPr>
            <w:tcW w:w="3119" w:type="dxa"/>
            <w:tcBorders>
              <w:top w:val="single" w:sz="4" w:space="0" w:color="auto"/>
            </w:tcBorders>
            <w:shd w:val="clear" w:color="auto" w:fill="auto"/>
            <w:hideMark/>
          </w:tcPr>
          <w:p w14:paraId="3F3BE145"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Achillea millefolium</w:t>
            </w:r>
            <w:r w:rsidRPr="002C2EA9">
              <w:rPr>
                <w:color w:val="000000"/>
                <w:sz w:val="18"/>
                <w:szCs w:val="18"/>
                <w:lang w:val="en-US" w:eastAsia="en-GB"/>
              </w:rPr>
              <w:t> </w:t>
            </w:r>
          </w:p>
        </w:tc>
        <w:tc>
          <w:tcPr>
            <w:tcW w:w="2941" w:type="dxa"/>
            <w:tcBorders>
              <w:top w:val="single" w:sz="4" w:space="0" w:color="auto"/>
            </w:tcBorders>
            <w:shd w:val="clear" w:color="auto" w:fill="auto"/>
            <w:hideMark/>
          </w:tcPr>
          <w:p w14:paraId="773DF745"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yarrow </w:t>
            </w:r>
          </w:p>
        </w:tc>
        <w:tc>
          <w:tcPr>
            <w:tcW w:w="886" w:type="dxa"/>
            <w:tcBorders>
              <w:top w:val="single" w:sz="4" w:space="0" w:color="auto"/>
            </w:tcBorders>
            <w:shd w:val="clear" w:color="auto" w:fill="auto"/>
            <w:hideMark/>
          </w:tcPr>
          <w:p w14:paraId="1F43FECA" w14:textId="77777777" w:rsidR="00A200F2" w:rsidRPr="002C2EA9" w:rsidRDefault="00A200F2" w:rsidP="003B41ED">
            <w:pPr>
              <w:spacing w:line="240" w:lineRule="auto"/>
              <w:jc w:val="center"/>
              <w:rPr>
                <w:sz w:val="18"/>
                <w:szCs w:val="18"/>
                <w:lang w:val="en-US" w:eastAsia="en-GB"/>
              </w:rPr>
            </w:pPr>
            <w:r w:rsidRPr="002C2EA9">
              <w:rPr>
                <w:sz w:val="18"/>
                <w:szCs w:val="18"/>
                <w:lang w:val="en-US" w:eastAsia="en-GB"/>
              </w:rPr>
              <w:t>N</w:t>
            </w:r>
          </w:p>
        </w:tc>
        <w:tc>
          <w:tcPr>
            <w:tcW w:w="886" w:type="dxa"/>
            <w:tcBorders>
              <w:top w:val="single" w:sz="4" w:space="0" w:color="auto"/>
            </w:tcBorders>
          </w:tcPr>
          <w:p w14:paraId="0E925471" w14:textId="77777777" w:rsidR="00A200F2" w:rsidRPr="002C2EA9" w:rsidRDefault="00A200F2" w:rsidP="003B41ED">
            <w:pPr>
              <w:spacing w:line="240" w:lineRule="auto"/>
              <w:jc w:val="center"/>
              <w:rPr>
                <w:sz w:val="18"/>
                <w:szCs w:val="18"/>
                <w:lang w:val="en-US" w:eastAsia="en-GB"/>
              </w:rPr>
            </w:pPr>
          </w:p>
        </w:tc>
        <w:tc>
          <w:tcPr>
            <w:tcW w:w="886" w:type="dxa"/>
            <w:tcBorders>
              <w:top w:val="single" w:sz="4" w:space="0" w:color="auto"/>
            </w:tcBorders>
          </w:tcPr>
          <w:p w14:paraId="1EBE2A5A" w14:textId="77777777" w:rsidR="00A200F2" w:rsidRPr="002C2EA9" w:rsidRDefault="00A200F2" w:rsidP="003B41ED">
            <w:pPr>
              <w:spacing w:line="240" w:lineRule="auto"/>
              <w:jc w:val="center"/>
              <w:rPr>
                <w:sz w:val="18"/>
                <w:szCs w:val="18"/>
                <w:lang w:val="en-US" w:eastAsia="en-GB"/>
              </w:rPr>
            </w:pPr>
            <w:r w:rsidRPr="002C2EA9">
              <w:rPr>
                <w:sz w:val="18"/>
                <w:szCs w:val="18"/>
                <w:lang w:val="en-US" w:eastAsia="en-GB"/>
              </w:rPr>
              <w:t>X</w:t>
            </w:r>
          </w:p>
        </w:tc>
      </w:tr>
      <w:tr w:rsidR="00A200F2" w:rsidRPr="002C2EA9" w14:paraId="672B54BC" w14:textId="77777777" w:rsidTr="003B41ED">
        <w:trPr>
          <w:trHeight w:hRule="exact" w:val="227"/>
        </w:trPr>
        <w:tc>
          <w:tcPr>
            <w:tcW w:w="3119" w:type="dxa"/>
            <w:shd w:val="clear" w:color="auto" w:fill="auto"/>
            <w:hideMark/>
          </w:tcPr>
          <w:p w14:paraId="3552904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Agrostis </w:t>
            </w:r>
            <w:proofErr w:type="spellStart"/>
            <w:r w:rsidRPr="002C2EA9">
              <w:rPr>
                <w:i/>
                <w:iCs/>
                <w:color w:val="000000"/>
                <w:sz w:val="18"/>
                <w:szCs w:val="18"/>
                <w:lang w:val="en-US" w:eastAsia="en-GB"/>
              </w:rPr>
              <w:t>capillaris</w:t>
            </w:r>
            <w:proofErr w:type="spellEnd"/>
            <w:r w:rsidRPr="002C2EA9">
              <w:rPr>
                <w:color w:val="000000"/>
                <w:sz w:val="18"/>
                <w:szCs w:val="18"/>
                <w:lang w:val="en-US" w:eastAsia="en-GB"/>
              </w:rPr>
              <w:t> </w:t>
            </w:r>
          </w:p>
        </w:tc>
        <w:tc>
          <w:tcPr>
            <w:tcW w:w="2941" w:type="dxa"/>
            <w:shd w:val="clear" w:color="auto" w:fill="auto"/>
            <w:hideMark/>
          </w:tcPr>
          <w:p w14:paraId="3B766E9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 xml:space="preserve">colonial </w:t>
            </w:r>
            <w:proofErr w:type="spellStart"/>
            <w:r w:rsidRPr="002C2EA9">
              <w:rPr>
                <w:color w:val="000000"/>
                <w:sz w:val="18"/>
                <w:szCs w:val="18"/>
                <w:lang w:val="en-US" w:eastAsia="en-GB"/>
              </w:rPr>
              <w:t>bentgrass</w:t>
            </w:r>
            <w:proofErr w:type="spellEnd"/>
            <w:r w:rsidRPr="002C2EA9">
              <w:rPr>
                <w:color w:val="000000"/>
                <w:sz w:val="18"/>
                <w:szCs w:val="18"/>
                <w:lang w:val="en-US" w:eastAsia="en-GB"/>
              </w:rPr>
              <w:t> </w:t>
            </w:r>
          </w:p>
        </w:tc>
        <w:tc>
          <w:tcPr>
            <w:tcW w:w="886" w:type="dxa"/>
            <w:shd w:val="clear" w:color="auto" w:fill="auto"/>
            <w:hideMark/>
          </w:tcPr>
          <w:p w14:paraId="497D073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C8B545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82ED19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748E18E" w14:textId="77777777" w:rsidTr="003B41ED">
        <w:trPr>
          <w:trHeight w:hRule="exact" w:val="227"/>
        </w:trPr>
        <w:tc>
          <w:tcPr>
            <w:tcW w:w="3119" w:type="dxa"/>
            <w:shd w:val="clear" w:color="auto" w:fill="auto"/>
            <w:hideMark/>
          </w:tcPr>
          <w:p w14:paraId="045EAA0F"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Agrostis gigantea</w:t>
            </w:r>
          </w:p>
        </w:tc>
        <w:tc>
          <w:tcPr>
            <w:tcW w:w="2941" w:type="dxa"/>
            <w:shd w:val="clear" w:color="auto" w:fill="auto"/>
            <w:hideMark/>
          </w:tcPr>
          <w:p w14:paraId="3EAEBB4B"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redtop </w:t>
            </w:r>
          </w:p>
        </w:tc>
        <w:tc>
          <w:tcPr>
            <w:tcW w:w="886" w:type="dxa"/>
            <w:shd w:val="clear" w:color="auto" w:fill="auto"/>
            <w:hideMark/>
          </w:tcPr>
          <w:p w14:paraId="50540EC7"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3C7BCA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09D8D7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2136E75" w14:textId="77777777" w:rsidTr="003B41ED">
        <w:trPr>
          <w:trHeight w:hRule="exact" w:val="227"/>
        </w:trPr>
        <w:tc>
          <w:tcPr>
            <w:tcW w:w="3119" w:type="dxa"/>
            <w:shd w:val="clear" w:color="auto" w:fill="auto"/>
            <w:hideMark/>
          </w:tcPr>
          <w:p w14:paraId="6201B776"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Agrostis stolonifera</w:t>
            </w:r>
            <w:r w:rsidRPr="002C2EA9">
              <w:rPr>
                <w:color w:val="000000"/>
                <w:sz w:val="18"/>
                <w:szCs w:val="18"/>
                <w:lang w:val="en-US" w:eastAsia="en-GB"/>
              </w:rPr>
              <w:t> </w:t>
            </w:r>
          </w:p>
        </w:tc>
        <w:tc>
          <w:tcPr>
            <w:tcW w:w="2941" w:type="dxa"/>
            <w:shd w:val="clear" w:color="auto" w:fill="auto"/>
            <w:hideMark/>
          </w:tcPr>
          <w:p w14:paraId="76E8108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 xml:space="preserve">creeping </w:t>
            </w:r>
            <w:proofErr w:type="spellStart"/>
            <w:r w:rsidRPr="002C2EA9">
              <w:rPr>
                <w:color w:val="000000"/>
                <w:sz w:val="18"/>
                <w:szCs w:val="18"/>
                <w:lang w:val="en-US" w:eastAsia="en-GB"/>
              </w:rPr>
              <w:t>bentgrass</w:t>
            </w:r>
            <w:proofErr w:type="spellEnd"/>
            <w:r w:rsidRPr="002C2EA9">
              <w:rPr>
                <w:color w:val="000000"/>
                <w:sz w:val="18"/>
                <w:szCs w:val="18"/>
                <w:lang w:val="en-US" w:eastAsia="en-GB"/>
              </w:rPr>
              <w:t> </w:t>
            </w:r>
          </w:p>
        </w:tc>
        <w:tc>
          <w:tcPr>
            <w:tcW w:w="886" w:type="dxa"/>
            <w:shd w:val="clear" w:color="auto" w:fill="auto"/>
            <w:hideMark/>
          </w:tcPr>
          <w:p w14:paraId="3FCE925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72CFD25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9C628A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B75D8DE" w14:textId="77777777" w:rsidTr="003B41ED">
        <w:trPr>
          <w:trHeight w:hRule="exact" w:val="227"/>
        </w:trPr>
        <w:tc>
          <w:tcPr>
            <w:tcW w:w="3119" w:type="dxa"/>
            <w:shd w:val="clear" w:color="auto" w:fill="auto"/>
          </w:tcPr>
          <w:p w14:paraId="2E8150C7" w14:textId="77777777" w:rsidR="00A200F2" w:rsidRPr="002C2EA9" w:rsidRDefault="00A200F2" w:rsidP="003B41ED">
            <w:pPr>
              <w:spacing w:line="240" w:lineRule="auto"/>
              <w:rPr>
                <w:color w:val="000000"/>
                <w:sz w:val="18"/>
                <w:szCs w:val="18"/>
                <w:lang w:val="en-US" w:eastAsia="en-GB"/>
              </w:rPr>
            </w:pPr>
            <w:r w:rsidRPr="002C2EA9">
              <w:rPr>
                <w:i/>
                <w:iCs/>
                <w:color w:val="000000"/>
                <w:sz w:val="18"/>
                <w:szCs w:val="18"/>
                <w:lang w:val="en-US" w:eastAsia="en-GB"/>
              </w:rPr>
              <w:t xml:space="preserve">Ajuga </w:t>
            </w:r>
            <w:r w:rsidRPr="002C2EA9">
              <w:rPr>
                <w:color w:val="000000"/>
                <w:sz w:val="18"/>
                <w:szCs w:val="18"/>
                <w:lang w:val="en-US" w:eastAsia="en-GB"/>
              </w:rPr>
              <w:t>sp.</w:t>
            </w:r>
          </w:p>
        </w:tc>
        <w:tc>
          <w:tcPr>
            <w:tcW w:w="2941" w:type="dxa"/>
            <w:shd w:val="clear" w:color="auto" w:fill="auto"/>
          </w:tcPr>
          <w:p w14:paraId="3204A6B4" w14:textId="77777777" w:rsidR="00A200F2" w:rsidRPr="002C2EA9" w:rsidRDefault="00A200F2" w:rsidP="003B41ED">
            <w:pPr>
              <w:spacing w:line="240" w:lineRule="auto"/>
              <w:rPr>
                <w:color w:val="000000"/>
                <w:sz w:val="18"/>
                <w:szCs w:val="18"/>
                <w:lang w:val="en-US" w:eastAsia="en-GB"/>
              </w:rPr>
            </w:pPr>
            <w:r>
              <w:rPr>
                <w:color w:val="000000"/>
                <w:sz w:val="18"/>
                <w:szCs w:val="18"/>
                <w:lang w:val="en-US" w:eastAsia="en-GB"/>
              </w:rPr>
              <w:t xml:space="preserve">unidentified </w:t>
            </w:r>
            <w:r w:rsidRPr="002C2EA9">
              <w:rPr>
                <w:color w:val="000000"/>
                <w:sz w:val="18"/>
                <w:szCs w:val="18"/>
                <w:lang w:val="en-US" w:eastAsia="en-GB"/>
              </w:rPr>
              <w:t>ajuga</w:t>
            </w:r>
          </w:p>
        </w:tc>
        <w:tc>
          <w:tcPr>
            <w:tcW w:w="886" w:type="dxa"/>
            <w:shd w:val="clear" w:color="auto" w:fill="auto"/>
          </w:tcPr>
          <w:p w14:paraId="777C1B0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F2510D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C03DE58" w14:textId="77777777" w:rsidR="00A200F2" w:rsidRPr="002C2EA9" w:rsidRDefault="00A200F2" w:rsidP="003B41ED">
            <w:pPr>
              <w:spacing w:line="240" w:lineRule="auto"/>
              <w:jc w:val="center"/>
              <w:rPr>
                <w:sz w:val="18"/>
                <w:szCs w:val="18"/>
                <w:lang w:val="en-US" w:eastAsia="en-GB"/>
              </w:rPr>
            </w:pPr>
          </w:p>
        </w:tc>
      </w:tr>
      <w:tr w:rsidR="00A200F2" w:rsidRPr="002C2EA9" w14:paraId="2485FB04" w14:textId="77777777" w:rsidTr="003B41ED">
        <w:trPr>
          <w:trHeight w:hRule="exact" w:val="227"/>
        </w:trPr>
        <w:tc>
          <w:tcPr>
            <w:tcW w:w="3119" w:type="dxa"/>
            <w:shd w:val="clear" w:color="auto" w:fill="auto"/>
            <w:hideMark/>
          </w:tcPr>
          <w:p w14:paraId="330DA314"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Alisma </w:t>
            </w:r>
            <w:proofErr w:type="spellStart"/>
            <w:r w:rsidRPr="002C2EA9">
              <w:rPr>
                <w:i/>
                <w:iCs/>
                <w:color w:val="000000"/>
                <w:sz w:val="18"/>
                <w:szCs w:val="18"/>
                <w:lang w:val="en-US" w:eastAsia="en-GB"/>
              </w:rPr>
              <w:t>lanceolatum</w:t>
            </w:r>
            <w:proofErr w:type="spellEnd"/>
            <w:r w:rsidRPr="002C2EA9">
              <w:rPr>
                <w:color w:val="000000"/>
                <w:sz w:val="18"/>
                <w:szCs w:val="18"/>
                <w:lang w:val="en-US" w:eastAsia="en-GB"/>
              </w:rPr>
              <w:t> </w:t>
            </w:r>
          </w:p>
        </w:tc>
        <w:tc>
          <w:tcPr>
            <w:tcW w:w="2941" w:type="dxa"/>
            <w:shd w:val="clear" w:color="auto" w:fill="auto"/>
            <w:hideMark/>
          </w:tcPr>
          <w:p w14:paraId="2D35F55B"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lance-leaf water-plantain </w:t>
            </w:r>
          </w:p>
        </w:tc>
        <w:tc>
          <w:tcPr>
            <w:tcW w:w="886" w:type="dxa"/>
            <w:shd w:val="clear" w:color="auto" w:fill="auto"/>
            <w:hideMark/>
          </w:tcPr>
          <w:p w14:paraId="0A127BA7"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021E761C"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65A5CBBD"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E28A3FF" w14:textId="77777777" w:rsidTr="003B41ED">
        <w:trPr>
          <w:trHeight w:hRule="exact" w:val="227"/>
        </w:trPr>
        <w:tc>
          <w:tcPr>
            <w:tcW w:w="3119" w:type="dxa"/>
            <w:shd w:val="clear" w:color="auto" w:fill="auto"/>
            <w:hideMark/>
          </w:tcPr>
          <w:p w14:paraId="42FB7B68"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Alisma </w:t>
            </w:r>
            <w:proofErr w:type="spellStart"/>
            <w:r w:rsidRPr="002C2EA9">
              <w:rPr>
                <w:i/>
                <w:iCs/>
                <w:color w:val="000000"/>
                <w:sz w:val="18"/>
                <w:szCs w:val="18"/>
                <w:lang w:val="en-US" w:eastAsia="en-GB"/>
              </w:rPr>
              <w:t>triviale</w:t>
            </w:r>
            <w:proofErr w:type="spellEnd"/>
            <w:r w:rsidRPr="002C2EA9">
              <w:rPr>
                <w:color w:val="000000"/>
                <w:sz w:val="18"/>
                <w:szCs w:val="18"/>
                <w:lang w:val="en-US" w:eastAsia="en-GB"/>
              </w:rPr>
              <w:t> </w:t>
            </w:r>
          </w:p>
        </w:tc>
        <w:tc>
          <w:tcPr>
            <w:tcW w:w="2941" w:type="dxa"/>
            <w:shd w:val="clear" w:color="auto" w:fill="auto"/>
            <w:hideMark/>
          </w:tcPr>
          <w:p w14:paraId="44BA0C0A"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plantain </w:t>
            </w:r>
          </w:p>
        </w:tc>
        <w:tc>
          <w:tcPr>
            <w:tcW w:w="886" w:type="dxa"/>
            <w:shd w:val="clear" w:color="auto" w:fill="auto"/>
            <w:hideMark/>
          </w:tcPr>
          <w:p w14:paraId="306CAB8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3FC65D4"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14DB5A6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5B76D7A" w14:textId="77777777" w:rsidTr="003B41ED">
        <w:trPr>
          <w:trHeight w:hRule="exact" w:val="227"/>
        </w:trPr>
        <w:tc>
          <w:tcPr>
            <w:tcW w:w="3119" w:type="dxa"/>
            <w:shd w:val="clear" w:color="auto" w:fill="auto"/>
          </w:tcPr>
          <w:p w14:paraId="38284168" w14:textId="77777777" w:rsidR="00A200F2" w:rsidRPr="002C2EA9" w:rsidRDefault="00A200F2" w:rsidP="003B41ED">
            <w:pPr>
              <w:spacing w:line="240" w:lineRule="auto"/>
              <w:rPr>
                <w:color w:val="000000"/>
                <w:sz w:val="18"/>
                <w:szCs w:val="18"/>
                <w:lang w:val="en-US" w:eastAsia="en-GB"/>
              </w:rPr>
            </w:pPr>
            <w:r w:rsidRPr="002C2EA9">
              <w:rPr>
                <w:i/>
                <w:iCs/>
                <w:color w:val="000000"/>
                <w:sz w:val="18"/>
                <w:szCs w:val="18"/>
                <w:lang w:val="en-US" w:eastAsia="en-GB"/>
              </w:rPr>
              <w:t xml:space="preserve">Alisma </w:t>
            </w:r>
            <w:r w:rsidRPr="002C2EA9">
              <w:rPr>
                <w:color w:val="000000"/>
                <w:sz w:val="18"/>
                <w:szCs w:val="18"/>
                <w:lang w:val="en-US" w:eastAsia="en-GB"/>
              </w:rPr>
              <w:t>sp.</w:t>
            </w:r>
          </w:p>
        </w:tc>
        <w:tc>
          <w:tcPr>
            <w:tcW w:w="2941" w:type="dxa"/>
            <w:shd w:val="clear" w:color="auto" w:fill="auto"/>
          </w:tcPr>
          <w:p w14:paraId="7B620F77"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unidentified water plantain</w:t>
            </w:r>
          </w:p>
        </w:tc>
        <w:tc>
          <w:tcPr>
            <w:tcW w:w="886" w:type="dxa"/>
            <w:shd w:val="clear" w:color="auto" w:fill="auto"/>
          </w:tcPr>
          <w:p w14:paraId="7BF83C8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7D36908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1549A7D" w14:textId="77777777" w:rsidR="00A200F2" w:rsidRPr="002C2EA9" w:rsidRDefault="00A200F2" w:rsidP="003B41ED">
            <w:pPr>
              <w:spacing w:line="240" w:lineRule="auto"/>
              <w:jc w:val="center"/>
              <w:rPr>
                <w:sz w:val="18"/>
                <w:szCs w:val="18"/>
                <w:lang w:val="en-US" w:eastAsia="en-GB"/>
              </w:rPr>
            </w:pPr>
          </w:p>
        </w:tc>
      </w:tr>
      <w:tr w:rsidR="00A200F2" w:rsidRPr="002C2EA9" w14:paraId="4901085D" w14:textId="77777777" w:rsidTr="003B41ED">
        <w:trPr>
          <w:trHeight w:hRule="exact" w:val="227"/>
        </w:trPr>
        <w:tc>
          <w:tcPr>
            <w:tcW w:w="3119" w:type="dxa"/>
            <w:shd w:val="clear" w:color="auto" w:fill="auto"/>
          </w:tcPr>
          <w:p w14:paraId="38EFA069"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Artemesia</w:t>
            </w:r>
            <w:proofErr w:type="spellEnd"/>
            <w:r w:rsidRPr="002C2EA9">
              <w:rPr>
                <w:i/>
                <w:iCs/>
                <w:color w:val="000000"/>
                <w:sz w:val="18"/>
                <w:szCs w:val="18"/>
                <w:lang w:val="en-US" w:eastAsia="en-GB"/>
              </w:rPr>
              <w:t xml:space="preserve"> vulgaris</w:t>
            </w:r>
          </w:p>
        </w:tc>
        <w:tc>
          <w:tcPr>
            <w:tcW w:w="2941" w:type="dxa"/>
            <w:shd w:val="clear" w:color="auto" w:fill="auto"/>
          </w:tcPr>
          <w:p w14:paraId="5BE9B3BC" w14:textId="77777777" w:rsidR="00A200F2" w:rsidRPr="002C2EA9" w:rsidRDefault="00A200F2" w:rsidP="003B41ED">
            <w:pPr>
              <w:spacing w:line="240" w:lineRule="auto"/>
              <w:rPr>
                <w:color w:val="000000"/>
                <w:sz w:val="18"/>
                <w:szCs w:val="18"/>
                <w:lang w:val="en-US" w:eastAsia="en-GB"/>
              </w:rPr>
            </w:pPr>
            <w:proofErr w:type="spellStart"/>
            <w:r w:rsidRPr="002C2EA9">
              <w:rPr>
                <w:color w:val="000000"/>
                <w:sz w:val="18"/>
                <w:szCs w:val="18"/>
                <w:lang w:val="en-US" w:eastAsia="en-GB"/>
              </w:rPr>
              <w:t>mugwort</w:t>
            </w:r>
            <w:proofErr w:type="spellEnd"/>
          </w:p>
        </w:tc>
        <w:tc>
          <w:tcPr>
            <w:tcW w:w="886" w:type="dxa"/>
            <w:shd w:val="clear" w:color="auto" w:fill="auto"/>
          </w:tcPr>
          <w:p w14:paraId="2FA11A1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5273130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AD4371" w14:textId="77777777" w:rsidR="00A200F2" w:rsidRPr="002C2EA9" w:rsidRDefault="00A200F2" w:rsidP="003B41ED">
            <w:pPr>
              <w:spacing w:line="240" w:lineRule="auto"/>
              <w:jc w:val="center"/>
              <w:rPr>
                <w:sz w:val="18"/>
                <w:szCs w:val="18"/>
                <w:lang w:val="en-US" w:eastAsia="en-GB"/>
              </w:rPr>
            </w:pPr>
          </w:p>
        </w:tc>
      </w:tr>
      <w:tr w:rsidR="00A200F2" w:rsidRPr="002C2EA9" w14:paraId="5D6588CB" w14:textId="77777777" w:rsidTr="003B41ED">
        <w:trPr>
          <w:trHeight w:hRule="exact" w:val="227"/>
        </w:trPr>
        <w:tc>
          <w:tcPr>
            <w:tcW w:w="3119" w:type="dxa"/>
            <w:shd w:val="clear" w:color="auto" w:fill="auto"/>
            <w:hideMark/>
          </w:tcPr>
          <w:p w14:paraId="47AAA81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Athyrium </w:t>
            </w:r>
            <w:proofErr w:type="spellStart"/>
            <w:r w:rsidRPr="002C2EA9">
              <w:rPr>
                <w:i/>
                <w:iCs/>
                <w:color w:val="000000"/>
                <w:sz w:val="18"/>
                <w:szCs w:val="18"/>
                <w:lang w:val="en-US" w:eastAsia="en-GB"/>
              </w:rPr>
              <w:t>filix-femina</w:t>
            </w:r>
            <w:proofErr w:type="spellEnd"/>
            <w:r w:rsidRPr="002C2EA9">
              <w:rPr>
                <w:color w:val="000000"/>
                <w:sz w:val="18"/>
                <w:szCs w:val="18"/>
                <w:lang w:val="en-US" w:eastAsia="en-GB"/>
              </w:rPr>
              <w:t> </w:t>
            </w:r>
          </w:p>
        </w:tc>
        <w:tc>
          <w:tcPr>
            <w:tcW w:w="2941" w:type="dxa"/>
            <w:shd w:val="clear" w:color="auto" w:fill="auto"/>
            <w:hideMark/>
          </w:tcPr>
          <w:p w14:paraId="7900093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lady fern </w:t>
            </w:r>
          </w:p>
        </w:tc>
        <w:tc>
          <w:tcPr>
            <w:tcW w:w="886" w:type="dxa"/>
            <w:shd w:val="clear" w:color="auto" w:fill="auto"/>
            <w:hideMark/>
          </w:tcPr>
          <w:p w14:paraId="116E9B6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B4BEA1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A619A3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B4A13C7" w14:textId="77777777" w:rsidTr="003B41ED">
        <w:trPr>
          <w:trHeight w:hRule="exact" w:val="227"/>
        </w:trPr>
        <w:tc>
          <w:tcPr>
            <w:tcW w:w="3119" w:type="dxa"/>
            <w:shd w:val="clear" w:color="auto" w:fill="auto"/>
            <w:hideMark/>
          </w:tcPr>
          <w:p w14:paraId="1B3DADAA"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Atriplex </w:t>
            </w:r>
            <w:proofErr w:type="spellStart"/>
            <w:r w:rsidRPr="002C2EA9">
              <w:rPr>
                <w:i/>
                <w:iCs/>
                <w:color w:val="000000"/>
                <w:sz w:val="18"/>
                <w:szCs w:val="18"/>
                <w:lang w:val="en-US" w:eastAsia="en-GB"/>
              </w:rPr>
              <w:t>prostrata</w:t>
            </w:r>
            <w:proofErr w:type="spellEnd"/>
            <w:r w:rsidRPr="002C2EA9">
              <w:rPr>
                <w:color w:val="000000"/>
                <w:sz w:val="18"/>
                <w:szCs w:val="18"/>
                <w:lang w:val="en-US" w:eastAsia="en-GB"/>
              </w:rPr>
              <w:t> </w:t>
            </w:r>
          </w:p>
        </w:tc>
        <w:tc>
          <w:tcPr>
            <w:tcW w:w="2941" w:type="dxa"/>
            <w:shd w:val="clear" w:color="auto" w:fill="auto"/>
            <w:hideMark/>
          </w:tcPr>
          <w:p w14:paraId="283C050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creeping salt bush </w:t>
            </w:r>
          </w:p>
        </w:tc>
        <w:tc>
          <w:tcPr>
            <w:tcW w:w="886" w:type="dxa"/>
            <w:shd w:val="clear" w:color="auto" w:fill="auto"/>
            <w:hideMark/>
          </w:tcPr>
          <w:p w14:paraId="2199FF8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2BED1FBC"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42E7378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B973D58" w14:textId="77777777" w:rsidTr="003B41ED">
        <w:trPr>
          <w:trHeight w:hRule="exact" w:val="227"/>
        </w:trPr>
        <w:tc>
          <w:tcPr>
            <w:tcW w:w="3119" w:type="dxa"/>
            <w:shd w:val="clear" w:color="auto" w:fill="auto"/>
            <w:hideMark/>
          </w:tcPr>
          <w:p w14:paraId="23E59C0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Betula pendula</w:t>
            </w:r>
            <w:r w:rsidRPr="002C2EA9">
              <w:rPr>
                <w:color w:val="000000"/>
                <w:sz w:val="18"/>
                <w:szCs w:val="18"/>
                <w:lang w:val="en-US" w:eastAsia="en-GB"/>
              </w:rPr>
              <w:t> </w:t>
            </w:r>
          </w:p>
        </w:tc>
        <w:tc>
          <w:tcPr>
            <w:tcW w:w="2941" w:type="dxa"/>
            <w:shd w:val="clear" w:color="auto" w:fill="auto"/>
            <w:hideMark/>
          </w:tcPr>
          <w:p w14:paraId="3AA061A2"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European birch </w:t>
            </w:r>
          </w:p>
        </w:tc>
        <w:tc>
          <w:tcPr>
            <w:tcW w:w="886" w:type="dxa"/>
            <w:shd w:val="clear" w:color="auto" w:fill="auto"/>
            <w:hideMark/>
          </w:tcPr>
          <w:p w14:paraId="35CE658F"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A1AF365"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6F8385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8515A4C" w14:textId="77777777" w:rsidTr="003B41ED">
        <w:trPr>
          <w:trHeight w:hRule="exact" w:val="227"/>
        </w:trPr>
        <w:tc>
          <w:tcPr>
            <w:tcW w:w="3119" w:type="dxa"/>
            <w:shd w:val="clear" w:color="auto" w:fill="auto"/>
            <w:hideMark/>
          </w:tcPr>
          <w:p w14:paraId="741958F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Bidens </w:t>
            </w:r>
            <w:proofErr w:type="spellStart"/>
            <w:r w:rsidRPr="002C2EA9">
              <w:rPr>
                <w:i/>
                <w:iCs/>
                <w:color w:val="000000"/>
                <w:sz w:val="18"/>
                <w:szCs w:val="18"/>
                <w:lang w:val="en-US" w:eastAsia="en-GB"/>
              </w:rPr>
              <w:t>cernua</w:t>
            </w:r>
            <w:proofErr w:type="spellEnd"/>
            <w:r w:rsidRPr="002C2EA9">
              <w:rPr>
                <w:color w:val="000000"/>
                <w:sz w:val="18"/>
                <w:szCs w:val="18"/>
                <w:lang w:val="en-US" w:eastAsia="en-GB"/>
              </w:rPr>
              <w:t> </w:t>
            </w:r>
          </w:p>
        </w:tc>
        <w:tc>
          <w:tcPr>
            <w:tcW w:w="2941" w:type="dxa"/>
            <w:shd w:val="clear" w:color="auto" w:fill="auto"/>
            <w:hideMark/>
          </w:tcPr>
          <w:p w14:paraId="0B761F0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nodding beggarticks </w:t>
            </w:r>
          </w:p>
        </w:tc>
        <w:tc>
          <w:tcPr>
            <w:tcW w:w="886" w:type="dxa"/>
            <w:shd w:val="clear" w:color="auto" w:fill="auto"/>
            <w:hideMark/>
          </w:tcPr>
          <w:p w14:paraId="4D91CED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DB848B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1CAB36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4201364" w14:textId="77777777" w:rsidTr="003B41ED">
        <w:trPr>
          <w:trHeight w:hRule="exact" w:val="227"/>
        </w:trPr>
        <w:tc>
          <w:tcPr>
            <w:tcW w:w="3119" w:type="dxa"/>
            <w:shd w:val="clear" w:color="auto" w:fill="auto"/>
          </w:tcPr>
          <w:p w14:paraId="1401F452"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Bidens </w:t>
            </w:r>
            <w:proofErr w:type="spellStart"/>
            <w:r w:rsidRPr="002C2EA9">
              <w:rPr>
                <w:i/>
                <w:iCs/>
                <w:color w:val="000000"/>
                <w:sz w:val="18"/>
                <w:szCs w:val="18"/>
                <w:lang w:val="en-US" w:eastAsia="en-GB"/>
              </w:rPr>
              <w:t>connata</w:t>
            </w:r>
            <w:proofErr w:type="spellEnd"/>
          </w:p>
        </w:tc>
        <w:tc>
          <w:tcPr>
            <w:tcW w:w="2941" w:type="dxa"/>
            <w:shd w:val="clear" w:color="auto" w:fill="auto"/>
          </w:tcPr>
          <w:p w14:paraId="2A06B80B" w14:textId="77777777" w:rsidR="00A200F2" w:rsidRPr="002C2EA9" w:rsidRDefault="00A200F2" w:rsidP="003B41ED">
            <w:pPr>
              <w:spacing w:line="240" w:lineRule="auto"/>
              <w:rPr>
                <w:color w:val="000000"/>
                <w:sz w:val="18"/>
                <w:szCs w:val="18"/>
                <w:lang w:val="en-US" w:eastAsia="en-GB"/>
              </w:rPr>
            </w:pPr>
            <w:proofErr w:type="spellStart"/>
            <w:r w:rsidRPr="002C2EA9">
              <w:rPr>
                <w:color w:val="000000"/>
                <w:sz w:val="18"/>
                <w:szCs w:val="18"/>
                <w:lang w:val="en-US" w:eastAsia="en-GB"/>
              </w:rPr>
              <w:t>purplestem</w:t>
            </w:r>
            <w:proofErr w:type="spellEnd"/>
            <w:r w:rsidRPr="002C2EA9">
              <w:rPr>
                <w:color w:val="000000"/>
                <w:sz w:val="18"/>
                <w:szCs w:val="18"/>
                <w:lang w:val="en-US" w:eastAsia="en-GB"/>
              </w:rPr>
              <w:t xml:space="preserve"> beggarticks</w:t>
            </w:r>
          </w:p>
        </w:tc>
        <w:tc>
          <w:tcPr>
            <w:tcW w:w="886" w:type="dxa"/>
            <w:shd w:val="clear" w:color="auto" w:fill="auto"/>
          </w:tcPr>
          <w:p w14:paraId="5ECF580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53721E0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BF6BF91" w14:textId="77777777" w:rsidR="00A200F2" w:rsidRPr="002C2EA9" w:rsidRDefault="00A200F2" w:rsidP="003B41ED">
            <w:pPr>
              <w:spacing w:line="240" w:lineRule="auto"/>
              <w:jc w:val="center"/>
              <w:rPr>
                <w:sz w:val="18"/>
                <w:szCs w:val="18"/>
                <w:lang w:val="en-US" w:eastAsia="en-GB"/>
              </w:rPr>
            </w:pPr>
          </w:p>
        </w:tc>
      </w:tr>
      <w:tr w:rsidR="00A200F2" w:rsidRPr="002C2EA9" w14:paraId="5115094C" w14:textId="77777777" w:rsidTr="003B41ED">
        <w:trPr>
          <w:trHeight w:hRule="exact" w:val="227"/>
        </w:trPr>
        <w:tc>
          <w:tcPr>
            <w:tcW w:w="3119" w:type="dxa"/>
            <w:shd w:val="clear" w:color="auto" w:fill="auto"/>
          </w:tcPr>
          <w:p w14:paraId="7D94A483"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Bidens </w:t>
            </w:r>
            <w:proofErr w:type="spellStart"/>
            <w:r w:rsidRPr="002C2EA9">
              <w:rPr>
                <w:i/>
                <w:iCs/>
                <w:color w:val="000000"/>
                <w:sz w:val="18"/>
                <w:szCs w:val="18"/>
                <w:lang w:val="en-US" w:eastAsia="en-GB"/>
              </w:rPr>
              <w:t>tripartita</w:t>
            </w:r>
            <w:proofErr w:type="spellEnd"/>
          </w:p>
        </w:tc>
        <w:tc>
          <w:tcPr>
            <w:tcW w:w="2941" w:type="dxa"/>
            <w:shd w:val="clear" w:color="auto" w:fill="auto"/>
          </w:tcPr>
          <w:p w14:paraId="4A7836D7"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three-parted beggarticks</w:t>
            </w:r>
          </w:p>
        </w:tc>
        <w:tc>
          <w:tcPr>
            <w:tcW w:w="886" w:type="dxa"/>
            <w:shd w:val="clear" w:color="auto" w:fill="auto"/>
          </w:tcPr>
          <w:p w14:paraId="00DCBCB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2F3F529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B50AD4C" w14:textId="77777777" w:rsidR="00A200F2" w:rsidRPr="002C2EA9" w:rsidRDefault="00A200F2" w:rsidP="003B41ED">
            <w:pPr>
              <w:spacing w:line="240" w:lineRule="auto"/>
              <w:jc w:val="center"/>
              <w:rPr>
                <w:sz w:val="18"/>
                <w:szCs w:val="18"/>
                <w:lang w:val="en-US" w:eastAsia="en-GB"/>
              </w:rPr>
            </w:pPr>
          </w:p>
        </w:tc>
      </w:tr>
      <w:tr w:rsidR="00A200F2" w:rsidRPr="002C2EA9" w14:paraId="17BBC3F2" w14:textId="77777777" w:rsidTr="003B41ED">
        <w:trPr>
          <w:trHeight w:hRule="exact" w:val="227"/>
        </w:trPr>
        <w:tc>
          <w:tcPr>
            <w:tcW w:w="3119" w:type="dxa"/>
            <w:shd w:val="clear" w:color="auto" w:fill="auto"/>
            <w:hideMark/>
          </w:tcPr>
          <w:p w14:paraId="2F129226"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Bolboschoenus</w:t>
            </w:r>
            <w:proofErr w:type="spellEnd"/>
            <w:r w:rsidRPr="002C2EA9">
              <w:rPr>
                <w:i/>
                <w:iCs/>
                <w:color w:val="000000"/>
                <w:sz w:val="18"/>
                <w:szCs w:val="18"/>
                <w:lang w:val="en-US" w:eastAsia="en-GB"/>
              </w:rPr>
              <w:t> maritimus</w:t>
            </w:r>
            <w:r w:rsidRPr="002C2EA9">
              <w:rPr>
                <w:color w:val="000000"/>
                <w:sz w:val="18"/>
                <w:szCs w:val="18"/>
                <w:lang w:val="en-US" w:eastAsia="en-GB"/>
              </w:rPr>
              <w:t> </w:t>
            </w:r>
          </w:p>
        </w:tc>
        <w:tc>
          <w:tcPr>
            <w:tcW w:w="2941" w:type="dxa"/>
            <w:shd w:val="clear" w:color="auto" w:fill="auto"/>
            <w:hideMark/>
          </w:tcPr>
          <w:p w14:paraId="767D7C6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sea coast bulrush </w:t>
            </w:r>
          </w:p>
        </w:tc>
        <w:tc>
          <w:tcPr>
            <w:tcW w:w="886" w:type="dxa"/>
            <w:shd w:val="clear" w:color="auto" w:fill="auto"/>
            <w:hideMark/>
          </w:tcPr>
          <w:p w14:paraId="4719F83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A537759"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7F165B5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C9A051" w14:textId="77777777" w:rsidTr="003B41ED">
        <w:trPr>
          <w:trHeight w:hRule="exact" w:val="227"/>
        </w:trPr>
        <w:tc>
          <w:tcPr>
            <w:tcW w:w="3119" w:type="dxa"/>
            <w:shd w:val="clear" w:color="auto" w:fill="auto"/>
            <w:hideMark/>
          </w:tcPr>
          <w:p w14:paraId="1958E79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Calamagrostis canadensis</w:t>
            </w:r>
            <w:r w:rsidRPr="002C2EA9">
              <w:rPr>
                <w:color w:val="000000"/>
                <w:sz w:val="18"/>
                <w:szCs w:val="18"/>
                <w:lang w:val="en-US" w:eastAsia="en-GB"/>
              </w:rPr>
              <w:t> </w:t>
            </w:r>
          </w:p>
        </w:tc>
        <w:tc>
          <w:tcPr>
            <w:tcW w:w="2941" w:type="dxa"/>
            <w:shd w:val="clear" w:color="auto" w:fill="auto"/>
            <w:hideMark/>
          </w:tcPr>
          <w:p w14:paraId="02B8788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bluejoint </w:t>
            </w:r>
          </w:p>
        </w:tc>
        <w:tc>
          <w:tcPr>
            <w:tcW w:w="886" w:type="dxa"/>
            <w:shd w:val="clear" w:color="auto" w:fill="auto"/>
            <w:hideMark/>
          </w:tcPr>
          <w:p w14:paraId="79F568A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6BCA7A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E79CD6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EEE9AB9" w14:textId="77777777" w:rsidTr="003B41ED">
        <w:trPr>
          <w:trHeight w:hRule="exact" w:val="227"/>
        </w:trPr>
        <w:tc>
          <w:tcPr>
            <w:tcW w:w="3119" w:type="dxa"/>
            <w:shd w:val="clear" w:color="auto" w:fill="auto"/>
          </w:tcPr>
          <w:p w14:paraId="6F180A3B"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Callitriche heterophylla</w:t>
            </w:r>
          </w:p>
        </w:tc>
        <w:tc>
          <w:tcPr>
            <w:tcW w:w="2941" w:type="dxa"/>
            <w:shd w:val="clear" w:color="auto" w:fill="auto"/>
          </w:tcPr>
          <w:p w14:paraId="084D6C3A"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diverse-leaved water-starwort</w:t>
            </w:r>
          </w:p>
        </w:tc>
        <w:tc>
          <w:tcPr>
            <w:tcW w:w="886" w:type="dxa"/>
            <w:shd w:val="clear" w:color="auto" w:fill="auto"/>
          </w:tcPr>
          <w:p w14:paraId="1D3DAB0A" w14:textId="77777777" w:rsidR="00A200F2" w:rsidRPr="002C2EA9" w:rsidRDefault="00A200F2" w:rsidP="003B41ED">
            <w:pPr>
              <w:spacing w:line="240" w:lineRule="auto"/>
              <w:jc w:val="center"/>
              <w:rPr>
                <w:color w:val="000000"/>
                <w:sz w:val="18"/>
                <w:szCs w:val="18"/>
                <w:lang w:val="en-US" w:eastAsia="en-GB"/>
              </w:rPr>
            </w:pPr>
            <w:r>
              <w:rPr>
                <w:color w:val="000000"/>
                <w:sz w:val="18"/>
                <w:szCs w:val="18"/>
                <w:lang w:val="en-US" w:eastAsia="en-GB"/>
              </w:rPr>
              <w:t>N</w:t>
            </w:r>
          </w:p>
        </w:tc>
        <w:tc>
          <w:tcPr>
            <w:tcW w:w="886" w:type="dxa"/>
          </w:tcPr>
          <w:p w14:paraId="61D75A6D" w14:textId="77777777" w:rsidR="00A200F2" w:rsidRPr="002C2EA9" w:rsidRDefault="00A200F2" w:rsidP="003B41ED">
            <w:pPr>
              <w:spacing w:line="240" w:lineRule="auto"/>
              <w:jc w:val="center"/>
              <w:rPr>
                <w:color w:val="000000"/>
                <w:sz w:val="18"/>
                <w:szCs w:val="18"/>
                <w:lang w:val="en-US" w:eastAsia="en-GB"/>
              </w:rPr>
            </w:pPr>
            <w:r>
              <w:rPr>
                <w:color w:val="000000"/>
                <w:sz w:val="18"/>
                <w:szCs w:val="18"/>
                <w:lang w:val="en-US" w:eastAsia="en-GB"/>
              </w:rPr>
              <w:t>X</w:t>
            </w:r>
          </w:p>
        </w:tc>
        <w:tc>
          <w:tcPr>
            <w:tcW w:w="886" w:type="dxa"/>
          </w:tcPr>
          <w:p w14:paraId="1DB4DF7E" w14:textId="77777777" w:rsidR="00A200F2" w:rsidRPr="002C2EA9" w:rsidRDefault="00A200F2" w:rsidP="003B41ED">
            <w:pPr>
              <w:spacing w:line="240" w:lineRule="auto"/>
              <w:jc w:val="center"/>
              <w:rPr>
                <w:sz w:val="18"/>
                <w:szCs w:val="18"/>
                <w:lang w:val="en-US" w:eastAsia="en-GB"/>
              </w:rPr>
            </w:pPr>
          </w:p>
        </w:tc>
      </w:tr>
      <w:tr w:rsidR="00A200F2" w:rsidRPr="002C2EA9" w14:paraId="1207157D" w14:textId="77777777" w:rsidTr="003B41ED">
        <w:trPr>
          <w:trHeight w:hRule="exact" w:val="227"/>
        </w:trPr>
        <w:tc>
          <w:tcPr>
            <w:tcW w:w="3119" w:type="dxa"/>
            <w:shd w:val="clear" w:color="auto" w:fill="auto"/>
          </w:tcPr>
          <w:p w14:paraId="62B27CA7"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Callitriche </w:t>
            </w:r>
            <w:proofErr w:type="spellStart"/>
            <w:r w:rsidRPr="002C2EA9">
              <w:rPr>
                <w:i/>
                <w:iCs/>
                <w:color w:val="000000"/>
                <w:sz w:val="18"/>
                <w:szCs w:val="18"/>
                <w:lang w:val="en-US" w:eastAsia="en-GB"/>
              </w:rPr>
              <w:t>hermaphroditica</w:t>
            </w:r>
            <w:proofErr w:type="spellEnd"/>
          </w:p>
        </w:tc>
        <w:tc>
          <w:tcPr>
            <w:tcW w:w="2941" w:type="dxa"/>
            <w:shd w:val="clear" w:color="auto" w:fill="auto"/>
          </w:tcPr>
          <w:p w14:paraId="7464FD83"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northern starwort</w:t>
            </w:r>
          </w:p>
        </w:tc>
        <w:tc>
          <w:tcPr>
            <w:tcW w:w="886" w:type="dxa"/>
            <w:shd w:val="clear" w:color="auto" w:fill="auto"/>
          </w:tcPr>
          <w:p w14:paraId="615E8B8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031C1E3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8BF6809" w14:textId="77777777" w:rsidR="00A200F2" w:rsidRPr="002C2EA9" w:rsidRDefault="00A200F2" w:rsidP="003B41ED">
            <w:pPr>
              <w:spacing w:line="240" w:lineRule="auto"/>
              <w:jc w:val="center"/>
              <w:rPr>
                <w:sz w:val="18"/>
                <w:szCs w:val="18"/>
                <w:lang w:val="en-US" w:eastAsia="en-GB"/>
              </w:rPr>
            </w:pPr>
          </w:p>
        </w:tc>
      </w:tr>
      <w:tr w:rsidR="00A200F2" w:rsidRPr="002C2EA9" w14:paraId="6F3EC0A0" w14:textId="77777777" w:rsidTr="003B41ED">
        <w:trPr>
          <w:trHeight w:hRule="exact" w:val="227"/>
        </w:trPr>
        <w:tc>
          <w:tcPr>
            <w:tcW w:w="3119" w:type="dxa"/>
            <w:shd w:val="clear" w:color="auto" w:fill="auto"/>
            <w:hideMark/>
          </w:tcPr>
          <w:p w14:paraId="34D01C53"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Callitriche </w:t>
            </w:r>
            <w:proofErr w:type="spellStart"/>
            <w:r w:rsidRPr="002C2EA9">
              <w:rPr>
                <w:i/>
                <w:iCs/>
                <w:color w:val="000000"/>
                <w:sz w:val="18"/>
                <w:szCs w:val="18"/>
                <w:lang w:val="en-US" w:eastAsia="en-GB"/>
              </w:rPr>
              <w:t>stagnalis</w:t>
            </w:r>
            <w:proofErr w:type="spellEnd"/>
            <w:r w:rsidRPr="002C2EA9">
              <w:rPr>
                <w:color w:val="000000"/>
                <w:sz w:val="18"/>
                <w:szCs w:val="18"/>
                <w:lang w:val="en-US" w:eastAsia="en-GB"/>
              </w:rPr>
              <w:t> </w:t>
            </w:r>
          </w:p>
        </w:tc>
        <w:tc>
          <w:tcPr>
            <w:tcW w:w="2941" w:type="dxa"/>
            <w:shd w:val="clear" w:color="auto" w:fill="auto"/>
            <w:hideMark/>
          </w:tcPr>
          <w:p w14:paraId="2EDB73A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starwort </w:t>
            </w:r>
          </w:p>
        </w:tc>
        <w:tc>
          <w:tcPr>
            <w:tcW w:w="886" w:type="dxa"/>
            <w:shd w:val="clear" w:color="auto" w:fill="auto"/>
            <w:hideMark/>
          </w:tcPr>
          <w:p w14:paraId="33F146F5"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A3BE4B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6C1434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DDFE5A9" w14:textId="77777777" w:rsidTr="003B41ED">
        <w:trPr>
          <w:trHeight w:hRule="exact" w:val="227"/>
        </w:trPr>
        <w:tc>
          <w:tcPr>
            <w:tcW w:w="3119" w:type="dxa"/>
            <w:shd w:val="clear" w:color="auto" w:fill="auto"/>
            <w:hideMark/>
          </w:tcPr>
          <w:p w14:paraId="55709F0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Caltha palustris</w:t>
            </w:r>
            <w:r w:rsidRPr="002C2EA9">
              <w:rPr>
                <w:color w:val="000000"/>
                <w:sz w:val="18"/>
                <w:szCs w:val="18"/>
                <w:lang w:val="en-US" w:eastAsia="en-GB"/>
              </w:rPr>
              <w:t> </w:t>
            </w:r>
          </w:p>
        </w:tc>
        <w:tc>
          <w:tcPr>
            <w:tcW w:w="2941" w:type="dxa"/>
            <w:shd w:val="clear" w:color="auto" w:fill="auto"/>
            <w:hideMark/>
          </w:tcPr>
          <w:p w14:paraId="5C92A95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marsh marigold </w:t>
            </w:r>
          </w:p>
        </w:tc>
        <w:tc>
          <w:tcPr>
            <w:tcW w:w="886" w:type="dxa"/>
            <w:shd w:val="clear" w:color="auto" w:fill="auto"/>
            <w:hideMark/>
          </w:tcPr>
          <w:p w14:paraId="01772C8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3F2DF5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76E4F2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B32B889" w14:textId="77777777" w:rsidTr="003B41ED">
        <w:trPr>
          <w:trHeight w:hRule="exact" w:val="227"/>
        </w:trPr>
        <w:tc>
          <w:tcPr>
            <w:tcW w:w="3119" w:type="dxa"/>
            <w:shd w:val="clear" w:color="auto" w:fill="auto"/>
            <w:hideMark/>
          </w:tcPr>
          <w:p w14:paraId="217A5159"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Calystegia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sepium</w:t>
            </w:r>
            <w:proofErr w:type="spellEnd"/>
            <w:r w:rsidRPr="002C2EA9">
              <w:rPr>
                <w:color w:val="000000"/>
                <w:sz w:val="18"/>
                <w:szCs w:val="18"/>
                <w:lang w:val="en-US" w:eastAsia="en-GB"/>
              </w:rPr>
              <w:t> </w:t>
            </w:r>
          </w:p>
        </w:tc>
        <w:tc>
          <w:tcPr>
            <w:tcW w:w="2941" w:type="dxa"/>
            <w:shd w:val="clear" w:color="auto" w:fill="auto"/>
            <w:hideMark/>
          </w:tcPr>
          <w:p w14:paraId="6C8F8BB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morning-glory </w:t>
            </w:r>
          </w:p>
        </w:tc>
        <w:tc>
          <w:tcPr>
            <w:tcW w:w="886" w:type="dxa"/>
            <w:shd w:val="clear" w:color="auto" w:fill="auto"/>
            <w:hideMark/>
          </w:tcPr>
          <w:p w14:paraId="59EFB0C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5B5E0FF8"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42978E1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9C8B973" w14:textId="77777777" w:rsidTr="003B41ED">
        <w:trPr>
          <w:trHeight w:hRule="exact" w:val="227"/>
        </w:trPr>
        <w:tc>
          <w:tcPr>
            <w:tcW w:w="3119" w:type="dxa"/>
            <w:shd w:val="clear" w:color="auto" w:fill="auto"/>
          </w:tcPr>
          <w:p w14:paraId="73DE31BD"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Cardamine </w:t>
            </w:r>
            <w:proofErr w:type="spellStart"/>
            <w:r w:rsidRPr="002C2EA9">
              <w:rPr>
                <w:i/>
                <w:iCs/>
                <w:color w:val="000000"/>
                <w:sz w:val="18"/>
                <w:szCs w:val="18"/>
                <w:lang w:val="en-US" w:eastAsia="en-GB"/>
              </w:rPr>
              <w:t>oligosperma</w:t>
            </w:r>
            <w:proofErr w:type="spellEnd"/>
          </w:p>
        </w:tc>
        <w:tc>
          <w:tcPr>
            <w:tcW w:w="2941" w:type="dxa"/>
            <w:shd w:val="clear" w:color="auto" w:fill="auto"/>
          </w:tcPr>
          <w:p w14:paraId="2E2714E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little western bitter-cress</w:t>
            </w:r>
          </w:p>
        </w:tc>
        <w:tc>
          <w:tcPr>
            <w:tcW w:w="886" w:type="dxa"/>
            <w:shd w:val="clear" w:color="auto" w:fill="auto"/>
          </w:tcPr>
          <w:p w14:paraId="2C5A85E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7D0363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9BD2F33" w14:textId="77777777" w:rsidR="00A200F2" w:rsidRPr="002C2EA9" w:rsidRDefault="00A200F2" w:rsidP="003B41ED">
            <w:pPr>
              <w:spacing w:line="240" w:lineRule="auto"/>
              <w:jc w:val="center"/>
              <w:rPr>
                <w:sz w:val="18"/>
                <w:szCs w:val="18"/>
                <w:lang w:val="en-US" w:eastAsia="en-GB"/>
              </w:rPr>
            </w:pPr>
          </w:p>
        </w:tc>
      </w:tr>
      <w:tr w:rsidR="00A200F2" w:rsidRPr="002C2EA9" w14:paraId="2D85B2E0" w14:textId="77777777" w:rsidTr="003B41ED">
        <w:trPr>
          <w:trHeight w:hRule="exact" w:val="227"/>
        </w:trPr>
        <w:tc>
          <w:tcPr>
            <w:tcW w:w="3119" w:type="dxa"/>
            <w:shd w:val="clear" w:color="auto" w:fill="auto"/>
            <w:hideMark/>
          </w:tcPr>
          <w:p w14:paraId="547F6FC8"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 xml:space="preserve">Cardamine </w:t>
            </w:r>
            <w:r w:rsidRPr="002C2EA9">
              <w:rPr>
                <w:color w:val="000000"/>
                <w:sz w:val="18"/>
                <w:szCs w:val="18"/>
                <w:lang w:val="en-US" w:eastAsia="en-GB"/>
              </w:rPr>
              <w:t>sp. </w:t>
            </w:r>
          </w:p>
        </w:tc>
        <w:tc>
          <w:tcPr>
            <w:tcW w:w="2941" w:type="dxa"/>
            <w:shd w:val="clear" w:color="auto" w:fill="auto"/>
            <w:hideMark/>
          </w:tcPr>
          <w:p w14:paraId="37F020E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bitter-cress </w:t>
            </w:r>
          </w:p>
        </w:tc>
        <w:tc>
          <w:tcPr>
            <w:tcW w:w="886" w:type="dxa"/>
            <w:shd w:val="clear" w:color="auto" w:fill="auto"/>
            <w:hideMark/>
          </w:tcPr>
          <w:p w14:paraId="122BF2B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3B0A854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A712B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6E6038C" w14:textId="77777777" w:rsidTr="003B41ED">
        <w:trPr>
          <w:trHeight w:hRule="exact" w:val="227"/>
        </w:trPr>
        <w:tc>
          <w:tcPr>
            <w:tcW w:w="3119" w:type="dxa"/>
            <w:shd w:val="clear" w:color="auto" w:fill="auto"/>
            <w:hideMark/>
          </w:tcPr>
          <w:p w14:paraId="7D2BFE48"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Carex </w:t>
            </w:r>
            <w:proofErr w:type="spellStart"/>
            <w:r w:rsidRPr="002C2EA9">
              <w:rPr>
                <w:i/>
                <w:iCs/>
                <w:color w:val="000000"/>
                <w:sz w:val="18"/>
                <w:szCs w:val="18"/>
                <w:lang w:val="en-US" w:eastAsia="en-GB"/>
              </w:rPr>
              <w:t>aquatilis</w:t>
            </w:r>
            <w:proofErr w:type="spellEnd"/>
            <w:r w:rsidRPr="002C2EA9">
              <w:rPr>
                <w:color w:val="000000"/>
                <w:sz w:val="18"/>
                <w:szCs w:val="18"/>
                <w:lang w:val="en-US" w:eastAsia="en-GB"/>
              </w:rPr>
              <w:t> var</w:t>
            </w:r>
            <w:r w:rsidRPr="002C2EA9">
              <w:rPr>
                <w:i/>
                <w:iCs/>
                <w:color w:val="000000"/>
                <w:sz w:val="18"/>
                <w:szCs w:val="18"/>
                <w:lang w:val="en-US" w:eastAsia="en-GB"/>
              </w:rPr>
              <w:t>. dives</w:t>
            </w:r>
            <w:r w:rsidRPr="002C2EA9">
              <w:rPr>
                <w:color w:val="000000"/>
                <w:sz w:val="18"/>
                <w:szCs w:val="18"/>
                <w:lang w:val="en-US" w:eastAsia="en-GB"/>
              </w:rPr>
              <w:t> </w:t>
            </w:r>
          </w:p>
        </w:tc>
        <w:tc>
          <w:tcPr>
            <w:tcW w:w="2941" w:type="dxa"/>
            <w:shd w:val="clear" w:color="auto" w:fill="auto"/>
            <w:hideMark/>
          </w:tcPr>
          <w:p w14:paraId="1BC7183B"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Sitka sedge </w:t>
            </w:r>
          </w:p>
        </w:tc>
        <w:tc>
          <w:tcPr>
            <w:tcW w:w="886" w:type="dxa"/>
            <w:shd w:val="clear" w:color="auto" w:fill="auto"/>
            <w:hideMark/>
          </w:tcPr>
          <w:p w14:paraId="3FF93D8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7B9BFA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F952B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CB367AE" w14:textId="77777777" w:rsidTr="003B41ED">
        <w:trPr>
          <w:trHeight w:hRule="exact" w:val="227"/>
        </w:trPr>
        <w:tc>
          <w:tcPr>
            <w:tcW w:w="3119" w:type="dxa"/>
            <w:shd w:val="clear" w:color="auto" w:fill="auto"/>
            <w:hideMark/>
          </w:tcPr>
          <w:p w14:paraId="71231B5A"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Carex </w:t>
            </w:r>
            <w:proofErr w:type="spellStart"/>
            <w:r w:rsidRPr="002C2EA9">
              <w:rPr>
                <w:i/>
                <w:iCs/>
                <w:color w:val="000000"/>
                <w:sz w:val="18"/>
                <w:szCs w:val="18"/>
                <w:lang w:val="en-US" w:eastAsia="en-GB"/>
              </w:rPr>
              <w:t>cusickii</w:t>
            </w:r>
            <w:proofErr w:type="spellEnd"/>
            <w:r w:rsidRPr="002C2EA9">
              <w:rPr>
                <w:color w:val="000000"/>
                <w:sz w:val="18"/>
                <w:szCs w:val="18"/>
                <w:lang w:val="en-US" w:eastAsia="en-GB"/>
              </w:rPr>
              <w:t> </w:t>
            </w:r>
          </w:p>
        </w:tc>
        <w:tc>
          <w:tcPr>
            <w:tcW w:w="2941" w:type="dxa"/>
            <w:shd w:val="clear" w:color="auto" w:fill="auto"/>
            <w:hideMark/>
          </w:tcPr>
          <w:p w14:paraId="6ADD3185"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Cusick's sedge </w:t>
            </w:r>
          </w:p>
        </w:tc>
        <w:tc>
          <w:tcPr>
            <w:tcW w:w="886" w:type="dxa"/>
            <w:shd w:val="clear" w:color="auto" w:fill="auto"/>
            <w:hideMark/>
          </w:tcPr>
          <w:p w14:paraId="42C1B5D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C6938E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B8697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0A10E49" w14:textId="77777777" w:rsidTr="003B41ED">
        <w:trPr>
          <w:trHeight w:hRule="exact" w:val="227"/>
        </w:trPr>
        <w:tc>
          <w:tcPr>
            <w:tcW w:w="3119" w:type="dxa"/>
            <w:shd w:val="clear" w:color="auto" w:fill="auto"/>
          </w:tcPr>
          <w:p w14:paraId="499D4970"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Carex </w:t>
            </w:r>
            <w:proofErr w:type="spellStart"/>
            <w:r w:rsidRPr="002C2EA9">
              <w:rPr>
                <w:i/>
                <w:iCs/>
                <w:color w:val="000000"/>
                <w:sz w:val="18"/>
                <w:szCs w:val="18"/>
                <w:lang w:val="en-US" w:eastAsia="en-GB"/>
              </w:rPr>
              <w:t>exsiccata</w:t>
            </w:r>
            <w:proofErr w:type="spellEnd"/>
          </w:p>
        </w:tc>
        <w:tc>
          <w:tcPr>
            <w:tcW w:w="2941" w:type="dxa"/>
            <w:shd w:val="clear" w:color="auto" w:fill="auto"/>
          </w:tcPr>
          <w:p w14:paraId="3217359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inflated sedge</w:t>
            </w:r>
          </w:p>
        </w:tc>
        <w:tc>
          <w:tcPr>
            <w:tcW w:w="886" w:type="dxa"/>
            <w:shd w:val="clear" w:color="auto" w:fill="auto"/>
          </w:tcPr>
          <w:p w14:paraId="3F709F6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EA0045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BD25F5C" w14:textId="77777777" w:rsidR="00A200F2" w:rsidRPr="002C2EA9" w:rsidRDefault="00A200F2" w:rsidP="003B41ED">
            <w:pPr>
              <w:spacing w:line="240" w:lineRule="auto"/>
              <w:jc w:val="center"/>
              <w:rPr>
                <w:sz w:val="18"/>
                <w:szCs w:val="18"/>
                <w:lang w:val="en-US" w:eastAsia="en-GB"/>
              </w:rPr>
            </w:pPr>
          </w:p>
        </w:tc>
      </w:tr>
      <w:tr w:rsidR="00A200F2" w:rsidRPr="002C2EA9" w14:paraId="25850384" w14:textId="77777777" w:rsidTr="003B41ED">
        <w:trPr>
          <w:trHeight w:hRule="exact" w:val="227"/>
        </w:trPr>
        <w:tc>
          <w:tcPr>
            <w:tcW w:w="3119" w:type="dxa"/>
            <w:shd w:val="clear" w:color="auto" w:fill="auto"/>
            <w:hideMark/>
          </w:tcPr>
          <w:p w14:paraId="0DADD366"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Carex lyngbyei</w:t>
            </w:r>
            <w:r w:rsidRPr="002C2EA9">
              <w:rPr>
                <w:color w:val="000000"/>
                <w:sz w:val="18"/>
                <w:szCs w:val="18"/>
                <w:lang w:val="en-US" w:eastAsia="en-GB"/>
              </w:rPr>
              <w:t> </w:t>
            </w:r>
          </w:p>
        </w:tc>
        <w:tc>
          <w:tcPr>
            <w:tcW w:w="2941" w:type="dxa"/>
            <w:shd w:val="clear" w:color="auto" w:fill="auto"/>
            <w:hideMark/>
          </w:tcPr>
          <w:p w14:paraId="6093B17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Lyngbye's sedge </w:t>
            </w:r>
          </w:p>
        </w:tc>
        <w:tc>
          <w:tcPr>
            <w:tcW w:w="886" w:type="dxa"/>
            <w:shd w:val="clear" w:color="auto" w:fill="auto"/>
            <w:hideMark/>
          </w:tcPr>
          <w:p w14:paraId="1D0C1207"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31C4A5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F5BF2F9"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2EFF145" w14:textId="77777777" w:rsidTr="003B41ED">
        <w:trPr>
          <w:trHeight w:hRule="exact" w:val="227"/>
        </w:trPr>
        <w:tc>
          <w:tcPr>
            <w:tcW w:w="3119" w:type="dxa"/>
            <w:shd w:val="clear" w:color="auto" w:fill="auto"/>
            <w:hideMark/>
          </w:tcPr>
          <w:p w14:paraId="7AE4963F"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Carex </w:t>
            </w:r>
            <w:proofErr w:type="spellStart"/>
            <w:r w:rsidRPr="002C2EA9">
              <w:rPr>
                <w:i/>
                <w:iCs/>
                <w:color w:val="000000"/>
                <w:sz w:val="18"/>
                <w:szCs w:val="18"/>
                <w:lang w:val="en-US" w:eastAsia="en-GB"/>
              </w:rPr>
              <w:t>obnupta</w:t>
            </w:r>
            <w:proofErr w:type="spellEnd"/>
            <w:r w:rsidRPr="002C2EA9">
              <w:rPr>
                <w:color w:val="000000"/>
                <w:sz w:val="18"/>
                <w:szCs w:val="18"/>
                <w:lang w:val="en-US" w:eastAsia="en-GB"/>
              </w:rPr>
              <w:t> </w:t>
            </w:r>
          </w:p>
        </w:tc>
        <w:tc>
          <w:tcPr>
            <w:tcW w:w="2941" w:type="dxa"/>
            <w:shd w:val="clear" w:color="auto" w:fill="auto"/>
            <w:hideMark/>
          </w:tcPr>
          <w:p w14:paraId="2E64F10A"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slough sedge </w:t>
            </w:r>
          </w:p>
        </w:tc>
        <w:tc>
          <w:tcPr>
            <w:tcW w:w="886" w:type="dxa"/>
            <w:shd w:val="clear" w:color="auto" w:fill="auto"/>
            <w:hideMark/>
          </w:tcPr>
          <w:p w14:paraId="717FD3B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FEAE1F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0EB6E3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ED7BE5D" w14:textId="77777777" w:rsidTr="003B41ED">
        <w:trPr>
          <w:trHeight w:hRule="exact" w:val="227"/>
        </w:trPr>
        <w:tc>
          <w:tcPr>
            <w:tcW w:w="3119" w:type="dxa"/>
            <w:shd w:val="clear" w:color="auto" w:fill="auto"/>
          </w:tcPr>
          <w:p w14:paraId="2A07D43D"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Carex scoparia</w:t>
            </w:r>
          </w:p>
        </w:tc>
        <w:tc>
          <w:tcPr>
            <w:tcW w:w="2941" w:type="dxa"/>
            <w:shd w:val="clear" w:color="auto" w:fill="auto"/>
          </w:tcPr>
          <w:p w14:paraId="0965E3E2"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pointed broom sedge</w:t>
            </w:r>
          </w:p>
        </w:tc>
        <w:tc>
          <w:tcPr>
            <w:tcW w:w="886" w:type="dxa"/>
            <w:shd w:val="clear" w:color="auto" w:fill="auto"/>
          </w:tcPr>
          <w:p w14:paraId="24E3FFA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9D3D6D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EE55417" w14:textId="77777777" w:rsidR="00A200F2" w:rsidRPr="002C2EA9" w:rsidRDefault="00A200F2" w:rsidP="003B41ED">
            <w:pPr>
              <w:spacing w:line="240" w:lineRule="auto"/>
              <w:jc w:val="center"/>
              <w:rPr>
                <w:sz w:val="18"/>
                <w:szCs w:val="18"/>
                <w:lang w:val="en-US" w:eastAsia="en-GB"/>
              </w:rPr>
            </w:pPr>
          </w:p>
        </w:tc>
      </w:tr>
      <w:tr w:rsidR="00A200F2" w:rsidRPr="002C2EA9" w14:paraId="2CBE585E" w14:textId="77777777" w:rsidTr="003B41ED">
        <w:trPr>
          <w:trHeight w:hRule="exact" w:val="227"/>
        </w:trPr>
        <w:tc>
          <w:tcPr>
            <w:tcW w:w="3119" w:type="dxa"/>
            <w:shd w:val="clear" w:color="auto" w:fill="auto"/>
            <w:hideMark/>
          </w:tcPr>
          <w:p w14:paraId="25AEBE9E"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Carex </w:t>
            </w:r>
            <w:proofErr w:type="spellStart"/>
            <w:r w:rsidRPr="002C2EA9">
              <w:rPr>
                <w:i/>
                <w:iCs/>
                <w:color w:val="000000"/>
                <w:sz w:val="18"/>
                <w:szCs w:val="18"/>
                <w:lang w:val="en-US" w:eastAsia="en-GB"/>
              </w:rPr>
              <w:t>stipata</w:t>
            </w:r>
            <w:proofErr w:type="spellEnd"/>
            <w:r w:rsidRPr="002C2EA9">
              <w:rPr>
                <w:color w:val="000000"/>
                <w:sz w:val="18"/>
                <w:szCs w:val="18"/>
                <w:lang w:val="en-US" w:eastAsia="en-GB"/>
              </w:rPr>
              <w:t> </w:t>
            </w:r>
          </w:p>
        </w:tc>
        <w:tc>
          <w:tcPr>
            <w:tcW w:w="2941" w:type="dxa"/>
            <w:shd w:val="clear" w:color="auto" w:fill="auto"/>
            <w:hideMark/>
          </w:tcPr>
          <w:p w14:paraId="3BD37C2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prickly sedge </w:t>
            </w:r>
          </w:p>
        </w:tc>
        <w:tc>
          <w:tcPr>
            <w:tcW w:w="886" w:type="dxa"/>
            <w:shd w:val="clear" w:color="auto" w:fill="auto"/>
            <w:hideMark/>
          </w:tcPr>
          <w:p w14:paraId="3B4ECC5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9012BB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CF63790"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2F5DA75" w14:textId="77777777" w:rsidTr="003B41ED">
        <w:trPr>
          <w:trHeight w:hRule="exact" w:val="227"/>
        </w:trPr>
        <w:tc>
          <w:tcPr>
            <w:tcW w:w="3119" w:type="dxa"/>
            <w:shd w:val="clear" w:color="auto" w:fill="auto"/>
            <w:hideMark/>
          </w:tcPr>
          <w:p w14:paraId="1D50EBD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Carex </w:t>
            </w:r>
            <w:proofErr w:type="spellStart"/>
            <w:r w:rsidRPr="002C2EA9">
              <w:rPr>
                <w:i/>
                <w:iCs/>
                <w:color w:val="000000"/>
                <w:sz w:val="18"/>
                <w:szCs w:val="18"/>
                <w:lang w:val="en-US" w:eastAsia="en-GB"/>
              </w:rPr>
              <w:t>utriculata</w:t>
            </w:r>
            <w:proofErr w:type="spellEnd"/>
            <w:r w:rsidRPr="002C2EA9">
              <w:rPr>
                <w:color w:val="000000"/>
                <w:sz w:val="18"/>
                <w:szCs w:val="18"/>
                <w:lang w:val="en-US" w:eastAsia="en-GB"/>
              </w:rPr>
              <w:t> </w:t>
            </w:r>
          </w:p>
        </w:tc>
        <w:tc>
          <w:tcPr>
            <w:tcW w:w="2941" w:type="dxa"/>
            <w:shd w:val="clear" w:color="auto" w:fill="auto"/>
            <w:hideMark/>
          </w:tcPr>
          <w:p w14:paraId="44733FF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beaked sedge </w:t>
            </w:r>
          </w:p>
        </w:tc>
        <w:tc>
          <w:tcPr>
            <w:tcW w:w="886" w:type="dxa"/>
            <w:shd w:val="clear" w:color="auto" w:fill="auto"/>
            <w:hideMark/>
          </w:tcPr>
          <w:p w14:paraId="146A93F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7BA65E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4E36712"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E3E9560" w14:textId="77777777" w:rsidTr="003B41ED">
        <w:trPr>
          <w:trHeight w:hRule="exact" w:val="227"/>
        </w:trPr>
        <w:tc>
          <w:tcPr>
            <w:tcW w:w="3119" w:type="dxa"/>
            <w:shd w:val="clear" w:color="auto" w:fill="auto"/>
          </w:tcPr>
          <w:p w14:paraId="6CCA87D4"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Ceratophyllum</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echinatum</w:t>
            </w:r>
            <w:proofErr w:type="spellEnd"/>
          </w:p>
        </w:tc>
        <w:tc>
          <w:tcPr>
            <w:tcW w:w="2941" w:type="dxa"/>
            <w:shd w:val="clear" w:color="auto" w:fill="auto"/>
          </w:tcPr>
          <w:p w14:paraId="30C9BB3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hornwort</w:t>
            </w:r>
          </w:p>
        </w:tc>
        <w:tc>
          <w:tcPr>
            <w:tcW w:w="886" w:type="dxa"/>
            <w:shd w:val="clear" w:color="auto" w:fill="auto"/>
          </w:tcPr>
          <w:p w14:paraId="4620EA4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7C96F5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5C0BDD0" w14:textId="77777777" w:rsidR="00A200F2" w:rsidRPr="002C2EA9" w:rsidRDefault="00A200F2" w:rsidP="003B41ED">
            <w:pPr>
              <w:spacing w:line="240" w:lineRule="auto"/>
              <w:jc w:val="center"/>
              <w:rPr>
                <w:sz w:val="18"/>
                <w:szCs w:val="18"/>
                <w:lang w:val="en-US" w:eastAsia="en-GB"/>
              </w:rPr>
            </w:pPr>
          </w:p>
        </w:tc>
      </w:tr>
      <w:tr w:rsidR="00A200F2" w:rsidRPr="002C2EA9" w14:paraId="58160CB7" w14:textId="77777777" w:rsidTr="003B41ED">
        <w:trPr>
          <w:trHeight w:hRule="exact" w:val="227"/>
        </w:trPr>
        <w:tc>
          <w:tcPr>
            <w:tcW w:w="3119" w:type="dxa"/>
            <w:shd w:val="clear" w:color="auto" w:fill="auto"/>
          </w:tcPr>
          <w:p w14:paraId="51F5624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Chenopodium album</w:t>
            </w:r>
          </w:p>
        </w:tc>
        <w:tc>
          <w:tcPr>
            <w:tcW w:w="2941" w:type="dxa"/>
            <w:shd w:val="clear" w:color="auto" w:fill="auto"/>
          </w:tcPr>
          <w:p w14:paraId="4DC85F43"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lamb's quarters</w:t>
            </w:r>
          </w:p>
        </w:tc>
        <w:tc>
          <w:tcPr>
            <w:tcW w:w="886" w:type="dxa"/>
            <w:shd w:val="clear" w:color="auto" w:fill="auto"/>
          </w:tcPr>
          <w:p w14:paraId="1AFB77E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C33248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10DC39D" w14:textId="77777777" w:rsidR="00A200F2" w:rsidRPr="002C2EA9" w:rsidRDefault="00A200F2" w:rsidP="003B41ED">
            <w:pPr>
              <w:spacing w:line="240" w:lineRule="auto"/>
              <w:jc w:val="center"/>
              <w:rPr>
                <w:sz w:val="18"/>
                <w:szCs w:val="18"/>
                <w:lang w:val="en-US" w:eastAsia="en-GB"/>
              </w:rPr>
            </w:pPr>
          </w:p>
        </w:tc>
      </w:tr>
      <w:tr w:rsidR="00A200F2" w:rsidRPr="002C2EA9" w14:paraId="6C14244D" w14:textId="77777777" w:rsidTr="003B41ED">
        <w:trPr>
          <w:trHeight w:hRule="exact" w:val="227"/>
        </w:trPr>
        <w:tc>
          <w:tcPr>
            <w:tcW w:w="3119" w:type="dxa"/>
            <w:shd w:val="clear" w:color="auto" w:fill="auto"/>
          </w:tcPr>
          <w:p w14:paraId="60F2A88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Clematis </w:t>
            </w:r>
            <w:proofErr w:type="spellStart"/>
            <w:r w:rsidRPr="002C2EA9">
              <w:rPr>
                <w:i/>
                <w:iCs/>
                <w:color w:val="000000"/>
                <w:sz w:val="18"/>
                <w:szCs w:val="18"/>
                <w:lang w:val="en-US" w:eastAsia="en-GB"/>
              </w:rPr>
              <w:t>vitalba</w:t>
            </w:r>
            <w:proofErr w:type="spellEnd"/>
          </w:p>
        </w:tc>
        <w:tc>
          <w:tcPr>
            <w:tcW w:w="2941" w:type="dxa"/>
            <w:shd w:val="clear" w:color="auto" w:fill="auto"/>
          </w:tcPr>
          <w:p w14:paraId="58388ABA"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traveler's joy</w:t>
            </w:r>
          </w:p>
        </w:tc>
        <w:tc>
          <w:tcPr>
            <w:tcW w:w="886" w:type="dxa"/>
            <w:shd w:val="clear" w:color="auto" w:fill="auto"/>
          </w:tcPr>
          <w:p w14:paraId="0C2EDE2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I</w:t>
            </w:r>
          </w:p>
        </w:tc>
        <w:tc>
          <w:tcPr>
            <w:tcW w:w="886" w:type="dxa"/>
          </w:tcPr>
          <w:p w14:paraId="7D0E780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F1FA545" w14:textId="77777777" w:rsidR="00A200F2" w:rsidRPr="002C2EA9" w:rsidRDefault="00A200F2" w:rsidP="003B41ED">
            <w:pPr>
              <w:spacing w:line="240" w:lineRule="auto"/>
              <w:jc w:val="center"/>
              <w:rPr>
                <w:sz w:val="18"/>
                <w:szCs w:val="18"/>
                <w:lang w:val="en-US" w:eastAsia="en-GB"/>
              </w:rPr>
            </w:pPr>
          </w:p>
        </w:tc>
      </w:tr>
      <w:tr w:rsidR="00A200F2" w:rsidRPr="002C2EA9" w14:paraId="02B88B96" w14:textId="77777777" w:rsidTr="003B41ED">
        <w:trPr>
          <w:trHeight w:hRule="exact" w:val="227"/>
        </w:trPr>
        <w:tc>
          <w:tcPr>
            <w:tcW w:w="3119" w:type="dxa"/>
            <w:shd w:val="clear" w:color="auto" w:fill="auto"/>
            <w:hideMark/>
          </w:tcPr>
          <w:p w14:paraId="5BC18ED0"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Cicuta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douglasii</w:t>
            </w:r>
            <w:proofErr w:type="spellEnd"/>
            <w:r w:rsidRPr="002C2EA9">
              <w:rPr>
                <w:color w:val="000000"/>
                <w:sz w:val="18"/>
                <w:szCs w:val="18"/>
                <w:lang w:val="en-US" w:eastAsia="en-GB"/>
              </w:rPr>
              <w:t> </w:t>
            </w:r>
          </w:p>
        </w:tc>
        <w:tc>
          <w:tcPr>
            <w:tcW w:w="2941" w:type="dxa"/>
            <w:shd w:val="clear" w:color="auto" w:fill="auto"/>
            <w:hideMark/>
          </w:tcPr>
          <w:p w14:paraId="2B90B0AF"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western water hemlock </w:t>
            </w:r>
          </w:p>
        </w:tc>
        <w:tc>
          <w:tcPr>
            <w:tcW w:w="886" w:type="dxa"/>
            <w:shd w:val="clear" w:color="auto" w:fill="auto"/>
            <w:hideMark/>
          </w:tcPr>
          <w:p w14:paraId="68D6EB5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81014B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BF6B633"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618B913" w14:textId="77777777" w:rsidTr="003B41ED">
        <w:trPr>
          <w:trHeight w:hRule="exact" w:val="227"/>
        </w:trPr>
        <w:tc>
          <w:tcPr>
            <w:tcW w:w="3119" w:type="dxa"/>
            <w:shd w:val="clear" w:color="auto" w:fill="auto"/>
            <w:hideMark/>
          </w:tcPr>
          <w:p w14:paraId="7CCFB0C9"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Cirsium </w:t>
            </w:r>
            <w:proofErr w:type="spellStart"/>
            <w:r w:rsidRPr="002C2EA9">
              <w:rPr>
                <w:i/>
                <w:iCs/>
                <w:color w:val="000000"/>
                <w:sz w:val="18"/>
                <w:szCs w:val="18"/>
                <w:lang w:val="en-US" w:eastAsia="en-GB"/>
              </w:rPr>
              <w:t>arvense</w:t>
            </w:r>
            <w:proofErr w:type="spellEnd"/>
            <w:r w:rsidRPr="002C2EA9">
              <w:rPr>
                <w:color w:val="000000"/>
                <w:sz w:val="18"/>
                <w:szCs w:val="18"/>
                <w:lang w:val="en-US" w:eastAsia="en-GB"/>
              </w:rPr>
              <w:t> </w:t>
            </w:r>
          </w:p>
        </w:tc>
        <w:tc>
          <w:tcPr>
            <w:tcW w:w="2941" w:type="dxa"/>
            <w:shd w:val="clear" w:color="auto" w:fill="auto"/>
            <w:hideMark/>
          </w:tcPr>
          <w:p w14:paraId="46BE112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Canada thistle </w:t>
            </w:r>
          </w:p>
        </w:tc>
        <w:tc>
          <w:tcPr>
            <w:tcW w:w="886" w:type="dxa"/>
            <w:shd w:val="clear" w:color="auto" w:fill="auto"/>
            <w:hideMark/>
          </w:tcPr>
          <w:p w14:paraId="04A5A30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16BCF1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FF4316A"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DAFE468" w14:textId="77777777" w:rsidTr="003B41ED">
        <w:trPr>
          <w:trHeight w:hRule="exact" w:val="227"/>
        </w:trPr>
        <w:tc>
          <w:tcPr>
            <w:tcW w:w="3119" w:type="dxa"/>
            <w:shd w:val="clear" w:color="auto" w:fill="auto"/>
            <w:hideMark/>
          </w:tcPr>
          <w:p w14:paraId="0D80FAA0"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Comarum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palustre</w:t>
            </w:r>
            <w:proofErr w:type="spellEnd"/>
            <w:r w:rsidRPr="002C2EA9">
              <w:rPr>
                <w:color w:val="000000"/>
                <w:sz w:val="18"/>
                <w:szCs w:val="18"/>
                <w:lang w:val="en-US" w:eastAsia="en-GB"/>
              </w:rPr>
              <w:t> </w:t>
            </w:r>
          </w:p>
        </w:tc>
        <w:tc>
          <w:tcPr>
            <w:tcW w:w="2941" w:type="dxa"/>
            <w:shd w:val="clear" w:color="auto" w:fill="auto"/>
            <w:hideMark/>
          </w:tcPr>
          <w:p w14:paraId="281B951B"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marsh cinquefoil </w:t>
            </w:r>
          </w:p>
        </w:tc>
        <w:tc>
          <w:tcPr>
            <w:tcW w:w="886" w:type="dxa"/>
            <w:shd w:val="clear" w:color="auto" w:fill="auto"/>
            <w:hideMark/>
          </w:tcPr>
          <w:p w14:paraId="4534038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777256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0E2F3C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1F57EB" w14:textId="77777777" w:rsidTr="003B41ED">
        <w:trPr>
          <w:trHeight w:hRule="exact" w:val="227"/>
        </w:trPr>
        <w:tc>
          <w:tcPr>
            <w:tcW w:w="3119" w:type="dxa"/>
            <w:shd w:val="clear" w:color="auto" w:fill="auto"/>
          </w:tcPr>
          <w:p w14:paraId="2FDA1098"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Conzya</w:t>
            </w:r>
            <w:proofErr w:type="spellEnd"/>
            <w:r w:rsidRPr="002C2EA9">
              <w:rPr>
                <w:i/>
                <w:iCs/>
                <w:color w:val="000000"/>
                <w:sz w:val="18"/>
                <w:szCs w:val="18"/>
                <w:lang w:val="en-US" w:eastAsia="en-GB"/>
              </w:rPr>
              <w:t xml:space="preserve"> canadensis</w:t>
            </w:r>
          </w:p>
        </w:tc>
        <w:tc>
          <w:tcPr>
            <w:tcW w:w="2941" w:type="dxa"/>
            <w:shd w:val="clear" w:color="auto" w:fill="auto"/>
          </w:tcPr>
          <w:p w14:paraId="5BBB7481"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horseweed</w:t>
            </w:r>
          </w:p>
        </w:tc>
        <w:tc>
          <w:tcPr>
            <w:tcW w:w="886" w:type="dxa"/>
            <w:shd w:val="clear" w:color="auto" w:fill="auto"/>
          </w:tcPr>
          <w:p w14:paraId="4171582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4506B9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C3D9239" w14:textId="77777777" w:rsidR="00A200F2" w:rsidRPr="002C2EA9" w:rsidRDefault="00A200F2" w:rsidP="003B41ED">
            <w:pPr>
              <w:spacing w:line="240" w:lineRule="auto"/>
              <w:jc w:val="center"/>
              <w:rPr>
                <w:sz w:val="18"/>
                <w:szCs w:val="18"/>
                <w:lang w:val="en-US" w:eastAsia="en-GB"/>
              </w:rPr>
            </w:pPr>
          </w:p>
        </w:tc>
      </w:tr>
      <w:tr w:rsidR="00A200F2" w:rsidRPr="002C2EA9" w14:paraId="4DF7E545" w14:textId="77777777" w:rsidTr="003B41ED">
        <w:trPr>
          <w:trHeight w:hRule="exact" w:val="227"/>
        </w:trPr>
        <w:tc>
          <w:tcPr>
            <w:tcW w:w="3119" w:type="dxa"/>
            <w:shd w:val="clear" w:color="auto" w:fill="auto"/>
            <w:hideMark/>
          </w:tcPr>
          <w:p w14:paraId="1A7CA997"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Cotula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coronopifolia</w:t>
            </w:r>
            <w:proofErr w:type="spellEnd"/>
            <w:r w:rsidRPr="002C2EA9">
              <w:rPr>
                <w:color w:val="000000"/>
                <w:sz w:val="18"/>
                <w:szCs w:val="18"/>
                <w:lang w:val="en-US" w:eastAsia="en-GB"/>
              </w:rPr>
              <w:t> </w:t>
            </w:r>
          </w:p>
        </w:tc>
        <w:tc>
          <w:tcPr>
            <w:tcW w:w="2941" w:type="dxa"/>
            <w:shd w:val="clear" w:color="auto" w:fill="auto"/>
            <w:hideMark/>
          </w:tcPr>
          <w:p w14:paraId="3B82C9D1"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brass buttons </w:t>
            </w:r>
          </w:p>
        </w:tc>
        <w:tc>
          <w:tcPr>
            <w:tcW w:w="886" w:type="dxa"/>
            <w:shd w:val="clear" w:color="auto" w:fill="auto"/>
            <w:hideMark/>
          </w:tcPr>
          <w:p w14:paraId="2385271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639D18F"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33292ED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C57B0D" w14:textId="77777777" w:rsidTr="003B41ED">
        <w:trPr>
          <w:trHeight w:hRule="exact" w:val="227"/>
        </w:trPr>
        <w:tc>
          <w:tcPr>
            <w:tcW w:w="3119" w:type="dxa"/>
            <w:shd w:val="clear" w:color="auto" w:fill="auto"/>
            <w:hideMark/>
          </w:tcPr>
          <w:p w14:paraId="3A23741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Crassula aquatica</w:t>
            </w:r>
            <w:r w:rsidRPr="002C2EA9">
              <w:rPr>
                <w:color w:val="000000"/>
                <w:sz w:val="18"/>
                <w:szCs w:val="18"/>
                <w:lang w:val="en-US" w:eastAsia="en-GB"/>
              </w:rPr>
              <w:t> </w:t>
            </w:r>
          </w:p>
        </w:tc>
        <w:tc>
          <w:tcPr>
            <w:tcW w:w="2941" w:type="dxa"/>
            <w:shd w:val="clear" w:color="auto" w:fill="auto"/>
            <w:hideMark/>
          </w:tcPr>
          <w:p w14:paraId="7D2A538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pigmy-weed </w:t>
            </w:r>
          </w:p>
        </w:tc>
        <w:tc>
          <w:tcPr>
            <w:tcW w:w="886" w:type="dxa"/>
            <w:shd w:val="clear" w:color="auto" w:fill="auto"/>
            <w:hideMark/>
          </w:tcPr>
          <w:p w14:paraId="5BD3377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103866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F4803C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A5EA1FA" w14:textId="77777777" w:rsidTr="003B41ED">
        <w:trPr>
          <w:trHeight w:hRule="exact" w:val="227"/>
        </w:trPr>
        <w:tc>
          <w:tcPr>
            <w:tcW w:w="3119" w:type="dxa"/>
            <w:shd w:val="clear" w:color="auto" w:fill="auto"/>
          </w:tcPr>
          <w:p w14:paraId="2B0E7D70"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Crepis</w:t>
            </w:r>
            <w:proofErr w:type="spellEnd"/>
            <w:r w:rsidRPr="002C2EA9">
              <w:rPr>
                <w:i/>
                <w:iCs/>
                <w:color w:val="000000"/>
                <w:sz w:val="18"/>
                <w:szCs w:val="18"/>
                <w:lang w:val="en-US" w:eastAsia="en-GB"/>
              </w:rPr>
              <w:t xml:space="preserve"> tectorum</w:t>
            </w:r>
          </w:p>
        </w:tc>
        <w:tc>
          <w:tcPr>
            <w:tcW w:w="2941" w:type="dxa"/>
            <w:shd w:val="clear" w:color="auto" w:fill="auto"/>
          </w:tcPr>
          <w:p w14:paraId="65EEF1C0"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annual hawksbeard</w:t>
            </w:r>
          </w:p>
        </w:tc>
        <w:tc>
          <w:tcPr>
            <w:tcW w:w="886" w:type="dxa"/>
            <w:shd w:val="clear" w:color="auto" w:fill="auto"/>
          </w:tcPr>
          <w:p w14:paraId="1ABD383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821FA7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A93277B" w14:textId="77777777" w:rsidR="00A200F2" w:rsidRPr="002C2EA9" w:rsidRDefault="00A200F2" w:rsidP="003B41ED">
            <w:pPr>
              <w:spacing w:line="240" w:lineRule="auto"/>
              <w:jc w:val="center"/>
              <w:rPr>
                <w:sz w:val="18"/>
                <w:szCs w:val="18"/>
                <w:lang w:val="en-US" w:eastAsia="en-GB"/>
              </w:rPr>
            </w:pPr>
          </w:p>
        </w:tc>
      </w:tr>
      <w:tr w:rsidR="00A200F2" w:rsidRPr="002C2EA9" w14:paraId="0ED28A3F" w14:textId="77777777" w:rsidTr="003B41ED">
        <w:trPr>
          <w:trHeight w:hRule="exact" w:val="227"/>
        </w:trPr>
        <w:tc>
          <w:tcPr>
            <w:tcW w:w="3119" w:type="dxa"/>
            <w:shd w:val="clear" w:color="auto" w:fill="auto"/>
          </w:tcPr>
          <w:p w14:paraId="1B78DD3F"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Dactylis glomerata</w:t>
            </w:r>
          </w:p>
        </w:tc>
        <w:tc>
          <w:tcPr>
            <w:tcW w:w="2941" w:type="dxa"/>
            <w:shd w:val="clear" w:color="auto" w:fill="auto"/>
          </w:tcPr>
          <w:p w14:paraId="06CC833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orchard-grass</w:t>
            </w:r>
          </w:p>
        </w:tc>
        <w:tc>
          <w:tcPr>
            <w:tcW w:w="886" w:type="dxa"/>
            <w:shd w:val="clear" w:color="auto" w:fill="auto"/>
          </w:tcPr>
          <w:p w14:paraId="6ED3B4B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4AC7DBF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04E81B2" w14:textId="77777777" w:rsidR="00A200F2" w:rsidRPr="002C2EA9" w:rsidRDefault="00A200F2" w:rsidP="003B41ED">
            <w:pPr>
              <w:spacing w:line="240" w:lineRule="auto"/>
              <w:jc w:val="center"/>
              <w:rPr>
                <w:sz w:val="18"/>
                <w:szCs w:val="18"/>
                <w:lang w:val="en-US" w:eastAsia="en-GB"/>
              </w:rPr>
            </w:pPr>
          </w:p>
        </w:tc>
      </w:tr>
      <w:tr w:rsidR="00A200F2" w:rsidRPr="002C2EA9" w14:paraId="1E249FB3" w14:textId="77777777" w:rsidTr="003B41ED">
        <w:trPr>
          <w:trHeight w:hRule="exact" w:val="227"/>
        </w:trPr>
        <w:tc>
          <w:tcPr>
            <w:tcW w:w="3119" w:type="dxa"/>
            <w:shd w:val="clear" w:color="auto" w:fill="auto"/>
          </w:tcPr>
          <w:p w14:paraId="3E0E3AAD"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Daucus carota</w:t>
            </w:r>
          </w:p>
        </w:tc>
        <w:tc>
          <w:tcPr>
            <w:tcW w:w="2941" w:type="dxa"/>
            <w:shd w:val="clear" w:color="auto" w:fill="auto"/>
          </w:tcPr>
          <w:p w14:paraId="42EDC3A2"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wild carrot</w:t>
            </w:r>
          </w:p>
        </w:tc>
        <w:tc>
          <w:tcPr>
            <w:tcW w:w="886" w:type="dxa"/>
            <w:shd w:val="clear" w:color="auto" w:fill="auto"/>
          </w:tcPr>
          <w:p w14:paraId="3676EDF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0B9363C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067EE10" w14:textId="77777777" w:rsidR="00A200F2" w:rsidRPr="002C2EA9" w:rsidRDefault="00A200F2" w:rsidP="003B41ED">
            <w:pPr>
              <w:spacing w:line="240" w:lineRule="auto"/>
              <w:jc w:val="center"/>
              <w:rPr>
                <w:sz w:val="18"/>
                <w:szCs w:val="18"/>
                <w:lang w:val="en-US" w:eastAsia="en-GB"/>
              </w:rPr>
            </w:pPr>
          </w:p>
        </w:tc>
      </w:tr>
      <w:tr w:rsidR="00A200F2" w:rsidRPr="002C2EA9" w14:paraId="0603884D" w14:textId="77777777" w:rsidTr="003B41ED">
        <w:trPr>
          <w:trHeight w:hRule="exact" w:val="227"/>
        </w:trPr>
        <w:tc>
          <w:tcPr>
            <w:tcW w:w="3119" w:type="dxa"/>
            <w:shd w:val="clear" w:color="auto" w:fill="auto"/>
            <w:hideMark/>
          </w:tcPr>
          <w:p w14:paraId="7E0F5F3B"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Deschampsia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cespitosa</w:t>
            </w:r>
            <w:proofErr w:type="spellEnd"/>
            <w:r w:rsidRPr="002C2EA9">
              <w:rPr>
                <w:i/>
                <w:iCs/>
                <w:color w:val="000000"/>
                <w:sz w:val="18"/>
                <w:szCs w:val="18"/>
                <w:lang w:val="en-US" w:eastAsia="en-GB"/>
              </w:rPr>
              <w:t> </w:t>
            </w:r>
            <w:r w:rsidRPr="002C2EA9">
              <w:rPr>
                <w:color w:val="000000"/>
                <w:sz w:val="18"/>
                <w:szCs w:val="18"/>
                <w:lang w:val="en-US" w:eastAsia="en-GB"/>
              </w:rPr>
              <w:t>ssp.</w:t>
            </w:r>
            <w:r w:rsidRPr="002C2EA9">
              <w:rPr>
                <w:i/>
                <w:iCs/>
                <w:color w:val="000000"/>
                <w:sz w:val="18"/>
                <w:szCs w:val="18"/>
                <w:lang w:val="en-US" w:eastAsia="en-GB"/>
              </w:rPr>
              <w:t> </w:t>
            </w:r>
            <w:proofErr w:type="spellStart"/>
            <w:r w:rsidRPr="002C2EA9">
              <w:rPr>
                <w:i/>
                <w:iCs/>
                <w:color w:val="000000"/>
                <w:sz w:val="18"/>
                <w:szCs w:val="18"/>
                <w:lang w:val="en-US" w:eastAsia="en-GB"/>
              </w:rPr>
              <w:t>bringensis</w:t>
            </w:r>
            <w:proofErr w:type="spellEnd"/>
            <w:r w:rsidRPr="002C2EA9">
              <w:rPr>
                <w:color w:val="000000"/>
                <w:sz w:val="18"/>
                <w:szCs w:val="18"/>
                <w:lang w:val="en-US" w:eastAsia="en-GB"/>
              </w:rPr>
              <w:t> </w:t>
            </w:r>
          </w:p>
        </w:tc>
        <w:tc>
          <w:tcPr>
            <w:tcW w:w="2941" w:type="dxa"/>
            <w:shd w:val="clear" w:color="auto" w:fill="auto"/>
            <w:hideMark/>
          </w:tcPr>
          <w:p w14:paraId="2EC5460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tufted hairgrass </w:t>
            </w:r>
          </w:p>
        </w:tc>
        <w:tc>
          <w:tcPr>
            <w:tcW w:w="886" w:type="dxa"/>
            <w:shd w:val="clear" w:color="auto" w:fill="auto"/>
            <w:hideMark/>
          </w:tcPr>
          <w:p w14:paraId="611C747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BAC4DED"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3C36310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A3D9415" w14:textId="77777777" w:rsidTr="003B41ED">
        <w:trPr>
          <w:trHeight w:hRule="exact" w:val="227"/>
        </w:trPr>
        <w:tc>
          <w:tcPr>
            <w:tcW w:w="3119" w:type="dxa"/>
            <w:shd w:val="clear" w:color="auto" w:fill="auto"/>
            <w:hideMark/>
          </w:tcPr>
          <w:p w14:paraId="5090B2A3"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Distichlis</w:t>
            </w:r>
            <w:proofErr w:type="spellEnd"/>
            <w:r w:rsidRPr="002C2EA9">
              <w:rPr>
                <w:i/>
                <w:iCs/>
                <w:color w:val="000000"/>
                <w:sz w:val="18"/>
                <w:szCs w:val="18"/>
                <w:lang w:val="en-US" w:eastAsia="en-GB"/>
              </w:rPr>
              <w:t> spicata</w:t>
            </w:r>
            <w:r w:rsidRPr="002C2EA9">
              <w:rPr>
                <w:color w:val="000000"/>
                <w:sz w:val="18"/>
                <w:szCs w:val="18"/>
                <w:lang w:val="en-US" w:eastAsia="en-GB"/>
              </w:rPr>
              <w:t> </w:t>
            </w:r>
          </w:p>
        </w:tc>
        <w:tc>
          <w:tcPr>
            <w:tcW w:w="2941" w:type="dxa"/>
            <w:shd w:val="clear" w:color="auto" w:fill="auto"/>
            <w:hideMark/>
          </w:tcPr>
          <w:p w14:paraId="5A21E7B0"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salt grass </w:t>
            </w:r>
          </w:p>
        </w:tc>
        <w:tc>
          <w:tcPr>
            <w:tcW w:w="886" w:type="dxa"/>
            <w:shd w:val="clear" w:color="auto" w:fill="auto"/>
            <w:hideMark/>
          </w:tcPr>
          <w:p w14:paraId="61C227E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0827288"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5770B78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5B1BDF8" w14:textId="77777777" w:rsidTr="003B41ED">
        <w:trPr>
          <w:trHeight w:hRule="exact" w:val="227"/>
        </w:trPr>
        <w:tc>
          <w:tcPr>
            <w:tcW w:w="3119" w:type="dxa"/>
            <w:shd w:val="clear" w:color="auto" w:fill="auto"/>
          </w:tcPr>
          <w:p w14:paraId="47669B88"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Echinochloa</w:t>
            </w:r>
            <w:proofErr w:type="spellEnd"/>
            <w:r w:rsidRPr="002C2EA9">
              <w:rPr>
                <w:i/>
                <w:iCs/>
                <w:color w:val="000000"/>
                <w:sz w:val="18"/>
                <w:szCs w:val="18"/>
                <w:lang w:val="en-US" w:eastAsia="en-GB"/>
              </w:rPr>
              <w:t xml:space="preserve"> crus-</w:t>
            </w:r>
            <w:proofErr w:type="spellStart"/>
            <w:r w:rsidRPr="002C2EA9">
              <w:rPr>
                <w:i/>
                <w:iCs/>
                <w:color w:val="000000"/>
                <w:sz w:val="18"/>
                <w:szCs w:val="18"/>
                <w:lang w:val="en-US" w:eastAsia="en-GB"/>
              </w:rPr>
              <w:t>galli</w:t>
            </w:r>
            <w:proofErr w:type="spellEnd"/>
          </w:p>
        </w:tc>
        <w:tc>
          <w:tcPr>
            <w:tcW w:w="2941" w:type="dxa"/>
            <w:shd w:val="clear" w:color="auto" w:fill="auto"/>
          </w:tcPr>
          <w:p w14:paraId="46698932"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large barnyard grass</w:t>
            </w:r>
          </w:p>
        </w:tc>
        <w:tc>
          <w:tcPr>
            <w:tcW w:w="886" w:type="dxa"/>
            <w:shd w:val="clear" w:color="auto" w:fill="auto"/>
          </w:tcPr>
          <w:p w14:paraId="59C1265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1E9D0D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1FEC3FD" w14:textId="77777777" w:rsidR="00A200F2" w:rsidRPr="002C2EA9" w:rsidRDefault="00A200F2" w:rsidP="003B41ED">
            <w:pPr>
              <w:spacing w:line="240" w:lineRule="auto"/>
              <w:jc w:val="center"/>
              <w:rPr>
                <w:sz w:val="18"/>
                <w:szCs w:val="18"/>
                <w:lang w:val="en-US" w:eastAsia="en-GB"/>
              </w:rPr>
            </w:pPr>
          </w:p>
        </w:tc>
      </w:tr>
      <w:tr w:rsidR="00A200F2" w:rsidRPr="002C2EA9" w14:paraId="65BFED97" w14:textId="77777777" w:rsidTr="003B41ED">
        <w:trPr>
          <w:trHeight w:hRule="exact" w:val="227"/>
        </w:trPr>
        <w:tc>
          <w:tcPr>
            <w:tcW w:w="3119" w:type="dxa"/>
            <w:shd w:val="clear" w:color="auto" w:fill="auto"/>
            <w:hideMark/>
          </w:tcPr>
          <w:p w14:paraId="0ED18CA4"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Eleocharis </w:t>
            </w:r>
            <w:proofErr w:type="spellStart"/>
            <w:r w:rsidRPr="002C2EA9">
              <w:rPr>
                <w:i/>
                <w:iCs/>
                <w:color w:val="000000"/>
                <w:sz w:val="18"/>
                <w:szCs w:val="18"/>
                <w:lang w:val="en-US" w:eastAsia="en-GB"/>
              </w:rPr>
              <w:t>obtusa</w:t>
            </w:r>
            <w:proofErr w:type="spellEnd"/>
            <w:r w:rsidRPr="002C2EA9">
              <w:rPr>
                <w:color w:val="000000"/>
                <w:sz w:val="18"/>
                <w:szCs w:val="18"/>
                <w:lang w:val="en-US" w:eastAsia="en-GB"/>
              </w:rPr>
              <w:t> </w:t>
            </w:r>
          </w:p>
        </w:tc>
        <w:tc>
          <w:tcPr>
            <w:tcW w:w="2941" w:type="dxa"/>
            <w:shd w:val="clear" w:color="auto" w:fill="auto"/>
            <w:hideMark/>
          </w:tcPr>
          <w:p w14:paraId="180D363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blunt spike-rush </w:t>
            </w:r>
          </w:p>
        </w:tc>
        <w:tc>
          <w:tcPr>
            <w:tcW w:w="886" w:type="dxa"/>
            <w:shd w:val="clear" w:color="auto" w:fill="auto"/>
            <w:hideMark/>
          </w:tcPr>
          <w:p w14:paraId="4DE680A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EE24CE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AAC0EC8"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7F5F727" w14:textId="77777777" w:rsidTr="003B41ED">
        <w:trPr>
          <w:trHeight w:hRule="exact" w:val="227"/>
        </w:trPr>
        <w:tc>
          <w:tcPr>
            <w:tcW w:w="3119" w:type="dxa"/>
            <w:shd w:val="clear" w:color="auto" w:fill="auto"/>
            <w:hideMark/>
          </w:tcPr>
          <w:p w14:paraId="0F0A9905"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Eleocharis palustris</w:t>
            </w:r>
            <w:r w:rsidRPr="002C2EA9">
              <w:rPr>
                <w:color w:val="000000"/>
                <w:sz w:val="18"/>
                <w:szCs w:val="18"/>
                <w:lang w:val="en-US" w:eastAsia="en-GB"/>
              </w:rPr>
              <w:t> </w:t>
            </w:r>
          </w:p>
        </w:tc>
        <w:tc>
          <w:tcPr>
            <w:tcW w:w="2941" w:type="dxa"/>
            <w:shd w:val="clear" w:color="auto" w:fill="auto"/>
            <w:hideMark/>
          </w:tcPr>
          <w:p w14:paraId="249CFC2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creeping spike-rush </w:t>
            </w:r>
          </w:p>
        </w:tc>
        <w:tc>
          <w:tcPr>
            <w:tcW w:w="886" w:type="dxa"/>
            <w:shd w:val="clear" w:color="auto" w:fill="auto"/>
            <w:hideMark/>
          </w:tcPr>
          <w:p w14:paraId="35824BDF"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2A56C7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F3F3C3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35AD282" w14:textId="77777777" w:rsidTr="003B41ED">
        <w:trPr>
          <w:trHeight w:hRule="exact" w:val="227"/>
        </w:trPr>
        <w:tc>
          <w:tcPr>
            <w:tcW w:w="3119" w:type="dxa"/>
            <w:shd w:val="clear" w:color="auto" w:fill="auto"/>
            <w:hideMark/>
          </w:tcPr>
          <w:p w14:paraId="72175FA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Eleocharis </w:t>
            </w:r>
            <w:proofErr w:type="spellStart"/>
            <w:r w:rsidRPr="002C2EA9">
              <w:rPr>
                <w:i/>
                <w:iCs/>
                <w:color w:val="000000"/>
                <w:sz w:val="18"/>
                <w:szCs w:val="18"/>
                <w:lang w:val="en-US" w:eastAsia="en-GB"/>
              </w:rPr>
              <w:t>parvula</w:t>
            </w:r>
            <w:proofErr w:type="spellEnd"/>
            <w:r w:rsidRPr="002C2EA9">
              <w:rPr>
                <w:color w:val="000000"/>
                <w:sz w:val="18"/>
                <w:szCs w:val="18"/>
                <w:lang w:val="en-US" w:eastAsia="en-GB"/>
              </w:rPr>
              <w:t> </w:t>
            </w:r>
          </w:p>
        </w:tc>
        <w:tc>
          <w:tcPr>
            <w:tcW w:w="2941" w:type="dxa"/>
            <w:shd w:val="clear" w:color="auto" w:fill="auto"/>
            <w:hideMark/>
          </w:tcPr>
          <w:p w14:paraId="05BE0E6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small spike-rush </w:t>
            </w:r>
          </w:p>
        </w:tc>
        <w:tc>
          <w:tcPr>
            <w:tcW w:w="886" w:type="dxa"/>
            <w:shd w:val="clear" w:color="auto" w:fill="auto"/>
            <w:hideMark/>
          </w:tcPr>
          <w:p w14:paraId="673BFCE7"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362288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7BA5BA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266B7BD" w14:textId="77777777" w:rsidTr="003B41ED">
        <w:trPr>
          <w:trHeight w:hRule="exact" w:val="227"/>
        </w:trPr>
        <w:tc>
          <w:tcPr>
            <w:tcW w:w="3119" w:type="dxa"/>
            <w:shd w:val="clear" w:color="auto" w:fill="auto"/>
            <w:hideMark/>
          </w:tcPr>
          <w:p w14:paraId="7E4AB1F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Elodea canadensis</w:t>
            </w:r>
            <w:r w:rsidRPr="002C2EA9">
              <w:rPr>
                <w:color w:val="000000"/>
                <w:sz w:val="18"/>
                <w:szCs w:val="18"/>
                <w:lang w:val="en-US" w:eastAsia="en-GB"/>
              </w:rPr>
              <w:t> </w:t>
            </w:r>
          </w:p>
        </w:tc>
        <w:tc>
          <w:tcPr>
            <w:tcW w:w="2941" w:type="dxa"/>
            <w:shd w:val="clear" w:color="auto" w:fill="auto"/>
            <w:hideMark/>
          </w:tcPr>
          <w:p w14:paraId="1299805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Canadian waterweed </w:t>
            </w:r>
          </w:p>
        </w:tc>
        <w:tc>
          <w:tcPr>
            <w:tcW w:w="886" w:type="dxa"/>
            <w:shd w:val="clear" w:color="auto" w:fill="auto"/>
            <w:hideMark/>
          </w:tcPr>
          <w:p w14:paraId="25DD1A9E"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E52DBC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BC6BDA8"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51D353E" w14:textId="77777777" w:rsidTr="003B41ED">
        <w:trPr>
          <w:trHeight w:hRule="exact" w:val="227"/>
        </w:trPr>
        <w:tc>
          <w:tcPr>
            <w:tcW w:w="3119" w:type="dxa"/>
            <w:shd w:val="clear" w:color="auto" w:fill="auto"/>
            <w:hideMark/>
          </w:tcPr>
          <w:p w14:paraId="49A3A21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Elymus repens</w:t>
            </w:r>
            <w:r w:rsidRPr="002C2EA9">
              <w:rPr>
                <w:color w:val="000000"/>
                <w:sz w:val="18"/>
                <w:szCs w:val="18"/>
                <w:lang w:val="en-US" w:eastAsia="en-GB"/>
              </w:rPr>
              <w:t> </w:t>
            </w:r>
          </w:p>
        </w:tc>
        <w:tc>
          <w:tcPr>
            <w:tcW w:w="2941" w:type="dxa"/>
            <w:shd w:val="clear" w:color="auto" w:fill="auto"/>
            <w:hideMark/>
          </w:tcPr>
          <w:p w14:paraId="258EB47C" w14:textId="77777777" w:rsidR="00A200F2" w:rsidRPr="002C2EA9" w:rsidRDefault="00A200F2" w:rsidP="003B41ED">
            <w:pPr>
              <w:spacing w:line="240" w:lineRule="auto"/>
              <w:rPr>
                <w:sz w:val="18"/>
                <w:szCs w:val="18"/>
                <w:lang w:val="en-US" w:eastAsia="en-GB"/>
              </w:rPr>
            </w:pPr>
            <w:proofErr w:type="spellStart"/>
            <w:r w:rsidRPr="002C2EA9">
              <w:rPr>
                <w:color w:val="000000"/>
                <w:sz w:val="18"/>
                <w:szCs w:val="18"/>
                <w:lang w:val="en-US" w:eastAsia="en-GB"/>
              </w:rPr>
              <w:t>quackgrass</w:t>
            </w:r>
            <w:proofErr w:type="spellEnd"/>
            <w:r w:rsidRPr="002C2EA9">
              <w:rPr>
                <w:color w:val="000000"/>
                <w:sz w:val="18"/>
                <w:szCs w:val="18"/>
                <w:lang w:val="en-US" w:eastAsia="en-GB"/>
              </w:rPr>
              <w:t> </w:t>
            </w:r>
          </w:p>
        </w:tc>
        <w:tc>
          <w:tcPr>
            <w:tcW w:w="886" w:type="dxa"/>
            <w:shd w:val="clear" w:color="auto" w:fill="auto"/>
            <w:hideMark/>
          </w:tcPr>
          <w:p w14:paraId="6EAEC83E"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244F280"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6A17FBA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7C7AA01" w14:textId="77777777" w:rsidTr="003B41ED">
        <w:trPr>
          <w:trHeight w:hRule="exact" w:val="227"/>
        </w:trPr>
        <w:tc>
          <w:tcPr>
            <w:tcW w:w="3119" w:type="dxa"/>
            <w:shd w:val="clear" w:color="auto" w:fill="auto"/>
            <w:hideMark/>
          </w:tcPr>
          <w:p w14:paraId="3C9058A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Epilobium </w:t>
            </w:r>
            <w:proofErr w:type="spellStart"/>
            <w:r w:rsidRPr="002C2EA9">
              <w:rPr>
                <w:i/>
                <w:iCs/>
                <w:color w:val="000000"/>
                <w:sz w:val="18"/>
                <w:szCs w:val="18"/>
                <w:lang w:val="en-US" w:eastAsia="en-GB"/>
              </w:rPr>
              <w:t>cilatum</w:t>
            </w:r>
            <w:proofErr w:type="spellEnd"/>
            <w:r w:rsidRPr="002C2EA9">
              <w:rPr>
                <w:color w:val="000000"/>
                <w:sz w:val="18"/>
                <w:szCs w:val="18"/>
                <w:lang w:val="en-US" w:eastAsia="en-GB"/>
              </w:rPr>
              <w:t> </w:t>
            </w:r>
          </w:p>
        </w:tc>
        <w:tc>
          <w:tcPr>
            <w:tcW w:w="2941" w:type="dxa"/>
            <w:shd w:val="clear" w:color="auto" w:fill="auto"/>
            <w:hideMark/>
          </w:tcPr>
          <w:p w14:paraId="08A4C872"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purple willowherb </w:t>
            </w:r>
          </w:p>
        </w:tc>
        <w:tc>
          <w:tcPr>
            <w:tcW w:w="886" w:type="dxa"/>
            <w:shd w:val="clear" w:color="auto" w:fill="auto"/>
            <w:hideMark/>
          </w:tcPr>
          <w:p w14:paraId="34AA7A7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B299BF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65075E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5A9B143" w14:textId="77777777" w:rsidTr="003B41ED">
        <w:trPr>
          <w:trHeight w:hRule="exact" w:val="227"/>
        </w:trPr>
        <w:tc>
          <w:tcPr>
            <w:tcW w:w="3119" w:type="dxa"/>
            <w:shd w:val="clear" w:color="auto" w:fill="auto"/>
            <w:hideMark/>
          </w:tcPr>
          <w:p w14:paraId="71D1E411"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Equisetum </w:t>
            </w:r>
            <w:proofErr w:type="spellStart"/>
            <w:r w:rsidRPr="002C2EA9">
              <w:rPr>
                <w:i/>
                <w:iCs/>
                <w:color w:val="000000"/>
                <w:sz w:val="18"/>
                <w:szCs w:val="18"/>
                <w:lang w:val="en-US" w:eastAsia="en-GB"/>
              </w:rPr>
              <w:t>arvense</w:t>
            </w:r>
            <w:proofErr w:type="spellEnd"/>
            <w:r w:rsidRPr="002C2EA9">
              <w:rPr>
                <w:color w:val="000000"/>
                <w:sz w:val="18"/>
                <w:szCs w:val="18"/>
                <w:lang w:val="en-US" w:eastAsia="en-GB"/>
              </w:rPr>
              <w:t> </w:t>
            </w:r>
          </w:p>
        </w:tc>
        <w:tc>
          <w:tcPr>
            <w:tcW w:w="2941" w:type="dxa"/>
            <w:shd w:val="clear" w:color="auto" w:fill="auto"/>
            <w:hideMark/>
          </w:tcPr>
          <w:p w14:paraId="1C275C1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common horsetail </w:t>
            </w:r>
          </w:p>
        </w:tc>
        <w:tc>
          <w:tcPr>
            <w:tcW w:w="886" w:type="dxa"/>
            <w:shd w:val="clear" w:color="auto" w:fill="auto"/>
            <w:hideMark/>
          </w:tcPr>
          <w:p w14:paraId="2D05626F"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29E020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2BFDDB8"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56D171D" w14:textId="77777777" w:rsidTr="003B41ED">
        <w:trPr>
          <w:trHeight w:hRule="exact" w:val="227"/>
        </w:trPr>
        <w:tc>
          <w:tcPr>
            <w:tcW w:w="3119" w:type="dxa"/>
            <w:tcBorders>
              <w:bottom w:val="single" w:sz="4" w:space="0" w:color="auto"/>
            </w:tcBorders>
            <w:shd w:val="clear" w:color="auto" w:fill="auto"/>
          </w:tcPr>
          <w:p w14:paraId="6A0233E0" w14:textId="77777777" w:rsidR="00A200F2" w:rsidRPr="002C2EA9" w:rsidRDefault="00A200F2" w:rsidP="003B41ED">
            <w:pPr>
              <w:spacing w:line="240" w:lineRule="auto"/>
              <w:rPr>
                <w:i/>
                <w:iCs/>
                <w:color w:val="000000"/>
                <w:sz w:val="18"/>
                <w:szCs w:val="18"/>
                <w:lang w:val="en-US" w:eastAsia="en-GB"/>
              </w:rPr>
            </w:pPr>
            <w:r w:rsidRPr="002C2EA9">
              <w:rPr>
                <w:b/>
                <w:bCs/>
                <w:sz w:val="18"/>
                <w:szCs w:val="18"/>
                <w:lang w:val="en-US" w:eastAsia="en-GB"/>
              </w:rPr>
              <w:lastRenderedPageBreak/>
              <w:t>Species</w:t>
            </w:r>
            <w:r w:rsidRPr="002C2EA9">
              <w:rPr>
                <w:sz w:val="18"/>
                <w:szCs w:val="18"/>
                <w:lang w:val="en-US" w:eastAsia="en-GB"/>
              </w:rPr>
              <w:t> </w:t>
            </w:r>
          </w:p>
        </w:tc>
        <w:tc>
          <w:tcPr>
            <w:tcW w:w="2941" w:type="dxa"/>
            <w:tcBorders>
              <w:bottom w:val="single" w:sz="4" w:space="0" w:color="auto"/>
            </w:tcBorders>
            <w:shd w:val="clear" w:color="auto" w:fill="auto"/>
          </w:tcPr>
          <w:p w14:paraId="718CFEB9" w14:textId="77777777" w:rsidR="00A200F2" w:rsidRPr="002C2EA9" w:rsidRDefault="00A200F2" w:rsidP="003B41ED">
            <w:pPr>
              <w:spacing w:line="240" w:lineRule="auto"/>
              <w:rPr>
                <w:color w:val="000000"/>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tcPr>
          <w:p w14:paraId="4915040E" w14:textId="77777777" w:rsidR="00A200F2" w:rsidRPr="002C2EA9" w:rsidRDefault="00A200F2" w:rsidP="003B41ED">
            <w:pPr>
              <w:spacing w:line="240" w:lineRule="auto"/>
              <w:jc w:val="center"/>
              <w:rPr>
                <w:color w:val="000000"/>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464968DF" w14:textId="77777777" w:rsidR="00A200F2" w:rsidRPr="002C2EA9" w:rsidRDefault="00A200F2" w:rsidP="003B41ED">
            <w:pPr>
              <w:spacing w:line="240" w:lineRule="auto"/>
              <w:jc w:val="center"/>
              <w:rPr>
                <w:color w:val="000000"/>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09492069" w14:textId="77777777" w:rsidR="00A200F2" w:rsidRPr="002C2EA9" w:rsidRDefault="00A200F2" w:rsidP="003B41ED">
            <w:pPr>
              <w:spacing w:line="240" w:lineRule="auto"/>
              <w:jc w:val="center"/>
              <w:rPr>
                <w:sz w:val="18"/>
                <w:szCs w:val="18"/>
                <w:lang w:val="en-US" w:eastAsia="en-GB"/>
              </w:rPr>
            </w:pPr>
            <w:r w:rsidRPr="002C2EA9">
              <w:rPr>
                <w:b/>
                <w:bCs/>
                <w:sz w:val="18"/>
                <w:szCs w:val="18"/>
                <w:lang w:val="en-US" w:eastAsia="en-GB"/>
              </w:rPr>
              <w:t>2021</w:t>
            </w:r>
          </w:p>
        </w:tc>
      </w:tr>
      <w:tr w:rsidR="00A200F2" w:rsidRPr="002C2EA9" w14:paraId="05E0CE3A" w14:textId="77777777" w:rsidTr="003B41ED">
        <w:trPr>
          <w:trHeight w:hRule="exact" w:val="227"/>
        </w:trPr>
        <w:tc>
          <w:tcPr>
            <w:tcW w:w="3119" w:type="dxa"/>
            <w:tcBorders>
              <w:top w:val="single" w:sz="4" w:space="0" w:color="auto"/>
            </w:tcBorders>
            <w:shd w:val="clear" w:color="auto" w:fill="auto"/>
            <w:hideMark/>
          </w:tcPr>
          <w:p w14:paraId="551C8B8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Equisetum fluviatile</w:t>
            </w:r>
            <w:r w:rsidRPr="002C2EA9">
              <w:rPr>
                <w:color w:val="000000"/>
                <w:sz w:val="18"/>
                <w:szCs w:val="18"/>
                <w:lang w:val="en-US" w:eastAsia="en-GB"/>
              </w:rPr>
              <w:t> </w:t>
            </w:r>
          </w:p>
        </w:tc>
        <w:tc>
          <w:tcPr>
            <w:tcW w:w="2941" w:type="dxa"/>
            <w:tcBorders>
              <w:top w:val="single" w:sz="4" w:space="0" w:color="auto"/>
            </w:tcBorders>
            <w:shd w:val="clear" w:color="auto" w:fill="auto"/>
            <w:hideMark/>
          </w:tcPr>
          <w:p w14:paraId="432090C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swamp horsetail </w:t>
            </w:r>
          </w:p>
        </w:tc>
        <w:tc>
          <w:tcPr>
            <w:tcW w:w="886" w:type="dxa"/>
            <w:tcBorders>
              <w:top w:val="single" w:sz="4" w:space="0" w:color="auto"/>
            </w:tcBorders>
            <w:shd w:val="clear" w:color="auto" w:fill="auto"/>
            <w:hideMark/>
          </w:tcPr>
          <w:p w14:paraId="535F15F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Borders>
              <w:top w:val="single" w:sz="4" w:space="0" w:color="auto"/>
            </w:tcBorders>
          </w:tcPr>
          <w:p w14:paraId="01DB296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Borders>
              <w:top w:val="single" w:sz="4" w:space="0" w:color="auto"/>
            </w:tcBorders>
          </w:tcPr>
          <w:p w14:paraId="4FD051D9"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0026D92" w14:textId="77777777" w:rsidTr="003B41ED">
        <w:trPr>
          <w:trHeight w:hRule="exact" w:val="227"/>
        </w:trPr>
        <w:tc>
          <w:tcPr>
            <w:tcW w:w="3119" w:type="dxa"/>
            <w:shd w:val="clear" w:color="auto" w:fill="auto"/>
          </w:tcPr>
          <w:p w14:paraId="1C5429C4"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Erythranthe</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scouleri</w:t>
            </w:r>
            <w:proofErr w:type="spellEnd"/>
          </w:p>
        </w:tc>
        <w:tc>
          <w:tcPr>
            <w:tcW w:w="2941" w:type="dxa"/>
            <w:shd w:val="clear" w:color="auto" w:fill="auto"/>
          </w:tcPr>
          <w:p w14:paraId="63D2FB80"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Columbia River monkey-flower</w:t>
            </w:r>
          </w:p>
        </w:tc>
        <w:tc>
          <w:tcPr>
            <w:tcW w:w="886" w:type="dxa"/>
            <w:shd w:val="clear" w:color="auto" w:fill="auto"/>
          </w:tcPr>
          <w:p w14:paraId="3007394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02D92E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F69FC58" w14:textId="77777777" w:rsidR="00A200F2" w:rsidRPr="002C2EA9" w:rsidRDefault="00A200F2" w:rsidP="003B41ED">
            <w:pPr>
              <w:spacing w:line="240" w:lineRule="auto"/>
              <w:jc w:val="center"/>
              <w:rPr>
                <w:sz w:val="18"/>
                <w:szCs w:val="18"/>
                <w:lang w:val="en-US" w:eastAsia="en-GB"/>
              </w:rPr>
            </w:pPr>
          </w:p>
        </w:tc>
      </w:tr>
      <w:tr w:rsidR="00A200F2" w:rsidRPr="002C2EA9" w14:paraId="56709DE3" w14:textId="77777777" w:rsidTr="003B41ED">
        <w:trPr>
          <w:trHeight w:hRule="exact" w:val="227"/>
        </w:trPr>
        <w:tc>
          <w:tcPr>
            <w:tcW w:w="3119" w:type="dxa"/>
            <w:shd w:val="clear" w:color="auto" w:fill="auto"/>
          </w:tcPr>
          <w:p w14:paraId="28325D52"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Festuca occidentalis</w:t>
            </w:r>
          </w:p>
        </w:tc>
        <w:tc>
          <w:tcPr>
            <w:tcW w:w="2941" w:type="dxa"/>
            <w:shd w:val="clear" w:color="auto" w:fill="auto"/>
          </w:tcPr>
          <w:p w14:paraId="2F32E031"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western fescue</w:t>
            </w:r>
          </w:p>
        </w:tc>
        <w:tc>
          <w:tcPr>
            <w:tcW w:w="886" w:type="dxa"/>
            <w:shd w:val="clear" w:color="auto" w:fill="auto"/>
          </w:tcPr>
          <w:p w14:paraId="4DCF83A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CF98A6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C40A115" w14:textId="77777777" w:rsidR="00A200F2" w:rsidRPr="002C2EA9" w:rsidRDefault="00A200F2" w:rsidP="003B41ED">
            <w:pPr>
              <w:spacing w:line="240" w:lineRule="auto"/>
              <w:jc w:val="center"/>
              <w:rPr>
                <w:sz w:val="18"/>
                <w:szCs w:val="18"/>
                <w:lang w:val="en-US" w:eastAsia="en-GB"/>
              </w:rPr>
            </w:pPr>
          </w:p>
        </w:tc>
      </w:tr>
      <w:tr w:rsidR="00A200F2" w:rsidRPr="002C2EA9" w14:paraId="02D5B7C3" w14:textId="77777777" w:rsidTr="003B41ED">
        <w:trPr>
          <w:trHeight w:hRule="exact" w:val="227"/>
        </w:trPr>
        <w:tc>
          <w:tcPr>
            <w:tcW w:w="3119" w:type="dxa"/>
            <w:shd w:val="clear" w:color="auto" w:fill="auto"/>
          </w:tcPr>
          <w:p w14:paraId="3965DFA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Festuca rubra</w:t>
            </w:r>
          </w:p>
        </w:tc>
        <w:tc>
          <w:tcPr>
            <w:tcW w:w="2941" w:type="dxa"/>
            <w:shd w:val="clear" w:color="auto" w:fill="auto"/>
          </w:tcPr>
          <w:p w14:paraId="14423A34"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red fescue</w:t>
            </w:r>
          </w:p>
        </w:tc>
        <w:tc>
          <w:tcPr>
            <w:tcW w:w="886" w:type="dxa"/>
            <w:shd w:val="clear" w:color="auto" w:fill="auto"/>
          </w:tcPr>
          <w:p w14:paraId="4BBF8E4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0EC1BB7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940B7BE" w14:textId="77777777" w:rsidR="00A200F2" w:rsidRPr="002C2EA9" w:rsidRDefault="00A200F2" w:rsidP="003B41ED">
            <w:pPr>
              <w:spacing w:line="240" w:lineRule="auto"/>
              <w:jc w:val="center"/>
              <w:rPr>
                <w:sz w:val="18"/>
                <w:szCs w:val="18"/>
                <w:lang w:val="en-US" w:eastAsia="en-GB"/>
              </w:rPr>
            </w:pPr>
          </w:p>
        </w:tc>
      </w:tr>
      <w:tr w:rsidR="00A200F2" w:rsidRPr="002C2EA9" w14:paraId="59637383" w14:textId="77777777" w:rsidTr="003B41ED">
        <w:trPr>
          <w:trHeight w:hRule="exact" w:val="227"/>
        </w:trPr>
        <w:tc>
          <w:tcPr>
            <w:tcW w:w="3119" w:type="dxa"/>
            <w:shd w:val="clear" w:color="auto" w:fill="auto"/>
          </w:tcPr>
          <w:p w14:paraId="5BF76F1B" w14:textId="77777777" w:rsidR="00A200F2" w:rsidRPr="002C2EA9" w:rsidRDefault="00A200F2" w:rsidP="003B41ED">
            <w:pPr>
              <w:spacing w:line="240" w:lineRule="auto"/>
              <w:rPr>
                <w:color w:val="000000"/>
                <w:sz w:val="18"/>
                <w:szCs w:val="18"/>
                <w:lang w:val="en-US" w:eastAsia="en-GB"/>
              </w:rPr>
            </w:pPr>
            <w:r w:rsidRPr="002C2EA9">
              <w:rPr>
                <w:i/>
                <w:iCs/>
                <w:color w:val="000000"/>
                <w:sz w:val="18"/>
                <w:szCs w:val="18"/>
                <w:lang w:val="en-US" w:eastAsia="en-GB"/>
              </w:rPr>
              <w:t xml:space="preserve">Festuca </w:t>
            </w:r>
            <w:r w:rsidRPr="002C2EA9">
              <w:rPr>
                <w:color w:val="000000"/>
                <w:sz w:val="18"/>
                <w:szCs w:val="18"/>
                <w:lang w:val="en-US" w:eastAsia="en-GB"/>
              </w:rPr>
              <w:t>sp.</w:t>
            </w:r>
          </w:p>
        </w:tc>
        <w:tc>
          <w:tcPr>
            <w:tcW w:w="2941" w:type="dxa"/>
            <w:shd w:val="clear" w:color="auto" w:fill="auto"/>
          </w:tcPr>
          <w:p w14:paraId="3E6E52A7"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unidentified fescue</w:t>
            </w:r>
          </w:p>
        </w:tc>
        <w:tc>
          <w:tcPr>
            <w:tcW w:w="886" w:type="dxa"/>
            <w:shd w:val="clear" w:color="auto" w:fill="auto"/>
          </w:tcPr>
          <w:p w14:paraId="2965941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38EF959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A49B9A2" w14:textId="77777777" w:rsidR="00A200F2" w:rsidRPr="002C2EA9" w:rsidRDefault="00A200F2" w:rsidP="003B41ED">
            <w:pPr>
              <w:spacing w:line="240" w:lineRule="auto"/>
              <w:jc w:val="center"/>
              <w:rPr>
                <w:sz w:val="18"/>
                <w:szCs w:val="18"/>
                <w:lang w:val="en-US" w:eastAsia="en-GB"/>
              </w:rPr>
            </w:pPr>
          </w:p>
        </w:tc>
      </w:tr>
      <w:tr w:rsidR="00A200F2" w:rsidRPr="002C2EA9" w14:paraId="075DF402" w14:textId="77777777" w:rsidTr="003B41ED">
        <w:trPr>
          <w:trHeight w:hRule="exact" w:val="227"/>
        </w:trPr>
        <w:tc>
          <w:tcPr>
            <w:tcW w:w="3119" w:type="dxa"/>
            <w:shd w:val="clear" w:color="auto" w:fill="auto"/>
            <w:hideMark/>
          </w:tcPr>
          <w:p w14:paraId="57534580"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Galium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palustre</w:t>
            </w:r>
            <w:proofErr w:type="spellEnd"/>
            <w:r w:rsidRPr="002C2EA9">
              <w:rPr>
                <w:color w:val="000000"/>
                <w:sz w:val="18"/>
                <w:szCs w:val="18"/>
                <w:lang w:val="en-US" w:eastAsia="en-GB"/>
              </w:rPr>
              <w:t> </w:t>
            </w:r>
          </w:p>
        </w:tc>
        <w:tc>
          <w:tcPr>
            <w:tcW w:w="2941" w:type="dxa"/>
            <w:shd w:val="clear" w:color="auto" w:fill="auto"/>
            <w:hideMark/>
          </w:tcPr>
          <w:p w14:paraId="309E2255"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marsh bedstraw </w:t>
            </w:r>
          </w:p>
        </w:tc>
        <w:tc>
          <w:tcPr>
            <w:tcW w:w="886" w:type="dxa"/>
            <w:shd w:val="clear" w:color="auto" w:fill="auto"/>
            <w:hideMark/>
          </w:tcPr>
          <w:p w14:paraId="3D97E0C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6965011"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4F8A4AA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C42FD41" w14:textId="77777777" w:rsidTr="003B41ED">
        <w:trPr>
          <w:trHeight w:hRule="exact" w:val="227"/>
        </w:trPr>
        <w:tc>
          <w:tcPr>
            <w:tcW w:w="3119" w:type="dxa"/>
            <w:shd w:val="clear" w:color="auto" w:fill="auto"/>
            <w:hideMark/>
          </w:tcPr>
          <w:p w14:paraId="3A66AB52"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Galium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trifidum</w:t>
            </w:r>
            <w:proofErr w:type="spellEnd"/>
            <w:r w:rsidRPr="002C2EA9">
              <w:rPr>
                <w:color w:val="000000"/>
                <w:sz w:val="18"/>
                <w:szCs w:val="18"/>
                <w:lang w:val="en-US" w:eastAsia="en-GB"/>
              </w:rPr>
              <w:t> </w:t>
            </w:r>
          </w:p>
        </w:tc>
        <w:tc>
          <w:tcPr>
            <w:tcW w:w="2941" w:type="dxa"/>
            <w:shd w:val="clear" w:color="auto" w:fill="auto"/>
            <w:hideMark/>
          </w:tcPr>
          <w:p w14:paraId="0FC7444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small bedstraw </w:t>
            </w:r>
          </w:p>
        </w:tc>
        <w:tc>
          <w:tcPr>
            <w:tcW w:w="886" w:type="dxa"/>
            <w:shd w:val="clear" w:color="auto" w:fill="auto"/>
            <w:hideMark/>
          </w:tcPr>
          <w:p w14:paraId="6A93295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AA4D3E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061353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E9E1801" w14:textId="77777777" w:rsidTr="003B41ED">
        <w:trPr>
          <w:trHeight w:hRule="exact" w:val="227"/>
        </w:trPr>
        <w:tc>
          <w:tcPr>
            <w:tcW w:w="3119" w:type="dxa"/>
            <w:shd w:val="clear" w:color="auto" w:fill="auto"/>
          </w:tcPr>
          <w:p w14:paraId="30FAA000"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Geum</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macrophyllum</w:t>
            </w:r>
            <w:proofErr w:type="spellEnd"/>
          </w:p>
        </w:tc>
        <w:tc>
          <w:tcPr>
            <w:tcW w:w="2941" w:type="dxa"/>
            <w:shd w:val="clear" w:color="auto" w:fill="auto"/>
          </w:tcPr>
          <w:p w14:paraId="19D8DD5E"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large-leaved avens</w:t>
            </w:r>
          </w:p>
        </w:tc>
        <w:tc>
          <w:tcPr>
            <w:tcW w:w="886" w:type="dxa"/>
            <w:shd w:val="clear" w:color="auto" w:fill="auto"/>
          </w:tcPr>
          <w:p w14:paraId="2FB12FE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B88433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58807BF" w14:textId="77777777" w:rsidR="00A200F2" w:rsidRPr="002C2EA9" w:rsidRDefault="00A200F2" w:rsidP="003B41ED">
            <w:pPr>
              <w:spacing w:line="240" w:lineRule="auto"/>
              <w:jc w:val="center"/>
              <w:rPr>
                <w:sz w:val="18"/>
                <w:szCs w:val="18"/>
                <w:lang w:val="en-US" w:eastAsia="en-GB"/>
              </w:rPr>
            </w:pPr>
          </w:p>
        </w:tc>
      </w:tr>
      <w:tr w:rsidR="00A200F2" w:rsidRPr="002C2EA9" w14:paraId="6FCCA8E4" w14:textId="77777777" w:rsidTr="003B41ED">
        <w:trPr>
          <w:trHeight w:hRule="exact" w:val="227"/>
        </w:trPr>
        <w:tc>
          <w:tcPr>
            <w:tcW w:w="3119" w:type="dxa"/>
            <w:shd w:val="clear" w:color="auto" w:fill="auto"/>
          </w:tcPr>
          <w:p w14:paraId="120BD4AE"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Glyceria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elata</w:t>
            </w:r>
            <w:proofErr w:type="spellEnd"/>
          </w:p>
        </w:tc>
        <w:tc>
          <w:tcPr>
            <w:tcW w:w="2941" w:type="dxa"/>
            <w:shd w:val="clear" w:color="auto" w:fill="auto"/>
          </w:tcPr>
          <w:p w14:paraId="6AEAC37E"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 xml:space="preserve">tall </w:t>
            </w:r>
            <w:proofErr w:type="spellStart"/>
            <w:r w:rsidRPr="002C2EA9">
              <w:rPr>
                <w:color w:val="000000"/>
                <w:sz w:val="18"/>
                <w:szCs w:val="18"/>
                <w:lang w:val="en-US" w:eastAsia="en-GB"/>
              </w:rPr>
              <w:t>mannagrass</w:t>
            </w:r>
            <w:proofErr w:type="spellEnd"/>
          </w:p>
        </w:tc>
        <w:tc>
          <w:tcPr>
            <w:tcW w:w="886" w:type="dxa"/>
            <w:shd w:val="clear" w:color="auto" w:fill="auto"/>
          </w:tcPr>
          <w:p w14:paraId="4B5AA00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EB9EBB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D945D50" w14:textId="77777777" w:rsidR="00A200F2" w:rsidRPr="002C2EA9" w:rsidRDefault="00A200F2" w:rsidP="003B41ED">
            <w:pPr>
              <w:spacing w:line="240" w:lineRule="auto"/>
              <w:jc w:val="center"/>
              <w:rPr>
                <w:sz w:val="18"/>
                <w:szCs w:val="18"/>
                <w:lang w:val="en-US" w:eastAsia="en-GB"/>
              </w:rPr>
            </w:pPr>
          </w:p>
        </w:tc>
      </w:tr>
      <w:tr w:rsidR="00A200F2" w:rsidRPr="002C2EA9" w14:paraId="0081627D" w14:textId="77777777" w:rsidTr="003B41ED">
        <w:trPr>
          <w:trHeight w:hRule="exact" w:val="227"/>
        </w:trPr>
        <w:tc>
          <w:tcPr>
            <w:tcW w:w="3119" w:type="dxa"/>
            <w:shd w:val="clear" w:color="auto" w:fill="auto"/>
          </w:tcPr>
          <w:p w14:paraId="19782326" w14:textId="77777777" w:rsidR="00A200F2" w:rsidRPr="002C2EA9" w:rsidRDefault="00A200F2" w:rsidP="003B41ED">
            <w:pPr>
              <w:spacing w:line="240" w:lineRule="auto"/>
              <w:rPr>
                <w:i/>
                <w:iCs/>
                <w:color w:val="000000"/>
                <w:sz w:val="18"/>
                <w:szCs w:val="18"/>
                <w:lang w:val="en-US" w:eastAsia="en-GB"/>
              </w:rPr>
            </w:pPr>
            <w:proofErr w:type="spellStart"/>
            <w:r>
              <w:rPr>
                <w:i/>
                <w:iCs/>
                <w:color w:val="000000"/>
                <w:sz w:val="18"/>
                <w:szCs w:val="18"/>
                <w:lang w:val="en-US" w:eastAsia="en-GB"/>
              </w:rPr>
              <w:t>Glyceria</w:t>
            </w:r>
            <w:proofErr w:type="spellEnd"/>
            <w:r>
              <w:rPr>
                <w:i/>
                <w:iCs/>
                <w:color w:val="000000"/>
                <w:sz w:val="18"/>
                <w:szCs w:val="18"/>
                <w:lang w:val="en-US" w:eastAsia="en-GB"/>
              </w:rPr>
              <w:t xml:space="preserve"> </w:t>
            </w:r>
            <w:proofErr w:type="spellStart"/>
            <w:r w:rsidRPr="0082724B">
              <w:rPr>
                <w:i/>
                <w:iCs/>
                <w:color w:val="000000"/>
                <w:sz w:val="18"/>
                <w:szCs w:val="18"/>
                <w:lang w:val="en-US" w:eastAsia="en-GB"/>
              </w:rPr>
              <w:t>leptostachya</w:t>
            </w:r>
            <w:proofErr w:type="spellEnd"/>
          </w:p>
        </w:tc>
        <w:tc>
          <w:tcPr>
            <w:tcW w:w="2941" w:type="dxa"/>
            <w:shd w:val="clear" w:color="auto" w:fill="auto"/>
          </w:tcPr>
          <w:p w14:paraId="30E92712" w14:textId="77777777" w:rsidR="00A200F2" w:rsidRPr="002C2EA9" w:rsidRDefault="00A200F2" w:rsidP="003B41ED">
            <w:pPr>
              <w:spacing w:line="240" w:lineRule="auto"/>
              <w:rPr>
                <w:color w:val="000000"/>
                <w:sz w:val="18"/>
                <w:szCs w:val="18"/>
                <w:lang w:val="en-US" w:eastAsia="en-GB"/>
              </w:rPr>
            </w:pPr>
            <w:r>
              <w:rPr>
                <w:color w:val="000000"/>
                <w:sz w:val="18"/>
                <w:szCs w:val="18"/>
                <w:lang w:val="en-US" w:eastAsia="en-GB"/>
              </w:rPr>
              <w:t xml:space="preserve">slender spiked </w:t>
            </w:r>
            <w:proofErr w:type="spellStart"/>
            <w:r>
              <w:rPr>
                <w:color w:val="000000"/>
                <w:sz w:val="18"/>
                <w:szCs w:val="18"/>
                <w:lang w:val="en-US" w:eastAsia="en-GB"/>
              </w:rPr>
              <w:t>mannagrass</w:t>
            </w:r>
            <w:proofErr w:type="spellEnd"/>
          </w:p>
        </w:tc>
        <w:tc>
          <w:tcPr>
            <w:tcW w:w="886" w:type="dxa"/>
            <w:shd w:val="clear" w:color="auto" w:fill="auto"/>
          </w:tcPr>
          <w:p w14:paraId="7B8CB534" w14:textId="77777777" w:rsidR="00A200F2" w:rsidRPr="002C2EA9" w:rsidRDefault="00A200F2" w:rsidP="003B41ED">
            <w:pPr>
              <w:spacing w:line="240" w:lineRule="auto"/>
              <w:jc w:val="center"/>
              <w:rPr>
                <w:color w:val="000000"/>
                <w:sz w:val="18"/>
                <w:szCs w:val="18"/>
                <w:lang w:val="en-US" w:eastAsia="en-GB"/>
              </w:rPr>
            </w:pPr>
            <w:r>
              <w:rPr>
                <w:color w:val="000000"/>
                <w:sz w:val="18"/>
                <w:szCs w:val="18"/>
                <w:lang w:val="en-US" w:eastAsia="en-GB"/>
              </w:rPr>
              <w:t>N</w:t>
            </w:r>
          </w:p>
        </w:tc>
        <w:tc>
          <w:tcPr>
            <w:tcW w:w="886" w:type="dxa"/>
          </w:tcPr>
          <w:p w14:paraId="601079A9"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73182647" w14:textId="77777777" w:rsidR="00A200F2" w:rsidRPr="002C2EA9" w:rsidRDefault="00A200F2" w:rsidP="003B41ED">
            <w:pPr>
              <w:spacing w:line="240" w:lineRule="auto"/>
              <w:jc w:val="center"/>
              <w:rPr>
                <w:sz w:val="18"/>
                <w:szCs w:val="18"/>
                <w:lang w:val="en-US" w:eastAsia="en-GB"/>
              </w:rPr>
            </w:pPr>
            <w:r>
              <w:rPr>
                <w:sz w:val="18"/>
                <w:szCs w:val="18"/>
                <w:lang w:val="en-US" w:eastAsia="en-GB"/>
              </w:rPr>
              <w:t>X</w:t>
            </w:r>
          </w:p>
        </w:tc>
      </w:tr>
      <w:tr w:rsidR="00A200F2" w:rsidRPr="002C2EA9" w14:paraId="48B2397A" w14:textId="77777777" w:rsidTr="003B41ED">
        <w:trPr>
          <w:trHeight w:hRule="exact" w:val="227"/>
        </w:trPr>
        <w:tc>
          <w:tcPr>
            <w:tcW w:w="3119" w:type="dxa"/>
            <w:shd w:val="clear" w:color="auto" w:fill="auto"/>
            <w:hideMark/>
          </w:tcPr>
          <w:p w14:paraId="7EAC1013"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Glyceria</w:t>
            </w:r>
            <w:proofErr w:type="spellEnd"/>
            <w:r w:rsidRPr="002C2EA9">
              <w:rPr>
                <w:i/>
                <w:iCs/>
                <w:color w:val="000000"/>
                <w:sz w:val="18"/>
                <w:szCs w:val="18"/>
                <w:lang w:val="en-US" w:eastAsia="en-GB"/>
              </w:rPr>
              <w:t> </w:t>
            </w:r>
            <w:r w:rsidRPr="002C2EA9">
              <w:rPr>
                <w:color w:val="000000"/>
                <w:sz w:val="18"/>
                <w:szCs w:val="18"/>
                <w:lang w:val="en-US" w:eastAsia="en-GB"/>
              </w:rPr>
              <w:t>sp. </w:t>
            </w:r>
          </w:p>
        </w:tc>
        <w:tc>
          <w:tcPr>
            <w:tcW w:w="2941" w:type="dxa"/>
            <w:shd w:val="clear" w:color="auto" w:fill="auto"/>
            <w:hideMark/>
          </w:tcPr>
          <w:p w14:paraId="29F1B1B9" w14:textId="77777777" w:rsidR="00A200F2" w:rsidRPr="002C2EA9" w:rsidRDefault="00A200F2" w:rsidP="003B41ED">
            <w:pPr>
              <w:spacing w:line="240" w:lineRule="auto"/>
              <w:rPr>
                <w:sz w:val="18"/>
                <w:szCs w:val="18"/>
                <w:lang w:val="en-US" w:eastAsia="en-GB"/>
              </w:rPr>
            </w:pPr>
            <w:proofErr w:type="spellStart"/>
            <w:r w:rsidRPr="002C2EA9">
              <w:rPr>
                <w:color w:val="000000"/>
                <w:sz w:val="18"/>
                <w:szCs w:val="18"/>
                <w:lang w:val="en-US" w:eastAsia="en-GB"/>
              </w:rPr>
              <w:t>mannagrass</w:t>
            </w:r>
            <w:proofErr w:type="spellEnd"/>
            <w:r w:rsidRPr="002C2EA9">
              <w:rPr>
                <w:color w:val="000000"/>
                <w:sz w:val="18"/>
                <w:szCs w:val="18"/>
                <w:lang w:val="en-US" w:eastAsia="en-GB"/>
              </w:rPr>
              <w:t> </w:t>
            </w:r>
          </w:p>
        </w:tc>
        <w:tc>
          <w:tcPr>
            <w:tcW w:w="886" w:type="dxa"/>
            <w:shd w:val="clear" w:color="auto" w:fill="auto"/>
            <w:hideMark/>
          </w:tcPr>
          <w:p w14:paraId="383BDF2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BEC7F95"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6AE75B9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B1907A3" w14:textId="77777777" w:rsidTr="003B41ED">
        <w:trPr>
          <w:trHeight w:hRule="exact" w:val="227"/>
        </w:trPr>
        <w:tc>
          <w:tcPr>
            <w:tcW w:w="3119" w:type="dxa"/>
            <w:shd w:val="clear" w:color="auto" w:fill="auto"/>
          </w:tcPr>
          <w:p w14:paraId="7853D402"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Gnaphalium </w:t>
            </w:r>
            <w:proofErr w:type="spellStart"/>
            <w:r w:rsidRPr="002C2EA9">
              <w:rPr>
                <w:i/>
                <w:iCs/>
                <w:color w:val="000000"/>
                <w:sz w:val="18"/>
                <w:szCs w:val="18"/>
                <w:lang w:val="en-US" w:eastAsia="en-GB"/>
              </w:rPr>
              <w:t>uliginosum</w:t>
            </w:r>
            <w:proofErr w:type="spellEnd"/>
          </w:p>
        </w:tc>
        <w:tc>
          <w:tcPr>
            <w:tcW w:w="2941" w:type="dxa"/>
            <w:shd w:val="clear" w:color="auto" w:fill="auto"/>
          </w:tcPr>
          <w:p w14:paraId="42F95700"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marsh cudweed</w:t>
            </w:r>
          </w:p>
        </w:tc>
        <w:tc>
          <w:tcPr>
            <w:tcW w:w="886" w:type="dxa"/>
            <w:shd w:val="clear" w:color="auto" w:fill="auto"/>
          </w:tcPr>
          <w:p w14:paraId="728B61A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82E4EE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39520D2" w14:textId="77777777" w:rsidR="00A200F2" w:rsidRPr="002C2EA9" w:rsidRDefault="00A200F2" w:rsidP="003B41ED">
            <w:pPr>
              <w:spacing w:line="240" w:lineRule="auto"/>
              <w:jc w:val="center"/>
              <w:rPr>
                <w:sz w:val="18"/>
                <w:szCs w:val="18"/>
                <w:lang w:val="en-US" w:eastAsia="en-GB"/>
              </w:rPr>
            </w:pPr>
          </w:p>
        </w:tc>
      </w:tr>
      <w:tr w:rsidR="00A200F2" w:rsidRPr="002C2EA9" w14:paraId="17AC53B1" w14:textId="77777777" w:rsidTr="003B41ED">
        <w:trPr>
          <w:trHeight w:hRule="exact" w:val="227"/>
        </w:trPr>
        <w:tc>
          <w:tcPr>
            <w:tcW w:w="3119" w:type="dxa"/>
            <w:shd w:val="clear" w:color="auto" w:fill="auto"/>
            <w:hideMark/>
          </w:tcPr>
          <w:p w14:paraId="2A46A88C"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Gratiola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ebracteata</w:t>
            </w:r>
            <w:proofErr w:type="spellEnd"/>
            <w:r w:rsidRPr="002C2EA9">
              <w:rPr>
                <w:color w:val="000000"/>
                <w:sz w:val="18"/>
                <w:szCs w:val="18"/>
                <w:lang w:val="en-US" w:eastAsia="en-GB"/>
              </w:rPr>
              <w:t> </w:t>
            </w:r>
          </w:p>
        </w:tc>
        <w:tc>
          <w:tcPr>
            <w:tcW w:w="2941" w:type="dxa"/>
            <w:shd w:val="clear" w:color="auto" w:fill="auto"/>
            <w:hideMark/>
          </w:tcPr>
          <w:p w14:paraId="73BCBC6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bractless hedge-hyssop </w:t>
            </w:r>
          </w:p>
        </w:tc>
        <w:tc>
          <w:tcPr>
            <w:tcW w:w="886" w:type="dxa"/>
            <w:shd w:val="clear" w:color="auto" w:fill="auto"/>
            <w:hideMark/>
          </w:tcPr>
          <w:p w14:paraId="2A94A871"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40EB59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35A3B93"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2C9C568" w14:textId="77777777" w:rsidTr="003B41ED">
        <w:trPr>
          <w:trHeight w:hRule="exact" w:val="227"/>
        </w:trPr>
        <w:tc>
          <w:tcPr>
            <w:tcW w:w="3119" w:type="dxa"/>
            <w:shd w:val="clear" w:color="auto" w:fill="auto"/>
          </w:tcPr>
          <w:p w14:paraId="4913663F"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Hieracium </w:t>
            </w:r>
            <w:proofErr w:type="spellStart"/>
            <w:r w:rsidRPr="002C2EA9">
              <w:rPr>
                <w:i/>
                <w:iCs/>
                <w:color w:val="000000"/>
                <w:sz w:val="18"/>
                <w:szCs w:val="18"/>
                <w:lang w:val="en-US" w:eastAsia="en-GB"/>
              </w:rPr>
              <w:t>lachenalii</w:t>
            </w:r>
            <w:proofErr w:type="spellEnd"/>
          </w:p>
        </w:tc>
        <w:tc>
          <w:tcPr>
            <w:tcW w:w="2941" w:type="dxa"/>
            <w:shd w:val="clear" w:color="auto" w:fill="auto"/>
          </w:tcPr>
          <w:p w14:paraId="08465A87"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European hawkweed</w:t>
            </w:r>
          </w:p>
        </w:tc>
        <w:tc>
          <w:tcPr>
            <w:tcW w:w="886" w:type="dxa"/>
            <w:shd w:val="clear" w:color="auto" w:fill="auto"/>
          </w:tcPr>
          <w:p w14:paraId="0E0BA62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FF1764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53CC1A" w14:textId="77777777" w:rsidR="00A200F2" w:rsidRPr="002C2EA9" w:rsidRDefault="00A200F2" w:rsidP="003B41ED">
            <w:pPr>
              <w:spacing w:line="240" w:lineRule="auto"/>
              <w:jc w:val="center"/>
              <w:rPr>
                <w:sz w:val="18"/>
                <w:szCs w:val="18"/>
                <w:lang w:val="en-US" w:eastAsia="en-GB"/>
              </w:rPr>
            </w:pPr>
          </w:p>
        </w:tc>
      </w:tr>
      <w:tr w:rsidR="00A200F2" w:rsidRPr="002C2EA9" w14:paraId="2F55284F" w14:textId="77777777" w:rsidTr="003B41ED">
        <w:trPr>
          <w:trHeight w:hRule="exact" w:val="227"/>
        </w:trPr>
        <w:tc>
          <w:tcPr>
            <w:tcW w:w="3119" w:type="dxa"/>
            <w:shd w:val="clear" w:color="auto" w:fill="auto"/>
            <w:hideMark/>
          </w:tcPr>
          <w:p w14:paraId="01A6F6F5"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Hordeum </w:t>
            </w:r>
            <w:proofErr w:type="spellStart"/>
            <w:r w:rsidRPr="002C2EA9">
              <w:rPr>
                <w:i/>
                <w:iCs/>
                <w:color w:val="000000"/>
                <w:sz w:val="18"/>
                <w:szCs w:val="18"/>
                <w:lang w:val="en-US" w:eastAsia="en-GB"/>
              </w:rPr>
              <w:t>brachyantherum</w:t>
            </w:r>
            <w:proofErr w:type="spellEnd"/>
            <w:r w:rsidRPr="002C2EA9">
              <w:rPr>
                <w:color w:val="000000"/>
                <w:sz w:val="18"/>
                <w:szCs w:val="18"/>
                <w:lang w:val="en-US" w:eastAsia="en-GB"/>
              </w:rPr>
              <w:t> </w:t>
            </w:r>
          </w:p>
        </w:tc>
        <w:tc>
          <w:tcPr>
            <w:tcW w:w="2941" w:type="dxa"/>
            <w:shd w:val="clear" w:color="auto" w:fill="auto"/>
            <w:hideMark/>
          </w:tcPr>
          <w:p w14:paraId="7D5CD61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meadow barley </w:t>
            </w:r>
          </w:p>
        </w:tc>
        <w:tc>
          <w:tcPr>
            <w:tcW w:w="886" w:type="dxa"/>
            <w:shd w:val="clear" w:color="auto" w:fill="auto"/>
            <w:hideMark/>
          </w:tcPr>
          <w:p w14:paraId="6D8F10D1"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4851817"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20F9EF1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658817E" w14:textId="77777777" w:rsidTr="003B41ED">
        <w:trPr>
          <w:trHeight w:hRule="exact" w:val="227"/>
        </w:trPr>
        <w:tc>
          <w:tcPr>
            <w:tcW w:w="3119" w:type="dxa"/>
            <w:shd w:val="clear" w:color="auto" w:fill="auto"/>
          </w:tcPr>
          <w:p w14:paraId="70F81CF6"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Hypericum </w:t>
            </w:r>
            <w:proofErr w:type="spellStart"/>
            <w:r w:rsidRPr="002C2EA9">
              <w:rPr>
                <w:i/>
                <w:iCs/>
                <w:color w:val="000000"/>
                <w:sz w:val="18"/>
                <w:szCs w:val="18"/>
                <w:lang w:val="en-US" w:eastAsia="en-GB"/>
              </w:rPr>
              <w:t>anagalloides</w:t>
            </w:r>
            <w:proofErr w:type="spellEnd"/>
          </w:p>
        </w:tc>
        <w:tc>
          <w:tcPr>
            <w:tcW w:w="2941" w:type="dxa"/>
            <w:shd w:val="clear" w:color="auto" w:fill="auto"/>
          </w:tcPr>
          <w:p w14:paraId="797C0765"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bog St. John’s wort</w:t>
            </w:r>
          </w:p>
        </w:tc>
        <w:tc>
          <w:tcPr>
            <w:tcW w:w="886" w:type="dxa"/>
            <w:shd w:val="clear" w:color="auto" w:fill="auto"/>
          </w:tcPr>
          <w:p w14:paraId="26349B9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B429B7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5541939" w14:textId="77777777" w:rsidR="00A200F2" w:rsidRPr="002C2EA9" w:rsidRDefault="00A200F2" w:rsidP="003B41ED">
            <w:pPr>
              <w:spacing w:line="240" w:lineRule="auto"/>
              <w:jc w:val="center"/>
              <w:rPr>
                <w:sz w:val="18"/>
                <w:szCs w:val="18"/>
                <w:lang w:val="en-US" w:eastAsia="en-GB"/>
              </w:rPr>
            </w:pPr>
          </w:p>
        </w:tc>
      </w:tr>
      <w:tr w:rsidR="00A200F2" w:rsidRPr="002C2EA9" w14:paraId="698C42C0" w14:textId="77777777" w:rsidTr="003B41ED">
        <w:trPr>
          <w:trHeight w:hRule="exact" w:val="227"/>
        </w:trPr>
        <w:tc>
          <w:tcPr>
            <w:tcW w:w="3119" w:type="dxa"/>
            <w:shd w:val="clear" w:color="auto" w:fill="auto"/>
          </w:tcPr>
          <w:p w14:paraId="5C6C73D2"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Hypericum </w:t>
            </w:r>
            <w:proofErr w:type="spellStart"/>
            <w:r w:rsidRPr="002C2EA9">
              <w:rPr>
                <w:i/>
                <w:iCs/>
                <w:color w:val="000000"/>
                <w:sz w:val="18"/>
                <w:szCs w:val="18"/>
                <w:lang w:val="en-US" w:eastAsia="en-GB"/>
              </w:rPr>
              <w:t>scouleri</w:t>
            </w:r>
            <w:proofErr w:type="spellEnd"/>
            <w:r w:rsidRPr="002C2EA9">
              <w:rPr>
                <w:i/>
                <w:iCs/>
                <w:color w:val="000000"/>
                <w:sz w:val="18"/>
                <w:szCs w:val="18"/>
                <w:lang w:val="en-US" w:eastAsia="en-GB"/>
              </w:rPr>
              <w:t xml:space="preserve"> </w:t>
            </w:r>
            <w:r w:rsidRPr="002C2EA9">
              <w:rPr>
                <w:color w:val="000000"/>
                <w:sz w:val="18"/>
                <w:szCs w:val="18"/>
                <w:lang w:val="en-US" w:eastAsia="en-GB"/>
              </w:rPr>
              <w:t>ssp.</w:t>
            </w:r>
            <w:r w:rsidRPr="002C2EA9">
              <w:rPr>
                <w:i/>
                <w:iCs/>
                <w:color w:val="000000"/>
                <w:sz w:val="18"/>
                <w:szCs w:val="18"/>
                <w:lang w:val="en-US" w:eastAsia="en-GB"/>
              </w:rPr>
              <w:t xml:space="preserve"> </w:t>
            </w:r>
            <w:proofErr w:type="spellStart"/>
            <w:r w:rsidRPr="002C2EA9">
              <w:rPr>
                <w:i/>
                <w:iCs/>
                <w:color w:val="000000"/>
                <w:sz w:val="18"/>
                <w:szCs w:val="18"/>
                <w:lang w:val="en-US" w:eastAsia="en-GB"/>
              </w:rPr>
              <w:t>scouleri</w:t>
            </w:r>
            <w:proofErr w:type="spellEnd"/>
          </w:p>
        </w:tc>
        <w:tc>
          <w:tcPr>
            <w:tcW w:w="2941" w:type="dxa"/>
            <w:shd w:val="clear" w:color="auto" w:fill="auto"/>
          </w:tcPr>
          <w:p w14:paraId="47A43035"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western St. John’s wort</w:t>
            </w:r>
          </w:p>
        </w:tc>
        <w:tc>
          <w:tcPr>
            <w:tcW w:w="886" w:type="dxa"/>
            <w:shd w:val="clear" w:color="auto" w:fill="auto"/>
          </w:tcPr>
          <w:p w14:paraId="00DA30D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D900B1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A06FFB3" w14:textId="77777777" w:rsidR="00A200F2" w:rsidRPr="002C2EA9" w:rsidRDefault="00A200F2" w:rsidP="003B41ED">
            <w:pPr>
              <w:spacing w:line="240" w:lineRule="auto"/>
              <w:jc w:val="center"/>
              <w:rPr>
                <w:sz w:val="18"/>
                <w:szCs w:val="18"/>
                <w:lang w:val="en-US" w:eastAsia="en-GB"/>
              </w:rPr>
            </w:pPr>
          </w:p>
        </w:tc>
      </w:tr>
      <w:tr w:rsidR="00A200F2" w:rsidRPr="002C2EA9" w14:paraId="3E91D9F8" w14:textId="77777777" w:rsidTr="003B41ED">
        <w:trPr>
          <w:trHeight w:hRule="exact" w:val="227"/>
        </w:trPr>
        <w:tc>
          <w:tcPr>
            <w:tcW w:w="3119" w:type="dxa"/>
            <w:shd w:val="clear" w:color="auto" w:fill="auto"/>
          </w:tcPr>
          <w:p w14:paraId="44E9BFF4"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Hypochaeris</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radicata</w:t>
            </w:r>
            <w:proofErr w:type="spellEnd"/>
          </w:p>
        </w:tc>
        <w:tc>
          <w:tcPr>
            <w:tcW w:w="2941" w:type="dxa"/>
            <w:shd w:val="clear" w:color="auto" w:fill="auto"/>
          </w:tcPr>
          <w:p w14:paraId="5675C550"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hairy cat’s-ear</w:t>
            </w:r>
          </w:p>
        </w:tc>
        <w:tc>
          <w:tcPr>
            <w:tcW w:w="886" w:type="dxa"/>
            <w:shd w:val="clear" w:color="auto" w:fill="auto"/>
          </w:tcPr>
          <w:p w14:paraId="7F1F677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72D09B5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7E530E7" w14:textId="77777777" w:rsidR="00A200F2" w:rsidRPr="002C2EA9" w:rsidRDefault="00A200F2" w:rsidP="003B41ED">
            <w:pPr>
              <w:spacing w:line="240" w:lineRule="auto"/>
              <w:jc w:val="center"/>
              <w:rPr>
                <w:sz w:val="18"/>
                <w:szCs w:val="18"/>
                <w:lang w:val="en-US" w:eastAsia="en-GB"/>
              </w:rPr>
            </w:pPr>
          </w:p>
        </w:tc>
      </w:tr>
      <w:tr w:rsidR="00A200F2" w:rsidRPr="002C2EA9" w14:paraId="608C7DF9" w14:textId="77777777" w:rsidTr="003B41ED">
        <w:trPr>
          <w:trHeight w:hRule="exact" w:val="227"/>
        </w:trPr>
        <w:tc>
          <w:tcPr>
            <w:tcW w:w="3119" w:type="dxa"/>
            <w:shd w:val="clear" w:color="auto" w:fill="auto"/>
            <w:hideMark/>
          </w:tcPr>
          <w:p w14:paraId="7C63E6F1"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Impatiens capensis</w:t>
            </w:r>
            <w:r w:rsidRPr="002C2EA9">
              <w:rPr>
                <w:color w:val="000000"/>
                <w:sz w:val="18"/>
                <w:szCs w:val="18"/>
                <w:lang w:val="en-US" w:eastAsia="en-GB"/>
              </w:rPr>
              <w:t> </w:t>
            </w:r>
          </w:p>
        </w:tc>
        <w:tc>
          <w:tcPr>
            <w:tcW w:w="2941" w:type="dxa"/>
            <w:shd w:val="clear" w:color="auto" w:fill="auto"/>
            <w:hideMark/>
          </w:tcPr>
          <w:p w14:paraId="1F9FA250"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jewelweed </w:t>
            </w:r>
          </w:p>
        </w:tc>
        <w:tc>
          <w:tcPr>
            <w:tcW w:w="886" w:type="dxa"/>
            <w:shd w:val="clear" w:color="auto" w:fill="auto"/>
            <w:hideMark/>
          </w:tcPr>
          <w:p w14:paraId="4A22AD28" w14:textId="77777777" w:rsidR="00A200F2" w:rsidRPr="002C2EA9" w:rsidRDefault="00A200F2" w:rsidP="003B41ED">
            <w:pPr>
              <w:spacing w:line="240" w:lineRule="auto"/>
              <w:jc w:val="center"/>
              <w:rPr>
                <w:sz w:val="18"/>
                <w:szCs w:val="18"/>
                <w:lang w:val="en-US" w:eastAsia="en-GB"/>
              </w:rPr>
            </w:pPr>
            <w:r>
              <w:rPr>
                <w:color w:val="000000"/>
                <w:sz w:val="18"/>
                <w:szCs w:val="18"/>
                <w:lang w:val="en-US" w:eastAsia="en-GB"/>
              </w:rPr>
              <w:t>E</w:t>
            </w:r>
          </w:p>
        </w:tc>
        <w:tc>
          <w:tcPr>
            <w:tcW w:w="886" w:type="dxa"/>
          </w:tcPr>
          <w:p w14:paraId="2F59A60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444EB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F56EDC6" w14:textId="77777777" w:rsidTr="003B41ED">
        <w:trPr>
          <w:trHeight w:hRule="exact" w:val="227"/>
        </w:trPr>
        <w:tc>
          <w:tcPr>
            <w:tcW w:w="3119" w:type="dxa"/>
            <w:shd w:val="clear" w:color="auto" w:fill="auto"/>
            <w:hideMark/>
          </w:tcPr>
          <w:p w14:paraId="08C99BD7"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Impatiens </w:t>
            </w:r>
            <w:proofErr w:type="spellStart"/>
            <w:r w:rsidRPr="002C2EA9">
              <w:rPr>
                <w:i/>
                <w:iCs/>
                <w:color w:val="000000"/>
                <w:sz w:val="18"/>
                <w:szCs w:val="18"/>
                <w:lang w:val="en-US" w:eastAsia="en-GB"/>
              </w:rPr>
              <w:t>glandulifera</w:t>
            </w:r>
            <w:proofErr w:type="spellEnd"/>
            <w:r w:rsidRPr="002C2EA9">
              <w:rPr>
                <w:color w:val="000000"/>
                <w:sz w:val="18"/>
                <w:szCs w:val="18"/>
                <w:lang w:val="en-US" w:eastAsia="en-GB"/>
              </w:rPr>
              <w:t> </w:t>
            </w:r>
          </w:p>
        </w:tc>
        <w:tc>
          <w:tcPr>
            <w:tcW w:w="2941" w:type="dxa"/>
            <w:shd w:val="clear" w:color="auto" w:fill="auto"/>
            <w:hideMark/>
          </w:tcPr>
          <w:p w14:paraId="396C4D8A"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policemen's helmet </w:t>
            </w:r>
          </w:p>
        </w:tc>
        <w:tc>
          <w:tcPr>
            <w:tcW w:w="886" w:type="dxa"/>
            <w:shd w:val="clear" w:color="auto" w:fill="auto"/>
            <w:hideMark/>
          </w:tcPr>
          <w:p w14:paraId="0AE7771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6CD03333"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A490BD0"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67B4B71" w14:textId="77777777" w:rsidTr="003B41ED">
        <w:trPr>
          <w:trHeight w:hRule="exact" w:val="227"/>
        </w:trPr>
        <w:tc>
          <w:tcPr>
            <w:tcW w:w="3119" w:type="dxa"/>
            <w:shd w:val="clear" w:color="auto" w:fill="auto"/>
            <w:hideMark/>
          </w:tcPr>
          <w:p w14:paraId="34EC9C26"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Impatiens parviflora</w:t>
            </w:r>
            <w:r w:rsidRPr="002C2EA9">
              <w:rPr>
                <w:color w:val="000000"/>
                <w:sz w:val="18"/>
                <w:szCs w:val="18"/>
                <w:lang w:val="en-US" w:eastAsia="en-GB"/>
              </w:rPr>
              <w:t> </w:t>
            </w:r>
          </w:p>
        </w:tc>
        <w:tc>
          <w:tcPr>
            <w:tcW w:w="2941" w:type="dxa"/>
            <w:shd w:val="clear" w:color="auto" w:fill="auto"/>
            <w:hideMark/>
          </w:tcPr>
          <w:p w14:paraId="742F21C3"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small touch-me-not </w:t>
            </w:r>
          </w:p>
        </w:tc>
        <w:tc>
          <w:tcPr>
            <w:tcW w:w="886" w:type="dxa"/>
            <w:shd w:val="clear" w:color="auto" w:fill="auto"/>
            <w:hideMark/>
          </w:tcPr>
          <w:p w14:paraId="4F2F2C6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FC64680"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548B7E5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97FD619" w14:textId="77777777" w:rsidTr="003B41ED">
        <w:trPr>
          <w:trHeight w:hRule="exact" w:val="227"/>
        </w:trPr>
        <w:tc>
          <w:tcPr>
            <w:tcW w:w="3119" w:type="dxa"/>
            <w:shd w:val="clear" w:color="auto" w:fill="auto"/>
            <w:hideMark/>
          </w:tcPr>
          <w:p w14:paraId="4309F47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Iris pseudacorus</w:t>
            </w:r>
            <w:r w:rsidRPr="002C2EA9">
              <w:rPr>
                <w:color w:val="000000"/>
                <w:sz w:val="18"/>
                <w:szCs w:val="18"/>
                <w:lang w:val="en-US" w:eastAsia="en-GB"/>
              </w:rPr>
              <w:t> </w:t>
            </w:r>
          </w:p>
        </w:tc>
        <w:tc>
          <w:tcPr>
            <w:tcW w:w="2941" w:type="dxa"/>
            <w:shd w:val="clear" w:color="auto" w:fill="auto"/>
            <w:hideMark/>
          </w:tcPr>
          <w:p w14:paraId="6FF508FE"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yellow-flag iris </w:t>
            </w:r>
          </w:p>
        </w:tc>
        <w:tc>
          <w:tcPr>
            <w:tcW w:w="886" w:type="dxa"/>
            <w:shd w:val="clear" w:color="auto" w:fill="auto"/>
            <w:hideMark/>
          </w:tcPr>
          <w:p w14:paraId="2666F13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56405EB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E7D5702"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783ACA3" w14:textId="77777777" w:rsidTr="003B41ED">
        <w:trPr>
          <w:trHeight w:hRule="exact" w:val="227"/>
        </w:trPr>
        <w:tc>
          <w:tcPr>
            <w:tcW w:w="3119" w:type="dxa"/>
            <w:shd w:val="clear" w:color="auto" w:fill="auto"/>
            <w:hideMark/>
          </w:tcPr>
          <w:p w14:paraId="284545FD"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Isoetes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echinospora</w:t>
            </w:r>
            <w:proofErr w:type="spellEnd"/>
            <w:r w:rsidRPr="002C2EA9">
              <w:rPr>
                <w:color w:val="000000"/>
                <w:sz w:val="18"/>
                <w:szCs w:val="18"/>
                <w:lang w:val="en-US" w:eastAsia="en-GB"/>
              </w:rPr>
              <w:t> </w:t>
            </w:r>
          </w:p>
        </w:tc>
        <w:tc>
          <w:tcPr>
            <w:tcW w:w="2941" w:type="dxa"/>
            <w:shd w:val="clear" w:color="auto" w:fill="auto"/>
            <w:hideMark/>
          </w:tcPr>
          <w:p w14:paraId="049ACAA3"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bristle-like quillwort </w:t>
            </w:r>
          </w:p>
        </w:tc>
        <w:tc>
          <w:tcPr>
            <w:tcW w:w="886" w:type="dxa"/>
            <w:shd w:val="clear" w:color="auto" w:fill="auto"/>
            <w:hideMark/>
          </w:tcPr>
          <w:p w14:paraId="415C8CE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6958063"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06B17F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6AC7F44" w14:textId="77777777" w:rsidTr="003B41ED">
        <w:trPr>
          <w:trHeight w:hRule="exact" w:val="227"/>
        </w:trPr>
        <w:tc>
          <w:tcPr>
            <w:tcW w:w="3119" w:type="dxa"/>
            <w:shd w:val="clear" w:color="auto" w:fill="auto"/>
          </w:tcPr>
          <w:p w14:paraId="0182A264"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Isolepis</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cernua</w:t>
            </w:r>
            <w:proofErr w:type="spellEnd"/>
          </w:p>
        </w:tc>
        <w:tc>
          <w:tcPr>
            <w:tcW w:w="2941" w:type="dxa"/>
            <w:shd w:val="clear" w:color="auto" w:fill="auto"/>
          </w:tcPr>
          <w:p w14:paraId="0B9C85A6"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 xml:space="preserve">low </w:t>
            </w:r>
            <w:proofErr w:type="spellStart"/>
            <w:r w:rsidRPr="002C2EA9">
              <w:rPr>
                <w:color w:val="000000"/>
                <w:sz w:val="18"/>
                <w:szCs w:val="18"/>
                <w:lang w:val="en-US" w:eastAsia="en-GB"/>
              </w:rPr>
              <w:t>clubrush</w:t>
            </w:r>
            <w:proofErr w:type="spellEnd"/>
          </w:p>
        </w:tc>
        <w:tc>
          <w:tcPr>
            <w:tcW w:w="886" w:type="dxa"/>
            <w:shd w:val="clear" w:color="auto" w:fill="auto"/>
          </w:tcPr>
          <w:p w14:paraId="0EBFECB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3E7EC2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5CB585" w14:textId="77777777" w:rsidR="00A200F2" w:rsidRPr="002C2EA9" w:rsidRDefault="00A200F2" w:rsidP="003B41ED">
            <w:pPr>
              <w:spacing w:line="240" w:lineRule="auto"/>
              <w:jc w:val="center"/>
              <w:rPr>
                <w:sz w:val="18"/>
                <w:szCs w:val="18"/>
                <w:lang w:val="en-US" w:eastAsia="en-GB"/>
              </w:rPr>
            </w:pPr>
          </w:p>
        </w:tc>
      </w:tr>
      <w:tr w:rsidR="00A200F2" w:rsidRPr="002C2EA9" w14:paraId="5D34B8A2" w14:textId="77777777" w:rsidTr="003B41ED">
        <w:trPr>
          <w:trHeight w:hRule="exact" w:val="227"/>
        </w:trPr>
        <w:tc>
          <w:tcPr>
            <w:tcW w:w="3119" w:type="dxa"/>
            <w:shd w:val="clear" w:color="auto" w:fill="auto"/>
            <w:hideMark/>
          </w:tcPr>
          <w:p w14:paraId="129B2647"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Juncus </w:t>
            </w:r>
            <w:proofErr w:type="spellStart"/>
            <w:r w:rsidRPr="002C2EA9">
              <w:rPr>
                <w:i/>
                <w:iCs/>
                <w:color w:val="000000"/>
                <w:sz w:val="18"/>
                <w:szCs w:val="18"/>
                <w:lang w:val="en-US" w:eastAsia="en-GB"/>
              </w:rPr>
              <w:t>articulatus</w:t>
            </w:r>
            <w:proofErr w:type="spellEnd"/>
            <w:r w:rsidRPr="002C2EA9">
              <w:rPr>
                <w:color w:val="000000"/>
                <w:sz w:val="18"/>
                <w:szCs w:val="18"/>
                <w:lang w:val="en-US" w:eastAsia="en-GB"/>
              </w:rPr>
              <w:t> </w:t>
            </w:r>
          </w:p>
        </w:tc>
        <w:tc>
          <w:tcPr>
            <w:tcW w:w="2941" w:type="dxa"/>
            <w:shd w:val="clear" w:color="auto" w:fill="auto"/>
            <w:hideMark/>
          </w:tcPr>
          <w:p w14:paraId="65182BB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jointed rush </w:t>
            </w:r>
          </w:p>
        </w:tc>
        <w:tc>
          <w:tcPr>
            <w:tcW w:w="886" w:type="dxa"/>
            <w:shd w:val="clear" w:color="auto" w:fill="auto"/>
            <w:hideMark/>
          </w:tcPr>
          <w:p w14:paraId="6B51CE9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C7053A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C45CF7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932A697" w14:textId="77777777" w:rsidTr="003B41ED">
        <w:trPr>
          <w:trHeight w:hRule="exact" w:val="227"/>
        </w:trPr>
        <w:tc>
          <w:tcPr>
            <w:tcW w:w="3119" w:type="dxa"/>
            <w:shd w:val="clear" w:color="auto" w:fill="auto"/>
            <w:hideMark/>
          </w:tcPr>
          <w:p w14:paraId="4A9C05BA"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Juncus </w:t>
            </w:r>
            <w:proofErr w:type="spellStart"/>
            <w:r w:rsidRPr="002C2EA9">
              <w:rPr>
                <w:i/>
                <w:iCs/>
                <w:color w:val="000000"/>
                <w:sz w:val="18"/>
                <w:szCs w:val="18"/>
                <w:lang w:val="en-US" w:eastAsia="en-GB"/>
              </w:rPr>
              <w:t>balticus</w:t>
            </w:r>
            <w:proofErr w:type="spellEnd"/>
            <w:r w:rsidRPr="002C2EA9">
              <w:rPr>
                <w:color w:val="000000"/>
                <w:sz w:val="18"/>
                <w:szCs w:val="18"/>
                <w:lang w:val="en-US" w:eastAsia="en-GB"/>
              </w:rPr>
              <w:t> </w:t>
            </w:r>
          </w:p>
        </w:tc>
        <w:tc>
          <w:tcPr>
            <w:tcW w:w="2941" w:type="dxa"/>
            <w:shd w:val="clear" w:color="auto" w:fill="auto"/>
            <w:hideMark/>
          </w:tcPr>
          <w:p w14:paraId="5E949978" w14:textId="77777777" w:rsidR="00A200F2" w:rsidRPr="002C2EA9" w:rsidRDefault="00A200F2" w:rsidP="003B41ED">
            <w:pPr>
              <w:spacing w:line="240" w:lineRule="auto"/>
              <w:rPr>
                <w:sz w:val="18"/>
                <w:szCs w:val="18"/>
                <w:lang w:val="en-US" w:eastAsia="en-GB"/>
              </w:rPr>
            </w:pPr>
            <w:r>
              <w:rPr>
                <w:color w:val="000000"/>
                <w:sz w:val="18"/>
                <w:szCs w:val="18"/>
                <w:lang w:val="en-US" w:eastAsia="en-GB"/>
              </w:rPr>
              <w:t>B</w:t>
            </w:r>
            <w:r w:rsidRPr="002C2EA9">
              <w:rPr>
                <w:color w:val="000000"/>
                <w:sz w:val="18"/>
                <w:szCs w:val="18"/>
                <w:lang w:val="en-US" w:eastAsia="en-GB"/>
              </w:rPr>
              <w:t>altic rush </w:t>
            </w:r>
          </w:p>
        </w:tc>
        <w:tc>
          <w:tcPr>
            <w:tcW w:w="886" w:type="dxa"/>
            <w:shd w:val="clear" w:color="auto" w:fill="auto"/>
            <w:hideMark/>
          </w:tcPr>
          <w:p w14:paraId="05D075D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944E25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2ABF068"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B9A9D24" w14:textId="77777777" w:rsidTr="003B41ED">
        <w:trPr>
          <w:trHeight w:hRule="exact" w:val="227"/>
        </w:trPr>
        <w:tc>
          <w:tcPr>
            <w:tcW w:w="3119" w:type="dxa"/>
            <w:shd w:val="clear" w:color="auto" w:fill="auto"/>
          </w:tcPr>
          <w:p w14:paraId="172DBC6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Juncus </w:t>
            </w:r>
            <w:proofErr w:type="spellStart"/>
            <w:r w:rsidRPr="002C2EA9">
              <w:rPr>
                <w:i/>
                <w:iCs/>
                <w:color w:val="000000"/>
                <w:sz w:val="18"/>
                <w:szCs w:val="18"/>
                <w:lang w:val="en-US" w:eastAsia="en-GB"/>
              </w:rPr>
              <w:t>bolanderi</w:t>
            </w:r>
            <w:proofErr w:type="spellEnd"/>
          </w:p>
        </w:tc>
        <w:tc>
          <w:tcPr>
            <w:tcW w:w="2941" w:type="dxa"/>
            <w:shd w:val="clear" w:color="auto" w:fill="auto"/>
          </w:tcPr>
          <w:p w14:paraId="50A1BB8B" w14:textId="77777777" w:rsidR="00A200F2" w:rsidRPr="002C2EA9" w:rsidRDefault="00A200F2" w:rsidP="003B41ED">
            <w:pPr>
              <w:spacing w:line="240" w:lineRule="auto"/>
              <w:rPr>
                <w:color w:val="000000"/>
                <w:sz w:val="18"/>
                <w:szCs w:val="18"/>
                <w:lang w:val="en-US" w:eastAsia="en-GB"/>
              </w:rPr>
            </w:pPr>
            <w:proofErr w:type="spellStart"/>
            <w:r w:rsidRPr="002C2EA9">
              <w:rPr>
                <w:color w:val="000000"/>
                <w:sz w:val="18"/>
                <w:szCs w:val="18"/>
                <w:lang w:val="en-US" w:eastAsia="en-GB"/>
              </w:rPr>
              <w:t>Bolander’s</w:t>
            </w:r>
            <w:proofErr w:type="spellEnd"/>
            <w:r w:rsidRPr="002C2EA9">
              <w:rPr>
                <w:color w:val="000000"/>
                <w:sz w:val="18"/>
                <w:szCs w:val="18"/>
                <w:lang w:val="en-US" w:eastAsia="en-GB"/>
              </w:rPr>
              <w:t xml:space="preserve"> rush</w:t>
            </w:r>
          </w:p>
        </w:tc>
        <w:tc>
          <w:tcPr>
            <w:tcW w:w="886" w:type="dxa"/>
            <w:shd w:val="clear" w:color="auto" w:fill="auto"/>
          </w:tcPr>
          <w:p w14:paraId="67A4B49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4AFD5D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8AACD80" w14:textId="77777777" w:rsidR="00A200F2" w:rsidRPr="002C2EA9" w:rsidRDefault="00A200F2" w:rsidP="003B41ED">
            <w:pPr>
              <w:spacing w:line="240" w:lineRule="auto"/>
              <w:jc w:val="center"/>
              <w:rPr>
                <w:sz w:val="18"/>
                <w:szCs w:val="18"/>
                <w:lang w:val="en-US" w:eastAsia="en-GB"/>
              </w:rPr>
            </w:pPr>
          </w:p>
        </w:tc>
      </w:tr>
      <w:tr w:rsidR="00A200F2" w:rsidRPr="002C2EA9" w14:paraId="5C45D31E" w14:textId="77777777" w:rsidTr="003B41ED">
        <w:trPr>
          <w:trHeight w:hRule="exact" w:val="227"/>
        </w:trPr>
        <w:tc>
          <w:tcPr>
            <w:tcW w:w="3119" w:type="dxa"/>
            <w:shd w:val="clear" w:color="auto" w:fill="auto"/>
            <w:hideMark/>
          </w:tcPr>
          <w:p w14:paraId="658B284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Juncus effusus</w:t>
            </w:r>
            <w:r w:rsidRPr="002C2EA9">
              <w:rPr>
                <w:color w:val="000000"/>
                <w:sz w:val="18"/>
                <w:szCs w:val="18"/>
                <w:lang w:val="en-US" w:eastAsia="en-GB"/>
              </w:rPr>
              <w:t> </w:t>
            </w:r>
          </w:p>
        </w:tc>
        <w:tc>
          <w:tcPr>
            <w:tcW w:w="2941" w:type="dxa"/>
            <w:shd w:val="clear" w:color="auto" w:fill="auto"/>
            <w:hideMark/>
          </w:tcPr>
          <w:p w14:paraId="2695CA9F"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common rush </w:t>
            </w:r>
          </w:p>
        </w:tc>
        <w:tc>
          <w:tcPr>
            <w:tcW w:w="886" w:type="dxa"/>
            <w:shd w:val="clear" w:color="auto" w:fill="auto"/>
            <w:hideMark/>
          </w:tcPr>
          <w:p w14:paraId="5B8AF58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CFA059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EB68CD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943E7AD" w14:textId="77777777" w:rsidTr="003B41ED">
        <w:trPr>
          <w:trHeight w:hRule="exact" w:val="227"/>
        </w:trPr>
        <w:tc>
          <w:tcPr>
            <w:tcW w:w="3119" w:type="dxa"/>
            <w:shd w:val="clear" w:color="auto" w:fill="auto"/>
            <w:hideMark/>
          </w:tcPr>
          <w:p w14:paraId="7DC11CE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Juncus gerardii</w:t>
            </w:r>
            <w:r w:rsidRPr="002C2EA9">
              <w:rPr>
                <w:color w:val="000000"/>
                <w:sz w:val="18"/>
                <w:szCs w:val="18"/>
                <w:lang w:val="en-US" w:eastAsia="en-GB"/>
              </w:rPr>
              <w:t> </w:t>
            </w:r>
          </w:p>
        </w:tc>
        <w:tc>
          <w:tcPr>
            <w:tcW w:w="2941" w:type="dxa"/>
            <w:shd w:val="clear" w:color="auto" w:fill="auto"/>
            <w:hideMark/>
          </w:tcPr>
          <w:p w14:paraId="747DF505"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salt-marsh rush </w:t>
            </w:r>
          </w:p>
        </w:tc>
        <w:tc>
          <w:tcPr>
            <w:tcW w:w="886" w:type="dxa"/>
            <w:shd w:val="clear" w:color="auto" w:fill="auto"/>
            <w:hideMark/>
          </w:tcPr>
          <w:p w14:paraId="1F2DC8D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A7DA11D"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09AAF4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DD5FA8E" w14:textId="77777777" w:rsidTr="003B41ED">
        <w:trPr>
          <w:trHeight w:hRule="exact" w:val="227"/>
        </w:trPr>
        <w:tc>
          <w:tcPr>
            <w:tcW w:w="3119" w:type="dxa"/>
            <w:shd w:val="clear" w:color="auto" w:fill="auto"/>
            <w:hideMark/>
          </w:tcPr>
          <w:p w14:paraId="4D1BB55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Juncus </w:t>
            </w:r>
            <w:proofErr w:type="spellStart"/>
            <w:r w:rsidRPr="002C2EA9">
              <w:rPr>
                <w:i/>
                <w:iCs/>
                <w:color w:val="000000"/>
                <w:sz w:val="18"/>
                <w:szCs w:val="18"/>
                <w:lang w:val="en-US" w:eastAsia="en-GB"/>
              </w:rPr>
              <w:t>oxymeris</w:t>
            </w:r>
            <w:proofErr w:type="spellEnd"/>
            <w:r w:rsidRPr="002C2EA9">
              <w:rPr>
                <w:color w:val="000000"/>
                <w:sz w:val="18"/>
                <w:szCs w:val="18"/>
                <w:lang w:val="en-US" w:eastAsia="en-GB"/>
              </w:rPr>
              <w:t> </w:t>
            </w:r>
          </w:p>
        </w:tc>
        <w:tc>
          <w:tcPr>
            <w:tcW w:w="2941" w:type="dxa"/>
            <w:shd w:val="clear" w:color="auto" w:fill="auto"/>
            <w:hideMark/>
          </w:tcPr>
          <w:p w14:paraId="3B0963BD" w14:textId="77777777" w:rsidR="00A200F2" w:rsidRPr="002C2EA9" w:rsidRDefault="00A200F2" w:rsidP="003B41ED">
            <w:pPr>
              <w:spacing w:line="240" w:lineRule="auto"/>
              <w:rPr>
                <w:sz w:val="18"/>
                <w:szCs w:val="18"/>
                <w:lang w:val="en-US" w:eastAsia="en-GB"/>
              </w:rPr>
            </w:pPr>
            <w:r>
              <w:rPr>
                <w:color w:val="000000"/>
                <w:sz w:val="18"/>
                <w:szCs w:val="18"/>
                <w:lang w:val="en-US" w:eastAsia="en-GB"/>
              </w:rPr>
              <w:t>p</w:t>
            </w:r>
            <w:r w:rsidRPr="002C2EA9">
              <w:rPr>
                <w:color w:val="000000"/>
                <w:sz w:val="18"/>
                <w:szCs w:val="18"/>
                <w:lang w:val="en-US" w:eastAsia="en-GB"/>
              </w:rPr>
              <w:t>ointed rush </w:t>
            </w:r>
          </w:p>
        </w:tc>
        <w:tc>
          <w:tcPr>
            <w:tcW w:w="886" w:type="dxa"/>
            <w:shd w:val="clear" w:color="auto" w:fill="auto"/>
            <w:hideMark/>
          </w:tcPr>
          <w:p w14:paraId="724410E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849D73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3D357A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E2EADDC" w14:textId="77777777" w:rsidTr="003B41ED">
        <w:trPr>
          <w:trHeight w:hRule="exact" w:val="227"/>
        </w:trPr>
        <w:tc>
          <w:tcPr>
            <w:tcW w:w="3119" w:type="dxa"/>
            <w:shd w:val="clear" w:color="auto" w:fill="auto"/>
          </w:tcPr>
          <w:p w14:paraId="74F9FA77"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Juncus </w:t>
            </w:r>
            <w:proofErr w:type="spellStart"/>
            <w:r w:rsidRPr="002C2EA9">
              <w:rPr>
                <w:i/>
                <w:iCs/>
                <w:color w:val="000000"/>
                <w:sz w:val="18"/>
                <w:szCs w:val="18"/>
                <w:lang w:val="en-US" w:eastAsia="en-GB"/>
              </w:rPr>
              <w:t>supiniformis</w:t>
            </w:r>
            <w:proofErr w:type="spellEnd"/>
          </w:p>
        </w:tc>
        <w:tc>
          <w:tcPr>
            <w:tcW w:w="2941" w:type="dxa"/>
            <w:shd w:val="clear" w:color="auto" w:fill="auto"/>
          </w:tcPr>
          <w:p w14:paraId="350AA21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spreading rush</w:t>
            </w:r>
          </w:p>
        </w:tc>
        <w:tc>
          <w:tcPr>
            <w:tcW w:w="886" w:type="dxa"/>
            <w:shd w:val="clear" w:color="auto" w:fill="auto"/>
          </w:tcPr>
          <w:p w14:paraId="73FA082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A1897C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C83FA85" w14:textId="77777777" w:rsidR="00A200F2" w:rsidRPr="002C2EA9" w:rsidRDefault="00A200F2" w:rsidP="003B41ED">
            <w:pPr>
              <w:spacing w:line="240" w:lineRule="auto"/>
              <w:jc w:val="center"/>
              <w:rPr>
                <w:sz w:val="18"/>
                <w:szCs w:val="18"/>
                <w:lang w:val="en-US" w:eastAsia="en-GB"/>
              </w:rPr>
            </w:pPr>
          </w:p>
        </w:tc>
      </w:tr>
      <w:tr w:rsidR="00A200F2" w:rsidRPr="002C2EA9" w14:paraId="4C275BF5" w14:textId="77777777" w:rsidTr="003B41ED">
        <w:trPr>
          <w:trHeight w:hRule="exact" w:val="227"/>
        </w:trPr>
        <w:tc>
          <w:tcPr>
            <w:tcW w:w="3119" w:type="dxa"/>
            <w:shd w:val="clear" w:color="auto" w:fill="auto"/>
            <w:hideMark/>
          </w:tcPr>
          <w:p w14:paraId="0FD0C058"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Juncus tenuis</w:t>
            </w:r>
            <w:r w:rsidRPr="002C2EA9">
              <w:rPr>
                <w:color w:val="000000"/>
                <w:sz w:val="18"/>
                <w:szCs w:val="18"/>
                <w:lang w:val="en-US" w:eastAsia="en-GB"/>
              </w:rPr>
              <w:t> </w:t>
            </w:r>
          </w:p>
        </w:tc>
        <w:tc>
          <w:tcPr>
            <w:tcW w:w="2941" w:type="dxa"/>
            <w:shd w:val="clear" w:color="auto" w:fill="auto"/>
            <w:hideMark/>
          </w:tcPr>
          <w:p w14:paraId="566FA75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slender rush </w:t>
            </w:r>
          </w:p>
        </w:tc>
        <w:tc>
          <w:tcPr>
            <w:tcW w:w="886" w:type="dxa"/>
            <w:shd w:val="clear" w:color="auto" w:fill="auto"/>
            <w:hideMark/>
          </w:tcPr>
          <w:p w14:paraId="1473975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1828DB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882C75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116E1D3" w14:textId="77777777" w:rsidTr="003B41ED">
        <w:trPr>
          <w:trHeight w:hRule="exact" w:val="227"/>
        </w:trPr>
        <w:tc>
          <w:tcPr>
            <w:tcW w:w="3119" w:type="dxa"/>
            <w:shd w:val="clear" w:color="auto" w:fill="auto"/>
          </w:tcPr>
          <w:p w14:paraId="1CFF94C2"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Lactua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serriola</w:t>
            </w:r>
            <w:proofErr w:type="spellEnd"/>
          </w:p>
        </w:tc>
        <w:tc>
          <w:tcPr>
            <w:tcW w:w="2941" w:type="dxa"/>
            <w:shd w:val="clear" w:color="auto" w:fill="auto"/>
          </w:tcPr>
          <w:p w14:paraId="13FA8649"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prickly lettuce</w:t>
            </w:r>
          </w:p>
        </w:tc>
        <w:tc>
          <w:tcPr>
            <w:tcW w:w="886" w:type="dxa"/>
            <w:shd w:val="clear" w:color="auto" w:fill="auto"/>
          </w:tcPr>
          <w:p w14:paraId="0CFE4DA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2F5BCD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859336D" w14:textId="77777777" w:rsidR="00A200F2" w:rsidRPr="002C2EA9" w:rsidRDefault="00A200F2" w:rsidP="003B41ED">
            <w:pPr>
              <w:spacing w:line="240" w:lineRule="auto"/>
              <w:jc w:val="center"/>
              <w:rPr>
                <w:sz w:val="18"/>
                <w:szCs w:val="18"/>
                <w:lang w:val="en-US" w:eastAsia="en-GB"/>
              </w:rPr>
            </w:pPr>
          </w:p>
        </w:tc>
      </w:tr>
      <w:tr w:rsidR="00A200F2" w:rsidRPr="002C2EA9" w14:paraId="4430F86D" w14:textId="77777777" w:rsidTr="003B41ED">
        <w:trPr>
          <w:trHeight w:hRule="exact" w:val="227"/>
        </w:trPr>
        <w:tc>
          <w:tcPr>
            <w:tcW w:w="3119" w:type="dxa"/>
            <w:shd w:val="clear" w:color="auto" w:fill="auto"/>
          </w:tcPr>
          <w:p w14:paraId="35E20DA1"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Lapsana</w:t>
            </w:r>
            <w:proofErr w:type="spellEnd"/>
            <w:r w:rsidRPr="002C2EA9">
              <w:rPr>
                <w:i/>
                <w:iCs/>
                <w:color w:val="000000"/>
                <w:sz w:val="18"/>
                <w:szCs w:val="18"/>
                <w:lang w:val="en-US" w:eastAsia="en-GB"/>
              </w:rPr>
              <w:t xml:space="preserve"> communis</w:t>
            </w:r>
          </w:p>
        </w:tc>
        <w:tc>
          <w:tcPr>
            <w:tcW w:w="2941" w:type="dxa"/>
            <w:shd w:val="clear" w:color="auto" w:fill="auto"/>
          </w:tcPr>
          <w:p w14:paraId="3C31B93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nipplewort</w:t>
            </w:r>
          </w:p>
        </w:tc>
        <w:tc>
          <w:tcPr>
            <w:tcW w:w="886" w:type="dxa"/>
            <w:shd w:val="clear" w:color="auto" w:fill="auto"/>
          </w:tcPr>
          <w:p w14:paraId="5A9C84F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41A60B3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A081C43" w14:textId="77777777" w:rsidR="00A200F2" w:rsidRPr="002C2EA9" w:rsidRDefault="00A200F2" w:rsidP="003B41ED">
            <w:pPr>
              <w:spacing w:line="240" w:lineRule="auto"/>
              <w:jc w:val="center"/>
              <w:rPr>
                <w:sz w:val="18"/>
                <w:szCs w:val="18"/>
                <w:lang w:val="en-US" w:eastAsia="en-GB"/>
              </w:rPr>
            </w:pPr>
          </w:p>
        </w:tc>
      </w:tr>
      <w:tr w:rsidR="00A200F2" w:rsidRPr="002C2EA9" w14:paraId="58F70BC6" w14:textId="77777777" w:rsidTr="003B41ED">
        <w:trPr>
          <w:trHeight w:hRule="exact" w:val="227"/>
        </w:trPr>
        <w:tc>
          <w:tcPr>
            <w:tcW w:w="3119" w:type="dxa"/>
            <w:shd w:val="clear" w:color="auto" w:fill="auto"/>
            <w:hideMark/>
          </w:tcPr>
          <w:p w14:paraId="25B74F6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Lathyrus palustris</w:t>
            </w:r>
            <w:r w:rsidRPr="002C2EA9">
              <w:rPr>
                <w:color w:val="000000"/>
                <w:sz w:val="18"/>
                <w:szCs w:val="18"/>
                <w:lang w:val="en-US" w:eastAsia="en-GB"/>
              </w:rPr>
              <w:t> </w:t>
            </w:r>
          </w:p>
        </w:tc>
        <w:tc>
          <w:tcPr>
            <w:tcW w:w="2941" w:type="dxa"/>
            <w:shd w:val="clear" w:color="auto" w:fill="auto"/>
            <w:hideMark/>
          </w:tcPr>
          <w:p w14:paraId="046D17A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marsh pea </w:t>
            </w:r>
          </w:p>
        </w:tc>
        <w:tc>
          <w:tcPr>
            <w:tcW w:w="886" w:type="dxa"/>
            <w:shd w:val="clear" w:color="auto" w:fill="auto"/>
            <w:hideMark/>
          </w:tcPr>
          <w:p w14:paraId="68312C38"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17A564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D4CDE4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6CA22B" w14:textId="77777777" w:rsidTr="003B41ED">
        <w:trPr>
          <w:trHeight w:hRule="exact" w:val="227"/>
        </w:trPr>
        <w:tc>
          <w:tcPr>
            <w:tcW w:w="3119" w:type="dxa"/>
            <w:shd w:val="clear" w:color="auto" w:fill="auto"/>
            <w:hideMark/>
          </w:tcPr>
          <w:p w14:paraId="188B928F"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Leersia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oryzoides</w:t>
            </w:r>
            <w:proofErr w:type="spellEnd"/>
            <w:r w:rsidRPr="002C2EA9">
              <w:rPr>
                <w:color w:val="000000"/>
                <w:sz w:val="18"/>
                <w:szCs w:val="18"/>
                <w:lang w:val="en-US" w:eastAsia="en-GB"/>
              </w:rPr>
              <w:t> </w:t>
            </w:r>
          </w:p>
        </w:tc>
        <w:tc>
          <w:tcPr>
            <w:tcW w:w="2941" w:type="dxa"/>
            <w:shd w:val="clear" w:color="auto" w:fill="auto"/>
            <w:hideMark/>
          </w:tcPr>
          <w:p w14:paraId="3D823371"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rice cutgrass </w:t>
            </w:r>
          </w:p>
        </w:tc>
        <w:tc>
          <w:tcPr>
            <w:tcW w:w="886" w:type="dxa"/>
            <w:shd w:val="clear" w:color="auto" w:fill="auto"/>
            <w:hideMark/>
          </w:tcPr>
          <w:p w14:paraId="46FC586E"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9D960C1"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361C26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C6DC547" w14:textId="77777777" w:rsidTr="003B41ED">
        <w:trPr>
          <w:trHeight w:hRule="exact" w:val="227"/>
        </w:trPr>
        <w:tc>
          <w:tcPr>
            <w:tcW w:w="3119" w:type="dxa"/>
            <w:shd w:val="clear" w:color="auto" w:fill="auto"/>
            <w:hideMark/>
          </w:tcPr>
          <w:p w14:paraId="5A962BE7"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Lemna</w:t>
            </w:r>
            <w:proofErr w:type="spellEnd"/>
            <w:r w:rsidRPr="002C2EA9">
              <w:rPr>
                <w:i/>
                <w:iCs/>
                <w:color w:val="000000"/>
                <w:sz w:val="18"/>
                <w:szCs w:val="18"/>
                <w:lang w:val="en-US" w:eastAsia="en-GB"/>
              </w:rPr>
              <w:t xml:space="preserve"> sp.</w:t>
            </w:r>
            <w:r w:rsidRPr="002C2EA9">
              <w:rPr>
                <w:color w:val="000000"/>
                <w:sz w:val="18"/>
                <w:szCs w:val="18"/>
                <w:lang w:val="en-US" w:eastAsia="en-GB"/>
              </w:rPr>
              <w:t> </w:t>
            </w:r>
          </w:p>
        </w:tc>
        <w:tc>
          <w:tcPr>
            <w:tcW w:w="2941" w:type="dxa"/>
            <w:shd w:val="clear" w:color="auto" w:fill="auto"/>
            <w:hideMark/>
          </w:tcPr>
          <w:p w14:paraId="4E1F266B"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duckweed </w:t>
            </w:r>
          </w:p>
        </w:tc>
        <w:tc>
          <w:tcPr>
            <w:tcW w:w="886" w:type="dxa"/>
            <w:shd w:val="clear" w:color="auto" w:fill="auto"/>
            <w:hideMark/>
          </w:tcPr>
          <w:p w14:paraId="1C11A71F"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C451857"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31C3B7C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72E30D9" w14:textId="77777777" w:rsidTr="003B41ED">
        <w:trPr>
          <w:trHeight w:hRule="exact" w:val="227"/>
        </w:trPr>
        <w:tc>
          <w:tcPr>
            <w:tcW w:w="3119" w:type="dxa"/>
            <w:shd w:val="clear" w:color="auto" w:fill="auto"/>
            <w:hideMark/>
          </w:tcPr>
          <w:p w14:paraId="5A35FDEC"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Leymus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mollis</w:t>
            </w:r>
            <w:proofErr w:type="spellEnd"/>
            <w:r w:rsidRPr="002C2EA9">
              <w:rPr>
                <w:color w:val="000000"/>
                <w:sz w:val="18"/>
                <w:szCs w:val="18"/>
                <w:lang w:val="en-US" w:eastAsia="en-GB"/>
              </w:rPr>
              <w:t> </w:t>
            </w:r>
          </w:p>
        </w:tc>
        <w:tc>
          <w:tcPr>
            <w:tcW w:w="2941" w:type="dxa"/>
            <w:shd w:val="clear" w:color="auto" w:fill="auto"/>
            <w:hideMark/>
          </w:tcPr>
          <w:p w14:paraId="645B2B5C" w14:textId="77777777" w:rsidR="00A200F2" w:rsidRPr="002C2EA9" w:rsidRDefault="00A200F2" w:rsidP="003B41ED">
            <w:pPr>
              <w:spacing w:line="240" w:lineRule="auto"/>
              <w:rPr>
                <w:sz w:val="18"/>
                <w:szCs w:val="18"/>
                <w:lang w:val="en-US" w:eastAsia="en-GB"/>
              </w:rPr>
            </w:pPr>
            <w:proofErr w:type="spellStart"/>
            <w:r w:rsidRPr="002C2EA9">
              <w:rPr>
                <w:color w:val="000000"/>
                <w:sz w:val="18"/>
                <w:szCs w:val="18"/>
                <w:lang w:val="en-US" w:eastAsia="en-GB"/>
              </w:rPr>
              <w:t>dunegrass</w:t>
            </w:r>
            <w:proofErr w:type="spellEnd"/>
            <w:r w:rsidRPr="002C2EA9">
              <w:rPr>
                <w:color w:val="000000"/>
                <w:sz w:val="18"/>
                <w:szCs w:val="18"/>
                <w:lang w:val="en-US" w:eastAsia="en-GB"/>
              </w:rPr>
              <w:t> </w:t>
            </w:r>
          </w:p>
        </w:tc>
        <w:tc>
          <w:tcPr>
            <w:tcW w:w="886" w:type="dxa"/>
            <w:shd w:val="clear" w:color="auto" w:fill="auto"/>
            <w:hideMark/>
          </w:tcPr>
          <w:p w14:paraId="189B667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CB6378D"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157DD3A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F194103" w14:textId="77777777" w:rsidTr="003B41ED">
        <w:trPr>
          <w:trHeight w:hRule="exact" w:val="227"/>
        </w:trPr>
        <w:tc>
          <w:tcPr>
            <w:tcW w:w="3119" w:type="dxa"/>
            <w:shd w:val="clear" w:color="auto" w:fill="auto"/>
            <w:hideMark/>
          </w:tcPr>
          <w:p w14:paraId="6214B39F"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Lilaeopsis</w:t>
            </w:r>
            <w:proofErr w:type="spellEnd"/>
            <w:r w:rsidRPr="002C2EA9">
              <w:rPr>
                <w:i/>
                <w:iCs/>
                <w:color w:val="000000"/>
                <w:sz w:val="18"/>
                <w:szCs w:val="18"/>
                <w:lang w:val="en-US" w:eastAsia="en-GB"/>
              </w:rPr>
              <w:t> occidentalis</w:t>
            </w:r>
            <w:r w:rsidRPr="002C2EA9">
              <w:rPr>
                <w:color w:val="000000"/>
                <w:sz w:val="18"/>
                <w:szCs w:val="18"/>
                <w:lang w:val="en-US" w:eastAsia="en-GB"/>
              </w:rPr>
              <w:t> </w:t>
            </w:r>
          </w:p>
        </w:tc>
        <w:tc>
          <w:tcPr>
            <w:tcW w:w="2941" w:type="dxa"/>
            <w:shd w:val="clear" w:color="auto" w:fill="auto"/>
            <w:hideMark/>
          </w:tcPr>
          <w:p w14:paraId="4F3BBCD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western </w:t>
            </w:r>
            <w:proofErr w:type="spellStart"/>
            <w:r w:rsidRPr="002C2EA9">
              <w:rPr>
                <w:color w:val="000000"/>
                <w:sz w:val="18"/>
                <w:szCs w:val="18"/>
                <w:lang w:val="en-US" w:eastAsia="en-GB"/>
              </w:rPr>
              <w:t>lilaeopsis</w:t>
            </w:r>
            <w:proofErr w:type="spellEnd"/>
          </w:p>
        </w:tc>
        <w:tc>
          <w:tcPr>
            <w:tcW w:w="886" w:type="dxa"/>
            <w:shd w:val="clear" w:color="auto" w:fill="auto"/>
            <w:hideMark/>
          </w:tcPr>
          <w:p w14:paraId="41C87B6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3328BC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52888E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211AA8C" w14:textId="77777777" w:rsidTr="003B41ED">
        <w:trPr>
          <w:trHeight w:hRule="exact" w:val="227"/>
        </w:trPr>
        <w:tc>
          <w:tcPr>
            <w:tcW w:w="3119" w:type="dxa"/>
            <w:shd w:val="clear" w:color="auto" w:fill="auto"/>
            <w:hideMark/>
          </w:tcPr>
          <w:p w14:paraId="06DFFF4A"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Limosella</w:t>
            </w:r>
            <w:proofErr w:type="spellEnd"/>
            <w:r w:rsidRPr="002C2EA9">
              <w:rPr>
                <w:i/>
                <w:iCs/>
                <w:color w:val="000000"/>
                <w:sz w:val="18"/>
                <w:szCs w:val="18"/>
                <w:lang w:val="en-US" w:eastAsia="en-GB"/>
              </w:rPr>
              <w:t> aquatica</w:t>
            </w:r>
            <w:r w:rsidRPr="002C2EA9">
              <w:rPr>
                <w:color w:val="000000"/>
                <w:sz w:val="18"/>
                <w:szCs w:val="18"/>
                <w:lang w:val="en-US" w:eastAsia="en-GB"/>
              </w:rPr>
              <w:t> </w:t>
            </w:r>
          </w:p>
        </w:tc>
        <w:tc>
          <w:tcPr>
            <w:tcW w:w="2941" w:type="dxa"/>
            <w:shd w:val="clear" w:color="auto" w:fill="auto"/>
            <w:hideMark/>
          </w:tcPr>
          <w:p w14:paraId="5A515C4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w:t>
            </w:r>
            <w:proofErr w:type="spellStart"/>
            <w:r w:rsidRPr="002C2EA9">
              <w:rPr>
                <w:color w:val="000000"/>
                <w:sz w:val="18"/>
                <w:szCs w:val="18"/>
                <w:lang w:val="en-US" w:eastAsia="en-GB"/>
              </w:rPr>
              <w:t>mudwort</w:t>
            </w:r>
            <w:proofErr w:type="spellEnd"/>
            <w:r w:rsidRPr="002C2EA9">
              <w:rPr>
                <w:color w:val="000000"/>
                <w:sz w:val="18"/>
                <w:szCs w:val="18"/>
                <w:lang w:val="en-US" w:eastAsia="en-GB"/>
              </w:rPr>
              <w:t> </w:t>
            </w:r>
          </w:p>
        </w:tc>
        <w:tc>
          <w:tcPr>
            <w:tcW w:w="886" w:type="dxa"/>
            <w:shd w:val="clear" w:color="auto" w:fill="auto"/>
            <w:hideMark/>
          </w:tcPr>
          <w:p w14:paraId="7E4DD19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A6E070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A10D03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D6A413D" w14:textId="77777777" w:rsidTr="003B41ED">
        <w:trPr>
          <w:trHeight w:hRule="exact" w:val="227"/>
        </w:trPr>
        <w:tc>
          <w:tcPr>
            <w:tcW w:w="3119" w:type="dxa"/>
            <w:shd w:val="clear" w:color="auto" w:fill="auto"/>
          </w:tcPr>
          <w:p w14:paraId="6AC89665"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Lolium </w:t>
            </w:r>
            <w:proofErr w:type="spellStart"/>
            <w:r w:rsidRPr="002C2EA9">
              <w:rPr>
                <w:i/>
                <w:iCs/>
                <w:color w:val="000000"/>
                <w:sz w:val="18"/>
                <w:szCs w:val="18"/>
                <w:lang w:val="en-US" w:eastAsia="en-GB"/>
              </w:rPr>
              <w:t>perenne</w:t>
            </w:r>
            <w:proofErr w:type="spellEnd"/>
          </w:p>
        </w:tc>
        <w:tc>
          <w:tcPr>
            <w:tcW w:w="2941" w:type="dxa"/>
            <w:shd w:val="clear" w:color="auto" w:fill="auto"/>
          </w:tcPr>
          <w:p w14:paraId="2C3EA338"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perennial ryegrass</w:t>
            </w:r>
          </w:p>
        </w:tc>
        <w:tc>
          <w:tcPr>
            <w:tcW w:w="886" w:type="dxa"/>
            <w:shd w:val="clear" w:color="auto" w:fill="auto"/>
          </w:tcPr>
          <w:p w14:paraId="7A085F0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2E31840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CA2D24A" w14:textId="77777777" w:rsidR="00A200F2" w:rsidRPr="002C2EA9" w:rsidRDefault="00A200F2" w:rsidP="003B41ED">
            <w:pPr>
              <w:spacing w:line="240" w:lineRule="auto"/>
              <w:jc w:val="center"/>
              <w:rPr>
                <w:sz w:val="18"/>
                <w:szCs w:val="18"/>
                <w:lang w:val="en-US" w:eastAsia="en-GB"/>
              </w:rPr>
            </w:pPr>
          </w:p>
        </w:tc>
      </w:tr>
      <w:tr w:rsidR="00A200F2" w:rsidRPr="002C2EA9" w14:paraId="702936A5" w14:textId="77777777" w:rsidTr="003B41ED">
        <w:trPr>
          <w:trHeight w:hRule="exact" w:val="227"/>
        </w:trPr>
        <w:tc>
          <w:tcPr>
            <w:tcW w:w="3119" w:type="dxa"/>
            <w:shd w:val="clear" w:color="auto" w:fill="auto"/>
            <w:hideMark/>
          </w:tcPr>
          <w:p w14:paraId="0055B1A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Lotus </w:t>
            </w:r>
            <w:proofErr w:type="spellStart"/>
            <w:r w:rsidRPr="002C2EA9">
              <w:rPr>
                <w:i/>
                <w:iCs/>
                <w:color w:val="000000"/>
                <w:sz w:val="18"/>
                <w:szCs w:val="18"/>
                <w:lang w:val="en-US" w:eastAsia="en-GB"/>
              </w:rPr>
              <w:t>corniculatus</w:t>
            </w:r>
            <w:proofErr w:type="spellEnd"/>
            <w:r w:rsidRPr="002C2EA9">
              <w:rPr>
                <w:color w:val="000000"/>
                <w:sz w:val="18"/>
                <w:szCs w:val="18"/>
                <w:lang w:val="en-US" w:eastAsia="en-GB"/>
              </w:rPr>
              <w:t> </w:t>
            </w:r>
          </w:p>
        </w:tc>
        <w:tc>
          <w:tcPr>
            <w:tcW w:w="2941" w:type="dxa"/>
            <w:shd w:val="clear" w:color="auto" w:fill="auto"/>
            <w:hideMark/>
          </w:tcPr>
          <w:p w14:paraId="728C399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common bird's-foot trefoil </w:t>
            </w:r>
          </w:p>
        </w:tc>
        <w:tc>
          <w:tcPr>
            <w:tcW w:w="886" w:type="dxa"/>
            <w:shd w:val="clear" w:color="auto" w:fill="auto"/>
            <w:hideMark/>
          </w:tcPr>
          <w:p w14:paraId="088B2AD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DF7EE4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7DB22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62375A" w14:textId="77777777" w:rsidTr="003B41ED">
        <w:trPr>
          <w:trHeight w:hRule="exact" w:val="227"/>
        </w:trPr>
        <w:tc>
          <w:tcPr>
            <w:tcW w:w="3119" w:type="dxa"/>
            <w:shd w:val="clear" w:color="auto" w:fill="auto"/>
          </w:tcPr>
          <w:p w14:paraId="78225106"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Lotus </w:t>
            </w:r>
            <w:proofErr w:type="spellStart"/>
            <w:r w:rsidRPr="002C2EA9">
              <w:rPr>
                <w:i/>
                <w:iCs/>
                <w:color w:val="000000"/>
                <w:sz w:val="18"/>
                <w:szCs w:val="18"/>
                <w:lang w:val="en-US" w:eastAsia="en-GB"/>
              </w:rPr>
              <w:t>pedunculatus</w:t>
            </w:r>
            <w:proofErr w:type="spellEnd"/>
          </w:p>
        </w:tc>
        <w:tc>
          <w:tcPr>
            <w:tcW w:w="2941" w:type="dxa"/>
            <w:shd w:val="clear" w:color="auto" w:fill="auto"/>
          </w:tcPr>
          <w:p w14:paraId="578B4166"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stalked bird’s-foot trefoil</w:t>
            </w:r>
          </w:p>
        </w:tc>
        <w:tc>
          <w:tcPr>
            <w:tcW w:w="886" w:type="dxa"/>
            <w:shd w:val="clear" w:color="auto" w:fill="auto"/>
          </w:tcPr>
          <w:p w14:paraId="1458C76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2CE5F8E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D8BA5BF" w14:textId="77777777" w:rsidR="00A200F2" w:rsidRPr="002C2EA9" w:rsidRDefault="00A200F2" w:rsidP="003B41ED">
            <w:pPr>
              <w:spacing w:line="240" w:lineRule="auto"/>
              <w:jc w:val="center"/>
              <w:rPr>
                <w:sz w:val="18"/>
                <w:szCs w:val="18"/>
                <w:lang w:val="en-US" w:eastAsia="en-GB"/>
              </w:rPr>
            </w:pPr>
          </w:p>
        </w:tc>
      </w:tr>
      <w:tr w:rsidR="00A200F2" w:rsidRPr="002C2EA9" w14:paraId="7F6F7F6F" w14:textId="77777777" w:rsidTr="003B41ED">
        <w:trPr>
          <w:trHeight w:hRule="exact" w:val="227"/>
        </w:trPr>
        <w:tc>
          <w:tcPr>
            <w:tcW w:w="3119" w:type="dxa"/>
            <w:shd w:val="clear" w:color="auto" w:fill="auto"/>
            <w:hideMark/>
          </w:tcPr>
          <w:p w14:paraId="6FF23C8D"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Ludwigia</w:t>
            </w:r>
            <w:proofErr w:type="spellEnd"/>
            <w:r w:rsidRPr="002C2EA9">
              <w:rPr>
                <w:i/>
                <w:iCs/>
                <w:color w:val="000000"/>
                <w:sz w:val="18"/>
                <w:szCs w:val="18"/>
                <w:lang w:val="en-US" w:eastAsia="en-GB"/>
              </w:rPr>
              <w:t> palustris</w:t>
            </w:r>
            <w:r w:rsidRPr="002C2EA9">
              <w:rPr>
                <w:color w:val="000000"/>
                <w:sz w:val="18"/>
                <w:szCs w:val="18"/>
                <w:lang w:val="en-US" w:eastAsia="en-GB"/>
              </w:rPr>
              <w:t> </w:t>
            </w:r>
          </w:p>
        </w:tc>
        <w:tc>
          <w:tcPr>
            <w:tcW w:w="2941" w:type="dxa"/>
            <w:shd w:val="clear" w:color="auto" w:fill="auto"/>
            <w:hideMark/>
          </w:tcPr>
          <w:p w14:paraId="3B09EAA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purslane </w:t>
            </w:r>
          </w:p>
        </w:tc>
        <w:tc>
          <w:tcPr>
            <w:tcW w:w="886" w:type="dxa"/>
            <w:shd w:val="clear" w:color="auto" w:fill="auto"/>
            <w:hideMark/>
          </w:tcPr>
          <w:p w14:paraId="067BE535"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A14E23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E38430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94B70BA" w14:textId="77777777" w:rsidTr="003B41ED">
        <w:trPr>
          <w:trHeight w:hRule="exact" w:val="227"/>
        </w:trPr>
        <w:tc>
          <w:tcPr>
            <w:tcW w:w="3119" w:type="dxa"/>
            <w:shd w:val="clear" w:color="auto" w:fill="auto"/>
          </w:tcPr>
          <w:p w14:paraId="7378D21D"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Lycopus</w:t>
            </w:r>
            <w:proofErr w:type="spellEnd"/>
            <w:r w:rsidRPr="002C2EA9">
              <w:rPr>
                <w:i/>
                <w:iCs/>
                <w:color w:val="000000"/>
                <w:sz w:val="18"/>
                <w:szCs w:val="18"/>
                <w:lang w:val="en-US" w:eastAsia="en-GB"/>
              </w:rPr>
              <w:t xml:space="preserve"> americanus</w:t>
            </w:r>
          </w:p>
        </w:tc>
        <w:tc>
          <w:tcPr>
            <w:tcW w:w="2941" w:type="dxa"/>
            <w:shd w:val="clear" w:color="auto" w:fill="auto"/>
          </w:tcPr>
          <w:p w14:paraId="7D21880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American bugleweed</w:t>
            </w:r>
          </w:p>
        </w:tc>
        <w:tc>
          <w:tcPr>
            <w:tcW w:w="886" w:type="dxa"/>
            <w:shd w:val="clear" w:color="auto" w:fill="auto"/>
          </w:tcPr>
          <w:p w14:paraId="0A6DAC7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C7D7B2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4E9D2DE" w14:textId="77777777" w:rsidR="00A200F2" w:rsidRPr="002C2EA9" w:rsidRDefault="00A200F2" w:rsidP="003B41ED">
            <w:pPr>
              <w:spacing w:line="240" w:lineRule="auto"/>
              <w:jc w:val="center"/>
              <w:rPr>
                <w:sz w:val="18"/>
                <w:szCs w:val="18"/>
                <w:lang w:val="en-US" w:eastAsia="en-GB"/>
              </w:rPr>
            </w:pPr>
          </w:p>
        </w:tc>
      </w:tr>
      <w:tr w:rsidR="00A200F2" w:rsidRPr="002C2EA9" w14:paraId="10F15D72" w14:textId="77777777" w:rsidTr="003B41ED">
        <w:trPr>
          <w:trHeight w:hRule="exact" w:val="227"/>
        </w:trPr>
        <w:tc>
          <w:tcPr>
            <w:tcW w:w="3119" w:type="dxa"/>
            <w:shd w:val="clear" w:color="auto" w:fill="auto"/>
            <w:hideMark/>
          </w:tcPr>
          <w:p w14:paraId="5E3086DB"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Lycopus</w:t>
            </w:r>
            <w:proofErr w:type="spellEnd"/>
            <w:r w:rsidRPr="002C2EA9">
              <w:rPr>
                <w:i/>
                <w:iCs/>
                <w:color w:val="000000"/>
                <w:sz w:val="18"/>
                <w:szCs w:val="18"/>
                <w:lang w:val="en-US" w:eastAsia="en-GB"/>
              </w:rPr>
              <w:t> europaeus</w:t>
            </w:r>
            <w:r w:rsidRPr="002C2EA9">
              <w:rPr>
                <w:color w:val="000000"/>
                <w:sz w:val="18"/>
                <w:szCs w:val="18"/>
                <w:lang w:val="en-US" w:eastAsia="en-GB"/>
              </w:rPr>
              <w:t> </w:t>
            </w:r>
          </w:p>
        </w:tc>
        <w:tc>
          <w:tcPr>
            <w:tcW w:w="2941" w:type="dxa"/>
            <w:shd w:val="clear" w:color="auto" w:fill="auto"/>
            <w:hideMark/>
          </w:tcPr>
          <w:p w14:paraId="06B25FFF"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European horehound </w:t>
            </w:r>
          </w:p>
        </w:tc>
        <w:tc>
          <w:tcPr>
            <w:tcW w:w="886" w:type="dxa"/>
            <w:shd w:val="clear" w:color="auto" w:fill="auto"/>
            <w:hideMark/>
          </w:tcPr>
          <w:p w14:paraId="0419645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D2B7256"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66CE3C6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EDC605C" w14:textId="77777777" w:rsidTr="003B41ED">
        <w:trPr>
          <w:trHeight w:hRule="exact" w:val="227"/>
        </w:trPr>
        <w:tc>
          <w:tcPr>
            <w:tcW w:w="3119" w:type="dxa"/>
            <w:shd w:val="clear" w:color="auto" w:fill="auto"/>
          </w:tcPr>
          <w:p w14:paraId="169AA034" w14:textId="77777777" w:rsidR="00A200F2" w:rsidRPr="002C2EA9" w:rsidRDefault="00A200F2" w:rsidP="003B41ED">
            <w:pPr>
              <w:spacing w:line="240" w:lineRule="auto"/>
              <w:rPr>
                <w:color w:val="000000"/>
                <w:sz w:val="18"/>
                <w:szCs w:val="18"/>
                <w:lang w:val="en-US" w:eastAsia="en-GB"/>
              </w:rPr>
            </w:pPr>
            <w:proofErr w:type="spellStart"/>
            <w:r w:rsidRPr="002C2EA9">
              <w:rPr>
                <w:i/>
                <w:iCs/>
                <w:color w:val="000000"/>
                <w:sz w:val="18"/>
                <w:szCs w:val="18"/>
                <w:lang w:val="en-US" w:eastAsia="en-GB"/>
              </w:rPr>
              <w:t>Lycopus</w:t>
            </w:r>
            <w:proofErr w:type="spellEnd"/>
            <w:r w:rsidRPr="002C2EA9">
              <w:rPr>
                <w:i/>
                <w:iCs/>
                <w:color w:val="000000"/>
                <w:sz w:val="18"/>
                <w:szCs w:val="18"/>
                <w:lang w:val="en-US" w:eastAsia="en-GB"/>
              </w:rPr>
              <w:t xml:space="preserve"> </w:t>
            </w:r>
            <w:r w:rsidRPr="002C2EA9">
              <w:rPr>
                <w:color w:val="000000"/>
                <w:sz w:val="18"/>
                <w:szCs w:val="18"/>
                <w:lang w:val="en-US" w:eastAsia="en-GB"/>
              </w:rPr>
              <w:t>sp.</w:t>
            </w:r>
          </w:p>
        </w:tc>
        <w:tc>
          <w:tcPr>
            <w:tcW w:w="2941" w:type="dxa"/>
            <w:shd w:val="clear" w:color="auto" w:fill="auto"/>
          </w:tcPr>
          <w:p w14:paraId="4500B0CC"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horehound</w:t>
            </w:r>
          </w:p>
        </w:tc>
        <w:tc>
          <w:tcPr>
            <w:tcW w:w="886" w:type="dxa"/>
            <w:shd w:val="clear" w:color="auto" w:fill="auto"/>
          </w:tcPr>
          <w:p w14:paraId="468B6E0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6E080BC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5B8D551" w14:textId="77777777" w:rsidR="00A200F2" w:rsidRPr="002C2EA9" w:rsidRDefault="00A200F2" w:rsidP="003B41ED">
            <w:pPr>
              <w:spacing w:line="240" w:lineRule="auto"/>
              <w:jc w:val="center"/>
              <w:rPr>
                <w:sz w:val="18"/>
                <w:szCs w:val="18"/>
                <w:lang w:val="en-US" w:eastAsia="en-GB"/>
              </w:rPr>
            </w:pPr>
          </w:p>
        </w:tc>
      </w:tr>
      <w:tr w:rsidR="00A200F2" w:rsidRPr="002C2EA9" w14:paraId="1B888137" w14:textId="77777777" w:rsidTr="003B41ED">
        <w:trPr>
          <w:trHeight w:hRule="exact" w:val="227"/>
        </w:trPr>
        <w:tc>
          <w:tcPr>
            <w:tcW w:w="3119" w:type="dxa"/>
            <w:shd w:val="clear" w:color="auto" w:fill="auto"/>
            <w:hideMark/>
          </w:tcPr>
          <w:p w14:paraId="4769A4C1"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Lysichiton</w:t>
            </w:r>
            <w:proofErr w:type="spellEnd"/>
            <w:r w:rsidRPr="002C2EA9">
              <w:rPr>
                <w:i/>
                <w:iCs/>
                <w:color w:val="000000"/>
                <w:sz w:val="18"/>
                <w:szCs w:val="18"/>
                <w:lang w:val="en-US" w:eastAsia="en-GB"/>
              </w:rPr>
              <w:t> americanus</w:t>
            </w:r>
            <w:r w:rsidRPr="002C2EA9">
              <w:rPr>
                <w:color w:val="000000"/>
                <w:sz w:val="18"/>
                <w:szCs w:val="18"/>
                <w:lang w:val="en-US" w:eastAsia="en-GB"/>
              </w:rPr>
              <w:t> </w:t>
            </w:r>
          </w:p>
        </w:tc>
        <w:tc>
          <w:tcPr>
            <w:tcW w:w="2941" w:type="dxa"/>
            <w:shd w:val="clear" w:color="auto" w:fill="auto"/>
            <w:hideMark/>
          </w:tcPr>
          <w:p w14:paraId="3AE2593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skunk cabbage </w:t>
            </w:r>
          </w:p>
        </w:tc>
        <w:tc>
          <w:tcPr>
            <w:tcW w:w="886" w:type="dxa"/>
            <w:shd w:val="clear" w:color="auto" w:fill="auto"/>
            <w:hideMark/>
          </w:tcPr>
          <w:p w14:paraId="1884F89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0422E8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6007B5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BBB51DB" w14:textId="77777777" w:rsidTr="003B41ED">
        <w:trPr>
          <w:trHeight w:hRule="exact" w:val="227"/>
        </w:trPr>
        <w:tc>
          <w:tcPr>
            <w:tcW w:w="3119" w:type="dxa"/>
            <w:shd w:val="clear" w:color="auto" w:fill="auto"/>
          </w:tcPr>
          <w:p w14:paraId="5ED1CED4"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Lysimachia</w:t>
            </w:r>
            <w:proofErr w:type="spellEnd"/>
            <w:r w:rsidRPr="002C2EA9">
              <w:rPr>
                <w:i/>
                <w:iCs/>
                <w:color w:val="000000"/>
                <w:sz w:val="18"/>
                <w:szCs w:val="18"/>
                <w:lang w:val="en-US" w:eastAsia="en-GB"/>
              </w:rPr>
              <w:t xml:space="preserve"> maritima</w:t>
            </w:r>
          </w:p>
        </w:tc>
        <w:tc>
          <w:tcPr>
            <w:tcW w:w="2941" w:type="dxa"/>
            <w:shd w:val="clear" w:color="auto" w:fill="auto"/>
          </w:tcPr>
          <w:p w14:paraId="31F88F88"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sea milkwort</w:t>
            </w:r>
          </w:p>
        </w:tc>
        <w:tc>
          <w:tcPr>
            <w:tcW w:w="886" w:type="dxa"/>
            <w:shd w:val="clear" w:color="auto" w:fill="auto"/>
          </w:tcPr>
          <w:p w14:paraId="27A7193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07E3CE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5F32411" w14:textId="77777777" w:rsidR="00A200F2" w:rsidRPr="002C2EA9" w:rsidRDefault="00A200F2" w:rsidP="003B41ED">
            <w:pPr>
              <w:spacing w:line="240" w:lineRule="auto"/>
              <w:jc w:val="center"/>
              <w:rPr>
                <w:sz w:val="18"/>
                <w:szCs w:val="18"/>
                <w:lang w:val="en-US" w:eastAsia="en-GB"/>
              </w:rPr>
            </w:pPr>
          </w:p>
        </w:tc>
      </w:tr>
      <w:tr w:rsidR="00A200F2" w:rsidRPr="002C2EA9" w14:paraId="24E6F6D8" w14:textId="77777777" w:rsidTr="003B41ED">
        <w:trPr>
          <w:trHeight w:hRule="exact" w:val="227"/>
        </w:trPr>
        <w:tc>
          <w:tcPr>
            <w:tcW w:w="3119" w:type="dxa"/>
            <w:shd w:val="clear" w:color="auto" w:fill="auto"/>
            <w:hideMark/>
          </w:tcPr>
          <w:p w14:paraId="4C400271"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Lysimachia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nummularia</w:t>
            </w:r>
            <w:proofErr w:type="spellEnd"/>
            <w:r w:rsidRPr="002C2EA9">
              <w:rPr>
                <w:color w:val="000000"/>
                <w:sz w:val="18"/>
                <w:szCs w:val="18"/>
                <w:lang w:val="en-US" w:eastAsia="en-GB"/>
              </w:rPr>
              <w:t> </w:t>
            </w:r>
          </w:p>
        </w:tc>
        <w:tc>
          <w:tcPr>
            <w:tcW w:w="2941" w:type="dxa"/>
            <w:shd w:val="clear" w:color="auto" w:fill="auto"/>
            <w:hideMark/>
          </w:tcPr>
          <w:p w14:paraId="4EAA989E"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creeping jenny </w:t>
            </w:r>
          </w:p>
        </w:tc>
        <w:tc>
          <w:tcPr>
            <w:tcW w:w="886" w:type="dxa"/>
            <w:shd w:val="clear" w:color="auto" w:fill="auto"/>
            <w:hideMark/>
          </w:tcPr>
          <w:p w14:paraId="01ADD10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04379A3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422C4D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5B5B871" w14:textId="77777777" w:rsidTr="003B41ED">
        <w:trPr>
          <w:trHeight w:hRule="exact" w:val="227"/>
        </w:trPr>
        <w:tc>
          <w:tcPr>
            <w:tcW w:w="3119" w:type="dxa"/>
            <w:shd w:val="clear" w:color="auto" w:fill="auto"/>
            <w:hideMark/>
          </w:tcPr>
          <w:p w14:paraId="4B98793C"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Lysimachia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terrestris</w:t>
            </w:r>
            <w:proofErr w:type="spellEnd"/>
            <w:r w:rsidRPr="002C2EA9">
              <w:rPr>
                <w:color w:val="000000"/>
                <w:sz w:val="18"/>
                <w:szCs w:val="18"/>
                <w:lang w:val="en-US" w:eastAsia="en-GB"/>
              </w:rPr>
              <w:t> </w:t>
            </w:r>
          </w:p>
        </w:tc>
        <w:tc>
          <w:tcPr>
            <w:tcW w:w="2941" w:type="dxa"/>
            <w:shd w:val="clear" w:color="auto" w:fill="auto"/>
            <w:hideMark/>
          </w:tcPr>
          <w:p w14:paraId="336FD88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bog loosestrife </w:t>
            </w:r>
          </w:p>
        </w:tc>
        <w:tc>
          <w:tcPr>
            <w:tcW w:w="886" w:type="dxa"/>
            <w:shd w:val="clear" w:color="auto" w:fill="auto"/>
            <w:hideMark/>
          </w:tcPr>
          <w:p w14:paraId="64D3665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1D09547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9FA630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3693AAA" w14:textId="77777777" w:rsidTr="003B41ED">
        <w:trPr>
          <w:trHeight w:hRule="exact" w:val="227"/>
        </w:trPr>
        <w:tc>
          <w:tcPr>
            <w:tcW w:w="3119" w:type="dxa"/>
            <w:shd w:val="clear" w:color="auto" w:fill="auto"/>
            <w:hideMark/>
          </w:tcPr>
          <w:p w14:paraId="0771AA09"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Lysimacia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thyrsiflora</w:t>
            </w:r>
            <w:proofErr w:type="spellEnd"/>
            <w:r w:rsidRPr="002C2EA9">
              <w:rPr>
                <w:color w:val="000000"/>
                <w:sz w:val="18"/>
                <w:szCs w:val="18"/>
                <w:lang w:val="en-US" w:eastAsia="en-GB"/>
              </w:rPr>
              <w:t> </w:t>
            </w:r>
          </w:p>
        </w:tc>
        <w:tc>
          <w:tcPr>
            <w:tcW w:w="2941" w:type="dxa"/>
            <w:shd w:val="clear" w:color="auto" w:fill="auto"/>
            <w:hideMark/>
          </w:tcPr>
          <w:p w14:paraId="2E94CCB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tufted loosestrife </w:t>
            </w:r>
          </w:p>
        </w:tc>
        <w:tc>
          <w:tcPr>
            <w:tcW w:w="886" w:type="dxa"/>
            <w:shd w:val="clear" w:color="auto" w:fill="auto"/>
            <w:hideMark/>
          </w:tcPr>
          <w:p w14:paraId="1D7EAA8E"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F61B8C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2FB07D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2CB4771" w14:textId="77777777" w:rsidTr="003B41ED">
        <w:trPr>
          <w:trHeight w:hRule="exact" w:val="227"/>
        </w:trPr>
        <w:tc>
          <w:tcPr>
            <w:tcW w:w="3119" w:type="dxa"/>
            <w:shd w:val="clear" w:color="auto" w:fill="auto"/>
            <w:hideMark/>
          </w:tcPr>
          <w:p w14:paraId="26FC915C"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Lysimachia</w:t>
            </w:r>
            <w:proofErr w:type="spellEnd"/>
            <w:r w:rsidRPr="002C2EA9">
              <w:rPr>
                <w:i/>
                <w:iCs/>
                <w:color w:val="000000"/>
                <w:sz w:val="18"/>
                <w:szCs w:val="18"/>
                <w:lang w:val="en-US" w:eastAsia="en-GB"/>
              </w:rPr>
              <w:t> vulgaris</w:t>
            </w:r>
            <w:r w:rsidRPr="002C2EA9">
              <w:rPr>
                <w:color w:val="000000"/>
                <w:sz w:val="18"/>
                <w:szCs w:val="18"/>
                <w:lang w:val="en-US" w:eastAsia="en-GB"/>
              </w:rPr>
              <w:t> </w:t>
            </w:r>
          </w:p>
        </w:tc>
        <w:tc>
          <w:tcPr>
            <w:tcW w:w="2941" w:type="dxa"/>
            <w:shd w:val="clear" w:color="auto" w:fill="auto"/>
            <w:hideMark/>
          </w:tcPr>
          <w:p w14:paraId="42613BBB"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yellow loosestrife </w:t>
            </w:r>
          </w:p>
        </w:tc>
        <w:tc>
          <w:tcPr>
            <w:tcW w:w="886" w:type="dxa"/>
            <w:shd w:val="clear" w:color="auto" w:fill="auto"/>
            <w:hideMark/>
          </w:tcPr>
          <w:p w14:paraId="273D4F7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761DB26F"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6C534D59"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A65B8BE" w14:textId="77777777" w:rsidTr="003B41ED">
        <w:trPr>
          <w:trHeight w:hRule="exact" w:val="227"/>
        </w:trPr>
        <w:tc>
          <w:tcPr>
            <w:tcW w:w="3119" w:type="dxa"/>
            <w:shd w:val="clear" w:color="auto" w:fill="auto"/>
            <w:hideMark/>
          </w:tcPr>
          <w:p w14:paraId="5B809A7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Lythrum salicaria</w:t>
            </w:r>
            <w:r w:rsidRPr="002C2EA9">
              <w:rPr>
                <w:color w:val="000000"/>
                <w:sz w:val="18"/>
                <w:szCs w:val="18"/>
                <w:lang w:val="en-US" w:eastAsia="en-GB"/>
              </w:rPr>
              <w:t> </w:t>
            </w:r>
          </w:p>
        </w:tc>
        <w:tc>
          <w:tcPr>
            <w:tcW w:w="2941" w:type="dxa"/>
            <w:shd w:val="clear" w:color="auto" w:fill="auto"/>
            <w:hideMark/>
          </w:tcPr>
          <w:p w14:paraId="6FB3581E"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purple loosestrife </w:t>
            </w:r>
          </w:p>
        </w:tc>
        <w:tc>
          <w:tcPr>
            <w:tcW w:w="886" w:type="dxa"/>
            <w:shd w:val="clear" w:color="auto" w:fill="auto"/>
            <w:hideMark/>
          </w:tcPr>
          <w:p w14:paraId="4E48654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4A61D0F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59AB02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F270939" w14:textId="77777777" w:rsidTr="003B41ED">
        <w:trPr>
          <w:trHeight w:hRule="exact" w:val="227"/>
        </w:trPr>
        <w:tc>
          <w:tcPr>
            <w:tcW w:w="3119" w:type="dxa"/>
            <w:shd w:val="clear" w:color="auto" w:fill="auto"/>
          </w:tcPr>
          <w:p w14:paraId="6B6D174E"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Lythrum </w:t>
            </w:r>
            <w:proofErr w:type="spellStart"/>
            <w:r w:rsidRPr="002C2EA9">
              <w:rPr>
                <w:i/>
                <w:iCs/>
                <w:color w:val="000000"/>
                <w:sz w:val="18"/>
                <w:szCs w:val="18"/>
                <w:lang w:val="en-US" w:eastAsia="en-GB"/>
              </w:rPr>
              <w:t>portula</w:t>
            </w:r>
            <w:proofErr w:type="spellEnd"/>
          </w:p>
        </w:tc>
        <w:tc>
          <w:tcPr>
            <w:tcW w:w="2941" w:type="dxa"/>
            <w:shd w:val="clear" w:color="auto" w:fill="auto"/>
          </w:tcPr>
          <w:p w14:paraId="5323F3B6"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European water-purslane</w:t>
            </w:r>
          </w:p>
        </w:tc>
        <w:tc>
          <w:tcPr>
            <w:tcW w:w="886" w:type="dxa"/>
            <w:shd w:val="clear" w:color="auto" w:fill="auto"/>
          </w:tcPr>
          <w:p w14:paraId="2549680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0C27D4D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F1E0EB4" w14:textId="77777777" w:rsidR="00A200F2" w:rsidRPr="002C2EA9" w:rsidRDefault="00A200F2" w:rsidP="003B41ED">
            <w:pPr>
              <w:spacing w:line="240" w:lineRule="auto"/>
              <w:jc w:val="center"/>
              <w:rPr>
                <w:sz w:val="18"/>
                <w:szCs w:val="18"/>
                <w:lang w:val="en-US" w:eastAsia="en-GB"/>
              </w:rPr>
            </w:pPr>
          </w:p>
        </w:tc>
      </w:tr>
      <w:tr w:rsidR="00A200F2" w:rsidRPr="002C2EA9" w14:paraId="135D71ED" w14:textId="77777777" w:rsidTr="003B41ED">
        <w:trPr>
          <w:trHeight w:hRule="exact" w:val="227"/>
        </w:trPr>
        <w:tc>
          <w:tcPr>
            <w:tcW w:w="3119" w:type="dxa"/>
            <w:shd w:val="clear" w:color="auto" w:fill="auto"/>
          </w:tcPr>
          <w:p w14:paraId="4799B708"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Melilotus alba</w:t>
            </w:r>
          </w:p>
        </w:tc>
        <w:tc>
          <w:tcPr>
            <w:tcW w:w="2941" w:type="dxa"/>
            <w:shd w:val="clear" w:color="auto" w:fill="auto"/>
          </w:tcPr>
          <w:p w14:paraId="6F0F9A53"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white sweet-clover</w:t>
            </w:r>
          </w:p>
        </w:tc>
        <w:tc>
          <w:tcPr>
            <w:tcW w:w="886" w:type="dxa"/>
            <w:shd w:val="clear" w:color="auto" w:fill="auto"/>
          </w:tcPr>
          <w:p w14:paraId="44A05BF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56F5B9D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BE88C5C" w14:textId="77777777" w:rsidR="00A200F2" w:rsidRPr="002C2EA9" w:rsidRDefault="00A200F2" w:rsidP="003B41ED">
            <w:pPr>
              <w:spacing w:line="240" w:lineRule="auto"/>
              <w:jc w:val="center"/>
              <w:rPr>
                <w:sz w:val="18"/>
                <w:szCs w:val="18"/>
                <w:lang w:val="en-US" w:eastAsia="en-GB"/>
              </w:rPr>
            </w:pPr>
          </w:p>
        </w:tc>
      </w:tr>
      <w:tr w:rsidR="00A200F2" w:rsidRPr="002C2EA9" w14:paraId="332D46BB" w14:textId="77777777" w:rsidTr="003B41ED">
        <w:trPr>
          <w:trHeight w:hRule="exact" w:val="227"/>
        </w:trPr>
        <w:tc>
          <w:tcPr>
            <w:tcW w:w="3119" w:type="dxa"/>
            <w:shd w:val="clear" w:color="auto" w:fill="auto"/>
            <w:hideMark/>
          </w:tcPr>
          <w:p w14:paraId="02E85609"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Mentha aquatica</w:t>
            </w:r>
            <w:r w:rsidRPr="002C2EA9">
              <w:rPr>
                <w:color w:val="000000"/>
                <w:sz w:val="18"/>
                <w:szCs w:val="18"/>
                <w:lang w:val="en-US" w:eastAsia="en-GB"/>
              </w:rPr>
              <w:t> </w:t>
            </w:r>
          </w:p>
        </w:tc>
        <w:tc>
          <w:tcPr>
            <w:tcW w:w="2941" w:type="dxa"/>
            <w:shd w:val="clear" w:color="auto" w:fill="auto"/>
            <w:hideMark/>
          </w:tcPr>
          <w:p w14:paraId="26394EF1"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mint </w:t>
            </w:r>
          </w:p>
        </w:tc>
        <w:tc>
          <w:tcPr>
            <w:tcW w:w="886" w:type="dxa"/>
            <w:shd w:val="clear" w:color="auto" w:fill="auto"/>
            <w:hideMark/>
          </w:tcPr>
          <w:p w14:paraId="7F964BD1"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3E780B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41ECF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1214C75" w14:textId="77777777" w:rsidTr="003B41ED">
        <w:trPr>
          <w:trHeight w:hRule="exact" w:val="227"/>
        </w:trPr>
        <w:tc>
          <w:tcPr>
            <w:tcW w:w="3119" w:type="dxa"/>
            <w:shd w:val="clear" w:color="auto" w:fill="auto"/>
            <w:hideMark/>
          </w:tcPr>
          <w:p w14:paraId="6AFF3CD6"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Mentha canadensis</w:t>
            </w:r>
          </w:p>
        </w:tc>
        <w:tc>
          <w:tcPr>
            <w:tcW w:w="2941" w:type="dxa"/>
            <w:shd w:val="clear" w:color="auto" w:fill="auto"/>
            <w:hideMark/>
          </w:tcPr>
          <w:p w14:paraId="5CCDD3D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field mint </w:t>
            </w:r>
          </w:p>
        </w:tc>
        <w:tc>
          <w:tcPr>
            <w:tcW w:w="886" w:type="dxa"/>
            <w:shd w:val="clear" w:color="auto" w:fill="auto"/>
            <w:hideMark/>
          </w:tcPr>
          <w:p w14:paraId="5F44500B" w14:textId="77777777" w:rsidR="00A200F2" w:rsidRPr="002C2EA9" w:rsidRDefault="00A200F2" w:rsidP="003B41ED">
            <w:pPr>
              <w:spacing w:line="240" w:lineRule="auto"/>
              <w:jc w:val="center"/>
              <w:rPr>
                <w:sz w:val="18"/>
                <w:szCs w:val="18"/>
                <w:lang w:val="en-US" w:eastAsia="en-GB"/>
              </w:rPr>
            </w:pPr>
            <w:r>
              <w:rPr>
                <w:color w:val="000000"/>
                <w:sz w:val="18"/>
                <w:szCs w:val="18"/>
                <w:lang w:val="en-US" w:eastAsia="en-GB"/>
              </w:rPr>
              <w:t>N</w:t>
            </w:r>
          </w:p>
        </w:tc>
        <w:tc>
          <w:tcPr>
            <w:tcW w:w="886" w:type="dxa"/>
          </w:tcPr>
          <w:p w14:paraId="5ABFA2A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4CF55F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05C1943" w14:textId="77777777" w:rsidTr="003B41ED">
        <w:trPr>
          <w:trHeight w:hRule="exact" w:val="227"/>
        </w:trPr>
        <w:tc>
          <w:tcPr>
            <w:tcW w:w="3119" w:type="dxa"/>
            <w:shd w:val="clear" w:color="auto" w:fill="auto"/>
            <w:hideMark/>
          </w:tcPr>
          <w:p w14:paraId="157EDDA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 xml:space="preserve">Mentha </w:t>
            </w:r>
            <w:r w:rsidRPr="002C2EA9">
              <w:rPr>
                <w:color w:val="000000"/>
                <w:sz w:val="18"/>
                <w:szCs w:val="18"/>
                <w:lang w:val="en-US" w:eastAsia="en-GB"/>
              </w:rPr>
              <w:t>x</w:t>
            </w:r>
            <w:r w:rsidRPr="002C2EA9">
              <w:rPr>
                <w:i/>
                <w:iCs/>
                <w:color w:val="000000"/>
                <w:sz w:val="18"/>
                <w:szCs w:val="18"/>
                <w:lang w:val="en-US" w:eastAsia="en-GB"/>
              </w:rPr>
              <w:t> </w:t>
            </w:r>
            <w:proofErr w:type="spellStart"/>
            <w:r w:rsidRPr="002C2EA9">
              <w:rPr>
                <w:i/>
                <w:iCs/>
                <w:color w:val="000000"/>
                <w:sz w:val="18"/>
                <w:szCs w:val="18"/>
                <w:lang w:val="en-US" w:eastAsia="en-GB"/>
              </w:rPr>
              <w:t>piperata</w:t>
            </w:r>
            <w:proofErr w:type="spellEnd"/>
            <w:r w:rsidRPr="002C2EA9">
              <w:rPr>
                <w:color w:val="000000"/>
                <w:sz w:val="18"/>
                <w:szCs w:val="18"/>
                <w:lang w:val="en-US" w:eastAsia="en-GB"/>
              </w:rPr>
              <w:t> </w:t>
            </w:r>
          </w:p>
        </w:tc>
        <w:tc>
          <w:tcPr>
            <w:tcW w:w="2941" w:type="dxa"/>
            <w:shd w:val="clear" w:color="auto" w:fill="auto"/>
            <w:hideMark/>
          </w:tcPr>
          <w:p w14:paraId="3F0B000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peppermint </w:t>
            </w:r>
          </w:p>
        </w:tc>
        <w:tc>
          <w:tcPr>
            <w:tcW w:w="886" w:type="dxa"/>
            <w:shd w:val="clear" w:color="auto" w:fill="auto"/>
            <w:hideMark/>
          </w:tcPr>
          <w:p w14:paraId="240CDFA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1CEC5AEA"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32688FA9"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E45F71C" w14:textId="77777777" w:rsidTr="003B41ED">
        <w:trPr>
          <w:trHeight w:hRule="exact" w:val="227"/>
        </w:trPr>
        <w:tc>
          <w:tcPr>
            <w:tcW w:w="3119" w:type="dxa"/>
            <w:shd w:val="clear" w:color="auto" w:fill="auto"/>
            <w:hideMark/>
          </w:tcPr>
          <w:p w14:paraId="18421B8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Mentha spicata</w:t>
            </w:r>
            <w:r w:rsidRPr="002C2EA9">
              <w:rPr>
                <w:color w:val="000000"/>
                <w:sz w:val="18"/>
                <w:szCs w:val="18"/>
                <w:lang w:val="en-US" w:eastAsia="en-GB"/>
              </w:rPr>
              <w:t> </w:t>
            </w:r>
          </w:p>
        </w:tc>
        <w:tc>
          <w:tcPr>
            <w:tcW w:w="2941" w:type="dxa"/>
            <w:shd w:val="clear" w:color="auto" w:fill="auto"/>
            <w:hideMark/>
          </w:tcPr>
          <w:p w14:paraId="3B25B03A"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spearmint </w:t>
            </w:r>
          </w:p>
        </w:tc>
        <w:tc>
          <w:tcPr>
            <w:tcW w:w="886" w:type="dxa"/>
            <w:shd w:val="clear" w:color="auto" w:fill="auto"/>
            <w:hideMark/>
          </w:tcPr>
          <w:p w14:paraId="2FE679C9"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7DAF042"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653FDE74"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51468F8" w14:textId="77777777" w:rsidTr="003B41ED">
        <w:trPr>
          <w:trHeight w:hRule="exact" w:val="227"/>
        </w:trPr>
        <w:tc>
          <w:tcPr>
            <w:tcW w:w="3119" w:type="dxa"/>
            <w:tcBorders>
              <w:bottom w:val="single" w:sz="4" w:space="0" w:color="auto"/>
            </w:tcBorders>
            <w:shd w:val="clear" w:color="auto" w:fill="auto"/>
          </w:tcPr>
          <w:p w14:paraId="3D25C763" w14:textId="77777777" w:rsidR="00A200F2" w:rsidRPr="002C2EA9" w:rsidRDefault="00A200F2" w:rsidP="003B41ED">
            <w:pPr>
              <w:spacing w:line="240" w:lineRule="auto"/>
              <w:rPr>
                <w:i/>
                <w:iCs/>
                <w:color w:val="000000"/>
                <w:sz w:val="18"/>
                <w:szCs w:val="18"/>
                <w:lang w:val="en-US" w:eastAsia="en-GB"/>
              </w:rPr>
            </w:pPr>
            <w:r w:rsidRPr="002C2EA9">
              <w:rPr>
                <w:b/>
                <w:bCs/>
                <w:sz w:val="18"/>
                <w:szCs w:val="18"/>
                <w:lang w:val="en-US" w:eastAsia="en-GB"/>
              </w:rPr>
              <w:lastRenderedPageBreak/>
              <w:t>Species</w:t>
            </w:r>
            <w:r w:rsidRPr="002C2EA9">
              <w:rPr>
                <w:sz w:val="18"/>
                <w:szCs w:val="18"/>
                <w:lang w:val="en-US" w:eastAsia="en-GB"/>
              </w:rPr>
              <w:t> </w:t>
            </w:r>
          </w:p>
        </w:tc>
        <w:tc>
          <w:tcPr>
            <w:tcW w:w="2941" w:type="dxa"/>
            <w:tcBorders>
              <w:bottom w:val="single" w:sz="4" w:space="0" w:color="auto"/>
            </w:tcBorders>
            <w:shd w:val="clear" w:color="auto" w:fill="auto"/>
          </w:tcPr>
          <w:p w14:paraId="6D5EEF1D" w14:textId="77777777" w:rsidR="00A200F2" w:rsidRPr="002C2EA9" w:rsidRDefault="00A200F2" w:rsidP="003B41ED">
            <w:pPr>
              <w:spacing w:line="240" w:lineRule="auto"/>
              <w:rPr>
                <w:color w:val="000000"/>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tcPr>
          <w:p w14:paraId="6E0816AE" w14:textId="77777777" w:rsidR="00A200F2" w:rsidRPr="002C2EA9" w:rsidRDefault="00A200F2" w:rsidP="003B41ED">
            <w:pPr>
              <w:spacing w:line="240" w:lineRule="auto"/>
              <w:jc w:val="center"/>
              <w:rPr>
                <w:color w:val="000000"/>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475B07D3" w14:textId="77777777" w:rsidR="00A200F2" w:rsidRPr="002C2EA9" w:rsidRDefault="00A200F2" w:rsidP="003B41ED">
            <w:pPr>
              <w:spacing w:line="240" w:lineRule="auto"/>
              <w:jc w:val="center"/>
              <w:rPr>
                <w:color w:val="000000"/>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0A47F1D0" w14:textId="77777777" w:rsidR="00A200F2" w:rsidRPr="002C2EA9" w:rsidRDefault="00A200F2" w:rsidP="003B41ED">
            <w:pPr>
              <w:spacing w:line="240" w:lineRule="auto"/>
              <w:jc w:val="center"/>
              <w:rPr>
                <w:sz w:val="18"/>
                <w:szCs w:val="18"/>
                <w:lang w:val="en-US" w:eastAsia="en-GB"/>
              </w:rPr>
            </w:pPr>
            <w:r w:rsidRPr="002C2EA9">
              <w:rPr>
                <w:b/>
                <w:bCs/>
                <w:sz w:val="18"/>
                <w:szCs w:val="18"/>
                <w:lang w:val="en-US" w:eastAsia="en-GB"/>
              </w:rPr>
              <w:t>2021</w:t>
            </w:r>
          </w:p>
        </w:tc>
      </w:tr>
      <w:tr w:rsidR="00A200F2" w:rsidRPr="002C2EA9" w14:paraId="2578EEE4" w14:textId="77777777" w:rsidTr="003B41ED">
        <w:trPr>
          <w:trHeight w:hRule="exact" w:val="227"/>
        </w:trPr>
        <w:tc>
          <w:tcPr>
            <w:tcW w:w="3119" w:type="dxa"/>
            <w:shd w:val="clear" w:color="auto" w:fill="auto"/>
            <w:hideMark/>
          </w:tcPr>
          <w:p w14:paraId="7B0BB29B"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Menyanthes</w:t>
            </w:r>
            <w:proofErr w:type="spellEnd"/>
            <w:r w:rsidRPr="002C2EA9">
              <w:rPr>
                <w:i/>
                <w:iCs/>
                <w:color w:val="000000"/>
                <w:sz w:val="18"/>
                <w:szCs w:val="18"/>
                <w:lang w:val="en-US" w:eastAsia="en-GB"/>
              </w:rPr>
              <w:t> trifoliata</w:t>
            </w:r>
            <w:r w:rsidRPr="002C2EA9">
              <w:rPr>
                <w:color w:val="000000"/>
                <w:sz w:val="18"/>
                <w:szCs w:val="18"/>
                <w:lang w:val="en-US" w:eastAsia="en-GB"/>
              </w:rPr>
              <w:t> </w:t>
            </w:r>
          </w:p>
        </w:tc>
        <w:tc>
          <w:tcPr>
            <w:tcW w:w="2941" w:type="dxa"/>
            <w:shd w:val="clear" w:color="auto" w:fill="auto"/>
            <w:hideMark/>
          </w:tcPr>
          <w:p w14:paraId="0ACFCD3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buckbean </w:t>
            </w:r>
          </w:p>
        </w:tc>
        <w:tc>
          <w:tcPr>
            <w:tcW w:w="886" w:type="dxa"/>
            <w:shd w:val="clear" w:color="auto" w:fill="auto"/>
            <w:hideMark/>
          </w:tcPr>
          <w:p w14:paraId="61004F7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3F60AB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1069B19"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5373CA8" w14:textId="77777777" w:rsidTr="003B41ED">
        <w:trPr>
          <w:trHeight w:hRule="exact" w:val="227"/>
        </w:trPr>
        <w:tc>
          <w:tcPr>
            <w:tcW w:w="3119" w:type="dxa"/>
            <w:shd w:val="clear" w:color="auto" w:fill="auto"/>
            <w:hideMark/>
          </w:tcPr>
          <w:p w14:paraId="2B716E61"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Mimulus </w:t>
            </w:r>
            <w:proofErr w:type="spellStart"/>
            <w:r w:rsidRPr="002C2EA9">
              <w:rPr>
                <w:i/>
                <w:iCs/>
                <w:color w:val="000000"/>
                <w:sz w:val="18"/>
                <w:szCs w:val="18"/>
                <w:lang w:val="en-US" w:eastAsia="en-GB"/>
              </w:rPr>
              <w:t>gutattus</w:t>
            </w:r>
            <w:proofErr w:type="spellEnd"/>
            <w:r w:rsidRPr="002C2EA9">
              <w:rPr>
                <w:color w:val="000000"/>
                <w:sz w:val="18"/>
                <w:szCs w:val="18"/>
                <w:lang w:val="en-US" w:eastAsia="en-GB"/>
              </w:rPr>
              <w:t> </w:t>
            </w:r>
          </w:p>
        </w:tc>
        <w:tc>
          <w:tcPr>
            <w:tcW w:w="2941" w:type="dxa"/>
            <w:shd w:val="clear" w:color="auto" w:fill="auto"/>
            <w:hideMark/>
          </w:tcPr>
          <w:p w14:paraId="39A45901"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yellow monkey-flower </w:t>
            </w:r>
          </w:p>
        </w:tc>
        <w:tc>
          <w:tcPr>
            <w:tcW w:w="886" w:type="dxa"/>
            <w:shd w:val="clear" w:color="auto" w:fill="auto"/>
            <w:hideMark/>
          </w:tcPr>
          <w:p w14:paraId="70F7461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947D7AF"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342A48CA"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A46770A" w14:textId="77777777" w:rsidTr="003B41ED">
        <w:trPr>
          <w:trHeight w:hRule="exact" w:val="227"/>
        </w:trPr>
        <w:tc>
          <w:tcPr>
            <w:tcW w:w="3119" w:type="dxa"/>
            <w:shd w:val="clear" w:color="auto" w:fill="auto"/>
            <w:hideMark/>
          </w:tcPr>
          <w:p w14:paraId="431ED99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Bryophyta</w:t>
            </w:r>
            <w:r w:rsidRPr="002C2EA9">
              <w:rPr>
                <w:color w:val="000000"/>
                <w:sz w:val="18"/>
                <w:szCs w:val="18"/>
                <w:lang w:val="en-US" w:eastAsia="en-GB"/>
              </w:rPr>
              <w:t> </w:t>
            </w:r>
          </w:p>
        </w:tc>
        <w:tc>
          <w:tcPr>
            <w:tcW w:w="2941" w:type="dxa"/>
            <w:shd w:val="clear" w:color="auto" w:fill="auto"/>
            <w:hideMark/>
          </w:tcPr>
          <w:p w14:paraId="118F3B0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unidentified moss </w:t>
            </w:r>
          </w:p>
        </w:tc>
        <w:tc>
          <w:tcPr>
            <w:tcW w:w="886" w:type="dxa"/>
            <w:shd w:val="clear" w:color="auto" w:fill="auto"/>
            <w:hideMark/>
          </w:tcPr>
          <w:p w14:paraId="3ED8FB2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2526C435"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5B41E6F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E5B0123" w14:textId="77777777" w:rsidTr="003B41ED">
        <w:trPr>
          <w:trHeight w:hRule="exact" w:val="227"/>
        </w:trPr>
        <w:tc>
          <w:tcPr>
            <w:tcW w:w="3119" w:type="dxa"/>
            <w:shd w:val="clear" w:color="auto" w:fill="auto"/>
            <w:hideMark/>
          </w:tcPr>
          <w:p w14:paraId="4C515DE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Myosotis </w:t>
            </w:r>
            <w:proofErr w:type="spellStart"/>
            <w:r w:rsidRPr="002C2EA9">
              <w:rPr>
                <w:i/>
                <w:iCs/>
                <w:color w:val="000000"/>
                <w:sz w:val="18"/>
                <w:szCs w:val="18"/>
                <w:lang w:val="en-US" w:eastAsia="en-GB"/>
              </w:rPr>
              <w:t>scorpioides</w:t>
            </w:r>
            <w:proofErr w:type="spellEnd"/>
            <w:r w:rsidRPr="002C2EA9">
              <w:rPr>
                <w:color w:val="000000"/>
                <w:sz w:val="18"/>
                <w:szCs w:val="18"/>
                <w:lang w:val="en-US" w:eastAsia="en-GB"/>
              </w:rPr>
              <w:t> </w:t>
            </w:r>
          </w:p>
        </w:tc>
        <w:tc>
          <w:tcPr>
            <w:tcW w:w="2941" w:type="dxa"/>
            <w:shd w:val="clear" w:color="auto" w:fill="auto"/>
            <w:hideMark/>
          </w:tcPr>
          <w:p w14:paraId="688D15C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European forget-me-not </w:t>
            </w:r>
          </w:p>
        </w:tc>
        <w:tc>
          <w:tcPr>
            <w:tcW w:w="886" w:type="dxa"/>
            <w:shd w:val="clear" w:color="auto" w:fill="auto"/>
            <w:hideMark/>
          </w:tcPr>
          <w:p w14:paraId="0789547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A7A965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E6BFD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655DEC2" w14:textId="77777777" w:rsidTr="003B41ED">
        <w:trPr>
          <w:trHeight w:hRule="exact" w:val="227"/>
        </w:trPr>
        <w:tc>
          <w:tcPr>
            <w:tcW w:w="3119" w:type="dxa"/>
            <w:shd w:val="clear" w:color="auto" w:fill="auto"/>
            <w:hideMark/>
          </w:tcPr>
          <w:p w14:paraId="7447679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Myrica gale</w:t>
            </w:r>
            <w:r w:rsidRPr="002C2EA9">
              <w:rPr>
                <w:color w:val="000000"/>
                <w:sz w:val="18"/>
                <w:szCs w:val="18"/>
                <w:lang w:val="en-US" w:eastAsia="en-GB"/>
              </w:rPr>
              <w:t> </w:t>
            </w:r>
          </w:p>
        </w:tc>
        <w:tc>
          <w:tcPr>
            <w:tcW w:w="2941" w:type="dxa"/>
            <w:shd w:val="clear" w:color="auto" w:fill="auto"/>
            <w:hideMark/>
          </w:tcPr>
          <w:p w14:paraId="725EF24F"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sweet gale </w:t>
            </w:r>
          </w:p>
        </w:tc>
        <w:tc>
          <w:tcPr>
            <w:tcW w:w="886" w:type="dxa"/>
            <w:shd w:val="clear" w:color="auto" w:fill="auto"/>
            <w:hideMark/>
          </w:tcPr>
          <w:p w14:paraId="3F82BFB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60131BD"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46DDCEDD"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0DC7F4F" w14:textId="77777777" w:rsidTr="003B41ED">
        <w:trPr>
          <w:trHeight w:hRule="exact" w:val="227"/>
        </w:trPr>
        <w:tc>
          <w:tcPr>
            <w:tcW w:w="3119" w:type="dxa"/>
            <w:shd w:val="clear" w:color="auto" w:fill="auto"/>
            <w:hideMark/>
          </w:tcPr>
          <w:p w14:paraId="674F9696"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Myriophyllum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hippuroides</w:t>
            </w:r>
            <w:proofErr w:type="spellEnd"/>
            <w:r w:rsidRPr="002C2EA9">
              <w:rPr>
                <w:color w:val="000000"/>
                <w:sz w:val="18"/>
                <w:szCs w:val="18"/>
                <w:lang w:val="en-US" w:eastAsia="en-GB"/>
              </w:rPr>
              <w:t> </w:t>
            </w:r>
          </w:p>
        </w:tc>
        <w:tc>
          <w:tcPr>
            <w:tcW w:w="2941" w:type="dxa"/>
            <w:shd w:val="clear" w:color="auto" w:fill="auto"/>
            <w:hideMark/>
          </w:tcPr>
          <w:p w14:paraId="7350D7B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western water-milfoil </w:t>
            </w:r>
          </w:p>
        </w:tc>
        <w:tc>
          <w:tcPr>
            <w:tcW w:w="886" w:type="dxa"/>
            <w:shd w:val="clear" w:color="auto" w:fill="auto"/>
            <w:hideMark/>
          </w:tcPr>
          <w:p w14:paraId="7F70CF3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5CB3AE4"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09F0DA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B8525DC" w14:textId="77777777" w:rsidTr="003B41ED">
        <w:trPr>
          <w:trHeight w:hRule="exact" w:val="227"/>
        </w:trPr>
        <w:tc>
          <w:tcPr>
            <w:tcW w:w="3119" w:type="dxa"/>
            <w:shd w:val="clear" w:color="auto" w:fill="auto"/>
          </w:tcPr>
          <w:p w14:paraId="560CF542"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Myriophyllum</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ussuriense</w:t>
            </w:r>
            <w:proofErr w:type="spellEnd"/>
          </w:p>
        </w:tc>
        <w:tc>
          <w:tcPr>
            <w:tcW w:w="2941" w:type="dxa"/>
            <w:shd w:val="clear" w:color="auto" w:fill="auto"/>
          </w:tcPr>
          <w:p w14:paraId="4A29B839" w14:textId="77777777" w:rsidR="00A200F2" w:rsidRPr="002C2EA9" w:rsidRDefault="00A200F2" w:rsidP="003B41ED">
            <w:pPr>
              <w:spacing w:line="240" w:lineRule="auto"/>
              <w:rPr>
                <w:color w:val="000000"/>
                <w:sz w:val="18"/>
                <w:szCs w:val="18"/>
                <w:lang w:val="en-US" w:eastAsia="en-GB"/>
              </w:rPr>
            </w:pPr>
            <w:proofErr w:type="spellStart"/>
            <w:r w:rsidRPr="002C2EA9">
              <w:rPr>
                <w:color w:val="000000"/>
                <w:sz w:val="18"/>
                <w:szCs w:val="18"/>
                <w:lang w:val="en-US" w:eastAsia="en-GB"/>
              </w:rPr>
              <w:t>Ussurian</w:t>
            </w:r>
            <w:proofErr w:type="spellEnd"/>
            <w:r w:rsidRPr="002C2EA9">
              <w:rPr>
                <w:color w:val="000000"/>
                <w:sz w:val="18"/>
                <w:szCs w:val="18"/>
                <w:lang w:val="en-US" w:eastAsia="en-GB"/>
              </w:rPr>
              <w:t xml:space="preserve"> water-milfoil</w:t>
            </w:r>
          </w:p>
        </w:tc>
        <w:tc>
          <w:tcPr>
            <w:tcW w:w="886" w:type="dxa"/>
            <w:shd w:val="clear" w:color="auto" w:fill="auto"/>
          </w:tcPr>
          <w:p w14:paraId="3D8D34F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D36459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618ABD6" w14:textId="77777777" w:rsidR="00A200F2" w:rsidRPr="002C2EA9" w:rsidRDefault="00A200F2" w:rsidP="003B41ED">
            <w:pPr>
              <w:spacing w:line="240" w:lineRule="auto"/>
              <w:jc w:val="center"/>
              <w:rPr>
                <w:sz w:val="18"/>
                <w:szCs w:val="18"/>
                <w:lang w:val="en-US" w:eastAsia="en-GB"/>
              </w:rPr>
            </w:pPr>
          </w:p>
        </w:tc>
      </w:tr>
      <w:tr w:rsidR="00A200F2" w:rsidRPr="002C2EA9" w14:paraId="21545905" w14:textId="77777777" w:rsidTr="003B41ED">
        <w:trPr>
          <w:trHeight w:hRule="exact" w:val="227"/>
        </w:trPr>
        <w:tc>
          <w:tcPr>
            <w:tcW w:w="3119" w:type="dxa"/>
            <w:shd w:val="clear" w:color="auto" w:fill="auto"/>
          </w:tcPr>
          <w:p w14:paraId="0E0A18BB"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Najas</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flexilis</w:t>
            </w:r>
            <w:proofErr w:type="spellEnd"/>
          </w:p>
        </w:tc>
        <w:tc>
          <w:tcPr>
            <w:tcW w:w="2941" w:type="dxa"/>
            <w:shd w:val="clear" w:color="auto" w:fill="auto"/>
          </w:tcPr>
          <w:p w14:paraId="34636D11"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wavy water nymph</w:t>
            </w:r>
          </w:p>
        </w:tc>
        <w:tc>
          <w:tcPr>
            <w:tcW w:w="886" w:type="dxa"/>
            <w:shd w:val="clear" w:color="auto" w:fill="auto"/>
          </w:tcPr>
          <w:p w14:paraId="655BE25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1061FA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2F94EE4" w14:textId="77777777" w:rsidR="00A200F2" w:rsidRPr="002C2EA9" w:rsidRDefault="00A200F2" w:rsidP="003B41ED">
            <w:pPr>
              <w:spacing w:line="240" w:lineRule="auto"/>
              <w:jc w:val="center"/>
              <w:rPr>
                <w:sz w:val="18"/>
                <w:szCs w:val="18"/>
                <w:lang w:val="en-US" w:eastAsia="en-GB"/>
              </w:rPr>
            </w:pPr>
          </w:p>
        </w:tc>
      </w:tr>
      <w:tr w:rsidR="00A200F2" w:rsidRPr="002C2EA9" w14:paraId="41C94F8C" w14:textId="77777777" w:rsidTr="003B41ED">
        <w:trPr>
          <w:trHeight w:hRule="exact" w:val="227"/>
        </w:trPr>
        <w:tc>
          <w:tcPr>
            <w:tcW w:w="3119" w:type="dxa"/>
            <w:shd w:val="clear" w:color="auto" w:fill="auto"/>
          </w:tcPr>
          <w:p w14:paraId="3BE7E6A4"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Nasturtium officinale</w:t>
            </w:r>
          </w:p>
        </w:tc>
        <w:tc>
          <w:tcPr>
            <w:tcW w:w="2941" w:type="dxa"/>
            <w:shd w:val="clear" w:color="auto" w:fill="auto"/>
          </w:tcPr>
          <w:p w14:paraId="4A87E28A"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common watercress</w:t>
            </w:r>
          </w:p>
        </w:tc>
        <w:tc>
          <w:tcPr>
            <w:tcW w:w="886" w:type="dxa"/>
            <w:shd w:val="clear" w:color="auto" w:fill="auto"/>
          </w:tcPr>
          <w:p w14:paraId="5A0AB47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7BA9F2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D79B95E" w14:textId="77777777" w:rsidR="00A200F2" w:rsidRPr="002C2EA9" w:rsidRDefault="00A200F2" w:rsidP="003B41ED">
            <w:pPr>
              <w:spacing w:line="240" w:lineRule="auto"/>
              <w:jc w:val="center"/>
              <w:rPr>
                <w:sz w:val="18"/>
                <w:szCs w:val="18"/>
                <w:lang w:val="en-US" w:eastAsia="en-GB"/>
              </w:rPr>
            </w:pPr>
          </w:p>
        </w:tc>
      </w:tr>
      <w:tr w:rsidR="00A200F2" w:rsidRPr="002C2EA9" w14:paraId="3866CF97" w14:textId="77777777" w:rsidTr="003B41ED">
        <w:trPr>
          <w:trHeight w:hRule="exact" w:val="227"/>
        </w:trPr>
        <w:tc>
          <w:tcPr>
            <w:tcW w:w="3119" w:type="dxa"/>
            <w:shd w:val="clear" w:color="auto" w:fill="auto"/>
            <w:hideMark/>
          </w:tcPr>
          <w:p w14:paraId="62FD8633"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Oenanthe </w:t>
            </w:r>
            <w:proofErr w:type="spellStart"/>
            <w:r w:rsidRPr="002C2EA9">
              <w:rPr>
                <w:i/>
                <w:iCs/>
                <w:color w:val="000000"/>
                <w:sz w:val="18"/>
                <w:szCs w:val="18"/>
                <w:lang w:val="en-US" w:eastAsia="en-GB"/>
              </w:rPr>
              <w:t>sarmentosa</w:t>
            </w:r>
            <w:proofErr w:type="spellEnd"/>
            <w:r w:rsidRPr="002C2EA9">
              <w:rPr>
                <w:color w:val="000000"/>
                <w:sz w:val="18"/>
                <w:szCs w:val="18"/>
                <w:lang w:val="en-US" w:eastAsia="en-GB"/>
              </w:rPr>
              <w:t> </w:t>
            </w:r>
          </w:p>
        </w:tc>
        <w:tc>
          <w:tcPr>
            <w:tcW w:w="2941" w:type="dxa"/>
            <w:shd w:val="clear" w:color="auto" w:fill="auto"/>
            <w:hideMark/>
          </w:tcPr>
          <w:p w14:paraId="3312324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parsley </w:t>
            </w:r>
          </w:p>
        </w:tc>
        <w:tc>
          <w:tcPr>
            <w:tcW w:w="886" w:type="dxa"/>
            <w:shd w:val="clear" w:color="auto" w:fill="auto"/>
            <w:hideMark/>
          </w:tcPr>
          <w:p w14:paraId="5C1FF99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1B7760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38497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DD2EE1" w14:textId="77777777" w:rsidTr="003B41ED">
        <w:trPr>
          <w:trHeight w:hRule="exact" w:val="227"/>
        </w:trPr>
        <w:tc>
          <w:tcPr>
            <w:tcW w:w="3119" w:type="dxa"/>
            <w:shd w:val="clear" w:color="auto" w:fill="auto"/>
          </w:tcPr>
          <w:p w14:paraId="5B36B5A3"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Oxalis </w:t>
            </w:r>
            <w:proofErr w:type="spellStart"/>
            <w:r w:rsidRPr="002C2EA9">
              <w:rPr>
                <w:i/>
                <w:iCs/>
                <w:color w:val="000000"/>
                <w:sz w:val="18"/>
                <w:szCs w:val="18"/>
                <w:lang w:val="en-US" w:eastAsia="en-GB"/>
              </w:rPr>
              <w:t>corniculata</w:t>
            </w:r>
            <w:proofErr w:type="spellEnd"/>
          </w:p>
        </w:tc>
        <w:tc>
          <w:tcPr>
            <w:tcW w:w="2941" w:type="dxa"/>
            <w:shd w:val="clear" w:color="auto" w:fill="auto"/>
          </w:tcPr>
          <w:p w14:paraId="5CE309A0"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yellow oxalis</w:t>
            </w:r>
          </w:p>
        </w:tc>
        <w:tc>
          <w:tcPr>
            <w:tcW w:w="886" w:type="dxa"/>
            <w:shd w:val="clear" w:color="auto" w:fill="auto"/>
          </w:tcPr>
          <w:p w14:paraId="0CF5300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540E59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5B3E822" w14:textId="77777777" w:rsidR="00A200F2" w:rsidRPr="002C2EA9" w:rsidRDefault="00A200F2" w:rsidP="003B41ED">
            <w:pPr>
              <w:spacing w:line="240" w:lineRule="auto"/>
              <w:jc w:val="center"/>
              <w:rPr>
                <w:sz w:val="18"/>
                <w:szCs w:val="18"/>
                <w:lang w:val="en-US" w:eastAsia="en-GB"/>
              </w:rPr>
            </w:pPr>
          </w:p>
        </w:tc>
      </w:tr>
      <w:tr w:rsidR="00A200F2" w:rsidRPr="002C2EA9" w14:paraId="77ED2FB4" w14:textId="77777777" w:rsidTr="003B41ED">
        <w:trPr>
          <w:trHeight w:hRule="exact" w:val="227"/>
        </w:trPr>
        <w:tc>
          <w:tcPr>
            <w:tcW w:w="3119" w:type="dxa"/>
            <w:shd w:val="clear" w:color="auto" w:fill="auto"/>
          </w:tcPr>
          <w:p w14:paraId="0D5C2F01"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Persicaria</w:t>
            </w:r>
            <w:proofErr w:type="spellEnd"/>
            <w:r w:rsidRPr="002C2EA9">
              <w:rPr>
                <w:i/>
                <w:iCs/>
                <w:color w:val="000000"/>
                <w:sz w:val="18"/>
                <w:szCs w:val="18"/>
                <w:lang w:val="en-US" w:eastAsia="en-GB"/>
              </w:rPr>
              <w:t xml:space="preserve"> hydropiper</w:t>
            </w:r>
          </w:p>
        </w:tc>
        <w:tc>
          <w:tcPr>
            <w:tcW w:w="2941" w:type="dxa"/>
            <w:shd w:val="clear" w:color="auto" w:fill="auto"/>
          </w:tcPr>
          <w:p w14:paraId="2483F4DC" w14:textId="77777777" w:rsidR="00A200F2" w:rsidRPr="002C2EA9" w:rsidRDefault="00A200F2" w:rsidP="003B41ED">
            <w:pPr>
              <w:spacing w:line="240" w:lineRule="auto"/>
              <w:rPr>
                <w:color w:val="000000"/>
                <w:sz w:val="18"/>
                <w:szCs w:val="18"/>
                <w:lang w:val="en-US" w:eastAsia="en-GB"/>
              </w:rPr>
            </w:pPr>
            <w:proofErr w:type="spellStart"/>
            <w:r w:rsidRPr="002C2EA9">
              <w:rPr>
                <w:color w:val="000000"/>
                <w:sz w:val="18"/>
                <w:szCs w:val="18"/>
                <w:lang w:val="en-US" w:eastAsia="en-GB"/>
              </w:rPr>
              <w:t>marshpepper</w:t>
            </w:r>
            <w:proofErr w:type="spellEnd"/>
            <w:r w:rsidRPr="002C2EA9">
              <w:rPr>
                <w:color w:val="000000"/>
                <w:sz w:val="18"/>
                <w:szCs w:val="18"/>
                <w:lang w:val="en-US" w:eastAsia="en-GB"/>
              </w:rPr>
              <w:t xml:space="preserve"> smartweed</w:t>
            </w:r>
          </w:p>
        </w:tc>
        <w:tc>
          <w:tcPr>
            <w:tcW w:w="886" w:type="dxa"/>
            <w:shd w:val="clear" w:color="auto" w:fill="auto"/>
          </w:tcPr>
          <w:p w14:paraId="755557F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61B7EF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7E3597F" w14:textId="77777777" w:rsidR="00A200F2" w:rsidRPr="002C2EA9" w:rsidRDefault="00A200F2" w:rsidP="003B41ED">
            <w:pPr>
              <w:spacing w:line="240" w:lineRule="auto"/>
              <w:jc w:val="center"/>
              <w:rPr>
                <w:sz w:val="18"/>
                <w:szCs w:val="18"/>
                <w:lang w:val="en-US" w:eastAsia="en-GB"/>
              </w:rPr>
            </w:pPr>
          </w:p>
        </w:tc>
      </w:tr>
      <w:tr w:rsidR="00A200F2" w:rsidRPr="002C2EA9" w14:paraId="4A4E8F0C" w14:textId="77777777" w:rsidTr="003B41ED">
        <w:trPr>
          <w:trHeight w:hRule="exact" w:val="227"/>
        </w:trPr>
        <w:tc>
          <w:tcPr>
            <w:tcW w:w="3119" w:type="dxa"/>
            <w:shd w:val="clear" w:color="auto" w:fill="auto"/>
          </w:tcPr>
          <w:p w14:paraId="614C1309"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Persicaria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hydropiperoides</w:t>
            </w:r>
            <w:proofErr w:type="spellEnd"/>
          </w:p>
        </w:tc>
        <w:tc>
          <w:tcPr>
            <w:tcW w:w="2941" w:type="dxa"/>
            <w:shd w:val="clear" w:color="auto" w:fill="auto"/>
          </w:tcPr>
          <w:p w14:paraId="3E8329D8"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water-pepper</w:t>
            </w:r>
          </w:p>
        </w:tc>
        <w:tc>
          <w:tcPr>
            <w:tcW w:w="886" w:type="dxa"/>
            <w:shd w:val="clear" w:color="auto" w:fill="auto"/>
          </w:tcPr>
          <w:p w14:paraId="48E91AA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1B195E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4D068BB" w14:textId="77777777" w:rsidR="00A200F2" w:rsidRPr="002C2EA9" w:rsidRDefault="00A200F2" w:rsidP="003B41ED">
            <w:pPr>
              <w:spacing w:line="240" w:lineRule="auto"/>
              <w:jc w:val="center"/>
              <w:rPr>
                <w:sz w:val="18"/>
                <w:szCs w:val="18"/>
                <w:lang w:val="en-US" w:eastAsia="en-GB"/>
              </w:rPr>
            </w:pPr>
          </w:p>
        </w:tc>
      </w:tr>
      <w:tr w:rsidR="00A200F2" w:rsidRPr="002C2EA9" w14:paraId="1EF0979D" w14:textId="77777777" w:rsidTr="003B41ED">
        <w:trPr>
          <w:trHeight w:hRule="exact" w:val="227"/>
        </w:trPr>
        <w:tc>
          <w:tcPr>
            <w:tcW w:w="3119" w:type="dxa"/>
            <w:shd w:val="clear" w:color="auto" w:fill="auto"/>
          </w:tcPr>
          <w:p w14:paraId="42D29347"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Persicaria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lapathifolia</w:t>
            </w:r>
            <w:proofErr w:type="spellEnd"/>
          </w:p>
        </w:tc>
        <w:tc>
          <w:tcPr>
            <w:tcW w:w="2941" w:type="dxa"/>
            <w:shd w:val="clear" w:color="auto" w:fill="auto"/>
          </w:tcPr>
          <w:p w14:paraId="2368F56B"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willow weed</w:t>
            </w:r>
          </w:p>
        </w:tc>
        <w:tc>
          <w:tcPr>
            <w:tcW w:w="886" w:type="dxa"/>
            <w:shd w:val="clear" w:color="auto" w:fill="auto"/>
          </w:tcPr>
          <w:p w14:paraId="0C9BCF8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076519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624702F" w14:textId="77777777" w:rsidR="00A200F2" w:rsidRPr="002C2EA9" w:rsidRDefault="00A200F2" w:rsidP="003B41ED">
            <w:pPr>
              <w:spacing w:line="240" w:lineRule="auto"/>
              <w:jc w:val="center"/>
              <w:rPr>
                <w:sz w:val="18"/>
                <w:szCs w:val="18"/>
                <w:lang w:val="en-US" w:eastAsia="en-GB"/>
              </w:rPr>
            </w:pPr>
          </w:p>
        </w:tc>
      </w:tr>
      <w:tr w:rsidR="00A200F2" w:rsidRPr="002C2EA9" w14:paraId="4ECCB8A8" w14:textId="77777777" w:rsidTr="003B41ED">
        <w:trPr>
          <w:trHeight w:hRule="exact" w:val="227"/>
        </w:trPr>
        <w:tc>
          <w:tcPr>
            <w:tcW w:w="3119" w:type="dxa"/>
            <w:shd w:val="clear" w:color="auto" w:fill="auto"/>
          </w:tcPr>
          <w:p w14:paraId="0EF52207"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Persicara</w:t>
            </w:r>
            <w:proofErr w:type="spellEnd"/>
            <w:r w:rsidRPr="002C2EA9">
              <w:rPr>
                <w:i/>
                <w:iCs/>
                <w:color w:val="000000"/>
                <w:sz w:val="18"/>
                <w:szCs w:val="18"/>
                <w:lang w:val="en-US" w:eastAsia="en-GB"/>
              </w:rPr>
              <w:t xml:space="preserve"> minor</w:t>
            </w:r>
          </w:p>
        </w:tc>
        <w:tc>
          <w:tcPr>
            <w:tcW w:w="2941" w:type="dxa"/>
            <w:shd w:val="clear" w:color="auto" w:fill="auto"/>
          </w:tcPr>
          <w:p w14:paraId="6D271EA9"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Asian knotweed</w:t>
            </w:r>
          </w:p>
        </w:tc>
        <w:tc>
          <w:tcPr>
            <w:tcW w:w="886" w:type="dxa"/>
            <w:shd w:val="clear" w:color="auto" w:fill="auto"/>
          </w:tcPr>
          <w:p w14:paraId="10D03B7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F86510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EDF1244" w14:textId="77777777" w:rsidR="00A200F2" w:rsidRPr="002C2EA9" w:rsidRDefault="00A200F2" w:rsidP="003B41ED">
            <w:pPr>
              <w:spacing w:line="240" w:lineRule="auto"/>
              <w:jc w:val="center"/>
              <w:rPr>
                <w:sz w:val="18"/>
                <w:szCs w:val="18"/>
                <w:lang w:val="en-US" w:eastAsia="en-GB"/>
              </w:rPr>
            </w:pPr>
          </w:p>
        </w:tc>
      </w:tr>
      <w:tr w:rsidR="00A200F2" w:rsidRPr="002C2EA9" w14:paraId="0C2D872E" w14:textId="77777777" w:rsidTr="003B41ED">
        <w:trPr>
          <w:trHeight w:hRule="exact" w:val="227"/>
        </w:trPr>
        <w:tc>
          <w:tcPr>
            <w:tcW w:w="3119" w:type="dxa"/>
            <w:shd w:val="clear" w:color="auto" w:fill="auto"/>
            <w:hideMark/>
          </w:tcPr>
          <w:p w14:paraId="1ED4EBE9"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Persicaria</w:t>
            </w:r>
            <w:proofErr w:type="spellEnd"/>
            <w:r w:rsidRPr="002C2EA9">
              <w:rPr>
                <w:i/>
                <w:iCs/>
                <w:color w:val="000000"/>
                <w:sz w:val="18"/>
                <w:szCs w:val="18"/>
                <w:lang w:val="en-US" w:eastAsia="en-GB"/>
              </w:rPr>
              <w:t> </w:t>
            </w:r>
            <w:r w:rsidRPr="002C2EA9">
              <w:rPr>
                <w:color w:val="000000"/>
                <w:sz w:val="18"/>
                <w:szCs w:val="18"/>
                <w:lang w:val="en-US" w:eastAsia="en-GB"/>
              </w:rPr>
              <w:t>sp. </w:t>
            </w:r>
          </w:p>
        </w:tc>
        <w:tc>
          <w:tcPr>
            <w:tcW w:w="2941" w:type="dxa"/>
            <w:shd w:val="clear" w:color="auto" w:fill="auto"/>
            <w:hideMark/>
          </w:tcPr>
          <w:p w14:paraId="696B0C2E" w14:textId="77777777" w:rsidR="00A200F2" w:rsidRPr="002C2EA9" w:rsidRDefault="00A200F2" w:rsidP="003B41ED">
            <w:pPr>
              <w:spacing w:line="240" w:lineRule="auto"/>
              <w:rPr>
                <w:sz w:val="18"/>
                <w:szCs w:val="18"/>
                <w:lang w:val="en-US" w:eastAsia="en-GB"/>
              </w:rPr>
            </w:pPr>
            <w:r>
              <w:rPr>
                <w:color w:val="000000"/>
                <w:sz w:val="18"/>
                <w:szCs w:val="18"/>
                <w:lang w:val="en-US" w:eastAsia="en-GB"/>
              </w:rPr>
              <w:t xml:space="preserve">unidentified </w:t>
            </w:r>
            <w:r w:rsidRPr="002C2EA9">
              <w:rPr>
                <w:color w:val="000000"/>
                <w:sz w:val="18"/>
                <w:szCs w:val="18"/>
                <w:lang w:val="en-US" w:eastAsia="en-GB"/>
              </w:rPr>
              <w:t>smartweed</w:t>
            </w:r>
          </w:p>
        </w:tc>
        <w:tc>
          <w:tcPr>
            <w:tcW w:w="886" w:type="dxa"/>
            <w:shd w:val="clear" w:color="auto" w:fill="auto"/>
            <w:hideMark/>
          </w:tcPr>
          <w:p w14:paraId="4ABF25F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221F513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67C5DF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2826BC9" w14:textId="77777777" w:rsidTr="003B41ED">
        <w:trPr>
          <w:trHeight w:hRule="exact" w:val="227"/>
        </w:trPr>
        <w:tc>
          <w:tcPr>
            <w:tcW w:w="3119" w:type="dxa"/>
            <w:shd w:val="clear" w:color="auto" w:fill="auto"/>
            <w:hideMark/>
          </w:tcPr>
          <w:p w14:paraId="49A796E6"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Phalarus</w:t>
            </w:r>
            <w:proofErr w:type="spellEnd"/>
            <w:r w:rsidRPr="002C2EA9">
              <w:rPr>
                <w:i/>
                <w:iCs/>
                <w:color w:val="000000"/>
                <w:sz w:val="18"/>
                <w:szCs w:val="18"/>
                <w:lang w:val="en-US" w:eastAsia="en-GB"/>
              </w:rPr>
              <w:t> arundinacea</w:t>
            </w:r>
            <w:r w:rsidRPr="002C2EA9">
              <w:rPr>
                <w:color w:val="000000"/>
                <w:sz w:val="18"/>
                <w:szCs w:val="18"/>
                <w:lang w:val="en-US" w:eastAsia="en-GB"/>
              </w:rPr>
              <w:t> </w:t>
            </w:r>
          </w:p>
        </w:tc>
        <w:tc>
          <w:tcPr>
            <w:tcW w:w="2941" w:type="dxa"/>
            <w:shd w:val="clear" w:color="auto" w:fill="auto"/>
            <w:hideMark/>
          </w:tcPr>
          <w:p w14:paraId="3D54CF52"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reed canary grass </w:t>
            </w:r>
          </w:p>
        </w:tc>
        <w:tc>
          <w:tcPr>
            <w:tcW w:w="886" w:type="dxa"/>
            <w:shd w:val="clear" w:color="auto" w:fill="auto"/>
            <w:hideMark/>
          </w:tcPr>
          <w:p w14:paraId="79A2477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619D8A4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3CEE05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5DA6712" w14:textId="77777777" w:rsidTr="003B41ED">
        <w:trPr>
          <w:trHeight w:hRule="exact" w:val="227"/>
        </w:trPr>
        <w:tc>
          <w:tcPr>
            <w:tcW w:w="3119" w:type="dxa"/>
            <w:shd w:val="clear" w:color="auto" w:fill="auto"/>
            <w:hideMark/>
          </w:tcPr>
          <w:p w14:paraId="406DDEC1"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Plantago lanceolata </w:t>
            </w:r>
            <w:r w:rsidRPr="002C2EA9">
              <w:rPr>
                <w:color w:val="000000"/>
                <w:sz w:val="18"/>
                <w:szCs w:val="18"/>
                <w:lang w:val="en-US" w:eastAsia="en-GB"/>
              </w:rPr>
              <w:t> </w:t>
            </w:r>
          </w:p>
        </w:tc>
        <w:tc>
          <w:tcPr>
            <w:tcW w:w="2941" w:type="dxa"/>
            <w:shd w:val="clear" w:color="auto" w:fill="auto"/>
            <w:hideMark/>
          </w:tcPr>
          <w:p w14:paraId="520758B2" w14:textId="77777777" w:rsidR="00A200F2" w:rsidRPr="002C2EA9" w:rsidRDefault="00A200F2" w:rsidP="003B41ED">
            <w:pPr>
              <w:spacing w:line="240" w:lineRule="auto"/>
              <w:rPr>
                <w:sz w:val="18"/>
                <w:szCs w:val="18"/>
                <w:lang w:val="en-US" w:eastAsia="en-GB"/>
              </w:rPr>
            </w:pPr>
            <w:r>
              <w:rPr>
                <w:color w:val="000000"/>
                <w:sz w:val="18"/>
                <w:szCs w:val="18"/>
                <w:lang w:val="en-US" w:eastAsia="en-GB"/>
              </w:rPr>
              <w:t>r</w:t>
            </w:r>
            <w:r w:rsidRPr="002C2EA9">
              <w:rPr>
                <w:color w:val="000000"/>
                <w:sz w:val="18"/>
                <w:szCs w:val="18"/>
                <w:lang w:val="en-US" w:eastAsia="en-GB"/>
              </w:rPr>
              <w:t>ibwort plantain </w:t>
            </w:r>
          </w:p>
        </w:tc>
        <w:tc>
          <w:tcPr>
            <w:tcW w:w="886" w:type="dxa"/>
            <w:shd w:val="clear" w:color="auto" w:fill="auto"/>
            <w:hideMark/>
          </w:tcPr>
          <w:p w14:paraId="7EE2828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2B7258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728734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77AD356" w14:textId="77777777" w:rsidTr="003B41ED">
        <w:trPr>
          <w:trHeight w:hRule="exact" w:val="227"/>
        </w:trPr>
        <w:tc>
          <w:tcPr>
            <w:tcW w:w="3119" w:type="dxa"/>
            <w:shd w:val="clear" w:color="auto" w:fill="auto"/>
            <w:hideMark/>
          </w:tcPr>
          <w:p w14:paraId="66B0EAF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Plantago major</w:t>
            </w:r>
            <w:r w:rsidRPr="002C2EA9">
              <w:rPr>
                <w:color w:val="000000"/>
                <w:sz w:val="18"/>
                <w:szCs w:val="18"/>
                <w:lang w:val="en-US" w:eastAsia="en-GB"/>
              </w:rPr>
              <w:t> </w:t>
            </w:r>
          </w:p>
        </w:tc>
        <w:tc>
          <w:tcPr>
            <w:tcW w:w="2941" w:type="dxa"/>
            <w:shd w:val="clear" w:color="auto" w:fill="auto"/>
            <w:hideMark/>
          </w:tcPr>
          <w:p w14:paraId="2C31EB61"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common plantain </w:t>
            </w:r>
          </w:p>
        </w:tc>
        <w:tc>
          <w:tcPr>
            <w:tcW w:w="886" w:type="dxa"/>
            <w:shd w:val="clear" w:color="auto" w:fill="auto"/>
            <w:hideMark/>
          </w:tcPr>
          <w:p w14:paraId="121FBB3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65CD6D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2AAA4A4"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E998700" w14:textId="77777777" w:rsidTr="003B41ED">
        <w:trPr>
          <w:trHeight w:hRule="exact" w:val="227"/>
        </w:trPr>
        <w:tc>
          <w:tcPr>
            <w:tcW w:w="3119" w:type="dxa"/>
            <w:shd w:val="clear" w:color="auto" w:fill="auto"/>
            <w:hideMark/>
          </w:tcPr>
          <w:p w14:paraId="7E0A6713"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Poa annua</w:t>
            </w:r>
            <w:r w:rsidRPr="002C2EA9">
              <w:rPr>
                <w:color w:val="000000"/>
                <w:sz w:val="18"/>
                <w:szCs w:val="18"/>
                <w:lang w:val="en-US" w:eastAsia="en-GB"/>
              </w:rPr>
              <w:t> </w:t>
            </w:r>
          </w:p>
        </w:tc>
        <w:tc>
          <w:tcPr>
            <w:tcW w:w="2941" w:type="dxa"/>
            <w:shd w:val="clear" w:color="auto" w:fill="auto"/>
            <w:hideMark/>
          </w:tcPr>
          <w:p w14:paraId="70214620"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annual bluegrass </w:t>
            </w:r>
          </w:p>
        </w:tc>
        <w:tc>
          <w:tcPr>
            <w:tcW w:w="886" w:type="dxa"/>
            <w:shd w:val="clear" w:color="auto" w:fill="auto"/>
            <w:hideMark/>
          </w:tcPr>
          <w:p w14:paraId="478C2E2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7D2DFE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FE5D142"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0C10D07" w14:textId="77777777" w:rsidTr="003B41ED">
        <w:trPr>
          <w:trHeight w:hRule="exact" w:val="227"/>
        </w:trPr>
        <w:tc>
          <w:tcPr>
            <w:tcW w:w="3119" w:type="dxa"/>
            <w:shd w:val="clear" w:color="auto" w:fill="auto"/>
            <w:hideMark/>
          </w:tcPr>
          <w:p w14:paraId="72DCE36A"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Poa pratensis</w:t>
            </w:r>
            <w:r w:rsidRPr="002C2EA9">
              <w:rPr>
                <w:color w:val="000000"/>
                <w:sz w:val="18"/>
                <w:szCs w:val="18"/>
                <w:lang w:val="en-US" w:eastAsia="en-GB"/>
              </w:rPr>
              <w:t> </w:t>
            </w:r>
          </w:p>
        </w:tc>
        <w:tc>
          <w:tcPr>
            <w:tcW w:w="2941" w:type="dxa"/>
            <w:shd w:val="clear" w:color="auto" w:fill="auto"/>
            <w:hideMark/>
          </w:tcPr>
          <w:p w14:paraId="1F0D403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Kentucky bluegrass </w:t>
            </w:r>
          </w:p>
        </w:tc>
        <w:tc>
          <w:tcPr>
            <w:tcW w:w="886" w:type="dxa"/>
            <w:shd w:val="clear" w:color="auto" w:fill="auto"/>
            <w:hideMark/>
          </w:tcPr>
          <w:p w14:paraId="5A6618D5"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19D397D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574111A"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F4EDB7E" w14:textId="77777777" w:rsidTr="003B41ED">
        <w:trPr>
          <w:trHeight w:hRule="exact" w:val="227"/>
        </w:trPr>
        <w:tc>
          <w:tcPr>
            <w:tcW w:w="3119" w:type="dxa"/>
            <w:shd w:val="clear" w:color="auto" w:fill="auto"/>
          </w:tcPr>
          <w:p w14:paraId="791DA5AC"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Poa </w:t>
            </w:r>
            <w:proofErr w:type="spellStart"/>
            <w:r w:rsidRPr="002C2EA9">
              <w:rPr>
                <w:i/>
                <w:iCs/>
                <w:color w:val="000000"/>
                <w:sz w:val="18"/>
                <w:szCs w:val="18"/>
                <w:lang w:val="en-US" w:eastAsia="en-GB"/>
              </w:rPr>
              <w:t>trivalis</w:t>
            </w:r>
            <w:proofErr w:type="spellEnd"/>
          </w:p>
        </w:tc>
        <w:tc>
          <w:tcPr>
            <w:tcW w:w="2941" w:type="dxa"/>
            <w:shd w:val="clear" w:color="auto" w:fill="auto"/>
          </w:tcPr>
          <w:p w14:paraId="0169B96A" w14:textId="77777777" w:rsidR="00A200F2" w:rsidRPr="002C2EA9" w:rsidRDefault="00A200F2" w:rsidP="003B41ED">
            <w:pPr>
              <w:spacing w:line="240" w:lineRule="auto"/>
              <w:rPr>
                <w:color w:val="000000"/>
                <w:sz w:val="18"/>
                <w:szCs w:val="18"/>
                <w:lang w:val="en-US" w:eastAsia="en-GB"/>
              </w:rPr>
            </w:pPr>
            <w:r>
              <w:rPr>
                <w:color w:val="000000"/>
                <w:sz w:val="18"/>
                <w:szCs w:val="18"/>
                <w:lang w:val="en-US" w:eastAsia="en-GB"/>
              </w:rPr>
              <w:t>r</w:t>
            </w:r>
            <w:r w:rsidRPr="002C2EA9">
              <w:rPr>
                <w:color w:val="000000"/>
                <w:sz w:val="18"/>
                <w:szCs w:val="18"/>
                <w:lang w:val="en-US" w:eastAsia="en-GB"/>
              </w:rPr>
              <w:t>ough bluegrass</w:t>
            </w:r>
          </w:p>
        </w:tc>
        <w:tc>
          <w:tcPr>
            <w:tcW w:w="886" w:type="dxa"/>
            <w:shd w:val="clear" w:color="auto" w:fill="auto"/>
          </w:tcPr>
          <w:p w14:paraId="4FFAC9C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31BF94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33765F2" w14:textId="77777777" w:rsidR="00A200F2" w:rsidRPr="002C2EA9" w:rsidRDefault="00A200F2" w:rsidP="003B41ED">
            <w:pPr>
              <w:spacing w:line="240" w:lineRule="auto"/>
              <w:jc w:val="center"/>
              <w:rPr>
                <w:sz w:val="18"/>
                <w:szCs w:val="18"/>
                <w:lang w:val="en-US" w:eastAsia="en-GB"/>
              </w:rPr>
            </w:pPr>
          </w:p>
        </w:tc>
      </w:tr>
      <w:tr w:rsidR="00A200F2" w:rsidRPr="002C2EA9" w14:paraId="311B7722" w14:textId="77777777" w:rsidTr="003B41ED">
        <w:trPr>
          <w:trHeight w:hRule="exact" w:val="227"/>
        </w:trPr>
        <w:tc>
          <w:tcPr>
            <w:tcW w:w="3119" w:type="dxa"/>
            <w:shd w:val="clear" w:color="auto" w:fill="auto"/>
          </w:tcPr>
          <w:p w14:paraId="4F473DCD" w14:textId="77777777" w:rsidR="00A200F2" w:rsidRPr="002C2EA9" w:rsidRDefault="00A200F2" w:rsidP="003B41ED">
            <w:pPr>
              <w:spacing w:line="240" w:lineRule="auto"/>
              <w:rPr>
                <w:color w:val="000000"/>
                <w:sz w:val="18"/>
                <w:szCs w:val="18"/>
                <w:lang w:val="en-US" w:eastAsia="en-GB"/>
              </w:rPr>
            </w:pPr>
            <w:r w:rsidRPr="002C2EA9">
              <w:rPr>
                <w:i/>
                <w:iCs/>
                <w:color w:val="000000"/>
                <w:sz w:val="18"/>
                <w:szCs w:val="18"/>
                <w:lang w:val="en-US" w:eastAsia="en-GB"/>
              </w:rPr>
              <w:t>Poa</w:t>
            </w:r>
            <w:r w:rsidRPr="002C2EA9">
              <w:rPr>
                <w:color w:val="000000"/>
                <w:sz w:val="18"/>
                <w:szCs w:val="18"/>
                <w:lang w:val="en-US" w:eastAsia="en-GB"/>
              </w:rPr>
              <w:t xml:space="preserve"> sp.</w:t>
            </w:r>
          </w:p>
        </w:tc>
        <w:tc>
          <w:tcPr>
            <w:tcW w:w="2941" w:type="dxa"/>
            <w:shd w:val="clear" w:color="auto" w:fill="auto"/>
          </w:tcPr>
          <w:p w14:paraId="7B1AB0D2"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bluegrass</w:t>
            </w:r>
          </w:p>
        </w:tc>
        <w:tc>
          <w:tcPr>
            <w:tcW w:w="886" w:type="dxa"/>
            <w:shd w:val="clear" w:color="auto" w:fill="auto"/>
          </w:tcPr>
          <w:p w14:paraId="49FE4FD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C49C62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5434784" w14:textId="77777777" w:rsidR="00A200F2" w:rsidRPr="002C2EA9" w:rsidRDefault="00A200F2" w:rsidP="003B41ED">
            <w:pPr>
              <w:spacing w:line="240" w:lineRule="auto"/>
              <w:jc w:val="center"/>
              <w:rPr>
                <w:sz w:val="18"/>
                <w:szCs w:val="18"/>
                <w:lang w:val="en-US" w:eastAsia="en-GB"/>
              </w:rPr>
            </w:pPr>
          </w:p>
        </w:tc>
      </w:tr>
      <w:tr w:rsidR="00A200F2" w:rsidRPr="002C2EA9" w14:paraId="2AF2704B" w14:textId="77777777" w:rsidTr="003B41ED">
        <w:trPr>
          <w:trHeight w:hRule="exact" w:val="227"/>
        </w:trPr>
        <w:tc>
          <w:tcPr>
            <w:tcW w:w="3119" w:type="dxa"/>
            <w:shd w:val="clear" w:color="auto" w:fill="auto"/>
          </w:tcPr>
          <w:p w14:paraId="05B627A6"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Poaceae</w:t>
            </w:r>
            <w:proofErr w:type="spellEnd"/>
            <w:r w:rsidRPr="002C2EA9">
              <w:rPr>
                <w:color w:val="000000"/>
                <w:sz w:val="18"/>
                <w:szCs w:val="18"/>
                <w:lang w:val="en-US" w:eastAsia="en-GB"/>
              </w:rPr>
              <w:t> </w:t>
            </w:r>
          </w:p>
        </w:tc>
        <w:tc>
          <w:tcPr>
            <w:tcW w:w="2941" w:type="dxa"/>
            <w:shd w:val="clear" w:color="auto" w:fill="auto"/>
          </w:tcPr>
          <w:p w14:paraId="381BCC0B"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unidentified grasses </w:t>
            </w:r>
          </w:p>
        </w:tc>
        <w:tc>
          <w:tcPr>
            <w:tcW w:w="886" w:type="dxa"/>
            <w:shd w:val="clear" w:color="auto" w:fill="auto"/>
          </w:tcPr>
          <w:p w14:paraId="1D6F997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5D5E368D"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25FA966" w14:textId="77777777" w:rsidR="00A200F2" w:rsidRPr="002C2EA9" w:rsidRDefault="00A200F2" w:rsidP="003B41ED">
            <w:pPr>
              <w:spacing w:line="240" w:lineRule="auto"/>
              <w:jc w:val="center"/>
              <w:rPr>
                <w:sz w:val="18"/>
                <w:szCs w:val="18"/>
                <w:lang w:val="en-US" w:eastAsia="en-GB"/>
              </w:rPr>
            </w:pPr>
            <w:r w:rsidRPr="002C2EA9">
              <w:rPr>
                <w:sz w:val="18"/>
                <w:szCs w:val="18"/>
                <w:lang w:val="en-US" w:eastAsia="en-GB"/>
              </w:rPr>
              <w:t>X</w:t>
            </w:r>
          </w:p>
        </w:tc>
      </w:tr>
      <w:tr w:rsidR="00A200F2" w:rsidRPr="002C2EA9" w14:paraId="023F333E" w14:textId="77777777" w:rsidTr="003B41ED">
        <w:trPr>
          <w:trHeight w:hRule="exact" w:val="227"/>
        </w:trPr>
        <w:tc>
          <w:tcPr>
            <w:tcW w:w="3119" w:type="dxa"/>
            <w:shd w:val="clear" w:color="auto" w:fill="auto"/>
            <w:hideMark/>
          </w:tcPr>
          <w:p w14:paraId="31CAB69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Polygonum </w:t>
            </w:r>
            <w:proofErr w:type="spellStart"/>
            <w:r w:rsidRPr="002C2EA9">
              <w:rPr>
                <w:i/>
                <w:iCs/>
                <w:color w:val="000000"/>
                <w:sz w:val="18"/>
                <w:szCs w:val="18"/>
                <w:lang w:val="en-US" w:eastAsia="en-GB"/>
              </w:rPr>
              <w:t>aviculare</w:t>
            </w:r>
            <w:proofErr w:type="spellEnd"/>
            <w:r w:rsidRPr="002C2EA9">
              <w:rPr>
                <w:color w:val="000000"/>
                <w:sz w:val="18"/>
                <w:szCs w:val="18"/>
                <w:lang w:val="en-US" w:eastAsia="en-GB"/>
              </w:rPr>
              <w:t> </w:t>
            </w:r>
          </w:p>
        </w:tc>
        <w:tc>
          <w:tcPr>
            <w:tcW w:w="2941" w:type="dxa"/>
            <w:shd w:val="clear" w:color="auto" w:fill="auto"/>
            <w:hideMark/>
          </w:tcPr>
          <w:p w14:paraId="48CC1C1E"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common knotgrass </w:t>
            </w:r>
          </w:p>
        </w:tc>
        <w:tc>
          <w:tcPr>
            <w:tcW w:w="886" w:type="dxa"/>
            <w:shd w:val="clear" w:color="auto" w:fill="auto"/>
            <w:hideMark/>
          </w:tcPr>
          <w:p w14:paraId="595F937F"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2AA5EDB"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1D05CAB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C19E4DD" w14:textId="77777777" w:rsidTr="003B41ED">
        <w:trPr>
          <w:trHeight w:hRule="exact" w:val="227"/>
        </w:trPr>
        <w:tc>
          <w:tcPr>
            <w:tcW w:w="3119" w:type="dxa"/>
            <w:shd w:val="clear" w:color="auto" w:fill="auto"/>
          </w:tcPr>
          <w:p w14:paraId="4D9D73B1"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Populus balsamifera</w:t>
            </w:r>
          </w:p>
        </w:tc>
        <w:tc>
          <w:tcPr>
            <w:tcW w:w="2941" w:type="dxa"/>
            <w:shd w:val="clear" w:color="auto" w:fill="auto"/>
          </w:tcPr>
          <w:p w14:paraId="2C6C208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black cottonwood</w:t>
            </w:r>
          </w:p>
        </w:tc>
        <w:tc>
          <w:tcPr>
            <w:tcW w:w="886" w:type="dxa"/>
            <w:shd w:val="clear" w:color="auto" w:fill="auto"/>
          </w:tcPr>
          <w:p w14:paraId="4B29842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2BEEE1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1BF89E5" w14:textId="77777777" w:rsidR="00A200F2" w:rsidRPr="002C2EA9" w:rsidRDefault="00A200F2" w:rsidP="003B41ED">
            <w:pPr>
              <w:spacing w:line="240" w:lineRule="auto"/>
              <w:jc w:val="center"/>
              <w:rPr>
                <w:sz w:val="18"/>
                <w:szCs w:val="18"/>
                <w:lang w:val="en-US" w:eastAsia="en-GB"/>
              </w:rPr>
            </w:pPr>
          </w:p>
        </w:tc>
      </w:tr>
      <w:tr w:rsidR="00A200F2" w:rsidRPr="002C2EA9" w14:paraId="451704E2" w14:textId="77777777" w:rsidTr="003B41ED">
        <w:trPr>
          <w:trHeight w:hRule="exact" w:val="227"/>
        </w:trPr>
        <w:tc>
          <w:tcPr>
            <w:tcW w:w="3119" w:type="dxa"/>
            <w:shd w:val="clear" w:color="auto" w:fill="auto"/>
            <w:hideMark/>
          </w:tcPr>
          <w:p w14:paraId="386DE7D9"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Potamogeton</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foliosus</w:t>
            </w:r>
            <w:proofErr w:type="spellEnd"/>
            <w:r w:rsidRPr="002C2EA9">
              <w:rPr>
                <w:color w:val="000000"/>
                <w:sz w:val="18"/>
                <w:szCs w:val="18"/>
                <w:lang w:val="en-US" w:eastAsia="en-GB"/>
              </w:rPr>
              <w:t> </w:t>
            </w:r>
          </w:p>
        </w:tc>
        <w:tc>
          <w:tcPr>
            <w:tcW w:w="2941" w:type="dxa"/>
            <w:shd w:val="clear" w:color="auto" w:fill="auto"/>
            <w:hideMark/>
          </w:tcPr>
          <w:p w14:paraId="6B644985" w14:textId="77777777" w:rsidR="00A200F2" w:rsidRPr="002C2EA9" w:rsidRDefault="00A200F2" w:rsidP="003B41ED">
            <w:pPr>
              <w:spacing w:line="240" w:lineRule="auto"/>
              <w:rPr>
                <w:sz w:val="18"/>
                <w:szCs w:val="18"/>
                <w:lang w:val="en-US" w:eastAsia="en-GB"/>
              </w:rPr>
            </w:pPr>
            <w:r>
              <w:rPr>
                <w:color w:val="000000"/>
                <w:sz w:val="18"/>
                <w:szCs w:val="18"/>
                <w:lang w:val="en-US" w:eastAsia="en-GB"/>
              </w:rPr>
              <w:t>l</w:t>
            </w:r>
            <w:r w:rsidRPr="002C2EA9">
              <w:rPr>
                <w:color w:val="000000"/>
                <w:sz w:val="18"/>
                <w:szCs w:val="18"/>
                <w:lang w:val="en-US" w:eastAsia="en-GB"/>
              </w:rPr>
              <w:t>eafy pondweed </w:t>
            </w:r>
          </w:p>
        </w:tc>
        <w:tc>
          <w:tcPr>
            <w:tcW w:w="886" w:type="dxa"/>
            <w:shd w:val="clear" w:color="auto" w:fill="auto"/>
            <w:hideMark/>
          </w:tcPr>
          <w:p w14:paraId="01655D6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8BD8D24"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ADC6B8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80DE065" w14:textId="77777777" w:rsidTr="003B41ED">
        <w:trPr>
          <w:trHeight w:hRule="exact" w:val="227"/>
        </w:trPr>
        <w:tc>
          <w:tcPr>
            <w:tcW w:w="3119" w:type="dxa"/>
            <w:shd w:val="clear" w:color="auto" w:fill="auto"/>
            <w:hideMark/>
          </w:tcPr>
          <w:p w14:paraId="1F232F94"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Potamogeton</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natans</w:t>
            </w:r>
            <w:proofErr w:type="spellEnd"/>
            <w:r w:rsidRPr="002C2EA9">
              <w:rPr>
                <w:color w:val="000000"/>
                <w:sz w:val="18"/>
                <w:szCs w:val="18"/>
                <w:lang w:val="en-US" w:eastAsia="en-GB"/>
              </w:rPr>
              <w:t> </w:t>
            </w:r>
          </w:p>
        </w:tc>
        <w:tc>
          <w:tcPr>
            <w:tcW w:w="2941" w:type="dxa"/>
            <w:shd w:val="clear" w:color="auto" w:fill="auto"/>
            <w:hideMark/>
          </w:tcPr>
          <w:p w14:paraId="23E4F7EA"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floating pondweed </w:t>
            </w:r>
          </w:p>
        </w:tc>
        <w:tc>
          <w:tcPr>
            <w:tcW w:w="886" w:type="dxa"/>
            <w:shd w:val="clear" w:color="auto" w:fill="auto"/>
            <w:hideMark/>
          </w:tcPr>
          <w:p w14:paraId="220799D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8A65C3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12BCAB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065B91" w14:textId="77777777" w:rsidTr="003B41ED">
        <w:trPr>
          <w:trHeight w:hRule="exact" w:val="227"/>
        </w:trPr>
        <w:tc>
          <w:tcPr>
            <w:tcW w:w="3119" w:type="dxa"/>
            <w:shd w:val="clear" w:color="auto" w:fill="auto"/>
          </w:tcPr>
          <w:p w14:paraId="576668D1"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Potamogeton</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pusillus</w:t>
            </w:r>
            <w:proofErr w:type="spellEnd"/>
          </w:p>
        </w:tc>
        <w:tc>
          <w:tcPr>
            <w:tcW w:w="2941" w:type="dxa"/>
            <w:shd w:val="clear" w:color="auto" w:fill="auto"/>
          </w:tcPr>
          <w:p w14:paraId="0ED009D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small pondweed</w:t>
            </w:r>
          </w:p>
        </w:tc>
        <w:tc>
          <w:tcPr>
            <w:tcW w:w="886" w:type="dxa"/>
            <w:shd w:val="clear" w:color="auto" w:fill="auto"/>
          </w:tcPr>
          <w:p w14:paraId="5E1771B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472AB8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E2A8A3E" w14:textId="77777777" w:rsidR="00A200F2" w:rsidRPr="002C2EA9" w:rsidRDefault="00A200F2" w:rsidP="003B41ED">
            <w:pPr>
              <w:spacing w:line="240" w:lineRule="auto"/>
              <w:jc w:val="center"/>
              <w:rPr>
                <w:sz w:val="18"/>
                <w:szCs w:val="18"/>
                <w:lang w:val="en-US" w:eastAsia="en-GB"/>
              </w:rPr>
            </w:pPr>
          </w:p>
        </w:tc>
      </w:tr>
      <w:tr w:rsidR="00A200F2" w:rsidRPr="002C2EA9" w14:paraId="69A968DA" w14:textId="77777777" w:rsidTr="003B41ED">
        <w:trPr>
          <w:trHeight w:hRule="exact" w:val="227"/>
        </w:trPr>
        <w:tc>
          <w:tcPr>
            <w:tcW w:w="3119" w:type="dxa"/>
            <w:shd w:val="clear" w:color="auto" w:fill="auto"/>
            <w:hideMark/>
          </w:tcPr>
          <w:p w14:paraId="2BF3AB0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Potentilla anserina</w:t>
            </w:r>
            <w:r w:rsidRPr="002C2EA9">
              <w:rPr>
                <w:color w:val="000000"/>
                <w:sz w:val="18"/>
                <w:szCs w:val="18"/>
                <w:lang w:val="en-US" w:eastAsia="en-GB"/>
              </w:rPr>
              <w:t> </w:t>
            </w:r>
          </w:p>
        </w:tc>
        <w:tc>
          <w:tcPr>
            <w:tcW w:w="2941" w:type="dxa"/>
            <w:shd w:val="clear" w:color="auto" w:fill="auto"/>
            <w:hideMark/>
          </w:tcPr>
          <w:p w14:paraId="3DF443B1"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silverweed </w:t>
            </w:r>
          </w:p>
        </w:tc>
        <w:tc>
          <w:tcPr>
            <w:tcW w:w="886" w:type="dxa"/>
            <w:shd w:val="clear" w:color="auto" w:fill="auto"/>
            <w:hideMark/>
          </w:tcPr>
          <w:p w14:paraId="5ED5C09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949E17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25B0A5D"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4F684E6" w14:textId="77777777" w:rsidTr="003B41ED">
        <w:trPr>
          <w:trHeight w:hRule="exact" w:val="227"/>
        </w:trPr>
        <w:tc>
          <w:tcPr>
            <w:tcW w:w="3119" w:type="dxa"/>
            <w:shd w:val="clear" w:color="auto" w:fill="auto"/>
          </w:tcPr>
          <w:p w14:paraId="23284F95"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Potentilla </w:t>
            </w:r>
            <w:proofErr w:type="spellStart"/>
            <w:r w:rsidRPr="002C2EA9">
              <w:rPr>
                <w:i/>
                <w:iCs/>
                <w:color w:val="000000"/>
                <w:sz w:val="18"/>
                <w:szCs w:val="18"/>
                <w:lang w:val="en-US" w:eastAsia="en-GB"/>
              </w:rPr>
              <w:t>egedii</w:t>
            </w:r>
            <w:proofErr w:type="spellEnd"/>
          </w:p>
        </w:tc>
        <w:tc>
          <w:tcPr>
            <w:tcW w:w="2941" w:type="dxa"/>
            <w:shd w:val="clear" w:color="auto" w:fill="auto"/>
          </w:tcPr>
          <w:p w14:paraId="5C81DF8B"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coast silverweed</w:t>
            </w:r>
          </w:p>
        </w:tc>
        <w:tc>
          <w:tcPr>
            <w:tcW w:w="886" w:type="dxa"/>
            <w:shd w:val="clear" w:color="auto" w:fill="auto"/>
          </w:tcPr>
          <w:p w14:paraId="7D69BE3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CB36BA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A366CBD" w14:textId="77777777" w:rsidR="00A200F2" w:rsidRPr="002C2EA9" w:rsidRDefault="00A200F2" w:rsidP="003B41ED">
            <w:pPr>
              <w:spacing w:line="240" w:lineRule="auto"/>
              <w:jc w:val="center"/>
              <w:rPr>
                <w:sz w:val="18"/>
                <w:szCs w:val="18"/>
                <w:lang w:val="en-US" w:eastAsia="en-GB"/>
              </w:rPr>
            </w:pPr>
          </w:p>
        </w:tc>
      </w:tr>
      <w:tr w:rsidR="00A200F2" w:rsidRPr="002C2EA9" w14:paraId="1F03B74A" w14:textId="77777777" w:rsidTr="003B41ED">
        <w:trPr>
          <w:trHeight w:hRule="exact" w:val="227"/>
        </w:trPr>
        <w:tc>
          <w:tcPr>
            <w:tcW w:w="3119" w:type="dxa"/>
            <w:shd w:val="clear" w:color="auto" w:fill="auto"/>
          </w:tcPr>
          <w:p w14:paraId="40553728"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Prunella vulgaris</w:t>
            </w:r>
            <w:r w:rsidRPr="002C2EA9">
              <w:rPr>
                <w:color w:val="000000"/>
                <w:sz w:val="18"/>
                <w:szCs w:val="18"/>
                <w:lang w:val="en-US" w:eastAsia="en-GB"/>
              </w:rPr>
              <w:t xml:space="preserve"> ssp.</w:t>
            </w:r>
            <w:r w:rsidRPr="002C2EA9">
              <w:rPr>
                <w:i/>
                <w:iCs/>
                <w:color w:val="000000"/>
                <w:sz w:val="18"/>
                <w:szCs w:val="18"/>
                <w:lang w:val="en-US" w:eastAsia="en-GB"/>
              </w:rPr>
              <w:t xml:space="preserve"> vulgaris</w:t>
            </w:r>
          </w:p>
        </w:tc>
        <w:tc>
          <w:tcPr>
            <w:tcW w:w="2941" w:type="dxa"/>
            <w:shd w:val="clear" w:color="auto" w:fill="auto"/>
          </w:tcPr>
          <w:p w14:paraId="2031DDF0"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self-heal</w:t>
            </w:r>
          </w:p>
        </w:tc>
        <w:tc>
          <w:tcPr>
            <w:tcW w:w="886" w:type="dxa"/>
            <w:shd w:val="clear" w:color="auto" w:fill="auto"/>
          </w:tcPr>
          <w:p w14:paraId="341C02F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1A9F80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09DC10B" w14:textId="77777777" w:rsidR="00A200F2" w:rsidRPr="002C2EA9" w:rsidRDefault="00A200F2" w:rsidP="003B41ED">
            <w:pPr>
              <w:spacing w:line="240" w:lineRule="auto"/>
              <w:jc w:val="center"/>
              <w:rPr>
                <w:sz w:val="18"/>
                <w:szCs w:val="18"/>
                <w:lang w:val="en-US" w:eastAsia="en-GB"/>
              </w:rPr>
            </w:pPr>
          </w:p>
        </w:tc>
      </w:tr>
      <w:tr w:rsidR="00A200F2" w:rsidRPr="002C2EA9" w14:paraId="63FED012" w14:textId="77777777" w:rsidTr="003B41ED">
        <w:trPr>
          <w:trHeight w:hRule="exact" w:val="227"/>
        </w:trPr>
        <w:tc>
          <w:tcPr>
            <w:tcW w:w="3119" w:type="dxa"/>
            <w:shd w:val="clear" w:color="auto" w:fill="auto"/>
          </w:tcPr>
          <w:p w14:paraId="6C9B41C2"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Ranunculus </w:t>
            </w:r>
            <w:proofErr w:type="spellStart"/>
            <w:r w:rsidRPr="002C2EA9">
              <w:rPr>
                <w:i/>
                <w:iCs/>
                <w:color w:val="000000"/>
                <w:sz w:val="18"/>
                <w:szCs w:val="18"/>
                <w:lang w:val="en-US" w:eastAsia="en-GB"/>
              </w:rPr>
              <w:t>flammula</w:t>
            </w:r>
            <w:proofErr w:type="spellEnd"/>
          </w:p>
        </w:tc>
        <w:tc>
          <w:tcPr>
            <w:tcW w:w="2941" w:type="dxa"/>
            <w:shd w:val="clear" w:color="auto" w:fill="auto"/>
          </w:tcPr>
          <w:p w14:paraId="1B36B24E"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lesser spearwort</w:t>
            </w:r>
          </w:p>
        </w:tc>
        <w:tc>
          <w:tcPr>
            <w:tcW w:w="886" w:type="dxa"/>
            <w:shd w:val="clear" w:color="auto" w:fill="auto"/>
          </w:tcPr>
          <w:p w14:paraId="1C63138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FF02C6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BE464E0" w14:textId="77777777" w:rsidR="00A200F2" w:rsidRPr="002C2EA9" w:rsidRDefault="00A200F2" w:rsidP="003B41ED">
            <w:pPr>
              <w:spacing w:line="240" w:lineRule="auto"/>
              <w:jc w:val="center"/>
              <w:rPr>
                <w:sz w:val="18"/>
                <w:szCs w:val="18"/>
                <w:lang w:val="en-US" w:eastAsia="en-GB"/>
              </w:rPr>
            </w:pPr>
          </w:p>
        </w:tc>
      </w:tr>
      <w:tr w:rsidR="00A200F2" w:rsidRPr="002C2EA9" w14:paraId="43E0475F" w14:textId="77777777" w:rsidTr="003B41ED">
        <w:trPr>
          <w:trHeight w:hRule="exact" w:val="227"/>
        </w:trPr>
        <w:tc>
          <w:tcPr>
            <w:tcW w:w="3119" w:type="dxa"/>
            <w:shd w:val="clear" w:color="auto" w:fill="auto"/>
            <w:hideMark/>
          </w:tcPr>
          <w:p w14:paraId="4181358E"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Ranunculus occidentalis</w:t>
            </w:r>
            <w:r w:rsidRPr="002C2EA9">
              <w:rPr>
                <w:color w:val="000000"/>
                <w:sz w:val="18"/>
                <w:szCs w:val="18"/>
                <w:lang w:val="en-US" w:eastAsia="en-GB"/>
              </w:rPr>
              <w:t> </w:t>
            </w:r>
          </w:p>
        </w:tc>
        <w:tc>
          <w:tcPr>
            <w:tcW w:w="2941" w:type="dxa"/>
            <w:shd w:val="clear" w:color="auto" w:fill="auto"/>
            <w:hideMark/>
          </w:tcPr>
          <w:p w14:paraId="14F05B7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western buttercup </w:t>
            </w:r>
          </w:p>
        </w:tc>
        <w:tc>
          <w:tcPr>
            <w:tcW w:w="886" w:type="dxa"/>
            <w:shd w:val="clear" w:color="auto" w:fill="auto"/>
            <w:hideMark/>
          </w:tcPr>
          <w:p w14:paraId="63F16D4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FFAD5A0"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14E22CE0"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EB9CB0C" w14:textId="77777777" w:rsidTr="003B41ED">
        <w:trPr>
          <w:trHeight w:hRule="exact" w:val="227"/>
        </w:trPr>
        <w:tc>
          <w:tcPr>
            <w:tcW w:w="3119" w:type="dxa"/>
            <w:shd w:val="clear" w:color="auto" w:fill="auto"/>
            <w:hideMark/>
          </w:tcPr>
          <w:p w14:paraId="0E1ED19F"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Ranunculus repens</w:t>
            </w:r>
            <w:r w:rsidRPr="002C2EA9">
              <w:rPr>
                <w:color w:val="000000"/>
                <w:sz w:val="18"/>
                <w:szCs w:val="18"/>
                <w:lang w:val="en-US" w:eastAsia="en-GB"/>
              </w:rPr>
              <w:t> </w:t>
            </w:r>
          </w:p>
        </w:tc>
        <w:tc>
          <w:tcPr>
            <w:tcW w:w="2941" w:type="dxa"/>
            <w:shd w:val="clear" w:color="auto" w:fill="auto"/>
            <w:hideMark/>
          </w:tcPr>
          <w:p w14:paraId="4F5C668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creeping buttercup </w:t>
            </w:r>
          </w:p>
        </w:tc>
        <w:tc>
          <w:tcPr>
            <w:tcW w:w="886" w:type="dxa"/>
            <w:shd w:val="clear" w:color="auto" w:fill="auto"/>
            <w:hideMark/>
          </w:tcPr>
          <w:p w14:paraId="26D6118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7D6A27C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C84D3A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729ABAE" w14:textId="77777777" w:rsidTr="003B41ED">
        <w:trPr>
          <w:trHeight w:hRule="exact" w:val="227"/>
        </w:trPr>
        <w:tc>
          <w:tcPr>
            <w:tcW w:w="3119" w:type="dxa"/>
            <w:shd w:val="clear" w:color="auto" w:fill="auto"/>
            <w:hideMark/>
          </w:tcPr>
          <w:p w14:paraId="78AF698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Ranunculus </w:t>
            </w:r>
            <w:proofErr w:type="spellStart"/>
            <w:r w:rsidRPr="002C2EA9">
              <w:rPr>
                <w:i/>
                <w:iCs/>
                <w:color w:val="000000"/>
                <w:sz w:val="18"/>
                <w:szCs w:val="18"/>
                <w:lang w:val="en-US" w:eastAsia="en-GB"/>
              </w:rPr>
              <w:t>sceleratus</w:t>
            </w:r>
            <w:proofErr w:type="spellEnd"/>
            <w:r w:rsidRPr="002C2EA9">
              <w:rPr>
                <w:color w:val="000000"/>
                <w:sz w:val="18"/>
                <w:szCs w:val="18"/>
                <w:lang w:val="en-US" w:eastAsia="en-GB"/>
              </w:rPr>
              <w:t> </w:t>
            </w:r>
          </w:p>
        </w:tc>
        <w:tc>
          <w:tcPr>
            <w:tcW w:w="2941" w:type="dxa"/>
            <w:shd w:val="clear" w:color="auto" w:fill="auto"/>
            <w:hideMark/>
          </w:tcPr>
          <w:p w14:paraId="7C70DFB2"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celery-leaved buttercup </w:t>
            </w:r>
          </w:p>
        </w:tc>
        <w:tc>
          <w:tcPr>
            <w:tcW w:w="886" w:type="dxa"/>
            <w:shd w:val="clear" w:color="auto" w:fill="auto"/>
            <w:hideMark/>
          </w:tcPr>
          <w:p w14:paraId="1142A69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4FD396E"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41911D9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10CBEDE" w14:textId="77777777" w:rsidTr="003B41ED">
        <w:trPr>
          <w:trHeight w:hRule="exact" w:val="227"/>
        </w:trPr>
        <w:tc>
          <w:tcPr>
            <w:tcW w:w="3119" w:type="dxa"/>
            <w:shd w:val="clear" w:color="auto" w:fill="auto"/>
            <w:hideMark/>
          </w:tcPr>
          <w:p w14:paraId="14AC3364"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Rorippa</w:t>
            </w:r>
            <w:proofErr w:type="spellEnd"/>
            <w:r w:rsidRPr="002C2EA9">
              <w:rPr>
                <w:i/>
                <w:iCs/>
                <w:color w:val="000000"/>
                <w:sz w:val="18"/>
                <w:szCs w:val="18"/>
                <w:lang w:val="en-US" w:eastAsia="en-GB"/>
              </w:rPr>
              <w:t> palustris</w:t>
            </w:r>
            <w:r w:rsidRPr="002C2EA9">
              <w:rPr>
                <w:color w:val="000000"/>
                <w:sz w:val="18"/>
                <w:szCs w:val="18"/>
                <w:lang w:val="en-US" w:eastAsia="en-GB"/>
              </w:rPr>
              <w:t> </w:t>
            </w:r>
          </w:p>
        </w:tc>
        <w:tc>
          <w:tcPr>
            <w:tcW w:w="2941" w:type="dxa"/>
            <w:shd w:val="clear" w:color="auto" w:fill="auto"/>
            <w:hideMark/>
          </w:tcPr>
          <w:p w14:paraId="2D3C3C80"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yellow </w:t>
            </w:r>
            <w:proofErr w:type="spellStart"/>
            <w:r w:rsidRPr="002C2EA9">
              <w:rPr>
                <w:color w:val="000000"/>
                <w:sz w:val="18"/>
                <w:szCs w:val="18"/>
                <w:lang w:val="en-US" w:eastAsia="en-GB"/>
              </w:rPr>
              <w:t>marshcress</w:t>
            </w:r>
            <w:proofErr w:type="spellEnd"/>
            <w:r w:rsidRPr="002C2EA9">
              <w:rPr>
                <w:color w:val="000000"/>
                <w:sz w:val="18"/>
                <w:szCs w:val="18"/>
                <w:lang w:val="en-US" w:eastAsia="en-GB"/>
              </w:rPr>
              <w:t> </w:t>
            </w:r>
          </w:p>
        </w:tc>
        <w:tc>
          <w:tcPr>
            <w:tcW w:w="886" w:type="dxa"/>
            <w:shd w:val="clear" w:color="auto" w:fill="auto"/>
            <w:hideMark/>
          </w:tcPr>
          <w:p w14:paraId="7AE9C4A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52B1A4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19D0D1D"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B5A7913" w14:textId="77777777" w:rsidTr="003B41ED">
        <w:trPr>
          <w:trHeight w:hRule="exact" w:val="227"/>
        </w:trPr>
        <w:tc>
          <w:tcPr>
            <w:tcW w:w="3119" w:type="dxa"/>
            <w:shd w:val="clear" w:color="auto" w:fill="auto"/>
          </w:tcPr>
          <w:p w14:paraId="7103205D"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Rosa multiflora</w:t>
            </w:r>
          </w:p>
        </w:tc>
        <w:tc>
          <w:tcPr>
            <w:tcW w:w="2941" w:type="dxa"/>
            <w:shd w:val="clear" w:color="auto" w:fill="auto"/>
          </w:tcPr>
          <w:p w14:paraId="1FFD8832"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rambler rose</w:t>
            </w:r>
          </w:p>
        </w:tc>
        <w:tc>
          <w:tcPr>
            <w:tcW w:w="886" w:type="dxa"/>
            <w:shd w:val="clear" w:color="auto" w:fill="auto"/>
          </w:tcPr>
          <w:p w14:paraId="5C5EBC1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9633EC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F6B8859" w14:textId="77777777" w:rsidR="00A200F2" w:rsidRPr="002C2EA9" w:rsidRDefault="00A200F2" w:rsidP="003B41ED">
            <w:pPr>
              <w:spacing w:line="240" w:lineRule="auto"/>
              <w:jc w:val="center"/>
              <w:rPr>
                <w:sz w:val="18"/>
                <w:szCs w:val="18"/>
                <w:lang w:val="en-US" w:eastAsia="en-GB"/>
              </w:rPr>
            </w:pPr>
          </w:p>
        </w:tc>
      </w:tr>
      <w:tr w:rsidR="00A200F2" w:rsidRPr="002C2EA9" w14:paraId="3EFA9CBD" w14:textId="77777777" w:rsidTr="003B41ED">
        <w:trPr>
          <w:trHeight w:hRule="exact" w:val="227"/>
        </w:trPr>
        <w:tc>
          <w:tcPr>
            <w:tcW w:w="3119" w:type="dxa"/>
            <w:shd w:val="clear" w:color="auto" w:fill="auto"/>
          </w:tcPr>
          <w:p w14:paraId="68E3B753"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Rosa </w:t>
            </w:r>
            <w:proofErr w:type="spellStart"/>
            <w:r w:rsidRPr="002C2EA9">
              <w:rPr>
                <w:i/>
                <w:iCs/>
                <w:color w:val="000000"/>
                <w:sz w:val="18"/>
                <w:szCs w:val="18"/>
                <w:lang w:val="en-US" w:eastAsia="en-GB"/>
              </w:rPr>
              <w:t>nutkana</w:t>
            </w:r>
            <w:proofErr w:type="spellEnd"/>
          </w:p>
        </w:tc>
        <w:tc>
          <w:tcPr>
            <w:tcW w:w="2941" w:type="dxa"/>
            <w:shd w:val="clear" w:color="auto" w:fill="auto"/>
          </w:tcPr>
          <w:p w14:paraId="02FCDAC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Nootka rose</w:t>
            </w:r>
          </w:p>
        </w:tc>
        <w:tc>
          <w:tcPr>
            <w:tcW w:w="886" w:type="dxa"/>
            <w:shd w:val="clear" w:color="auto" w:fill="auto"/>
          </w:tcPr>
          <w:p w14:paraId="3962905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5471C7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41CC691" w14:textId="77777777" w:rsidR="00A200F2" w:rsidRPr="002C2EA9" w:rsidRDefault="00A200F2" w:rsidP="003B41ED">
            <w:pPr>
              <w:spacing w:line="240" w:lineRule="auto"/>
              <w:jc w:val="center"/>
              <w:rPr>
                <w:sz w:val="18"/>
                <w:szCs w:val="18"/>
                <w:lang w:val="en-US" w:eastAsia="en-GB"/>
              </w:rPr>
            </w:pPr>
          </w:p>
        </w:tc>
      </w:tr>
      <w:tr w:rsidR="00A200F2" w:rsidRPr="002C2EA9" w14:paraId="7DD490F9" w14:textId="77777777" w:rsidTr="003B41ED">
        <w:trPr>
          <w:trHeight w:hRule="exact" w:val="227"/>
        </w:trPr>
        <w:tc>
          <w:tcPr>
            <w:tcW w:w="3119" w:type="dxa"/>
            <w:shd w:val="clear" w:color="auto" w:fill="auto"/>
            <w:hideMark/>
          </w:tcPr>
          <w:p w14:paraId="2F5BE65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Rubus </w:t>
            </w:r>
            <w:proofErr w:type="spellStart"/>
            <w:r w:rsidRPr="002C2EA9">
              <w:rPr>
                <w:i/>
                <w:iCs/>
                <w:color w:val="000000"/>
                <w:sz w:val="18"/>
                <w:szCs w:val="18"/>
                <w:lang w:val="en-US" w:eastAsia="en-GB"/>
              </w:rPr>
              <w:t>armeniacus</w:t>
            </w:r>
            <w:proofErr w:type="spellEnd"/>
            <w:r w:rsidRPr="002C2EA9">
              <w:rPr>
                <w:i/>
                <w:iCs/>
                <w:color w:val="000000"/>
                <w:sz w:val="18"/>
                <w:szCs w:val="18"/>
                <w:lang w:val="en-US" w:eastAsia="en-GB"/>
              </w:rPr>
              <w:t> </w:t>
            </w:r>
            <w:r w:rsidRPr="002C2EA9">
              <w:rPr>
                <w:color w:val="000000"/>
                <w:sz w:val="18"/>
                <w:szCs w:val="18"/>
                <w:lang w:val="en-US" w:eastAsia="en-GB"/>
              </w:rPr>
              <w:t> </w:t>
            </w:r>
          </w:p>
        </w:tc>
        <w:tc>
          <w:tcPr>
            <w:tcW w:w="2941" w:type="dxa"/>
            <w:shd w:val="clear" w:color="auto" w:fill="auto"/>
            <w:hideMark/>
          </w:tcPr>
          <w:p w14:paraId="73A1403E"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Himalayan blackberry </w:t>
            </w:r>
          </w:p>
        </w:tc>
        <w:tc>
          <w:tcPr>
            <w:tcW w:w="886" w:type="dxa"/>
            <w:shd w:val="clear" w:color="auto" w:fill="auto"/>
            <w:hideMark/>
          </w:tcPr>
          <w:p w14:paraId="0C2A8F2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57C26BC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8ACF234"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226D24" w14:textId="77777777" w:rsidTr="003B41ED">
        <w:trPr>
          <w:trHeight w:hRule="exact" w:val="227"/>
        </w:trPr>
        <w:tc>
          <w:tcPr>
            <w:tcW w:w="3119" w:type="dxa"/>
            <w:shd w:val="clear" w:color="auto" w:fill="auto"/>
            <w:hideMark/>
          </w:tcPr>
          <w:p w14:paraId="5ECAA9B9"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Rumex </w:t>
            </w:r>
            <w:proofErr w:type="spellStart"/>
            <w:r w:rsidRPr="002C2EA9">
              <w:rPr>
                <w:i/>
                <w:iCs/>
                <w:color w:val="000000"/>
                <w:sz w:val="18"/>
                <w:szCs w:val="18"/>
                <w:lang w:val="en-US" w:eastAsia="en-GB"/>
              </w:rPr>
              <w:t>conglomeratus</w:t>
            </w:r>
            <w:proofErr w:type="spellEnd"/>
            <w:r w:rsidRPr="002C2EA9">
              <w:rPr>
                <w:color w:val="000000"/>
                <w:sz w:val="18"/>
                <w:szCs w:val="18"/>
                <w:lang w:val="en-US" w:eastAsia="en-GB"/>
              </w:rPr>
              <w:t> </w:t>
            </w:r>
          </w:p>
        </w:tc>
        <w:tc>
          <w:tcPr>
            <w:tcW w:w="2941" w:type="dxa"/>
            <w:shd w:val="clear" w:color="auto" w:fill="auto"/>
            <w:hideMark/>
          </w:tcPr>
          <w:p w14:paraId="1FDE156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clustered dock </w:t>
            </w:r>
          </w:p>
        </w:tc>
        <w:tc>
          <w:tcPr>
            <w:tcW w:w="886" w:type="dxa"/>
            <w:shd w:val="clear" w:color="auto" w:fill="auto"/>
            <w:hideMark/>
          </w:tcPr>
          <w:p w14:paraId="25E8835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4034F6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E0B435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B47F912" w14:textId="77777777" w:rsidTr="003B41ED">
        <w:trPr>
          <w:trHeight w:hRule="exact" w:val="227"/>
        </w:trPr>
        <w:tc>
          <w:tcPr>
            <w:tcW w:w="3119" w:type="dxa"/>
            <w:shd w:val="clear" w:color="auto" w:fill="auto"/>
            <w:hideMark/>
          </w:tcPr>
          <w:p w14:paraId="60C1DB83"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Rumex crispus</w:t>
            </w:r>
            <w:r w:rsidRPr="002C2EA9">
              <w:rPr>
                <w:color w:val="000000"/>
                <w:sz w:val="18"/>
                <w:szCs w:val="18"/>
                <w:lang w:val="en-US" w:eastAsia="en-GB"/>
              </w:rPr>
              <w:t> </w:t>
            </w:r>
          </w:p>
        </w:tc>
        <w:tc>
          <w:tcPr>
            <w:tcW w:w="2941" w:type="dxa"/>
            <w:shd w:val="clear" w:color="auto" w:fill="auto"/>
            <w:hideMark/>
          </w:tcPr>
          <w:p w14:paraId="080F1DD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curly dock </w:t>
            </w:r>
          </w:p>
        </w:tc>
        <w:tc>
          <w:tcPr>
            <w:tcW w:w="886" w:type="dxa"/>
            <w:shd w:val="clear" w:color="auto" w:fill="auto"/>
            <w:hideMark/>
          </w:tcPr>
          <w:p w14:paraId="46F86E2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3A614EC"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557D8444"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DFDC849" w14:textId="77777777" w:rsidTr="003B41ED">
        <w:trPr>
          <w:trHeight w:hRule="exact" w:val="227"/>
        </w:trPr>
        <w:tc>
          <w:tcPr>
            <w:tcW w:w="3119" w:type="dxa"/>
            <w:shd w:val="clear" w:color="auto" w:fill="auto"/>
            <w:hideMark/>
          </w:tcPr>
          <w:p w14:paraId="232B159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Rumex occidentalis</w:t>
            </w:r>
            <w:r w:rsidRPr="002C2EA9">
              <w:rPr>
                <w:color w:val="000000"/>
                <w:sz w:val="18"/>
                <w:szCs w:val="18"/>
                <w:lang w:val="en-US" w:eastAsia="en-GB"/>
              </w:rPr>
              <w:t> </w:t>
            </w:r>
          </w:p>
        </w:tc>
        <w:tc>
          <w:tcPr>
            <w:tcW w:w="2941" w:type="dxa"/>
            <w:shd w:val="clear" w:color="auto" w:fill="auto"/>
            <w:hideMark/>
          </w:tcPr>
          <w:p w14:paraId="46E8D4FE"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western dock </w:t>
            </w:r>
          </w:p>
        </w:tc>
        <w:tc>
          <w:tcPr>
            <w:tcW w:w="886" w:type="dxa"/>
            <w:shd w:val="clear" w:color="auto" w:fill="auto"/>
            <w:hideMark/>
          </w:tcPr>
          <w:p w14:paraId="6D3FED8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887A13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6419BA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F979E40" w14:textId="77777777" w:rsidTr="003B41ED">
        <w:trPr>
          <w:trHeight w:hRule="exact" w:val="227"/>
        </w:trPr>
        <w:tc>
          <w:tcPr>
            <w:tcW w:w="3119" w:type="dxa"/>
            <w:shd w:val="clear" w:color="auto" w:fill="auto"/>
            <w:hideMark/>
          </w:tcPr>
          <w:p w14:paraId="3BF97834"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Rumex </w:t>
            </w:r>
            <w:proofErr w:type="spellStart"/>
            <w:r w:rsidRPr="002C2EA9">
              <w:rPr>
                <w:i/>
                <w:iCs/>
                <w:color w:val="000000"/>
                <w:sz w:val="18"/>
                <w:szCs w:val="18"/>
                <w:lang w:val="en-US" w:eastAsia="en-GB"/>
              </w:rPr>
              <w:t>salicifolius</w:t>
            </w:r>
            <w:proofErr w:type="spellEnd"/>
            <w:r w:rsidRPr="002C2EA9">
              <w:rPr>
                <w:color w:val="000000"/>
                <w:sz w:val="18"/>
                <w:szCs w:val="18"/>
                <w:lang w:val="en-US" w:eastAsia="en-GB"/>
              </w:rPr>
              <w:t> </w:t>
            </w:r>
          </w:p>
        </w:tc>
        <w:tc>
          <w:tcPr>
            <w:tcW w:w="2941" w:type="dxa"/>
            <w:shd w:val="clear" w:color="auto" w:fill="auto"/>
            <w:hideMark/>
          </w:tcPr>
          <w:p w14:paraId="6C853B1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willow-leaved dock </w:t>
            </w:r>
          </w:p>
        </w:tc>
        <w:tc>
          <w:tcPr>
            <w:tcW w:w="886" w:type="dxa"/>
            <w:shd w:val="clear" w:color="auto" w:fill="auto"/>
            <w:hideMark/>
          </w:tcPr>
          <w:p w14:paraId="4E38667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4BF311A"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15CB9EC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58D0E67" w14:textId="77777777" w:rsidTr="003B41ED">
        <w:trPr>
          <w:trHeight w:hRule="exact" w:val="227"/>
        </w:trPr>
        <w:tc>
          <w:tcPr>
            <w:tcW w:w="3119" w:type="dxa"/>
            <w:shd w:val="clear" w:color="auto" w:fill="auto"/>
          </w:tcPr>
          <w:p w14:paraId="369EC22F"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Sagittaria</w:t>
            </w:r>
            <w:proofErr w:type="spellEnd"/>
            <w:r w:rsidRPr="002C2EA9">
              <w:rPr>
                <w:i/>
                <w:iCs/>
                <w:color w:val="000000"/>
                <w:sz w:val="18"/>
                <w:szCs w:val="18"/>
                <w:lang w:val="en-US" w:eastAsia="en-GB"/>
              </w:rPr>
              <w:t xml:space="preserve"> cuneata</w:t>
            </w:r>
          </w:p>
        </w:tc>
        <w:tc>
          <w:tcPr>
            <w:tcW w:w="2941" w:type="dxa"/>
            <w:shd w:val="clear" w:color="auto" w:fill="auto"/>
          </w:tcPr>
          <w:p w14:paraId="038C631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arum-leaved arrowhead</w:t>
            </w:r>
          </w:p>
        </w:tc>
        <w:tc>
          <w:tcPr>
            <w:tcW w:w="886" w:type="dxa"/>
            <w:shd w:val="clear" w:color="auto" w:fill="auto"/>
          </w:tcPr>
          <w:p w14:paraId="3BC3017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31AFE7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DA17186" w14:textId="77777777" w:rsidR="00A200F2" w:rsidRPr="002C2EA9" w:rsidRDefault="00A200F2" w:rsidP="003B41ED">
            <w:pPr>
              <w:spacing w:line="240" w:lineRule="auto"/>
              <w:jc w:val="center"/>
              <w:rPr>
                <w:sz w:val="18"/>
                <w:szCs w:val="18"/>
                <w:lang w:val="en-US" w:eastAsia="en-GB"/>
              </w:rPr>
            </w:pPr>
          </w:p>
        </w:tc>
      </w:tr>
      <w:tr w:rsidR="00A200F2" w:rsidRPr="002C2EA9" w14:paraId="1278B279" w14:textId="77777777" w:rsidTr="003B41ED">
        <w:trPr>
          <w:trHeight w:hRule="exact" w:val="227"/>
        </w:trPr>
        <w:tc>
          <w:tcPr>
            <w:tcW w:w="3119" w:type="dxa"/>
            <w:shd w:val="clear" w:color="auto" w:fill="auto"/>
            <w:hideMark/>
          </w:tcPr>
          <w:p w14:paraId="7F6E4E78"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Sagittaria</w:t>
            </w:r>
            <w:proofErr w:type="spellEnd"/>
            <w:r w:rsidRPr="002C2EA9">
              <w:rPr>
                <w:i/>
                <w:iCs/>
                <w:color w:val="000000"/>
                <w:sz w:val="18"/>
                <w:szCs w:val="18"/>
                <w:lang w:val="en-US" w:eastAsia="en-GB"/>
              </w:rPr>
              <w:t> latifolia</w:t>
            </w:r>
            <w:r w:rsidRPr="002C2EA9">
              <w:rPr>
                <w:color w:val="000000"/>
                <w:sz w:val="18"/>
                <w:szCs w:val="18"/>
                <w:lang w:val="en-US" w:eastAsia="en-GB"/>
              </w:rPr>
              <w:t> </w:t>
            </w:r>
          </w:p>
        </w:tc>
        <w:tc>
          <w:tcPr>
            <w:tcW w:w="2941" w:type="dxa"/>
            <w:shd w:val="clear" w:color="auto" w:fill="auto"/>
            <w:hideMark/>
          </w:tcPr>
          <w:p w14:paraId="45C5559E" w14:textId="77777777" w:rsidR="00A200F2" w:rsidRPr="002C2EA9" w:rsidRDefault="00A200F2" w:rsidP="003B41ED">
            <w:pPr>
              <w:spacing w:line="240" w:lineRule="auto"/>
              <w:rPr>
                <w:sz w:val="18"/>
                <w:szCs w:val="18"/>
                <w:lang w:val="en-US" w:eastAsia="en-GB"/>
              </w:rPr>
            </w:pPr>
            <w:proofErr w:type="spellStart"/>
            <w:r w:rsidRPr="002C2EA9">
              <w:rPr>
                <w:color w:val="000000"/>
                <w:sz w:val="18"/>
                <w:szCs w:val="18"/>
                <w:lang w:val="en-US" w:eastAsia="en-GB"/>
              </w:rPr>
              <w:t>wapato</w:t>
            </w:r>
            <w:proofErr w:type="spellEnd"/>
            <w:r w:rsidRPr="002C2EA9">
              <w:rPr>
                <w:color w:val="000000"/>
                <w:sz w:val="18"/>
                <w:szCs w:val="18"/>
                <w:lang w:val="en-US" w:eastAsia="en-GB"/>
              </w:rPr>
              <w:t> </w:t>
            </w:r>
          </w:p>
        </w:tc>
        <w:tc>
          <w:tcPr>
            <w:tcW w:w="886" w:type="dxa"/>
            <w:shd w:val="clear" w:color="auto" w:fill="auto"/>
            <w:hideMark/>
          </w:tcPr>
          <w:p w14:paraId="3E726A5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6663A3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AD402B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921989" w14:textId="77777777" w:rsidTr="003B41ED">
        <w:trPr>
          <w:trHeight w:hRule="exact" w:val="227"/>
        </w:trPr>
        <w:tc>
          <w:tcPr>
            <w:tcW w:w="3119" w:type="dxa"/>
            <w:shd w:val="clear" w:color="auto" w:fill="auto"/>
          </w:tcPr>
          <w:p w14:paraId="3B6381D5"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Sagina</w:t>
            </w:r>
            <w:proofErr w:type="spellEnd"/>
            <w:r w:rsidRPr="002C2EA9">
              <w:rPr>
                <w:i/>
                <w:iCs/>
                <w:color w:val="000000"/>
                <w:sz w:val="18"/>
                <w:szCs w:val="18"/>
                <w:lang w:val="en-US" w:eastAsia="en-GB"/>
              </w:rPr>
              <w:t xml:space="preserve"> maxima</w:t>
            </w:r>
          </w:p>
        </w:tc>
        <w:tc>
          <w:tcPr>
            <w:tcW w:w="2941" w:type="dxa"/>
            <w:shd w:val="clear" w:color="auto" w:fill="auto"/>
          </w:tcPr>
          <w:p w14:paraId="737892DB"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coast pearlwort</w:t>
            </w:r>
          </w:p>
        </w:tc>
        <w:tc>
          <w:tcPr>
            <w:tcW w:w="886" w:type="dxa"/>
            <w:shd w:val="clear" w:color="auto" w:fill="auto"/>
          </w:tcPr>
          <w:p w14:paraId="73A6CA8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0B4775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52CD14" w14:textId="77777777" w:rsidR="00A200F2" w:rsidRPr="002C2EA9" w:rsidRDefault="00A200F2" w:rsidP="003B41ED">
            <w:pPr>
              <w:spacing w:line="240" w:lineRule="auto"/>
              <w:jc w:val="center"/>
              <w:rPr>
                <w:sz w:val="18"/>
                <w:szCs w:val="18"/>
                <w:lang w:val="en-US" w:eastAsia="en-GB"/>
              </w:rPr>
            </w:pPr>
          </w:p>
        </w:tc>
      </w:tr>
      <w:tr w:rsidR="00A200F2" w:rsidRPr="002C2EA9" w14:paraId="13A74845" w14:textId="77777777" w:rsidTr="003B41ED">
        <w:trPr>
          <w:trHeight w:hRule="exact" w:val="227"/>
        </w:trPr>
        <w:tc>
          <w:tcPr>
            <w:tcW w:w="3119" w:type="dxa"/>
            <w:shd w:val="clear" w:color="auto" w:fill="auto"/>
            <w:hideMark/>
          </w:tcPr>
          <w:p w14:paraId="4CEA691F"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Sagina</w:t>
            </w:r>
            <w:proofErr w:type="spellEnd"/>
            <w:r w:rsidRPr="002C2EA9">
              <w:rPr>
                <w:i/>
                <w:iCs/>
                <w:color w:val="000000"/>
                <w:sz w:val="18"/>
                <w:szCs w:val="18"/>
                <w:lang w:val="en-US" w:eastAsia="en-GB"/>
              </w:rPr>
              <w:t> procumbens</w:t>
            </w:r>
            <w:r w:rsidRPr="002C2EA9">
              <w:rPr>
                <w:color w:val="000000"/>
                <w:sz w:val="18"/>
                <w:szCs w:val="18"/>
                <w:lang w:val="en-US" w:eastAsia="en-GB"/>
              </w:rPr>
              <w:t> </w:t>
            </w:r>
          </w:p>
        </w:tc>
        <w:tc>
          <w:tcPr>
            <w:tcW w:w="2941" w:type="dxa"/>
            <w:shd w:val="clear" w:color="auto" w:fill="auto"/>
            <w:hideMark/>
          </w:tcPr>
          <w:p w14:paraId="57CFA79F"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bird-eye pearlwort </w:t>
            </w:r>
          </w:p>
        </w:tc>
        <w:tc>
          <w:tcPr>
            <w:tcW w:w="886" w:type="dxa"/>
            <w:shd w:val="clear" w:color="auto" w:fill="auto"/>
            <w:hideMark/>
          </w:tcPr>
          <w:p w14:paraId="545E650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4570826"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59E079A3"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6F9ECA" w14:textId="77777777" w:rsidTr="003B41ED">
        <w:trPr>
          <w:trHeight w:hRule="exact" w:val="227"/>
        </w:trPr>
        <w:tc>
          <w:tcPr>
            <w:tcW w:w="3119" w:type="dxa"/>
            <w:shd w:val="clear" w:color="auto" w:fill="auto"/>
            <w:hideMark/>
          </w:tcPr>
          <w:p w14:paraId="138C41AE"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Salicornia </w:t>
            </w:r>
            <w:proofErr w:type="spellStart"/>
            <w:r w:rsidRPr="002C2EA9">
              <w:rPr>
                <w:i/>
                <w:iCs/>
                <w:color w:val="000000"/>
                <w:sz w:val="18"/>
                <w:szCs w:val="18"/>
                <w:lang w:val="en-US" w:eastAsia="en-GB"/>
              </w:rPr>
              <w:t>pacifica</w:t>
            </w:r>
            <w:proofErr w:type="spellEnd"/>
            <w:r w:rsidRPr="002C2EA9">
              <w:rPr>
                <w:color w:val="000000"/>
                <w:sz w:val="18"/>
                <w:szCs w:val="18"/>
                <w:lang w:val="en-US" w:eastAsia="en-GB"/>
              </w:rPr>
              <w:t> </w:t>
            </w:r>
          </w:p>
        </w:tc>
        <w:tc>
          <w:tcPr>
            <w:tcW w:w="2941" w:type="dxa"/>
            <w:shd w:val="clear" w:color="auto" w:fill="auto"/>
            <w:hideMark/>
          </w:tcPr>
          <w:p w14:paraId="06C0760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pickleweed </w:t>
            </w:r>
          </w:p>
        </w:tc>
        <w:tc>
          <w:tcPr>
            <w:tcW w:w="886" w:type="dxa"/>
            <w:shd w:val="clear" w:color="auto" w:fill="auto"/>
            <w:hideMark/>
          </w:tcPr>
          <w:p w14:paraId="207D68E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62F1947"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57E96FB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316D66C" w14:textId="77777777" w:rsidTr="003B41ED">
        <w:trPr>
          <w:trHeight w:hRule="exact" w:val="227"/>
        </w:trPr>
        <w:tc>
          <w:tcPr>
            <w:tcW w:w="3119" w:type="dxa"/>
            <w:shd w:val="clear" w:color="auto" w:fill="auto"/>
          </w:tcPr>
          <w:p w14:paraId="222B8706"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Salix lucida</w:t>
            </w:r>
          </w:p>
        </w:tc>
        <w:tc>
          <w:tcPr>
            <w:tcW w:w="2941" w:type="dxa"/>
            <w:shd w:val="clear" w:color="auto" w:fill="auto"/>
          </w:tcPr>
          <w:p w14:paraId="7AE7AA46"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shining willow</w:t>
            </w:r>
          </w:p>
        </w:tc>
        <w:tc>
          <w:tcPr>
            <w:tcW w:w="886" w:type="dxa"/>
            <w:shd w:val="clear" w:color="auto" w:fill="auto"/>
          </w:tcPr>
          <w:p w14:paraId="247C290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A3DE2A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32D11F6" w14:textId="77777777" w:rsidR="00A200F2" w:rsidRPr="002C2EA9" w:rsidRDefault="00A200F2" w:rsidP="003B41ED">
            <w:pPr>
              <w:spacing w:line="240" w:lineRule="auto"/>
              <w:jc w:val="center"/>
              <w:rPr>
                <w:sz w:val="18"/>
                <w:szCs w:val="18"/>
                <w:lang w:val="en-US" w:eastAsia="en-GB"/>
              </w:rPr>
            </w:pPr>
          </w:p>
        </w:tc>
      </w:tr>
      <w:tr w:rsidR="00A200F2" w:rsidRPr="002C2EA9" w14:paraId="171C24E0" w14:textId="77777777" w:rsidTr="003B41ED">
        <w:trPr>
          <w:trHeight w:hRule="exact" w:val="227"/>
        </w:trPr>
        <w:tc>
          <w:tcPr>
            <w:tcW w:w="3119" w:type="dxa"/>
            <w:shd w:val="clear" w:color="auto" w:fill="auto"/>
          </w:tcPr>
          <w:p w14:paraId="0E2CAEBA"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Salix </w:t>
            </w:r>
            <w:proofErr w:type="spellStart"/>
            <w:r w:rsidRPr="002C2EA9">
              <w:rPr>
                <w:i/>
                <w:iCs/>
                <w:color w:val="000000"/>
                <w:sz w:val="18"/>
                <w:szCs w:val="18"/>
                <w:lang w:val="en-US" w:eastAsia="en-GB"/>
              </w:rPr>
              <w:t>sitchensis</w:t>
            </w:r>
            <w:proofErr w:type="spellEnd"/>
          </w:p>
        </w:tc>
        <w:tc>
          <w:tcPr>
            <w:tcW w:w="2941" w:type="dxa"/>
            <w:shd w:val="clear" w:color="auto" w:fill="auto"/>
          </w:tcPr>
          <w:p w14:paraId="6337BF9A"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Sitka willow</w:t>
            </w:r>
          </w:p>
        </w:tc>
        <w:tc>
          <w:tcPr>
            <w:tcW w:w="886" w:type="dxa"/>
            <w:shd w:val="clear" w:color="auto" w:fill="auto"/>
          </w:tcPr>
          <w:p w14:paraId="6CBE735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15B251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0AA0F5D" w14:textId="77777777" w:rsidR="00A200F2" w:rsidRPr="002C2EA9" w:rsidRDefault="00A200F2" w:rsidP="003B41ED">
            <w:pPr>
              <w:spacing w:line="240" w:lineRule="auto"/>
              <w:jc w:val="center"/>
              <w:rPr>
                <w:sz w:val="18"/>
                <w:szCs w:val="18"/>
                <w:lang w:val="en-US" w:eastAsia="en-GB"/>
              </w:rPr>
            </w:pPr>
          </w:p>
        </w:tc>
      </w:tr>
      <w:tr w:rsidR="00A200F2" w:rsidRPr="002C2EA9" w14:paraId="6EB4B61C" w14:textId="77777777" w:rsidTr="003B41ED">
        <w:trPr>
          <w:trHeight w:hRule="exact" w:val="227"/>
        </w:trPr>
        <w:tc>
          <w:tcPr>
            <w:tcW w:w="3119" w:type="dxa"/>
            <w:shd w:val="clear" w:color="auto" w:fill="auto"/>
            <w:hideMark/>
          </w:tcPr>
          <w:p w14:paraId="2DBF60C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 xml:space="preserve">Salix </w:t>
            </w:r>
            <w:r w:rsidRPr="002C2EA9">
              <w:rPr>
                <w:color w:val="000000"/>
                <w:sz w:val="18"/>
                <w:szCs w:val="18"/>
                <w:lang w:val="en-US" w:eastAsia="en-GB"/>
              </w:rPr>
              <w:t>sp. </w:t>
            </w:r>
          </w:p>
        </w:tc>
        <w:tc>
          <w:tcPr>
            <w:tcW w:w="2941" w:type="dxa"/>
            <w:shd w:val="clear" w:color="auto" w:fill="auto"/>
            <w:hideMark/>
          </w:tcPr>
          <w:p w14:paraId="21F132AA"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willow </w:t>
            </w:r>
          </w:p>
        </w:tc>
        <w:tc>
          <w:tcPr>
            <w:tcW w:w="886" w:type="dxa"/>
            <w:shd w:val="clear" w:color="auto" w:fill="auto"/>
            <w:hideMark/>
          </w:tcPr>
          <w:p w14:paraId="3D315699" w14:textId="77777777" w:rsidR="00A200F2" w:rsidRPr="002C2EA9" w:rsidRDefault="00A200F2" w:rsidP="003B41ED">
            <w:pPr>
              <w:spacing w:line="240" w:lineRule="auto"/>
              <w:jc w:val="center"/>
              <w:rPr>
                <w:sz w:val="18"/>
                <w:szCs w:val="18"/>
                <w:lang w:val="en-US" w:eastAsia="en-GB"/>
              </w:rPr>
            </w:pPr>
            <w:r w:rsidRPr="002C2EA9">
              <w:rPr>
                <w:sz w:val="18"/>
                <w:szCs w:val="18"/>
                <w:lang w:val="en-US" w:eastAsia="en-GB"/>
              </w:rPr>
              <w:t>N</w:t>
            </w:r>
          </w:p>
        </w:tc>
        <w:tc>
          <w:tcPr>
            <w:tcW w:w="886" w:type="dxa"/>
          </w:tcPr>
          <w:p w14:paraId="28D3FB9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766D2D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A831B36" w14:textId="77777777" w:rsidTr="003B41ED">
        <w:trPr>
          <w:trHeight w:hRule="exact" w:val="227"/>
        </w:trPr>
        <w:tc>
          <w:tcPr>
            <w:tcW w:w="3119" w:type="dxa"/>
            <w:shd w:val="clear" w:color="auto" w:fill="auto"/>
            <w:hideMark/>
          </w:tcPr>
          <w:p w14:paraId="25BB4F1A"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Schedonorus</w:t>
            </w:r>
            <w:proofErr w:type="spellEnd"/>
            <w:r w:rsidRPr="002C2EA9">
              <w:rPr>
                <w:i/>
                <w:iCs/>
                <w:color w:val="000000"/>
                <w:sz w:val="18"/>
                <w:szCs w:val="18"/>
                <w:lang w:val="en-US" w:eastAsia="en-GB"/>
              </w:rPr>
              <w:t> arundinacea</w:t>
            </w:r>
            <w:r w:rsidRPr="002C2EA9">
              <w:rPr>
                <w:color w:val="000000"/>
                <w:sz w:val="18"/>
                <w:szCs w:val="18"/>
                <w:lang w:val="en-US" w:eastAsia="en-GB"/>
              </w:rPr>
              <w:t> </w:t>
            </w:r>
          </w:p>
        </w:tc>
        <w:tc>
          <w:tcPr>
            <w:tcW w:w="2941" w:type="dxa"/>
            <w:shd w:val="clear" w:color="auto" w:fill="auto"/>
            <w:hideMark/>
          </w:tcPr>
          <w:p w14:paraId="1DD666E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tall fescue </w:t>
            </w:r>
          </w:p>
        </w:tc>
        <w:tc>
          <w:tcPr>
            <w:tcW w:w="886" w:type="dxa"/>
            <w:shd w:val="clear" w:color="auto" w:fill="auto"/>
            <w:hideMark/>
          </w:tcPr>
          <w:p w14:paraId="45363FD9"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D3C4DC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81E03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BEE9CD8" w14:textId="77777777" w:rsidTr="003B41ED">
        <w:trPr>
          <w:trHeight w:hRule="exact" w:val="227"/>
        </w:trPr>
        <w:tc>
          <w:tcPr>
            <w:tcW w:w="3119" w:type="dxa"/>
            <w:shd w:val="clear" w:color="auto" w:fill="auto"/>
            <w:hideMark/>
          </w:tcPr>
          <w:p w14:paraId="32B7A4CF"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Schoenoplectus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pungens</w:t>
            </w:r>
            <w:proofErr w:type="spellEnd"/>
            <w:r w:rsidRPr="002C2EA9">
              <w:rPr>
                <w:color w:val="000000"/>
                <w:sz w:val="18"/>
                <w:szCs w:val="18"/>
                <w:lang w:val="en-US" w:eastAsia="en-GB"/>
              </w:rPr>
              <w:t> </w:t>
            </w:r>
          </w:p>
        </w:tc>
        <w:tc>
          <w:tcPr>
            <w:tcW w:w="2941" w:type="dxa"/>
            <w:shd w:val="clear" w:color="auto" w:fill="auto"/>
            <w:hideMark/>
          </w:tcPr>
          <w:p w14:paraId="4A3A69E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three-squared bulrush </w:t>
            </w:r>
          </w:p>
        </w:tc>
        <w:tc>
          <w:tcPr>
            <w:tcW w:w="886" w:type="dxa"/>
            <w:shd w:val="clear" w:color="auto" w:fill="auto"/>
            <w:hideMark/>
          </w:tcPr>
          <w:p w14:paraId="3DFD6815"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D8ECB1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A11120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BD360F8" w14:textId="77777777" w:rsidTr="003B41ED">
        <w:trPr>
          <w:trHeight w:hRule="exact" w:val="227"/>
        </w:trPr>
        <w:tc>
          <w:tcPr>
            <w:tcW w:w="3119" w:type="dxa"/>
            <w:shd w:val="clear" w:color="auto" w:fill="auto"/>
            <w:hideMark/>
          </w:tcPr>
          <w:p w14:paraId="3C03EAAD"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Schoenoplectus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tabernaemontani</w:t>
            </w:r>
            <w:proofErr w:type="spellEnd"/>
            <w:r w:rsidRPr="002C2EA9">
              <w:rPr>
                <w:color w:val="000000"/>
                <w:sz w:val="18"/>
                <w:szCs w:val="18"/>
                <w:lang w:val="en-US" w:eastAsia="en-GB"/>
              </w:rPr>
              <w:t> </w:t>
            </w:r>
          </w:p>
        </w:tc>
        <w:tc>
          <w:tcPr>
            <w:tcW w:w="2941" w:type="dxa"/>
            <w:shd w:val="clear" w:color="auto" w:fill="auto"/>
            <w:hideMark/>
          </w:tcPr>
          <w:p w14:paraId="7D4ED160" w14:textId="77777777" w:rsidR="00A200F2" w:rsidRPr="002C2EA9" w:rsidRDefault="00A200F2" w:rsidP="003B41ED">
            <w:pPr>
              <w:spacing w:line="240" w:lineRule="auto"/>
              <w:rPr>
                <w:sz w:val="18"/>
                <w:szCs w:val="18"/>
                <w:lang w:val="en-US" w:eastAsia="en-GB"/>
              </w:rPr>
            </w:pPr>
            <w:proofErr w:type="spellStart"/>
            <w:r w:rsidRPr="002C2EA9">
              <w:rPr>
                <w:color w:val="000000"/>
                <w:sz w:val="18"/>
                <w:szCs w:val="18"/>
                <w:lang w:val="en-US" w:eastAsia="en-GB"/>
              </w:rPr>
              <w:t>softstem</w:t>
            </w:r>
            <w:proofErr w:type="spellEnd"/>
            <w:r w:rsidRPr="002C2EA9">
              <w:rPr>
                <w:color w:val="000000"/>
                <w:sz w:val="18"/>
                <w:szCs w:val="18"/>
                <w:lang w:val="en-US" w:eastAsia="en-GB"/>
              </w:rPr>
              <w:t> bulrush </w:t>
            </w:r>
          </w:p>
        </w:tc>
        <w:tc>
          <w:tcPr>
            <w:tcW w:w="886" w:type="dxa"/>
            <w:shd w:val="clear" w:color="auto" w:fill="auto"/>
            <w:hideMark/>
          </w:tcPr>
          <w:p w14:paraId="53C34A9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6120A8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D2ABE4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5FAC57A" w14:textId="77777777" w:rsidTr="003B41ED">
        <w:trPr>
          <w:trHeight w:hRule="exact" w:val="227"/>
        </w:trPr>
        <w:tc>
          <w:tcPr>
            <w:tcW w:w="3119" w:type="dxa"/>
            <w:shd w:val="clear" w:color="auto" w:fill="auto"/>
            <w:hideMark/>
          </w:tcPr>
          <w:p w14:paraId="273BF192"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Scirpus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atrocinctus</w:t>
            </w:r>
            <w:proofErr w:type="spellEnd"/>
            <w:r w:rsidRPr="002C2EA9">
              <w:rPr>
                <w:color w:val="000000"/>
                <w:sz w:val="18"/>
                <w:szCs w:val="18"/>
                <w:lang w:val="en-US" w:eastAsia="en-GB"/>
              </w:rPr>
              <w:t> </w:t>
            </w:r>
          </w:p>
        </w:tc>
        <w:tc>
          <w:tcPr>
            <w:tcW w:w="2941" w:type="dxa"/>
            <w:shd w:val="clear" w:color="auto" w:fill="auto"/>
            <w:hideMark/>
          </w:tcPr>
          <w:p w14:paraId="41AF420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wool grass </w:t>
            </w:r>
          </w:p>
        </w:tc>
        <w:tc>
          <w:tcPr>
            <w:tcW w:w="886" w:type="dxa"/>
            <w:shd w:val="clear" w:color="auto" w:fill="auto"/>
            <w:hideMark/>
          </w:tcPr>
          <w:p w14:paraId="7B851E7F"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CEFD61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7F3FB4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CCAA750" w14:textId="77777777" w:rsidTr="003B41ED">
        <w:trPr>
          <w:trHeight w:hRule="exact" w:val="227"/>
        </w:trPr>
        <w:tc>
          <w:tcPr>
            <w:tcW w:w="3119" w:type="dxa"/>
            <w:shd w:val="clear" w:color="auto" w:fill="auto"/>
            <w:hideMark/>
          </w:tcPr>
          <w:p w14:paraId="4076C37E"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Scirpus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microcarpus</w:t>
            </w:r>
            <w:proofErr w:type="spellEnd"/>
            <w:r w:rsidRPr="002C2EA9">
              <w:rPr>
                <w:color w:val="000000"/>
                <w:sz w:val="18"/>
                <w:szCs w:val="18"/>
                <w:lang w:val="en-US" w:eastAsia="en-GB"/>
              </w:rPr>
              <w:t> </w:t>
            </w:r>
          </w:p>
        </w:tc>
        <w:tc>
          <w:tcPr>
            <w:tcW w:w="2941" w:type="dxa"/>
            <w:shd w:val="clear" w:color="auto" w:fill="auto"/>
            <w:hideMark/>
          </w:tcPr>
          <w:p w14:paraId="2736A160"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small-flowered bulrush </w:t>
            </w:r>
          </w:p>
        </w:tc>
        <w:tc>
          <w:tcPr>
            <w:tcW w:w="886" w:type="dxa"/>
            <w:shd w:val="clear" w:color="auto" w:fill="auto"/>
            <w:hideMark/>
          </w:tcPr>
          <w:p w14:paraId="75D9A93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A3E0F9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9E978C2"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D7D22C" w14:textId="77777777" w:rsidTr="003B41ED">
        <w:trPr>
          <w:trHeight w:hRule="exact" w:val="227"/>
        </w:trPr>
        <w:tc>
          <w:tcPr>
            <w:tcW w:w="3119" w:type="dxa"/>
            <w:shd w:val="clear" w:color="auto" w:fill="auto"/>
          </w:tcPr>
          <w:p w14:paraId="55814CDA"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Scutellaria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lateriflora</w:t>
            </w:r>
            <w:proofErr w:type="spellEnd"/>
          </w:p>
        </w:tc>
        <w:tc>
          <w:tcPr>
            <w:tcW w:w="2941" w:type="dxa"/>
            <w:shd w:val="clear" w:color="auto" w:fill="auto"/>
          </w:tcPr>
          <w:p w14:paraId="5C6E2827"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blue skullcap</w:t>
            </w:r>
          </w:p>
        </w:tc>
        <w:tc>
          <w:tcPr>
            <w:tcW w:w="886" w:type="dxa"/>
            <w:shd w:val="clear" w:color="auto" w:fill="auto"/>
          </w:tcPr>
          <w:p w14:paraId="09073BA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5886D8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DDFAC0B" w14:textId="77777777" w:rsidR="00A200F2" w:rsidRPr="002C2EA9" w:rsidRDefault="00A200F2" w:rsidP="003B41ED">
            <w:pPr>
              <w:spacing w:line="240" w:lineRule="auto"/>
              <w:jc w:val="center"/>
              <w:rPr>
                <w:sz w:val="18"/>
                <w:szCs w:val="18"/>
                <w:lang w:val="en-US" w:eastAsia="en-GB"/>
              </w:rPr>
            </w:pPr>
          </w:p>
        </w:tc>
      </w:tr>
      <w:tr w:rsidR="00A200F2" w:rsidRPr="002C2EA9" w14:paraId="62A52A44" w14:textId="77777777" w:rsidTr="003B41ED">
        <w:trPr>
          <w:trHeight w:hRule="exact" w:val="227"/>
        </w:trPr>
        <w:tc>
          <w:tcPr>
            <w:tcW w:w="3119" w:type="dxa"/>
            <w:shd w:val="clear" w:color="auto" w:fill="auto"/>
            <w:hideMark/>
          </w:tcPr>
          <w:p w14:paraId="6AA6DA51"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Sidalcea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hendersonii</w:t>
            </w:r>
            <w:proofErr w:type="spellEnd"/>
            <w:r w:rsidRPr="002C2EA9">
              <w:rPr>
                <w:color w:val="000000"/>
                <w:sz w:val="18"/>
                <w:szCs w:val="18"/>
                <w:lang w:val="en-US" w:eastAsia="en-GB"/>
              </w:rPr>
              <w:t> </w:t>
            </w:r>
          </w:p>
        </w:tc>
        <w:tc>
          <w:tcPr>
            <w:tcW w:w="2941" w:type="dxa"/>
            <w:shd w:val="clear" w:color="auto" w:fill="auto"/>
            <w:hideMark/>
          </w:tcPr>
          <w:p w14:paraId="1E124AB1"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Henderson's checker-mallow </w:t>
            </w:r>
          </w:p>
        </w:tc>
        <w:tc>
          <w:tcPr>
            <w:tcW w:w="886" w:type="dxa"/>
            <w:shd w:val="clear" w:color="auto" w:fill="auto"/>
            <w:hideMark/>
          </w:tcPr>
          <w:p w14:paraId="3EC8260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F684140"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7D9BF223"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525BCE1" w14:textId="77777777" w:rsidTr="003B41ED">
        <w:trPr>
          <w:trHeight w:hRule="exact" w:val="227"/>
        </w:trPr>
        <w:tc>
          <w:tcPr>
            <w:tcW w:w="3119" w:type="dxa"/>
            <w:shd w:val="clear" w:color="auto" w:fill="auto"/>
          </w:tcPr>
          <w:p w14:paraId="75534EC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Sinapis alba</w:t>
            </w:r>
          </w:p>
        </w:tc>
        <w:tc>
          <w:tcPr>
            <w:tcW w:w="2941" w:type="dxa"/>
            <w:shd w:val="clear" w:color="auto" w:fill="auto"/>
          </w:tcPr>
          <w:p w14:paraId="18027E4A"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white mustard</w:t>
            </w:r>
          </w:p>
        </w:tc>
        <w:tc>
          <w:tcPr>
            <w:tcW w:w="886" w:type="dxa"/>
            <w:shd w:val="clear" w:color="auto" w:fill="auto"/>
          </w:tcPr>
          <w:p w14:paraId="32B3ADB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21CB86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2DAF640" w14:textId="77777777" w:rsidR="00A200F2" w:rsidRPr="002C2EA9" w:rsidRDefault="00A200F2" w:rsidP="003B41ED">
            <w:pPr>
              <w:spacing w:line="240" w:lineRule="auto"/>
              <w:jc w:val="center"/>
              <w:rPr>
                <w:sz w:val="18"/>
                <w:szCs w:val="18"/>
                <w:lang w:val="en-US" w:eastAsia="en-GB"/>
              </w:rPr>
            </w:pPr>
          </w:p>
        </w:tc>
      </w:tr>
      <w:tr w:rsidR="00A200F2" w:rsidRPr="002C2EA9" w14:paraId="751ADB9F" w14:textId="77777777" w:rsidTr="003B41ED">
        <w:trPr>
          <w:trHeight w:hRule="exact" w:val="227"/>
        </w:trPr>
        <w:tc>
          <w:tcPr>
            <w:tcW w:w="3119" w:type="dxa"/>
            <w:tcBorders>
              <w:bottom w:val="single" w:sz="4" w:space="0" w:color="auto"/>
            </w:tcBorders>
            <w:shd w:val="clear" w:color="auto" w:fill="auto"/>
          </w:tcPr>
          <w:p w14:paraId="43CBF674" w14:textId="77777777" w:rsidR="00A200F2" w:rsidRPr="002C2EA9" w:rsidRDefault="00A200F2" w:rsidP="003B41ED">
            <w:pPr>
              <w:spacing w:line="240" w:lineRule="auto"/>
              <w:rPr>
                <w:i/>
                <w:iCs/>
                <w:color w:val="000000"/>
                <w:sz w:val="18"/>
                <w:szCs w:val="18"/>
                <w:lang w:val="en-US" w:eastAsia="en-GB"/>
              </w:rPr>
            </w:pPr>
            <w:r w:rsidRPr="002C2EA9">
              <w:rPr>
                <w:b/>
                <w:bCs/>
                <w:sz w:val="18"/>
                <w:szCs w:val="18"/>
                <w:lang w:val="en-US" w:eastAsia="en-GB"/>
              </w:rPr>
              <w:lastRenderedPageBreak/>
              <w:t>Species</w:t>
            </w:r>
            <w:r w:rsidRPr="002C2EA9">
              <w:rPr>
                <w:sz w:val="18"/>
                <w:szCs w:val="18"/>
                <w:lang w:val="en-US" w:eastAsia="en-GB"/>
              </w:rPr>
              <w:t> </w:t>
            </w:r>
          </w:p>
        </w:tc>
        <w:tc>
          <w:tcPr>
            <w:tcW w:w="2941" w:type="dxa"/>
            <w:tcBorders>
              <w:bottom w:val="single" w:sz="4" w:space="0" w:color="auto"/>
            </w:tcBorders>
            <w:shd w:val="clear" w:color="auto" w:fill="auto"/>
          </w:tcPr>
          <w:p w14:paraId="02BA9D95" w14:textId="77777777" w:rsidR="00A200F2" w:rsidRPr="002C2EA9" w:rsidRDefault="00A200F2" w:rsidP="003B41ED">
            <w:pPr>
              <w:spacing w:line="240" w:lineRule="auto"/>
              <w:rPr>
                <w:color w:val="000000"/>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tcPr>
          <w:p w14:paraId="4C3BFDA6" w14:textId="77777777" w:rsidR="00A200F2" w:rsidRPr="002C2EA9" w:rsidRDefault="00A200F2" w:rsidP="003B41ED">
            <w:pPr>
              <w:spacing w:line="240" w:lineRule="auto"/>
              <w:jc w:val="center"/>
              <w:rPr>
                <w:color w:val="000000"/>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347E9CB4" w14:textId="77777777" w:rsidR="00A200F2" w:rsidRPr="002C2EA9" w:rsidRDefault="00A200F2" w:rsidP="003B41ED">
            <w:pPr>
              <w:spacing w:line="240" w:lineRule="auto"/>
              <w:jc w:val="center"/>
              <w:rPr>
                <w:color w:val="000000"/>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784E763C" w14:textId="77777777" w:rsidR="00A200F2" w:rsidRPr="002C2EA9" w:rsidRDefault="00A200F2" w:rsidP="003B41ED">
            <w:pPr>
              <w:spacing w:line="240" w:lineRule="auto"/>
              <w:jc w:val="center"/>
              <w:rPr>
                <w:sz w:val="18"/>
                <w:szCs w:val="18"/>
                <w:lang w:val="en-US" w:eastAsia="en-GB"/>
              </w:rPr>
            </w:pPr>
            <w:r w:rsidRPr="002C2EA9">
              <w:rPr>
                <w:b/>
                <w:bCs/>
                <w:sz w:val="18"/>
                <w:szCs w:val="18"/>
                <w:lang w:val="en-US" w:eastAsia="en-GB"/>
              </w:rPr>
              <w:t>2021</w:t>
            </w:r>
          </w:p>
        </w:tc>
      </w:tr>
      <w:tr w:rsidR="00A200F2" w:rsidRPr="002C2EA9" w14:paraId="6A3820A7" w14:textId="77777777" w:rsidTr="003B41ED">
        <w:trPr>
          <w:trHeight w:hRule="exact" w:val="227"/>
        </w:trPr>
        <w:tc>
          <w:tcPr>
            <w:tcW w:w="3119" w:type="dxa"/>
            <w:shd w:val="clear" w:color="auto" w:fill="auto"/>
            <w:hideMark/>
          </w:tcPr>
          <w:p w14:paraId="22685E78"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Sium suave</w:t>
            </w:r>
            <w:r w:rsidRPr="002C2EA9">
              <w:rPr>
                <w:color w:val="000000"/>
                <w:sz w:val="18"/>
                <w:szCs w:val="18"/>
                <w:lang w:val="en-US" w:eastAsia="en-GB"/>
              </w:rPr>
              <w:t> </w:t>
            </w:r>
          </w:p>
        </w:tc>
        <w:tc>
          <w:tcPr>
            <w:tcW w:w="2941" w:type="dxa"/>
            <w:shd w:val="clear" w:color="auto" w:fill="auto"/>
            <w:hideMark/>
          </w:tcPr>
          <w:p w14:paraId="18FCF73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parsnip </w:t>
            </w:r>
          </w:p>
        </w:tc>
        <w:tc>
          <w:tcPr>
            <w:tcW w:w="886" w:type="dxa"/>
            <w:shd w:val="clear" w:color="auto" w:fill="auto"/>
            <w:hideMark/>
          </w:tcPr>
          <w:p w14:paraId="3BA5AA3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D80C02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F58516A"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EBD5005" w14:textId="77777777" w:rsidTr="003B41ED">
        <w:trPr>
          <w:trHeight w:hRule="exact" w:val="227"/>
        </w:trPr>
        <w:tc>
          <w:tcPr>
            <w:tcW w:w="3119" w:type="dxa"/>
            <w:shd w:val="clear" w:color="auto" w:fill="auto"/>
          </w:tcPr>
          <w:p w14:paraId="06499C02"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Solanum </w:t>
            </w:r>
            <w:proofErr w:type="spellStart"/>
            <w:r w:rsidRPr="002C2EA9">
              <w:rPr>
                <w:i/>
                <w:iCs/>
                <w:color w:val="000000"/>
                <w:sz w:val="18"/>
                <w:szCs w:val="18"/>
                <w:lang w:val="en-US" w:eastAsia="en-GB"/>
              </w:rPr>
              <w:t>dulcamara</w:t>
            </w:r>
            <w:proofErr w:type="spellEnd"/>
          </w:p>
        </w:tc>
        <w:tc>
          <w:tcPr>
            <w:tcW w:w="2941" w:type="dxa"/>
            <w:shd w:val="clear" w:color="auto" w:fill="auto"/>
          </w:tcPr>
          <w:p w14:paraId="50F2BD6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European bittersweet</w:t>
            </w:r>
          </w:p>
        </w:tc>
        <w:tc>
          <w:tcPr>
            <w:tcW w:w="886" w:type="dxa"/>
            <w:shd w:val="clear" w:color="auto" w:fill="auto"/>
          </w:tcPr>
          <w:p w14:paraId="0B5A3AD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F8F488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6DF4740" w14:textId="77777777" w:rsidR="00A200F2" w:rsidRPr="002C2EA9" w:rsidRDefault="00A200F2" w:rsidP="003B41ED">
            <w:pPr>
              <w:spacing w:line="240" w:lineRule="auto"/>
              <w:jc w:val="center"/>
              <w:rPr>
                <w:sz w:val="18"/>
                <w:szCs w:val="18"/>
                <w:lang w:val="en-US" w:eastAsia="en-GB"/>
              </w:rPr>
            </w:pPr>
          </w:p>
        </w:tc>
      </w:tr>
      <w:tr w:rsidR="00A200F2" w:rsidRPr="002C2EA9" w14:paraId="0CA33F95" w14:textId="77777777" w:rsidTr="003B41ED">
        <w:trPr>
          <w:trHeight w:hRule="exact" w:val="227"/>
        </w:trPr>
        <w:tc>
          <w:tcPr>
            <w:tcW w:w="3119" w:type="dxa"/>
            <w:shd w:val="clear" w:color="auto" w:fill="auto"/>
            <w:hideMark/>
          </w:tcPr>
          <w:p w14:paraId="4FB3ADA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Solidago canadensis</w:t>
            </w:r>
            <w:r w:rsidRPr="002C2EA9">
              <w:rPr>
                <w:color w:val="000000"/>
                <w:sz w:val="18"/>
                <w:szCs w:val="18"/>
                <w:lang w:val="en-US" w:eastAsia="en-GB"/>
              </w:rPr>
              <w:t> </w:t>
            </w:r>
          </w:p>
        </w:tc>
        <w:tc>
          <w:tcPr>
            <w:tcW w:w="2941" w:type="dxa"/>
            <w:shd w:val="clear" w:color="auto" w:fill="auto"/>
            <w:hideMark/>
          </w:tcPr>
          <w:p w14:paraId="3B18BCD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Canada goldenrod </w:t>
            </w:r>
          </w:p>
        </w:tc>
        <w:tc>
          <w:tcPr>
            <w:tcW w:w="886" w:type="dxa"/>
            <w:shd w:val="clear" w:color="auto" w:fill="auto"/>
            <w:hideMark/>
          </w:tcPr>
          <w:p w14:paraId="3F11B5F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57F66A1"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2390FF6A"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36AB6A6" w14:textId="77777777" w:rsidTr="003B41ED">
        <w:trPr>
          <w:trHeight w:hRule="exact" w:val="227"/>
        </w:trPr>
        <w:tc>
          <w:tcPr>
            <w:tcW w:w="3119" w:type="dxa"/>
            <w:shd w:val="clear" w:color="auto" w:fill="auto"/>
            <w:hideMark/>
          </w:tcPr>
          <w:p w14:paraId="6DCAE1D6"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Sonchus arvensis</w:t>
            </w:r>
            <w:r w:rsidRPr="002C2EA9">
              <w:rPr>
                <w:color w:val="000000"/>
                <w:sz w:val="18"/>
                <w:szCs w:val="18"/>
                <w:lang w:val="en-US" w:eastAsia="en-GB"/>
              </w:rPr>
              <w:t> </w:t>
            </w:r>
          </w:p>
        </w:tc>
        <w:tc>
          <w:tcPr>
            <w:tcW w:w="2941" w:type="dxa"/>
            <w:shd w:val="clear" w:color="auto" w:fill="auto"/>
            <w:hideMark/>
          </w:tcPr>
          <w:p w14:paraId="1B46BD1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sow thistle </w:t>
            </w:r>
          </w:p>
        </w:tc>
        <w:tc>
          <w:tcPr>
            <w:tcW w:w="886" w:type="dxa"/>
            <w:shd w:val="clear" w:color="auto" w:fill="auto"/>
            <w:hideMark/>
          </w:tcPr>
          <w:p w14:paraId="03D1CA7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225020C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7062FF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A521553" w14:textId="77777777" w:rsidTr="003B41ED">
        <w:trPr>
          <w:trHeight w:hRule="exact" w:val="227"/>
        </w:trPr>
        <w:tc>
          <w:tcPr>
            <w:tcW w:w="3119" w:type="dxa"/>
            <w:shd w:val="clear" w:color="auto" w:fill="auto"/>
          </w:tcPr>
          <w:p w14:paraId="6FEDE6D4"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Soncus</w:t>
            </w:r>
            <w:proofErr w:type="spellEnd"/>
            <w:r w:rsidRPr="002C2EA9">
              <w:rPr>
                <w:i/>
                <w:iCs/>
                <w:color w:val="000000"/>
                <w:sz w:val="18"/>
                <w:szCs w:val="18"/>
                <w:lang w:val="en-US" w:eastAsia="en-GB"/>
              </w:rPr>
              <w:t xml:space="preserve"> oleraceus</w:t>
            </w:r>
          </w:p>
        </w:tc>
        <w:tc>
          <w:tcPr>
            <w:tcW w:w="2941" w:type="dxa"/>
            <w:shd w:val="clear" w:color="auto" w:fill="auto"/>
          </w:tcPr>
          <w:p w14:paraId="14BD3BC5"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common sow thistle</w:t>
            </w:r>
          </w:p>
        </w:tc>
        <w:tc>
          <w:tcPr>
            <w:tcW w:w="886" w:type="dxa"/>
            <w:shd w:val="clear" w:color="auto" w:fill="auto"/>
          </w:tcPr>
          <w:p w14:paraId="3AAAA5A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FA183C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24A6003" w14:textId="77777777" w:rsidR="00A200F2" w:rsidRPr="002C2EA9" w:rsidRDefault="00A200F2" w:rsidP="003B41ED">
            <w:pPr>
              <w:spacing w:line="240" w:lineRule="auto"/>
              <w:jc w:val="center"/>
              <w:rPr>
                <w:sz w:val="18"/>
                <w:szCs w:val="18"/>
                <w:lang w:val="en-US" w:eastAsia="en-GB"/>
              </w:rPr>
            </w:pPr>
          </w:p>
        </w:tc>
      </w:tr>
      <w:tr w:rsidR="00A200F2" w:rsidRPr="002C2EA9" w14:paraId="4DBEC4B9" w14:textId="77777777" w:rsidTr="003B41ED">
        <w:trPr>
          <w:trHeight w:hRule="exact" w:val="227"/>
        </w:trPr>
        <w:tc>
          <w:tcPr>
            <w:tcW w:w="3119" w:type="dxa"/>
            <w:shd w:val="clear" w:color="auto" w:fill="auto"/>
          </w:tcPr>
          <w:p w14:paraId="6A0900DE"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Sparganium</w:t>
            </w:r>
            <w:proofErr w:type="spellEnd"/>
            <w:r w:rsidRPr="002C2EA9">
              <w:rPr>
                <w:i/>
                <w:iCs/>
                <w:color w:val="000000"/>
                <w:sz w:val="18"/>
                <w:szCs w:val="18"/>
                <w:lang w:val="en-US" w:eastAsia="en-GB"/>
              </w:rPr>
              <w:t> angustifolium</w:t>
            </w:r>
          </w:p>
        </w:tc>
        <w:tc>
          <w:tcPr>
            <w:tcW w:w="2941" w:type="dxa"/>
            <w:shd w:val="clear" w:color="auto" w:fill="auto"/>
          </w:tcPr>
          <w:p w14:paraId="76733E2E"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narrow-leaved bur-reed</w:t>
            </w:r>
          </w:p>
        </w:tc>
        <w:tc>
          <w:tcPr>
            <w:tcW w:w="886" w:type="dxa"/>
            <w:shd w:val="clear" w:color="auto" w:fill="auto"/>
          </w:tcPr>
          <w:p w14:paraId="3E255C6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A55BDD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60E1B0" w14:textId="77777777" w:rsidR="00A200F2" w:rsidRPr="002C2EA9" w:rsidRDefault="00A200F2" w:rsidP="003B41ED">
            <w:pPr>
              <w:spacing w:line="240" w:lineRule="auto"/>
              <w:jc w:val="center"/>
              <w:rPr>
                <w:sz w:val="18"/>
                <w:szCs w:val="18"/>
                <w:lang w:val="en-US" w:eastAsia="en-GB"/>
              </w:rPr>
            </w:pPr>
          </w:p>
        </w:tc>
      </w:tr>
      <w:tr w:rsidR="00A200F2" w:rsidRPr="002C2EA9" w14:paraId="0B386A81" w14:textId="77777777" w:rsidTr="003B41ED">
        <w:trPr>
          <w:trHeight w:hRule="exact" w:val="227"/>
        </w:trPr>
        <w:tc>
          <w:tcPr>
            <w:tcW w:w="3119" w:type="dxa"/>
            <w:shd w:val="clear" w:color="auto" w:fill="auto"/>
            <w:hideMark/>
          </w:tcPr>
          <w:p w14:paraId="2A8DD85B"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Sparganium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emersum</w:t>
            </w:r>
            <w:proofErr w:type="spellEnd"/>
            <w:r w:rsidRPr="002C2EA9">
              <w:rPr>
                <w:color w:val="000000"/>
                <w:sz w:val="18"/>
                <w:szCs w:val="18"/>
                <w:lang w:val="en-US" w:eastAsia="en-GB"/>
              </w:rPr>
              <w:t> </w:t>
            </w:r>
          </w:p>
        </w:tc>
        <w:tc>
          <w:tcPr>
            <w:tcW w:w="2941" w:type="dxa"/>
            <w:shd w:val="clear" w:color="auto" w:fill="auto"/>
            <w:hideMark/>
          </w:tcPr>
          <w:p w14:paraId="1EB1EB2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emersed bur-reed  </w:t>
            </w:r>
          </w:p>
        </w:tc>
        <w:tc>
          <w:tcPr>
            <w:tcW w:w="886" w:type="dxa"/>
            <w:shd w:val="clear" w:color="auto" w:fill="auto"/>
            <w:hideMark/>
          </w:tcPr>
          <w:p w14:paraId="2A973E0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733DDA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BCBF9B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1FA1F49" w14:textId="77777777" w:rsidTr="003B41ED">
        <w:trPr>
          <w:trHeight w:hRule="exact" w:val="227"/>
        </w:trPr>
        <w:tc>
          <w:tcPr>
            <w:tcW w:w="3119" w:type="dxa"/>
            <w:shd w:val="clear" w:color="auto" w:fill="auto"/>
            <w:hideMark/>
          </w:tcPr>
          <w:p w14:paraId="0E5A9C2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Spergularia salina</w:t>
            </w:r>
            <w:r w:rsidRPr="002C2EA9">
              <w:rPr>
                <w:color w:val="000000"/>
                <w:sz w:val="18"/>
                <w:szCs w:val="18"/>
                <w:lang w:val="en-US" w:eastAsia="en-GB"/>
              </w:rPr>
              <w:t> </w:t>
            </w:r>
          </w:p>
        </w:tc>
        <w:tc>
          <w:tcPr>
            <w:tcW w:w="2941" w:type="dxa"/>
            <w:shd w:val="clear" w:color="auto" w:fill="auto"/>
            <w:hideMark/>
          </w:tcPr>
          <w:p w14:paraId="45261E7F"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saltmarsh sand </w:t>
            </w:r>
            <w:proofErr w:type="spellStart"/>
            <w:r w:rsidRPr="002C2EA9">
              <w:rPr>
                <w:color w:val="000000"/>
                <w:sz w:val="18"/>
                <w:szCs w:val="18"/>
                <w:lang w:val="en-US" w:eastAsia="en-GB"/>
              </w:rPr>
              <w:t>spurry</w:t>
            </w:r>
            <w:proofErr w:type="spellEnd"/>
            <w:r w:rsidRPr="002C2EA9">
              <w:rPr>
                <w:color w:val="000000"/>
                <w:sz w:val="18"/>
                <w:szCs w:val="18"/>
                <w:lang w:val="en-US" w:eastAsia="en-GB"/>
              </w:rPr>
              <w:t> </w:t>
            </w:r>
          </w:p>
        </w:tc>
        <w:tc>
          <w:tcPr>
            <w:tcW w:w="886" w:type="dxa"/>
            <w:shd w:val="clear" w:color="auto" w:fill="auto"/>
            <w:hideMark/>
          </w:tcPr>
          <w:p w14:paraId="626CD829"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04AD7790"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DD07A8D"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2AAF06F" w14:textId="77777777" w:rsidTr="003B41ED">
        <w:trPr>
          <w:trHeight w:hRule="exact" w:val="227"/>
        </w:trPr>
        <w:tc>
          <w:tcPr>
            <w:tcW w:w="3119" w:type="dxa"/>
            <w:shd w:val="clear" w:color="auto" w:fill="auto"/>
          </w:tcPr>
          <w:p w14:paraId="438EDF81"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Spiraea </w:t>
            </w:r>
            <w:proofErr w:type="spellStart"/>
            <w:r w:rsidRPr="002C2EA9">
              <w:rPr>
                <w:i/>
                <w:iCs/>
                <w:color w:val="000000"/>
                <w:sz w:val="18"/>
                <w:szCs w:val="18"/>
                <w:lang w:val="en-US" w:eastAsia="en-GB"/>
              </w:rPr>
              <w:t>douglasii</w:t>
            </w:r>
            <w:proofErr w:type="spellEnd"/>
          </w:p>
        </w:tc>
        <w:tc>
          <w:tcPr>
            <w:tcW w:w="2941" w:type="dxa"/>
            <w:shd w:val="clear" w:color="auto" w:fill="auto"/>
          </w:tcPr>
          <w:p w14:paraId="5B21233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hardhack</w:t>
            </w:r>
          </w:p>
        </w:tc>
        <w:tc>
          <w:tcPr>
            <w:tcW w:w="886" w:type="dxa"/>
            <w:shd w:val="clear" w:color="auto" w:fill="auto"/>
          </w:tcPr>
          <w:p w14:paraId="2151D10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ACCA24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77B5CFB" w14:textId="77777777" w:rsidR="00A200F2" w:rsidRPr="002C2EA9" w:rsidRDefault="00A200F2" w:rsidP="003B41ED">
            <w:pPr>
              <w:spacing w:line="240" w:lineRule="auto"/>
              <w:jc w:val="center"/>
              <w:rPr>
                <w:sz w:val="18"/>
                <w:szCs w:val="18"/>
                <w:lang w:val="en-US" w:eastAsia="en-GB"/>
              </w:rPr>
            </w:pPr>
          </w:p>
        </w:tc>
      </w:tr>
      <w:tr w:rsidR="00A200F2" w:rsidRPr="002C2EA9" w14:paraId="28F18B27" w14:textId="77777777" w:rsidTr="003B41ED">
        <w:trPr>
          <w:trHeight w:hRule="exact" w:val="227"/>
        </w:trPr>
        <w:tc>
          <w:tcPr>
            <w:tcW w:w="3119" w:type="dxa"/>
            <w:shd w:val="clear" w:color="auto" w:fill="auto"/>
            <w:hideMark/>
          </w:tcPr>
          <w:p w14:paraId="02D6B7DB"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Symphiotrichum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subspicatum</w:t>
            </w:r>
            <w:proofErr w:type="spellEnd"/>
            <w:r w:rsidRPr="002C2EA9">
              <w:rPr>
                <w:color w:val="000000"/>
                <w:sz w:val="18"/>
                <w:szCs w:val="18"/>
                <w:lang w:val="en-US" w:eastAsia="en-GB"/>
              </w:rPr>
              <w:t> </w:t>
            </w:r>
          </w:p>
        </w:tc>
        <w:tc>
          <w:tcPr>
            <w:tcW w:w="2941" w:type="dxa"/>
            <w:shd w:val="clear" w:color="auto" w:fill="auto"/>
            <w:hideMark/>
          </w:tcPr>
          <w:p w14:paraId="025804C2"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Douglas' aster </w:t>
            </w:r>
          </w:p>
        </w:tc>
        <w:tc>
          <w:tcPr>
            <w:tcW w:w="886" w:type="dxa"/>
            <w:shd w:val="clear" w:color="auto" w:fill="auto"/>
            <w:hideMark/>
          </w:tcPr>
          <w:p w14:paraId="05BB42C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BFE5F0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8914ADA"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FDC3293" w14:textId="77777777" w:rsidTr="003B41ED">
        <w:trPr>
          <w:trHeight w:hRule="exact" w:val="227"/>
        </w:trPr>
        <w:tc>
          <w:tcPr>
            <w:tcW w:w="3119" w:type="dxa"/>
            <w:shd w:val="clear" w:color="auto" w:fill="auto"/>
          </w:tcPr>
          <w:p w14:paraId="5574179B"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Tanacetum vulgare</w:t>
            </w:r>
          </w:p>
        </w:tc>
        <w:tc>
          <w:tcPr>
            <w:tcW w:w="2941" w:type="dxa"/>
            <w:shd w:val="clear" w:color="auto" w:fill="auto"/>
          </w:tcPr>
          <w:p w14:paraId="61BA773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common tansy</w:t>
            </w:r>
          </w:p>
        </w:tc>
        <w:tc>
          <w:tcPr>
            <w:tcW w:w="886" w:type="dxa"/>
            <w:shd w:val="clear" w:color="auto" w:fill="auto"/>
          </w:tcPr>
          <w:p w14:paraId="497D488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I</w:t>
            </w:r>
          </w:p>
        </w:tc>
        <w:tc>
          <w:tcPr>
            <w:tcW w:w="886" w:type="dxa"/>
          </w:tcPr>
          <w:p w14:paraId="66538BE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E2AED3E" w14:textId="77777777" w:rsidR="00A200F2" w:rsidRPr="002C2EA9" w:rsidRDefault="00A200F2" w:rsidP="003B41ED">
            <w:pPr>
              <w:spacing w:line="240" w:lineRule="auto"/>
              <w:jc w:val="center"/>
              <w:rPr>
                <w:sz w:val="18"/>
                <w:szCs w:val="18"/>
                <w:lang w:val="en-US" w:eastAsia="en-GB"/>
              </w:rPr>
            </w:pPr>
          </w:p>
        </w:tc>
      </w:tr>
      <w:tr w:rsidR="00A200F2" w:rsidRPr="002C2EA9" w14:paraId="1F21D04A" w14:textId="77777777" w:rsidTr="003B41ED">
        <w:trPr>
          <w:trHeight w:hRule="exact" w:val="227"/>
        </w:trPr>
        <w:tc>
          <w:tcPr>
            <w:tcW w:w="3119" w:type="dxa"/>
            <w:shd w:val="clear" w:color="auto" w:fill="auto"/>
            <w:hideMark/>
          </w:tcPr>
          <w:p w14:paraId="7D8CFD14"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Taraxacum officinale</w:t>
            </w:r>
            <w:r w:rsidRPr="002C2EA9">
              <w:rPr>
                <w:color w:val="000000"/>
                <w:sz w:val="18"/>
                <w:szCs w:val="18"/>
                <w:lang w:val="en-US" w:eastAsia="en-GB"/>
              </w:rPr>
              <w:t> </w:t>
            </w:r>
          </w:p>
        </w:tc>
        <w:tc>
          <w:tcPr>
            <w:tcW w:w="2941" w:type="dxa"/>
            <w:shd w:val="clear" w:color="auto" w:fill="auto"/>
            <w:hideMark/>
          </w:tcPr>
          <w:p w14:paraId="24D5D3A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common dandelion </w:t>
            </w:r>
          </w:p>
        </w:tc>
        <w:tc>
          <w:tcPr>
            <w:tcW w:w="886" w:type="dxa"/>
            <w:shd w:val="clear" w:color="auto" w:fill="auto"/>
            <w:hideMark/>
          </w:tcPr>
          <w:p w14:paraId="3A24F94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77C8D5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047D77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562B0D2" w14:textId="77777777" w:rsidTr="003B41ED">
        <w:trPr>
          <w:trHeight w:hRule="exact" w:val="227"/>
        </w:trPr>
        <w:tc>
          <w:tcPr>
            <w:tcW w:w="3119" w:type="dxa"/>
            <w:shd w:val="clear" w:color="auto" w:fill="auto"/>
          </w:tcPr>
          <w:p w14:paraId="6F407B7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Trifolium pratense</w:t>
            </w:r>
          </w:p>
        </w:tc>
        <w:tc>
          <w:tcPr>
            <w:tcW w:w="2941" w:type="dxa"/>
            <w:shd w:val="clear" w:color="auto" w:fill="auto"/>
          </w:tcPr>
          <w:p w14:paraId="17CDD3E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red clover</w:t>
            </w:r>
          </w:p>
        </w:tc>
        <w:tc>
          <w:tcPr>
            <w:tcW w:w="886" w:type="dxa"/>
            <w:shd w:val="clear" w:color="auto" w:fill="auto"/>
          </w:tcPr>
          <w:p w14:paraId="4E483EC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449D590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36CF0E7" w14:textId="77777777" w:rsidR="00A200F2" w:rsidRPr="002C2EA9" w:rsidRDefault="00A200F2" w:rsidP="003B41ED">
            <w:pPr>
              <w:spacing w:line="240" w:lineRule="auto"/>
              <w:jc w:val="center"/>
              <w:rPr>
                <w:sz w:val="18"/>
                <w:szCs w:val="18"/>
                <w:lang w:val="en-US" w:eastAsia="en-GB"/>
              </w:rPr>
            </w:pPr>
          </w:p>
        </w:tc>
      </w:tr>
      <w:tr w:rsidR="00A200F2" w:rsidRPr="002C2EA9" w14:paraId="275BDCE2" w14:textId="77777777" w:rsidTr="003B41ED">
        <w:trPr>
          <w:trHeight w:hRule="exact" w:val="227"/>
        </w:trPr>
        <w:tc>
          <w:tcPr>
            <w:tcW w:w="3119" w:type="dxa"/>
            <w:shd w:val="clear" w:color="auto" w:fill="auto"/>
            <w:hideMark/>
          </w:tcPr>
          <w:p w14:paraId="16265F81"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Trifolium repens</w:t>
            </w:r>
            <w:r w:rsidRPr="002C2EA9">
              <w:rPr>
                <w:color w:val="000000"/>
                <w:sz w:val="18"/>
                <w:szCs w:val="18"/>
                <w:lang w:val="en-US" w:eastAsia="en-GB"/>
              </w:rPr>
              <w:t> </w:t>
            </w:r>
          </w:p>
        </w:tc>
        <w:tc>
          <w:tcPr>
            <w:tcW w:w="2941" w:type="dxa"/>
            <w:shd w:val="clear" w:color="auto" w:fill="auto"/>
            <w:hideMark/>
          </w:tcPr>
          <w:p w14:paraId="592A8AF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white clover </w:t>
            </w:r>
          </w:p>
        </w:tc>
        <w:tc>
          <w:tcPr>
            <w:tcW w:w="886" w:type="dxa"/>
            <w:shd w:val="clear" w:color="auto" w:fill="auto"/>
            <w:hideMark/>
          </w:tcPr>
          <w:p w14:paraId="5021FAE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2A41DBB"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2D155B49"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A07093A" w14:textId="77777777" w:rsidTr="003B41ED">
        <w:trPr>
          <w:trHeight w:hRule="exact" w:val="227"/>
        </w:trPr>
        <w:tc>
          <w:tcPr>
            <w:tcW w:w="3119" w:type="dxa"/>
            <w:shd w:val="clear" w:color="auto" w:fill="auto"/>
          </w:tcPr>
          <w:p w14:paraId="0A358A05"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Trifolium </w:t>
            </w:r>
            <w:proofErr w:type="spellStart"/>
            <w:r w:rsidRPr="002C2EA9">
              <w:rPr>
                <w:i/>
                <w:iCs/>
                <w:color w:val="000000"/>
                <w:sz w:val="18"/>
                <w:szCs w:val="18"/>
                <w:lang w:val="en-US" w:eastAsia="en-GB"/>
              </w:rPr>
              <w:t>wormskioldii</w:t>
            </w:r>
            <w:proofErr w:type="spellEnd"/>
          </w:p>
        </w:tc>
        <w:tc>
          <w:tcPr>
            <w:tcW w:w="2941" w:type="dxa"/>
            <w:shd w:val="clear" w:color="auto" w:fill="auto"/>
          </w:tcPr>
          <w:p w14:paraId="42FC92F8" w14:textId="77777777" w:rsidR="00A200F2" w:rsidRPr="002C2EA9" w:rsidRDefault="00A200F2" w:rsidP="003B41ED">
            <w:pPr>
              <w:spacing w:line="240" w:lineRule="auto"/>
              <w:rPr>
                <w:color w:val="000000"/>
                <w:sz w:val="18"/>
                <w:szCs w:val="18"/>
                <w:lang w:val="en-US" w:eastAsia="en-GB"/>
              </w:rPr>
            </w:pPr>
            <w:proofErr w:type="spellStart"/>
            <w:r w:rsidRPr="002C2EA9">
              <w:rPr>
                <w:color w:val="000000"/>
                <w:sz w:val="18"/>
                <w:szCs w:val="18"/>
                <w:lang w:val="en-US" w:eastAsia="en-GB"/>
              </w:rPr>
              <w:t>springbank</w:t>
            </w:r>
            <w:proofErr w:type="spellEnd"/>
            <w:r w:rsidRPr="002C2EA9">
              <w:rPr>
                <w:color w:val="000000"/>
                <w:sz w:val="18"/>
                <w:szCs w:val="18"/>
                <w:lang w:val="en-US" w:eastAsia="en-GB"/>
              </w:rPr>
              <w:t xml:space="preserve"> clover</w:t>
            </w:r>
          </w:p>
        </w:tc>
        <w:tc>
          <w:tcPr>
            <w:tcW w:w="886" w:type="dxa"/>
            <w:shd w:val="clear" w:color="auto" w:fill="auto"/>
          </w:tcPr>
          <w:p w14:paraId="6E9F13E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7CC512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45207EE" w14:textId="77777777" w:rsidR="00A200F2" w:rsidRPr="002C2EA9" w:rsidRDefault="00A200F2" w:rsidP="003B41ED">
            <w:pPr>
              <w:spacing w:line="240" w:lineRule="auto"/>
              <w:jc w:val="center"/>
              <w:rPr>
                <w:sz w:val="18"/>
                <w:szCs w:val="18"/>
                <w:lang w:val="en-US" w:eastAsia="en-GB"/>
              </w:rPr>
            </w:pPr>
          </w:p>
        </w:tc>
      </w:tr>
      <w:tr w:rsidR="00A200F2" w:rsidRPr="002C2EA9" w14:paraId="3A4F71D4" w14:textId="77777777" w:rsidTr="003B41ED">
        <w:trPr>
          <w:trHeight w:hRule="exact" w:val="227"/>
        </w:trPr>
        <w:tc>
          <w:tcPr>
            <w:tcW w:w="3119" w:type="dxa"/>
            <w:shd w:val="clear" w:color="auto" w:fill="auto"/>
            <w:hideMark/>
          </w:tcPr>
          <w:p w14:paraId="7AF9F91E"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Triglochin</w:t>
            </w:r>
            <w:proofErr w:type="spellEnd"/>
            <w:r w:rsidRPr="002C2EA9">
              <w:rPr>
                <w:i/>
                <w:iCs/>
                <w:color w:val="000000"/>
                <w:sz w:val="18"/>
                <w:szCs w:val="18"/>
                <w:lang w:val="en-US" w:eastAsia="en-GB"/>
              </w:rPr>
              <w:t> maritima</w:t>
            </w:r>
            <w:r w:rsidRPr="002C2EA9">
              <w:rPr>
                <w:color w:val="000000"/>
                <w:sz w:val="18"/>
                <w:szCs w:val="18"/>
                <w:lang w:val="en-US" w:eastAsia="en-GB"/>
              </w:rPr>
              <w:t> </w:t>
            </w:r>
          </w:p>
        </w:tc>
        <w:tc>
          <w:tcPr>
            <w:tcW w:w="2941" w:type="dxa"/>
            <w:shd w:val="clear" w:color="auto" w:fill="auto"/>
            <w:hideMark/>
          </w:tcPr>
          <w:p w14:paraId="62D6E843"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sea arrowgrass </w:t>
            </w:r>
          </w:p>
        </w:tc>
        <w:tc>
          <w:tcPr>
            <w:tcW w:w="886" w:type="dxa"/>
            <w:shd w:val="clear" w:color="auto" w:fill="auto"/>
            <w:hideMark/>
          </w:tcPr>
          <w:p w14:paraId="69992FA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4C4EC6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1AF39F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AFF3B49" w14:textId="77777777" w:rsidTr="003B41ED">
        <w:trPr>
          <w:trHeight w:hRule="exact" w:val="227"/>
        </w:trPr>
        <w:tc>
          <w:tcPr>
            <w:tcW w:w="3119" w:type="dxa"/>
            <w:shd w:val="clear" w:color="auto" w:fill="auto"/>
          </w:tcPr>
          <w:p w14:paraId="14CE953B"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Triglochin</w:t>
            </w:r>
            <w:proofErr w:type="spellEnd"/>
            <w:r>
              <w:rPr>
                <w:i/>
                <w:iCs/>
                <w:color w:val="000000"/>
                <w:sz w:val="18"/>
                <w:szCs w:val="18"/>
                <w:lang w:val="en-US" w:eastAsia="en-GB"/>
              </w:rPr>
              <w:t xml:space="preserve"> </w:t>
            </w:r>
            <w:proofErr w:type="spellStart"/>
            <w:r>
              <w:rPr>
                <w:i/>
                <w:iCs/>
                <w:color w:val="000000"/>
                <w:sz w:val="18"/>
                <w:szCs w:val="18"/>
                <w:lang w:val="en-US" w:eastAsia="en-GB"/>
              </w:rPr>
              <w:t>scilloides</w:t>
            </w:r>
            <w:proofErr w:type="spellEnd"/>
          </w:p>
        </w:tc>
        <w:tc>
          <w:tcPr>
            <w:tcW w:w="2941" w:type="dxa"/>
            <w:shd w:val="clear" w:color="auto" w:fill="auto"/>
          </w:tcPr>
          <w:p w14:paraId="543FC04A" w14:textId="77777777" w:rsidR="00A200F2" w:rsidRPr="002C2EA9" w:rsidRDefault="00A200F2" w:rsidP="003B41ED">
            <w:pPr>
              <w:spacing w:line="240" w:lineRule="auto"/>
              <w:rPr>
                <w:color w:val="000000"/>
                <w:sz w:val="18"/>
                <w:szCs w:val="18"/>
                <w:lang w:val="en-US" w:eastAsia="en-GB"/>
              </w:rPr>
            </w:pPr>
            <w:r>
              <w:rPr>
                <w:color w:val="000000"/>
                <w:sz w:val="18"/>
                <w:szCs w:val="18"/>
                <w:lang w:val="en-US" w:eastAsia="en-GB"/>
              </w:rPr>
              <w:t>flowering quillwort</w:t>
            </w:r>
          </w:p>
        </w:tc>
        <w:tc>
          <w:tcPr>
            <w:tcW w:w="886" w:type="dxa"/>
            <w:shd w:val="clear" w:color="auto" w:fill="auto"/>
          </w:tcPr>
          <w:p w14:paraId="2CC0B824" w14:textId="77777777" w:rsidR="00A200F2" w:rsidRPr="002C2EA9" w:rsidRDefault="00A200F2" w:rsidP="003B41ED">
            <w:pPr>
              <w:spacing w:line="240" w:lineRule="auto"/>
              <w:jc w:val="center"/>
              <w:rPr>
                <w:color w:val="000000"/>
                <w:sz w:val="18"/>
                <w:szCs w:val="18"/>
                <w:lang w:val="en-US" w:eastAsia="en-GB"/>
              </w:rPr>
            </w:pPr>
            <w:r>
              <w:rPr>
                <w:color w:val="000000"/>
                <w:sz w:val="18"/>
                <w:szCs w:val="18"/>
                <w:lang w:val="en-US" w:eastAsia="en-GB"/>
              </w:rPr>
              <w:t>N</w:t>
            </w:r>
          </w:p>
        </w:tc>
        <w:tc>
          <w:tcPr>
            <w:tcW w:w="886" w:type="dxa"/>
          </w:tcPr>
          <w:p w14:paraId="78650E13" w14:textId="77777777" w:rsidR="00A200F2" w:rsidRPr="002C2EA9" w:rsidRDefault="00A200F2" w:rsidP="003B41ED">
            <w:pPr>
              <w:spacing w:line="240" w:lineRule="auto"/>
              <w:jc w:val="center"/>
              <w:rPr>
                <w:color w:val="000000"/>
                <w:sz w:val="18"/>
                <w:szCs w:val="18"/>
                <w:lang w:val="en-US" w:eastAsia="en-GB"/>
              </w:rPr>
            </w:pPr>
            <w:r>
              <w:rPr>
                <w:color w:val="000000"/>
                <w:sz w:val="18"/>
                <w:szCs w:val="18"/>
                <w:lang w:val="en-US" w:eastAsia="en-GB"/>
              </w:rPr>
              <w:t>X</w:t>
            </w:r>
          </w:p>
        </w:tc>
        <w:tc>
          <w:tcPr>
            <w:tcW w:w="886" w:type="dxa"/>
          </w:tcPr>
          <w:p w14:paraId="57D9D64D" w14:textId="77777777" w:rsidR="00A200F2" w:rsidRPr="002C2EA9" w:rsidRDefault="00A200F2" w:rsidP="003B41ED">
            <w:pPr>
              <w:spacing w:line="240" w:lineRule="auto"/>
              <w:jc w:val="center"/>
              <w:rPr>
                <w:sz w:val="18"/>
                <w:szCs w:val="18"/>
                <w:lang w:val="en-US" w:eastAsia="en-GB"/>
              </w:rPr>
            </w:pPr>
            <w:r>
              <w:rPr>
                <w:sz w:val="18"/>
                <w:szCs w:val="18"/>
                <w:lang w:val="en-US" w:eastAsia="en-GB"/>
              </w:rPr>
              <w:t>X</w:t>
            </w:r>
          </w:p>
        </w:tc>
      </w:tr>
      <w:tr w:rsidR="00A200F2" w:rsidRPr="002C2EA9" w14:paraId="22D869F3" w14:textId="77777777" w:rsidTr="003B41ED">
        <w:trPr>
          <w:trHeight w:hRule="exact" w:val="227"/>
        </w:trPr>
        <w:tc>
          <w:tcPr>
            <w:tcW w:w="3119" w:type="dxa"/>
            <w:shd w:val="clear" w:color="auto" w:fill="auto"/>
            <w:hideMark/>
          </w:tcPr>
          <w:p w14:paraId="0C924E44"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Typha angustifolia</w:t>
            </w:r>
            <w:r w:rsidRPr="002C2EA9">
              <w:rPr>
                <w:color w:val="000000"/>
                <w:sz w:val="18"/>
                <w:szCs w:val="18"/>
                <w:lang w:val="en-US" w:eastAsia="en-GB"/>
              </w:rPr>
              <w:t> </w:t>
            </w:r>
          </w:p>
        </w:tc>
        <w:tc>
          <w:tcPr>
            <w:tcW w:w="2941" w:type="dxa"/>
            <w:shd w:val="clear" w:color="auto" w:fill="auto"/>
            <w:hideMark/>
          </w:tcPr>
          <w:p w14:paraId="63D14C03"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narrowleaf cattail </w:t>
            </w:r>
          </w:p>
        </w:tc>
        <w:tc>
          <w:tcPr>
            <w:tcW w:w="886" w:type="dxa"/>
            <w:shd w:val="clear" w:color="auto" w:fill="auto"/>
            <w:hideMark/>
          </w:tcPr>
          <w:p w14:paraId="6F5DE99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00D7A2F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B93DED4"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F4E7DC2" w14:textId="77777777" w:rsidTr="003B41ED">
        <w:trPr>
          <w:trHeight w:hRule="exact" w:val="227"/>
        </w:trPr>
        <w:tc>
          <w:tcPr>
            <w:tcW w:w="3119" w:type="dxa"/>
            <w:shd w:val="clear" w:color="auto" w:fill="auto"/>
            <w:hideMark/>
          </w:tcPr>
          <w:p w14:paraId="636542C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 xml:space="preserve">Typha </w:t>
            </w:r>
            <w:r w:rsidRPr="002C2EA9">
              <w:rPr>
                <w:color w:val="000000"/>
                <w:sz w:val="18"/>
                <w:szCs w:val="18"/>
                <w:lang w:val="en-US" w:eastAsia="en-GB"/>
              </w:rPr>
              <w:t>x</w:t>
            </w:r>
            <w:r w:rsidRPr="002C2EA9">
              <w:rPr>
                <w:i/>
                <w:iCs/>
                <w:color w:val="000000"/>
                <w:sz w:val="18"/>
                <w:szCs w:val="18"/>
                <w:lang w:val="en-US" w:eastAsia="en-GB"/>
              </w:rPr>
              <w:t xml:space="preserve"> glauca</w:t>
            </w:r>
            <w:r w:rsidRPr="002C2EA9">
              <w:rPr>
                <w:color w:val="000000"/>
                <w:sz w:val="18"/>
                <w:szCs w:val="18"/>
                <w:lang w:val="en-US" w:eastAsia="en-GB"/>
              </w:rPr>
              <w:t> </w:t>
            </w:r>
          </w:p>
        </w:tc>
        <w:tc>
          <w:tcPr>
            <w:tcW w:w="2941" w:type="dxa"/>
            <w:shd w:val="clear" w:color="auto" w:fill="auto"/>
            <w:hideMark/>
          </w:tcPr>
          <w:p w14:paraId="3EBEB7C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hybrid cattail </w:t>
            </w:r>
          </w:p>
        </w:tc>
        <w:tc>
          <w:tcPr>
            <w:tcW w:w="886" w:type="dxa"/>
            <w:shd w:val="clear" w:color="auto" w:fill="auto"/>
            <w:hideMark/>
          </w:tcPr>
          <w:p w14:paraId="359D7369"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7461515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47B7543"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2F5C45" w14:textId="77777777" w:rsidTr="003B41ED">
        <w:trPr>
          <w:trHeight w:hRule="exact" w:val="227"/>
        </w:trPr>
        <w:tc>
          <w:tcPr>
            <w:tcW w:w="3119" w:type="dxa"/>
            <w:shd w:val="clear" w:color="auto" w:fill="auto"/>
            <w:hideMark/>
          </w:tcPr>
          <w:p w14:paraId="213B3CF7"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Typha latifolia</w:t>
            </w:r>
            <w:r w:rsidRPr="002C2EA9">
              <w:rPr>
                <w:color w:val="000000"/>
                <w:sz w:val="18"/>
                <w:szCs w:val="18"/>
                <w:lang w:val="en-US" w:eastAsia="en-GB"/>
              </w:rPr>
              <w:t> </w:t>
            </w:r>
          </w:p>
        </w:tc>
        <w:tc>
          <w:tcPr>
            <w:tcW w:w="2941" w:type="dxa"/>
            <w:shd w:val="clear" w:color="auto" w:fill="auto"/>
            <w:hideMark/>
          </w:tcPr>
          <w:p w14:paraId="789EA020"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broadleaf cattail </w:t>
            </w:r>
          </w:p>
        </w:tc>
        <w:tc>
          <w:tcPr>
            <w:tcW w:w="886" w:type="dxa"/>
            <w:shd w:val="clear" w:color="auto" w:fill="auto"/>
            <w:hideMark/>
          </w:tcPr>
          <w:p w14:paraId="7871E801"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4DE5C4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18721F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D2C0B9B" w14:textId="77777777" w:rsidTr="003B41ED">
        <w:trPr>
          <w:trHeight w:hRule="exact" w:val="227"/>
        </w:trPr>
        <w:tc>
          <w:tcPr>
            <w:tcW w:w="3119" w:type="dxa"/>
            <w:shd w:val="clear" w:color="auto" w:fill="auto"/>
          </w:tcPr>
          <w:p w14:paraId="2BF3A4D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Vicia </w:t>
            </w:r>
            <w:proofErr w:type="spellStart"/>
            <w:r w:rsidRPr="002C2EA9">
              <w:rPr>
                <w:i/>
                <w:iCs/>
                <w:color w:val="000000"/>
                <w:sz w:val="18"/>
                <w:szCs w:val="18"/>
                <w:lang w:val="en-US" w:eastAsia="en-GB"/>
              </w:rPr>
              <w:t>cracca</w:t>
            </w:r>
            <w:proofErr w:type="spellEnd"/>
          </w:p>
        </w:tc>
        <w:tc>
          <w:tcPr>
            <w:tcW w:w="2941" w:type="dxa"/>
            <w:shd w:val="clear" w:color="auto" w:fill="auto"/>
          </w:tcPr>
          <w:p w14:paraId="3D07F43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tufted vetch</w:t>
            </w:r>
          </w:p>
        </w:tc>
        <w:tc>
          <w:tcPr>
            <w:tcW w:w="886" w:type="dxa"/>
            <w:shd w:val="clear" w:color="auto" w:fill="auto"/>
          </w:tcPr>
          <w:p w14:paraId="7531DF7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555C1A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5F1ED5F" w14:textId="77777777" w:rsidR="00A200F2" w:rsidRPr="002C2EA9" w:rsidRDefault="00A200F2" w:rsidP="003B41ED">
            <w:pPr>
              <w:spacing w:line="240" w:lineRule="auto"/>
              <w:jc w:val="center"/>
              <w:rPr>
                <w:sz w:val="18"/>
                <w:szCs w:val="18"/>
                <w:lang w:val="en-US" w:eastAsia="en-GB"/>
              </w:rPr>
            </w:pPr>
          </w:p>
        </w:tc>
      </w:tr>
      <w:tr w:rsidR="00A200F2" w:rsidRPr="002C2EA9" w14:paraId="4E5595BA" w14:textId="77777777" w:rsidTr="003B41ED">
        <w:trPr>
          <w:trHeight w:hRule="exact" w:val="227"/>
        </w:trPr>
        <w:tc>
          <w:tcPr>
            <w:tcW w:w="3119" w:type="dxa"/>
            <w:shd w:val="clear" w:color="auto" w:fill="auto"/>
            <w:hideMark/>
          </w:tcPr>
          <w:p w14:paraId="1DC63F0F"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Veronica anagallis-aquatica</w:t>
            </w:r>
            <w:r w:rsidRPr="002C2EA9">
              <w:rPr>
                <w:color w:val="000000"/>
                <w:sz w:val="18"/>
                <w:szCs w:val="18"/>
                <w:lang w:val="en-US" w:eastAsia="en-GB"/>
              </w:rPr>
              <w:t> </w:t>
            </w:r>
          </w:p>
        </w:tc>
        <w:tc>
          <w:tcPr>
            <w:tcW w:w="2941" w:type="dxa"/>
            <w:shd w:val="clear" w:color="auto" w:fill="auto"/>
            <w:hideMark/>
          </w:tcPr>
          <w:p w14:paraId="596DDEC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speedwell </w:t>
            </w:r>
          </w:p>
        </w:tc>
        <w:tc>
          <w:tcPr>
            <w:tcW w:w="886" w:type="dxa"/>
            <w:shd w:val="clear" w:color="auto" w:fill="auto"/>
            <w:hideMark/>
          </w:tcPr>
          <w:p w14:paraId="6707E78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5494C0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7F78928"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0C7811E" w14:textId="77777777" w:rsidTr="003B41ED">
        <w:trPr>
          <w:trHeight w:hRule="exact" w:val="227"/>
        </w:trPr>
        <w:tc>
          <w:tcPr>
            <w:tcW w:w="3119" w:type="dxa"/>
            <w:shd w:val="clear" w:color="auto" w:fill="auto"/>
          </w:tcPr>
          <w:p w14:paraId="445DE460"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Veronica beccabunga</w:t>
            </w:r>
          </w:p>
          <w:p w14:paraId="610F0E9D" w14:textId="77777777" w:rsidR="00A200F2" w:rsidRPr="002C2EA9" w:rsidRDefault="00A200F2" w:rsidP="003B41ED">
            <w:pPr>
              <w:spacing w:line="240" w:lineRule="auto"/>
              <w:rPr>
                <w:i/>
                <w:iCs/>
                <w:color w:val="000000"/>
                <w:sz w:val="18"/>
                <w:szCs w:val="18"/>
                <w:lang w:val="en-US" w:eastAsia="en-GB"/>
              </w:rPr>
            </w:pPr>
          </w:p>
        </w:tc>
        <w:tc>
          <w:tcPr>
            <w:tcW w:w="2941" w:type="dxa"/>
            <w:shd w:val="clear" w:color="auto" w:fill="auto"/>
          </w:tcPr>
          <w:p w14:paraId="19B091C7"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American speedwell</w:t>
            </w:r>
          </w:p>
        </w:tc>
        <w:tc>
          <w:tcPr>
            <w:tcW w:w="886" w:type="dxa"/>
            <w:shd w:val="clear" w:color="auto" w:fill="auto"/>
          </w:tcPr>
          <w:p w14:paraId="25D5329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F03C17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E2306C5" w14:textId="77777777" w:rsidR="00A200F2" w:rsidRPr="002C2EA9" w:rsidRDefault="00A200F2" w:rsidP="003B41ED">
            <w:pPr>
              <w:spacing w:line="240" w:lineRule="auto"/>
              <w:jc w:val="center"/>
              <w:rPr>
                <w:sz w:val="18"/>
                <w:szCs w:val="18"/>
                <w:lang w:val="en-US" w:eastAsia="en-GB"/>
              </w:rPr>
            </w:pPr>
          </w:p>
        </w:tc>
      </w:tr>
      <w:tr w:rsidR="00A200F2" w:rsidRPr="002C2EA9" w14:paraId="133D9CAA" w14:textId="77777777" w:rsidTr="003B41ED">
        <w:trPr>
          <w:trHeight w:hRule="exact" w:val="227"/>
        </w:trPr>
        <w:tc>
          <w:tcPr>
            <w:tcW w:w="3119" w:type="dxa"/>
            <w:shd w:val="clear" w:color="auto" w:fill="auto"/>
            <w:hideMark/>
          </w:tcPr>
          <w:p w14:paraId="70B135A9"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Veronica </w:t>
            </w:r>
            <w:proofErr w:type="spellStart"/>
            <w:r w:rsidRPr="002C2EA9">
              <w:rPr>
                <w:i/>
                <w:iCs/>
                <w:color w:val="000000"/>
                <w:sz w:val="18"/>
                <w:szCs w:val="18"/>
                <w:lang w:val="en-US" w:eastAsia="en-GB"/>
              </w:rPr>
              <w:t>scutellata</w:t>
            </w:r>
            <w:proofErr w:type="spellEnd"/>
            <w:r w:rsidRPr="002C2EA9">
              <w:rPr>
                <w:color w:val="000000"/>
                <w:sz w:val="18"/>
                <w:szCs w:val="18"/>
                <w:lang w:val="en-US" w:eastAsia="en-GB"/>
              </w:rPr>
              <w:t> </w:t>
            </w:r>
          </w:p>
        </w:tc>
        <w:tc>
          <w:tcPr>
            <w:tcW w:w="2941" w:type="dxa"/>
            <w:shd w:val="clear" w:color="auto" w:fill="auto"/>
            <w:hideMark/>
          </w:tcPr>
          <w:p w14:paraId="5964857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marsh speedwell </w:t>
            </w:r>
          </w:p>
        </w:tc>
        <w:tc>
          <w:tcPr>
            <w:tcW w:w="886" w:type="dxa"/>
            <w:shd w:val="clear" w:color="auto" w:fill="auto"/>
            <w:hideMark/>
          </w:tcPr>
          <w:p w14:paraId="0060DD75"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F1C7FF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65CB8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EB1277C" w14:textId="77777777" w:rsidTr="003B41ED">
        <w:trPr>
          <w:trHeight w:hRule="exact" w:val="227"/>
        </w:trPr>
        <w:tc>
          <w:tcPr>
            <w:tcW w:w="3119" w:type="dxa"/>
            <w:shd w:val="clear" w:color="auto" w:fill="auto"/>
          </w:tcPr>
          <w:p w14:paraId="3DAFD616"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Veronica </w:t>
            </w:r>
            <w:proofErr w:type="spellStart"/>
            <w:r w:rsidRPr="002C2EA9">
              <w:rPr>
                <w:i/>
                <w:iCs/>
                <w:color w:val="000000"/>
                <w:sz w:val="18"/>
                <w:szCs w:val="18"/>
                <w:lang w:val="en-US" w:eastAsia="en-GB"/>
              </w:rPr>
              <w:t>serpyllifolia</w:t>
            </w:r>
            <w:proofErr w:type="spellEnd"/>
            <w:r w:rsidRPr="002C2EA9">
              <w:rPr>
                <w:i/>
                <w:iCs/>
                <w:color w:val="000000"/>
                <w:sz w:val="18"/>
                <w:szCs w:val="18"/>
                <w:lang w:val="en-US" w:eastAsia="en-GB"/>
              </w:rPr>
              <w:t> </w:t>
            </w:r>
            <w:r w:rsidRPr="002C2EA9">
              <w:rPr>
                <w:color w:val="000000"/>
                <w:sz w:val="18"/>
                <w:szCs w:val="18"/>
                <w:lang w:val="en-US" w:eastAsia="en-GB"/>
              </w:rPr>
              <w:t>var.</w:t>
            </w:r>
            <w:r w:rsidRPr="002C2EA9">
              <w:rPr>
                <w:i/>
                <w:iCs/>
                <w:color w:val="000000"/>
                <w:sz w:val="18"/>
                <w:szCs w:val="18"/>
                <w:lang w:val="en-US" w:eastAsia="en-GB"/>
              </w:rPr>
              <w:t> </w:t>
            </w:r>
            <w:proofErr w:type="spellStart"/>
            <w:r w:rsidRPr="002C2EA9">
              <w:rPr>
                <w:i/>
                <w:iCs/>
                <w:color w:val="000000"/>
                <w:sz w:val="18"/>
                <w:szCs w:val="18"/>
                <w:lang w:val="en-US" w:eastAsia="en-GB"/>
              </w:rPr>
              <w:t>humifusa</w:t>
            </w:r>
            <w:proofErr w:type="spellEnd"/>
          </w:p>
        </w:tc>
        <w:tc>
          <w:tcPr>
            <w:tcW w:w="2941" w:type="dxa"/>
            <w:shd w:val="clear" w:color="auto" w:fill="auto"/>
          </w:tcPr>
          <w:p w14:paraId="1DB4E9E7"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thyme-leaved speedwell</w:t>
            </w:r>
          </w:p>
        </w:tc>
        <w:tc>
          <w:tcPr>
            <w:tcW w:w="886" w:type="dxa"/>
            <w:shd w:val="clear" w:color="auto" w:fill="auto"/>
          </w:tcPr>
          <w:p w14:paraId="407E099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E42314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C687730" w14:textId="77777777" w:rsidR="00A200F2" w:rsidRPr="002C2EA9" w:rsidRDefault="00A200F2" w:rsidP="003B41ED">
            <w:pPr>
              <w:spacing w:line="240" w:lineRule="auto"/>
              <w:jc w:val="center"/>
              <w:rPr>
                <w:sz w:val="18"/>
                <w:szCs w:val="18"/>
                <w:lang w:val="en-US" w:eastAsia="en-GB"/>
              </w:rPr>
            </w:pPr>
          </w:p>
        </w:tc>
      </w:tr>
      <w:tr w:rsidR="00A200F2" w:rsidRPr="002C2EA9" w14:paraId="30CF15C6" w14:textId="77777777" w:rsidTr="003B41ED">
        <w:trPr>
          <w:trHeight w:hRule="exact" w:val="227"/>
        </w:trPr>
        <w:tc>
          <w:tcPr>
            <w:tcW w:w="3119" w:type="dxa"/>
            <w:shd w:val="clear" w:color="auto" w:fill="auto"/>
          </w:tcPr>
          <w:p w14:paraId="0D44789F"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Viola </w:t>
            </w:r>
            <w:proofErr w:type="spellStart"/>
            <w:r w:rsidRPr="002C2EA9">
              <w:rPr>
                <w:i/>
                <w:iCs/>
                <w:color w:val="000000"/>
                <w:sz w:val="18"/>
                <w:szCs w:val="18"/>
                <w:lang w:val="en-US" w:eastAsia="en-GB"/>
              </w:rPr>
              <w:t>langsdorffii</w:t>
            </w:r>
            <w:proofErr w:type="spellEnd"/>
          </w:p>
        </w:tc>
        <w:tc>
          <w:tcPr>
            <w:tcW w:w="2941" w:type="dxa"/>
            <w:shd w:val="clear" w:color="auto" w:fill="auto"/>
          </w:tcPr>
          <w:p w14:paraId="16D4248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Alaska violet</w:t>
            </w:r>
          </w:p>
        </w:tc>
        <w:tc>
          <w:tcPr>
            <w:tcW w:w="886" w:type="dxa"/>
            <w:shd w:val="clear" w:color="auto" w:fill="auto"/>
          </w:tcPr>
          <w:p w14:paraId="638B4FA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27B7B0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2ABE31" w14:textId="77777777" w:rsidR="00A200F2" w:rsidRPr="002C2EA9" w:rsidRDefault="00A200F2" w:rsidP="003B41ED">
            <w:pPr>
              <w:spacing w:line="240" w:lineRule="auto"/>
              <w:jc w:val="center"/>
              <w:rPr>
                <w:sz w:val="18"/>
                <w:szCs w:val="18"/>
                <w:lang w:val="en-US" w:eastAsia="en-GB"/>
              </w:rPr>
            </w:pPr>
          </w:p>
        </w:tc>
      </w:tr>
      <w:tr w:rsidR="00A200F2" w:rsidRPr="002C2EA9" w14:paraId="14D57173" w14:textId="77777777" w:rsidTr="003B41ED">
        <w:trPr>
          <w:trHeight w:hRule="exact" w:val="227"/>
        </w:trPr>
        <w:tc>
          <w:tcPr>
            <w:tcW w:w="3119" w:type="dxa"/>
            <w:shd w:val="clear" w:color="auto" w:fill="auto"/>
          </w:tcPr>
          <w:p w14:paraId="13831AB5" w14:textId="77777777" w:rsidR="00A200F2" w:rsidRPr="002C2EA9" w:rsidRDefault="00A200F2" w:rsidP="003B41ED">
            <w:pPr>
              <w:spacing w:line="240" w:lineRule="auto"/>
              <w:rPr>
                <w:sz w:val="18"/>
                <w:szCs w:val="18"/>
                <w:lang w:val="en-US" w:eastAsia="en-GB"/>
              </w:rPr>
            </w:pPr>
          </w:p>
        </w:tc>
        <w:tc>
          <w:tcPr>
            <w:tcW w:w="2941" w:type="dxa"/>
            <w:shd w:val="clear" w:color="auto" w:fill="auto"/>
          </w:tcPr>
          <w:p w14:paraId="27A45A10" w14:textId="77777777" w:rsidR="00A200F2" w:rsidRPr="002C2EA9" w:rsidRDefault="00A200F2" w:rsidP="003B41ED">
            <w:pPr>
              <w:spacing w:line="240" w:lineRule="auto"/>
              <w:rPr>
                <w:sz w:val="18"/>
                <w:szCs w:val="18"/>
                <w:lang w:val="en-US" w:eastAsia="en-GB"/>
              </w:rPr>
            </w:pPr>
          </w:p>
        </w:tc>
        <w:tc>
          <w:tcPr>
            <w:tcW w:w="886" w:type="dxa"/>
            <w:shd w:val="clear" w:color="auto" w:fill="auto"/>
          </w:tcPr>
          <w:p w14:paraId="671FD627" w14:textId="77777777" w:rsidR="00A200F2" w:rsidRPr="002C2EA9" w:rsidRDefault="00A200F2" w:rsidP="003B41ED">
            <w:pPr>
              <w:spacing w:line="240" w:lineRule="auto"/>
              <w:jc w:val="center"/>
              <w:rPr>
                <w:sz w:val="18"/>
                <w:szCs w:val="18"/>
                <w:lang w:val="en-US" w:eastAsia="en-GB"/>
              </w:rPr>
            </w:pPr>
          </w:p>
        </w:tc>
        <w:tc>
          <w:tcPr>
            <w:tcW w:w="886" w:type="dxa"/>
          </w:tcPr>
          <w:p w14:paraId="4B6774CD"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5AF8C61F" w14:textId="77777777" w:rsidR="00A200F2" w:rsidRPr="002C2EA9" w:rsidRDefault="00A200F2" w:rsidP="003B41ED">
            <w:pPr>
              <w:spacing w:line="240" w:lineRule="auto"/>
              <w:jc w:val="center"/>
              <w:rPr>
                <w:color w:val="000000"/>
                <w:sz w:val="18"/>
                <w:szCs w:val="18"/>
                <w:lang w:val="en-US" w:eastAsia="en-GB"/>
              </w:rPr>
            </w:pPr>
          </w:p>
        </w:tc>
      </w:tr>
    </w:tbl>
    <w:p w14:paraId="5B6E089D" w14:textId="77777777" w:rsidR="00A200F2" w:rsidRPr="0099294D" w:rsidRDefault="00A200F2" w:rsidP="00A200F2">
      <w:pPr>
        <w:rPr>
          <w:rFonts w:ascii="Segoe UI" w:hAnsi="Segoe UI" w:cs="Segoe UI"/>
          <w:sz w:val="18"/>
          <w:szCs w:val="18"/>
          <w:lang w:val="en-US" w:eastAsia="en-GB"/>
        </w:rPr>
      </w:pPr>
    </w:p>
    <w:p w14:paraId="274D65F3" w14:textId="77777777" w:rsidR="00A200F2" w:rsidRDefault="00A200F2" w:rsidP="00A200F2"/>
    <w:p w14:paraId="5F4CD8DE" w14:textId="77777777" w:rsidR="00A200F2" w:rsidRDefault="00A200F2" w:rsidP="00A200F2"/>
    <w:p w14:paraId="2228A254" w14:textId="77777777" w:rsidR="00A200F2" w:rsidRDefault="00A200F2" w:rsidP="00A200F2"/>
    <w:p w14:paraId="0BE836A7" w14:textId="77777777" w:rsidR="00A200F2" w:rsidRDefault="00A200F2" w:rsidP="00A200F2"/>
    <w:p w14:paraId="668558BE" w14:textId="77777777" w:rsidR="00A200F2" w:rsidRDefault="00A200F2" w:rsidP="00A200F2"/>
    <w:p w14:paraId="24AA5415" w14:textId="77777777" w:rsidR="00A200F2" w:rsidRDefault="00A200F2" w:rsidP="00A200F2"/>
    <w:p w14:paraId="3568620D" w14:textId="77777777" w:rsidR="00A200F2" w:rsidRDefault="00A200F2" w:rsidP="00A200F2"/>
    <w:p w14:paraId="00865DF3" w14:textId="77777777" w:rsidR="00A200F2" w:rsidRDefault="00A200F2" w:rsidP="00A200F2"/>
    <w:p w14:paraId="3DCEE2DB" w14:textId="77777777" w:rsidR="00A200F2" w:rsidRDefault="00A200F2" w:rsidP="00A200F2"/>
    <w:p w14:paraId="44E1D283" w14:textId="77777777" w:rsidR="00A200F2" w:rsidRDefault="00A200F2" w:rsidP="00A200F2"/>
    <w:p w14:paraId="2655C08F" w14:textId="77777777" w:rsidR="00A200F2" w:rsidRPr="00E14013" w:rsidRDefault="00A200F2" w:rsidP="00A200F2"/>
    <w:p w14:paraId="42C9070A" w14:textId="77777777" w:rsidR="00A200F2" w:rsidRDefault="00A200F2" w:rsidP="00A200F2"/>
    <w:p w14:paraId="351FE359" w14:textId="77777777" w:rsidR="00A200F2" w:rsidRDefault="00A200F2" w:rsidP="00A200F2"/>
    <w:p w14:paraId="2361A992" w14:textId="77777777" w:rsidR="00A200F2" w:rsidRDefault="00A200F2" w:rsidP="00A200F2"/>
    <w:p w14:paraId="74B31084" w14:textId="77777777" w:rsidR="00A200F2" w:rsidRDefault="00A200F2" w:rsidP="00A200F2"/>
    <w:p w14:paraId="148D86ED" w14:textId="77777777" w:rsidR="00A200F2" w:rsidRDefault="00A200F2" w:rsidP="00A200F2"/>
    <w:p w14:paraId="147DE607" w14:textId="77777777" w:rsidR="00A200F2" w:rsidRDefault="00A200F2" w:rsidP="00A200F2"/>
    <w:p w14:paraId="3CEE494C" w14:textId="77777777" w:rsidR="00A200F2" w:rsidRPr="00E14013" w:rsidRDefault="00A200F2" w:rsidP="00A200F2"/>
    <w:p w14:paraId="5CFFFB71" w14:textId="42014275" w:rsidR="00150116" w:rsidRDefault="00150116" w:rsidP="001626D6">
      <w:pPr>
        <w:pStyle w:val="Heading1"/>
        <w:numPr>
          <w:ilvl w:val="0"/>
          <w:numId w:val="0"/>
        </w:numPr>
      </w:pPr>
    </w:p>
    <w:p w14:paraId="05030F7E" w14:textId="3B85D663" w:rsidR="43C0CAC4" w:rsidRPr="00E14013" w:rsidRDefault="43C0CAC4" w:rsidP="004C769A"/>
    <w:sectPr w:rsidR="43C0CAC4" w:rsidRPr="00E14013" w:rsidSect="001626D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ary Williams" w:date="2021-12-03T13:51:00Z" w:initials="GW">
    <w:p w14:paraId="59EB124A" w14:textId="77777777" w:rsidR="00DF37F5" w:rsidRDefault="00DF37F5">
      <w:pPr>
        <w:pStyle w:val="CommentText"/>
        <w:jc w:val="left"/>
      </w:pPr>
      <w:r>
        <w:rPr>
          <w:rStyle w:val="CommentReference"/>
        </w:rPr>
        <w:annotationRef/>
      </w:r>
      <w:r>
        <w:t xml:space="preserve">All the tidal marsh creation projects I have worked on the past 30 years have involved intensive site selection, design my multi-disciplinary teams (e.g. engineering, geotechnical, wetland ecologists, geomorphologists, etc.). Over this time the marsh design has evolved and included advancements but the sites generally are exposed to ambient conditions of an urbanized estuary, some of which present particular challenges behind the designers control. </w:t>
      </w:r>
    </w:p>
    <w:p w14:paraId="2A2999D2" w14:textId="77777777" w:rsidR="00DF37F5" w:rsidRDefault="00DF37F5">
      <w:pPr>
        <w:pStyle w:val="CommentText"/>
        <w:jc w:val="left"/>
      </w:pPr>
    </w:p>
    <w:p w14:paraId="18FEC736" w14:textId="77777777" w:rsidR="00DF37F5" w:rsidRDefault="00DF37F5" w:rsidP="00DF37F5">
      <w:pPr>
        <w:pStyle w:val="CommentText"/>
        <w:jc w:val="left"/>
      </w:pPr>
      <w:r>
        <w:t>I found your VFPA site summarizes did not acknowledge the design criteria that we developed.</w:t>
      </w:r>
    </w:p>
  </w:comment>
  <w:comment w:id="1" w:author="Gary Williams" w:date="2021-12-03T13:53:00Z" w:initials="GW">
    <w:p w14:paraId="36C3C3A6" w14:textId="012D25C2" w:rsidR="00DF37F5" w:rsidRDefault="00DF37F5" w:rsidP="00710F22">
      <w:pPr>
        <w:pStyle w:val="CommentText"/>
      </w:pPr>
      <w:r>
        <w:rPr>
          <w:rStyle w:val="CommentReference"/>
        </w:rPr>
        <w:annotationRef/>
      </w:r>
      <w:r>
        <w:t>Most if not all of these projects have been DFO compensation or offsetting projects and included compliancy monitoring and reporting with usually a signoff by DFO.</w:t>
      </w:r>
    </w:p>
  </w:comment>
  <w:comment w:id="2" w:author="Gary Williams" w:date="2021-12-03T13:56:00Z" w:initials="GW">
    <w:p w14:paraId="2EEFFF10" w14:textId="77777777" w:rsidR="00DF37F5" w:rsidRDefault="00DF37F5">
      <w:pPr>
        <w:pStyle w:val="CommentText"/>
        <w:jc w:val="left"/>
      </w:pPr>
      <w:r>
        <w:rPr>
          <w:rStyle w:val="CommentReference"/>
        </w:rPr>
        <w:annotationRef/>
      </w:r>
      <w:r>
        <w:t xml:space="preserve">One of the biggest marsh recession projects is on Sturgeon Banks, which is not a marsh compensation or </w:t>
      </w:r>
      <w:proofErr w:type="spellStart"/>
      <w:r>
        <w:t>offsetitng</w:t>
      </w:r>
      <w:proofErr w:type="spellEnd"/>
      <w:r>
        <w:t xml:space="preserve"> project and an explanation has not yet been determined although there has been intensive studies. </w:t>
      </w:r>
    </w:p>
    <w:p w14:paraId="4818C6B4" w14:textId="77777777" w:rsidR="00DF37F5" w:rsidRDefault="00DF37F5">
      <w:pPr>
        <w:pStyle w:val="CommentText"/>
        <w:jc w:val="left"/>
      </w:pPr>
    </w:p>
    <w:p w14:paraId="798BC293" w14:textId="77777777" w:rsidR="00DF37F5" w:rsidRDefault="00DF37F5" w:rsidP="00DF37F5">
      <w:pPr>
        <w:pStyle w:val="CommentText"/>
        <w:jc w:val="left"/>
      </w:pPr>
      <w:r>
        <w:t>Interesting that the T. introduced at Riverfront appears to be a relatively recent phenomenon and the current state of the marsh edge may be a result of higher river discharge affecting continued establishment(?). We should chat about this.</w:t>
      </w:r>
    </w:p>
  </w:comment>
  <w:comment w:id="3" w:author="Gary Williams" w:date="2021-12-03T14:01:00Z" w:initials="GW">
    <w:p w14:paraId="2D1A1C64" w14:textId="77777777" w:rsidR="00DF37F5" w:rsidRDefault="00DF37F5" w:rsidP="00DF37F5">
      <w:pPr>
        <w:pStyle w:val="CommentText"/>
        <w:jc w:val="left"/>
      </w:pPr>
      <w:r>
        <w:rPr>
          <w:rStyle w:val="CommentReference"/>
        </w:rPr>
        <w:annotationRef/>
      </w:r>
      <w:r>
        <w:t>Boat wave erosion and log accumulation are two main issues in the Fraser. Shear booms may help but need to be installed as a deflect system. Logs can enter sites either through openings or going over or under shear booms during wave events. Also, once inside a shear boom, they may not be able to wash out during subsequent high water as has been the observations at other sites.</w:t>
      </w:r>
    </w:p>
  </w:comment>
  <w:comment w:id="4" w:author="Gary Williams" w:date="2021-12-03T14:09:00Z" w:initials="GW">
    <w:p w14:paraId="47C4C683" w14:textId="77777777" w:rsidR="00DF37F5" w:rsidRDefault="00DF37F5" w:rsidP="00DF37F5">
      <w:pPr>
        <w:pStyle w:val="CommentText"/>
        <w:jc w:val="left"/>
      </w:pPr>
      <w:r>
        <w:rPr>
          <w:rStyle w:val="CommentReference"/>
        </w:rPr>
        <w:annotationRef/>
      </w:r>
      <w:r>
        <w:t xml:space="preserve">Lower estuarine marshes tend to have lower diversity because the species occurring have to deal with salinity that favours estuarine or salt tolerant species. So these marshes tend to have bands of specific marsh species or simplified marsh communities, referred to as classic maritime structure I think was the term we used in Adams and </w:t>
      </w:r>
      <w:proofErr w:type="spellStart"/>
      <w:r>
        <w:t>Willams</w:t>
      </w:r>
      <w:proofErr w:type="spellEnd"/>
      <w:r>
        <w:t xml:space="preserve"> (2004).</w:t>
      </w:r>
    </w:p>
  </w:comment>
  <w:comment w:id="5" w:author="Gary Williams" w:date="2021-12-03T14:13:00Z" w:initials="GW">
    <w:p w14:paraId="58B0B7F0" w14:textId="77777777" w:rsidR="00DF37F5" w:rsidRDefault="00DF37F5">
      <w:pPr>
        <w:pStyle w:val="CommentText"/>
        <w:jc w:val="left"/>
      </w:pPr>
      <w:r>
        <w:rPr>
          <w:rStyle w:val="CommentReference"/>
        </w:rPr>
        <w:annotationRef/>
      </w:r>
      <w:r>
        <w:t xml:space="preserve">I think that we are starting to see the effects of climate change and particularly the impact of increased frequency and intensity of storms. Also, the increased fluctuations are leading to the spatial expansion of introduced species such as exotic cattail. When the North Arm marshes were constructed and over the next few years, marsh communities tended to be stable. However, is the last 5-10 years introduced cattail (T. angustifolia and T. </w:t>
      </w:r>
      <w:proofErr w:type="spellStart"/>
      <w:r>
        <w:t>gluca</w:t>
      </w:r>
      <w:proofErr w:type="spellEnd"/>
      <w:r>
        <w:t xml:space="preserve">) appear to had a rapid expansion </w:t>
      </w:r>
      <w:proofErr w:type="spellStart"/>
      <w:r>
        <w:t>thoughout</w:t>
      </w:r>
      <w:proofErr w:type="spellEnd"/>
      <w:r>
        <w:t xml:space="preserve"> the estuary.   </w:t>
      </w:r>
    </w:p>
    <w:p w14:paraId="0E8D6881" w14:textId="77777777" w:rsidR="00DF37F5" w:rsidRDefault="00DF37F5">
      <w:pPr>
        <w:pStyle w:val="CommentText"/>
        <w:jc w:val="left"/>
      </w:pPr>
    </w:p>
    <w:p w14:paraId="61EEC912" w14:textId="77777777" w:rsidR="00DF37F5" w:rsidRDefault="00DF37F5" w:rsidP="00DF37F5">
      <w:pPr>
        <w:pStyle w:val="CommentText"/>
        <w:jc w:val="left"/>
      </w:pPr>
      <w:r>
        <w:t xml:space="preserve">Introduced cattail was centered in </w:t>
      </w:r>
      <w:proofErr w:type="spellStart"/>
      <w:r>
        <w:t>Musqueam</w:t>
      </w:r>
      <w:proofErr w:type="spellEnd"/>
      <w:r>
        <w:t xml:space="preserve"> marsh in the 1990's but seems to have begun spreading later and I have seen it at least upstream of New Westminster.</w:t>
      </w:r>
    </w:p>
  </w:comment>
  <w:comment w:id="6" w:author="Gary Williams" w:date="2021-12-03T14:25:00Z" w:initials="GW">
    <w:p w14:paraId="72AD57E4" w14:textId="77777777" w:rsidR="00DF37F5" w:rsidRDefault="00DF37F5" w:rsidP="00DF37F5">
      <w:pPr>
        <w:pStyle w:val="CommentText"/>
        <w:jc w:val="left"/>
      </w:pPr>
      <w:r>
        <w:rPr>
          <w:rStyle w:val="CommentReference"/>
        </w:rPr>
        <w:annotationRef/>
      </w:r>
      <w:r>
        <w:t>Note that the compensation and offsetting projects have contributed to increased marsh and provision of ecosystem-services beyond just fish and wildlife support. And the new  area habitat created has provided benefits even with the marsh recessions. For example, the several thousands of m2 of marsh at Gladstone and Riverfront have created additional juvenile salmonid rearing habitat even though there is marsh recession in part of it. Also, the marsh recession areas often support ground cover plants such as starwort that provides cover and food for aquatic organisms, contribute to the detrital food web, provide habitat diversity, and are the site for biogeochemical processes.</w:t>
      </w:r>
    </w:p>
  </w:comment>
  <w:comment w:id="7" w:author="Daniel Stewart" w:date="2021-12-14T20:17:00Z" w:initials="DS">
    <w:p w14:paraId="4FC62645" w14:textId="22F081FC" w:rsidR="00024A90" w:rsidRDefault="00024A90">
      <w:pPr>
        <w:pStyle w:val="CommentText"/>
      </w:pPr>
      <w:r>
        <w:rPr>
          <w:rStyle w:val="CommentReference"/>
        </w:rPr>
        <w:annotationRef/>
      </w:r>
      <w:r>
        <w:t>Note to self: perhaps find a way to include a disclaimer on this. We aren’t trying to label</w:t>
      </w:r>
      <w:r w:rsidR="00AD1432">
        <w:t xml:space="preserve"> intertidal mudflats as negative per se</w:t>
      </w:r>
      <w:r>
        <w:t>, nor are we looking at it through a habitat value comparison</w:t>
      </w:r>
      <w:r w:rsidR="00AD1432">
        <w:t xml:space="preserve"> (marsh vs. mudflat)</w:t>
      </w:r>
      <w:r>
        <w:t xml:space="preserve">. But if recession is occurring it would be nice to know why, whether it is ongoing, and whether </w:t>
      </w:r>
      <w:r w:rsidR="00AD1432">
        <w:t>it</w:t>
      </w:r>
      <w:r>
        <w:t xml:space="preserve"> can be prevented</w:t>
      </w:r>
      <w:r w:rsidR="00AD1432">
        <w:t>.</w:t>
      </w:r>
    </w:p>
  </w:comment>
  <w:comment w:id="8" w:author="Gary Williams" w:date="2021-12-03T14:29:00Z" w:initials="GW">
    <w:p w14:paraId="42780A8E" w14:textId="77777777" w:rsidR="00DF37F5" w:rsidRDefault="00DF37F5" w:rsidP="00DF37F5">
      <w:pPr>
        <w:pStyle w:val="CommentText"/>
        <w:jc w:val="left"/>
      </w:pPr>
      <w:r>
        <w:rPr>
          <w:rStyle w:val="CommentReference"/>
        </w:rPr>
        <w:annotationRef/>
      </w:r>
      <w:r>
        <w:t xml:space="preserve">Some of the early work also used the wrong species (e.g. sedge) in higher salinity areas where more brackish or salt tolerant species would have been more suitable. There was a bit of a fixation with Carex </w:t>
      </w:r>
      <w:proofErr w:type="spellStart"/>
      <w:r>
        <w:t>lyngyei</w:t>
      </w:r>
      <w:proofErr w:type="spellEnd"/>
      <w:r>
        <w:t xml:space="preserve"> in the early days and a poor ecological understanding of marsh ecology.</w:t>
      </w:r>
    </w:p>
  </w:comment>
  <w:comment w:id="9" w:author="Olson, Charlotte" w:date="2021-12-01T08:34:00Z" w:initials="OC">
    <w:p w14:paraId="7B21AF1F" w14:textId="1239BD49" w:rsidR="00DF37F5" w:rsidRDefault="00DF37F5" w:rsidP="006E5CC4">
      <w:pPr>
        <w:pStyle w:val="CommentText"/>
      </w:pPr>
      <w:r>
        <w:rPr>
          <w:rStyle w:val="CommentReference"/>
        </w:rPr>
        <w:annotationRef/>
      </w:r>
      <w:r>
        <w:t xml:space="preserve"> Comments:</w:t>
      </w:r>
    </w:p>
    <w:p w14:paraId="162F6FA7" w14:textId="77777777" w:rsidR="00DF37F5" w:rsidRDefault="00DF37F5" w:rsidP="00C10216">
      <w:pPr>
        <w:pStyle w:val="CommentText"/>
      </w:pPr>
    </w:p>
    <w:p w14:paraId="2FA92F1C" w14:textId="4A34FF53" w:rsidR="00DF37F5" w:rsidRDefault="00DF37F5" w:rsidP="00C10216">
      <w:pPr>
        <w:pStyle w:val="CommentText"/>
      </w:pPr>
      <w:r>
        <w:t xml:space="preserve">1 - The criteria used in this 2016 piece of work (native species composition) to rate the NNL of compensatory habitat were not those that would have been used to measure the success of the projects by DFO under a Fisheries Act authorization scenario. In those cases (under a FAA) a specific plant species would be referenced as a target and compared to a nearby reference site with similar species. More importantly (and not considered in this 2016 work) </w:t>
      </w:r>
      <w:r w:rsidRPr="001B59B6">
        <w:rPr>
          <w:u w:val="single"/>
        </w:rPr>
        <w:t>fish habitat structure and function</w:t>
      </w:r>
      <w:r>
        <w:t xml:space="preserve"> would be of prime importance to DFO habitat managers, not necessarily the origin of an individual species. The port authority does not generally agree with the methodology and approach utilized in this 2016 study.</w:t>
      </w:r>
    </w:p>
    <w:p w14:paraId="48205F5E" w14:textId="4730C403" w:rsidR="00DF37F5" w:rsidRDefault="00DF37F5" w:rsidP="001B59B6"/>
    <w:p w14:paraId="34DC92EA" w14:textId="29466F12" w:rsidR="00DF37F5" w:rsidRDefault="00DF37F5" w:rsidP="001B59B6">
      <w:r>
        <w:t>2 – Notably (but also not considered by the authors) compensation sites under an FAA are signed off by DFO after a specific monitoring period (if successful) and once that occurs, active management by the proponent is no longer an obligation of project proponents.</w:t>
      </w:r>
    </w:p>
    <w:p w14:paraId="35561995" w14:textId="77777777" w:rsidR="00DF37F5" w:rsidRDefault="00DF37F5" w:rsidP="001B59B6"/>
    <w:p w14:paraId="4C98F862" w14:textId="3DF9DE47" w:rsidR="00DF37F5" w:rsidRDefault="00DF37F5" w:rsidP="001B59B6">
      <w:r>
        <w:t>3 -</w:t>
      </w:r>
      <w:r w:rsidRPr="001B59B6">
        <w:t xml:space="preserve"> </w:t>
      </w:r>
      <w:r>
        <w:t xml:space="preserve">The authors seemed unfamiliar with the history of compensation habitat in the lower Fraser and changes to management (by DFO and others) over time that have sought to improve the management of fish habitat (e.g. changes to approaches to riparian habitat). </w:t>
      </w:r>
    </w:p>
    <w:p w14:paraId="331C8473" w14:textId="48F14A7C" w:rsidR="00DF37F5" w:rsidRDefault="00DF37F5">
      <w:pPr>
        <w:pStyle w:val="CommentText"/>
      </w:pPr>
    </w:p>
  </w:comment>
  <w:comment w:id="10" w:author="Gary Williams" w:date="2021-12-03T14:34:00Z" w:initials="GW">
    <w:p w14:paraId="01A44921" w14:textId="3F18F243" w:rsidR="00DF37F5" w:rsidRDefault="00DF37F5" w:rsidP="00DF37F5">
      <w:pPr>
        <w:pStyle w:val="CommentText"/>
        <w:jc w:val="left"/>
      </w:pPr>
      <w:r>
        <w:rPr>
          <w:rStyle w:val="CommentReference"/>
        </w:rPr>
        <w:annotationRef/>
      </w:r>
      <w:r>
        <w:t>Some of the new research being used for marsh design is much more process orientated and trying to take a more ecological approach (e.g. investigating sediment stability, coastal processes (e.g. role of microphytobenthos), roles played by ecosystem engineers (both at a species and habitat types level).</w:t>
      </w:r>
    </w:p>
  </w:comment>
  <w:comment w:id="11" w:author="Gary Williams" w:date="2021-12-03T14:49:00Z" w:initials="GW">
    <w:p w14:paraId="7C5B7D52" w14:textId="77777777" w:rsidR="00DF37F5" w:rsidRDefault="00DF37F5" w:rsidP="00DF37F5">
      <w:pPr>
        <w:pStyle w:val="CommentText"/>
        <w:jc w:val="left"/>
      </w:pPr>
      <w:r>
        <w:rPr>
          <w:rStyle w:val="CommentReference"/>
        </w:rPr>
        <w:annotationRef/>
      </w:r>
      <w:r>
        <w:t>I think that species diversity needs to be used with caution. Species colonize a marsh based according to its capability to withstand tidal inundation, etc., hence minimum elevation required before you get marsh. Acting as ecosystem engineers, arrowgrass and pickleweed create hummocks and the elevated hummock has improved redox, lower salinity, better drainage than the lower marsh sediments. As these hummocks grow, usually with the a ring of arrowgrass around the perimeter, other marsh species colonize the interior of the hummock. Also, as other species colonize the marsh platform, the increased plant density promotes sediment accretion and raises marsh elevation and allows other species to colonize the raised platform. Low marsh species must adapt to physical processes while higher marsh species must adapt to competition with the a more diverse suite of species being able to colonized due to reduced inundation times. Salinity is another factor in species diversity. Also grain size, organic matter, and soil moisture also affects biodiversity. So generally, the species colonizing an area is most suited to the site is first at the site that is capable of colonizing the site. There are a complex suite of factors of influence, although typically there are only a few that can be considered the most important.</w:t>
      </w:r>
    </w:p>
  </w:comment>
  <w:comment w:id="12" w:author="Daniel Stewart" w:date="2021-12-14T20:58:00Z" w:initials="DS">
    <w:p w14:paraId="54FD6FA2" w14:textId="6772633A" w:rsidR="00061FD3" w:rsidRDefault="00061FD3">
      <w:pPr>
        <w:pStyle w:val="CommentText"/>
      </w:pPr>
      <w:r>
        <w:rPr>
          <w:rStyle w:val="CommentReference"/>
        </w:rPr>
        <w:annotationRef/>
      </w:r>
      <w:r>
        <w:t xml:space="preserve">I agree with all of this, and much of </w:t>
      </w:r>
      <w:proofErr w:type="spellStart"/>
      <w:r w:rsidR="00551F38">
        <w:t>thus</w:t>
      </w:r>
      <w:proofErr w:type="spellEnd"/>
      <w:r w:rsidR="00551F38">
        <w:t xml:space="preserve"> echoes</w:t>
      </w:r>
      <w:r>
        <w:t xml:space="preserve"> some of our points in the discussion. But my pushback is:</w:t>
      </w:r>
      <w:r>
        <w:br/>
      </w:r>
    </w:p>
    <w:p w14:paraId="5DC2B463" w14:textId="17A25EDA" w:rsidR="00061FD3" w:rsidRDefault="00061FD3">
      <w:pPr>
        <w:pStyle w:val="CommentText"/>
      </w:pPr>
      <w:r>
        <w:t>1.diversity may not be the perfect metric, but we were limited by the kind of data we gathered to a small number of metrics, and there is evidence that diversity and resiliency are related</w:t>
      </w:r>
      <w:r>
        <w:br/>
        <w:t xml:space="preserve">2. Gary fails to mention the role of dispersal. </w:t>
      </w:r>
      <w:r w:rsidR="00551F38">
        <w:t xml:space="preserve">The point of our models is that we are trying to tease apart why some plots in the FRE differ from others in diversity, which includes us </w:t>
      </w:r>
      <w:proofErr w:type="spellStart"/>
      <w:r w:rsidR="00551F38">
        <w:t>accouting</w:t>
      </w:r>
      <w:proofErr w:type="spellEnd"/>
      <w:r w:rsidR="00551F38">
        <w:t xml:space="preserve"> for whether sites are built or not. By not finding significant differences between diversity in created/non-created conditions, it speaks volumes to the effectiveness of native </w:t>
      </w:r>
      <w:proofErr w:type="spellStart"/>
      <w:r w:rsidR="00551F38">
        <w:t>speices</w:t>
      </w:r>
      <w:proofErr w:type="spellEnd"/>
      <w:r w:rsidR="00551F38">
        <w:t xml:space="preserve"> at dispersing, even in a highly-fragmented landscapes, which has repercussions for resilience.</w:t>
      </w:r>
    </w:p>
    <w:p w14:paraId="3B33DC34" w14:textId="22A1C619" w:rsidR="00551F38" w:rsidRDefault="00551F38">
      <w:pPr>
        <w:pStyle w:val="CommentText"/>
      </w:pPr>
      <w:r>
        <w:t xml:space="preserve">3. I agree with all of the environmental factors mentioned, but our models account for these. The point of our models is that they are multivariate, and therefore as many of these variables are accounted for as possible before making inferences about differences between created/non-created marshes </w:t>
      </w:r>
    </w:p>
  </w:comment>
  <w:comment w:id="13" w:author="Robyn Ingham" w:date="2021-12-13T11:12:00Z" w:initials="RI">
    <w:p w14:paraId="6116D068" w14:textId="10F5F139" w:rsidR="00E413B5" w:rsidRDefault="00E413B5">
      <w:pPr>
        <w:pStyle w:val="CommentText"/>
      </w:pPr>
      <w:r>
        <w:rPr>
          <w:rStyle w:val="CommentReference"/>
        </w:rPr>
        <w:annotationRef/>
      </w:r>
      <w:r>
        <w:t>Do you mean no species provided more of a stabilizing effect than the next? I’m not sure what this means but that may just be my lack of understanding of the topic.</w:t>
      </w:r>
    </w:p>
  </w:comment>
  <w:comment w:id="14" w:author="Olson, Charlotte" w:date="2021-12-01T08:36:00Z" w:initials="OC">
    <w:p w14:paraId="7E4DB6CA" w14:textId="5CE39C96" w:rsidR="00DF37F5" w:rsidRDefault="00DF37F5" w:rsidP="00245BE4">
      <w:pPr>
        <w:pStyle w:val="CommentText"/>
      </w:pPr>
      <w:r>
        <w:rPr>
          <w:rStyle w:val="CommentReference"/>
        </w:rPr>
        <w:annotationRef/>
      </w:r>
      <w:r>
        <w:t xml:space="preserve">The author should also consider the regulatory environment for which the project was completed in. For example – what specific performance requirements did the proponent commit to in Fisheries Act Authorization applications, and notably, DFO accept and sign off on after an appropriate monitoring period?  Suggest adding ‘regulatory measures’ or something similar – as each project had </w:t>
      </w:r>
      <w:proofErr w:type="spellStart"/>
      <w:r>
        <w:t>it’s</w:t>
      </w:r>
      <w:proofErr w:type="spellEnd"/>
      <w:r>
        <w:t xml:space="preserve"> own discrete measures (when under a regulatory framework) that is ultimately the responsibility of DFO.</w:t>
      </w:r>
    </w:p>
    <w:p w14:paraId="39B58BBC" w14:textId="77777777" w:rsidR="00DF37F5" w:rsidRDefault="00DF37F5">
      <w:pPr>
        <w:pStyle w:val="CommentText"/>
      </w:pPr>
    </w:p>
    <w:p w14:paraId="2EB43AF8" w14:textId="52E1607E" w:rsidR="00DF37F5" w:rsidRDefault="00DF37F5">
      <w:pPr>
        <w:pStyle w:val="CommentText"/>
      </w:pPr>
    </w:p>
  </w:comment>
  <w:comment w:id="15" w:author="Gary Williams" w:date="2021-12-03T14:57:00Z" w:initials="GW">
    <w:p w14:paraId="63CA7634" w14:textId="77777777" w:rsidR="00DF37F5" w:rsidRDefault="00DF37F5">
      <w:pPr>
        <w:pStyle w:val="CommentText"/>
        <w:jc w:val="left"/>
      </w:pPr>
      <w:r>
        <w:rPr>
          <w:rStyle w:val="CommentReference"/>
        </w:rPr>
        <w:annotationRef/>
      </w:r>
      <w:r>
        <w:t>In an urbanized estuary a broad management regime is required and there are numerous challenges. The effectiveness of this management also creates challenges for marsh design and construction. In the Fraser, the forestry sector uses the river for log transport and storage , which contributes to logs and wood debris that typically accumulates in marshes. In the outer banks, anthropogenic wood accounts for approximately 50% of the log and wood debris while in the Fraser River  it is much higher due to the intensity of forestry processing operations. We did a study of logs in the Fraser attempting to see if there was an economic value to salvage the logs.</w:t>
      </w:r>
    </w:p>
    <w:p w14:paraId="6925A725" w14:textId="77777777" w:rsidR="00DF37F5" w:rsidRDefault="00DF37F5">
      <w:pPr>
        <w:pStyle w:val="CommentText"/>
        <w:jc w:val="left"/>
      </w:pPr>
    </w:p>
    <w:p w14:paraId="648A12C0" w14:textId="77777777" w:rsidR="00DF37F5" w:rsidRDefault="00DF37F5">
      <w:pPr>
        <w:pStyle w:val="CommentText"/>
        <w:jc w:val="left"/>
      </w:pPr>
      <w:r>
        <w:t xml:space="preserve">Canada geese, an introduced species, has become overpopulated creating intense pressure on natural and created habitats. The management of this species has not led to effective control. Also snow geese are at very high levels and impacting outer bank marshes. </w:t>
      </w:r>
    </w:p>
    <w:p w14:paraId="1FFE4790" w14:textId="77777777" w:rsidR="00DF37F5" w:rsidRDefault="00DF37F5">
      <w:pPr>
        <w:pStyle w:val="CommentText"/>
        <w:jc w:val="left"/>
      </w:pPr>
    </w:p>
    <w:p w14:paraId="790C23CB" w14:textId="77777777" w:rsidR="00DF37F5" w:rsidRDefault="00DF37F5" w:rsidP="00DF37F5">
      <w:pPr>
        <w:pStyle w:val="CommentText"/>
        <w:jc w:val="left"/>
      </w:pPr>
      <w:r>
        <w:t>So looking at stressors, there are several management agency issues, which makes it difficult to design and sustain unimpacted marshes.</w:t>
      </w:r>
    </w:p>
  </w:comment>
  <w:comment w:id="16" w:author="Daniel Stewart" w:date="2021-12-16T12:50:00Z" w:initials="DS">
    <w:p w14:paraId="2F6E8656" w14:textId="369F08B9" w:rsidR="00006D78" w:rsidRDefault="00006D78">
      <w:pPr>
        <w:pStyle w:val="CommentText"/>
      </w:pPr>
      <w:r>
        <w:rPr>
          <w:rStyle w:val="CommentReference"/>
        </w:rPr>
        <w:annotationRef/>
      </w:r>
      <w:r>
        <w:t>Note to self: insert sentence on regulatory differences of sites too.</w:t>
      </w:r>
    </w:p>
  </w:comment>
  <w:comment w:id="17" w:author="Gary Williams" w:date="2021-12-03T15:04:00Z" w:initials="GW">
    <w:p w14:paraId="026C9356" w14:textId="77777777" w:rsidR="00DF37F5" w:rsidRDefault="00DF37F5" w:rsidP="00DF37F5">
      <w:pPr>
        <w:pStyle w:val="CommentText"/>
        <w:jc w:val="left"/>
      </w:pPr>
      <w:r>
        <w:rPr>
          <w:rStyle w:val="CommentReference"/>
        </w:rPr>
        <w:annotationRef/>
      </w:r>
      <w:r>
        <w:t>What are the attributes of the reference marshes and do they serve as appropriate sites. For example, are they sheltered, similar elevations, similar sediments, older or younger. It seems that some of these factors but it would be useful to have a table providing basic parameters for references so the reader can see if there are site factors that may influence communities. Constructed marshes would be expected to have lower plant species diversity because they tend to be created as a low gradient bench and do not have the full range of elevations a natural marsh may have.  Also, many of the constructed marshes are developed along the arm navigation channels and exposed to boat wave effects: North Arm to shallow draft vessel traffic and South Arm to deep draft vessels and shallow draft vessels, both of which create different wave impacts.</w:t>
      </w:r>
    </w:p>
  </w:comment>
  <w:comment w:id="18" w:author="Daniel Stewart" w:date="2021-12-16T12:50:00Z" w:initials="DS">
    <w:p w14:paraId="3FDDFEAF" w14:textId="7AD03463" w:rsidR="00006D78" w:rsidRDefault="00006D78">
      <w:pPr>
        <w:pStyle w:val="CommentText"/>
      </w:pPr>
      <w:r>
        <w:rPr>
          <w:rStyle w:val="CommentReference"/>
        </w:rPr>
        <w:annotationRef/>
      </w:r>
      <w:r>
        <w:t>Added an appendix outlining this. Really not an issue from a design</w:t>
      </w:r>
      <w:r w:rsidR="00F72422">
        <w:t>/stats</w:t>
      </w:r>
      <w:r>
        <w:t xml:space="preserve"> standpoint.</w:t>
      </w:r>
    </w:p>
  </w:comment>
  <w:comment w:id="19" w:author="Gary Williams" w:date="2021-12-03T15:11:00Z" w:initials="GW">
    <w:p w14:paraId="109C8629" w14:textId="77777777" w:rsidR="00DF37F5" w:rsidRDefault="00DF37F5" w:rsidP="00DF37F5">
      <w:pPr>
        <w:pStyle w:val="CommentText"/>
        <w:jc w:val="left"/>
      </w:pPr>
      <w:r>
        <w:rPr>
          <w:rStyle w:val="CommentReference"/>
        </w:rPr>
        <w:annotationRef/>
      </w:r>
      <w:r>
        <w:t xml:space="preserve">In my sampling, I use a strategic random approach to try to give a representative summary of the marsh to try to support project compliance required by DFO authorization. Basically many of the marshes consist of bands - marsh edge or low marsh continuing as a marsh platform with communities occurring based on inundation (elevation) gradient, as well as other factors such as sediment, salinity, moisture, etc. Often the design consists of a soil </w:t>
      </w:r>
      <w:proofErr w:type="spellStart"/>
      <w:r>
        <w:t>stablizing</w:t>
      </w:r>
      <w:proofErr w:type="spellEnd"/>
      <w:r>
        <w:t xml:space="preserve"> edge </w:t>
      </w:r>
      <w:proofErr w:type="spellStart"/>
      <w:r>
        <w:t>e.g</w:t>
      </w:r>
      <w:proofErr w:type="spellEnd"/>
      <w:r>
        <w:t xml:space="preserve"> </w:t>
      </w:r>
      <w:proofErr w:type="spellStart"/>
      <w:r>
        <w:t>spikerush</w:t>
      </w:r>
      <w:proofErr w:type="spellEnd"/>
      <w:r>
        <w:t xml:space="preserve"> or Baltic rush and more diversity in the middle and higher marsh. The upper elevation marsh is typically more diverse with species from nearby upland areas.</w:t>
      </w:r>
    </w:p>
  </w:comment>
  <w:comment w:id="20" w:author="Daniel Stewart" w:date="2021-12-16T12:51:00Z" w:initials="DS">
    <w:p w14:paraId="2B3E76E6" w14:textId="4DFC2DA6" w:rsidR="00006D78" w:rsidRDefault="00006D78">
      <w:pPr>
        <w:pStyle w:val="CommentText"/>
      </w:pPr>
      <w:r>
        <w:rPr>
          <w:rStyle w:val="CommentReference"/>
        </w:rPr>
        <w:annotationRef/>
      </w:r>
      <w:r>
        <w:t>This is standard protocol that I currently use, but we were adhering to 2015 methods for the sake of consistency. We opted to not use transects in 2015 due to a slightly misleading lecture on sampling design shortly before we began the field season, and due to the wide range of sizes/shapes of sites, which was not always compatible with transects.</w:t>
      </w:r>
    </w:p>
  </w:comment>
  <w:comment w:id="21" w:author="Daniel Stewart" w:date="2021-12-13T20:46:00Z" w:initials="DS">
    <w:p w14:paraId="7BD907E5" w14:textId="77777777" w:rsidR="00441232" w:rsidRPr="00441232" w:rsidRDefault="00441232"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Byrne, Shane FLNR:EX</w:t>
      </w:r>
    </w:p>
    <w:p w14:paraId="5010D19A" w14:textId="77777777" w:rsidR="00441232" w:rsidRPr="00441232" w:rsidRDefault="00441232"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Some estimate of accuracy may be helpful here</w:t>
      </w:r>
    </w:p>
    <w:p w14:paraId="220071E1" w14:textId="3045F310" w:rsidR="00441232" w:rsidRDefault="00441232">
      <w:pPr>
        <w:pStyle w:val="CommentText"/>
      </w:pPr>
    </w:p>
  </w:comment>
  <w:comment w:id="22" w:author="Olson, Charlotte" w:date="2021-12-01T08:59:00Z" w:initials="OC">
    <w:p w14:paraId="4BE4754D" w14:textId="34CDFCD6" w:rsidR="00DF37F5" w:rsidRDefault="00DF37F5" w:rsidP="001709E7">
      <w:pPr>
        <w:pStyle w:val="CommentText"/>
      </w:pPr>
      <w:r>
        <w:rPr>
          <w:rStyle w:val="CommentReference"/>
        </w:rPr>
        <w:annotationRef/>
      </w:r>
      <w:r>
        <w:t>I am not sure how the authors determined marsh recession unless they were comparing current areas/coverage to the original accurate as-built survey drawings.  Did authors have access to these original as-built drawings for all 79 sites?</w:t>
      </w:r>
    </w:p>
  </w:comment>
  <w:comment w:id="23" w:author="Gary Williams" w:date="2021-12-03T15:18:00Z" w:initials="GW">
    <w:p w14:paraId="2624788E" w14:textId="77777777" w:rsidR="00DF37F5" w:rsidRDefault="00DF37F5" w:rsidP="00DF37F5">
      <w:pPr>
        <w:pStyle w:val="CommentText"/>
        <w:jc w:val="left"/>
      </w:pPr>
      <w:r>
        <w:rPr>
          <w:rStyle w:val="CommentReference"/>
        </w:rPr>
        <w:annotationRef/>
      </w:r>
      <w:r>
        <w:t>Although spatial location is important for plan view or along shore analysis, elevation data helps to determine across shore processes. We have found that RTK GPS is the most accurate, even more accurate than lidar and drone measurement.</w:t>
      </w:r>
    </w:p>
  </w:comment>
  <w:comment w:id="24" w:author="Daniel Stewart" w:date="2021-12-16T12:53:00Z" w:initials="DS">
    <w:p w14:paraId="2E7CA7E2" w14:textId="06904863" w:rsidR="00006D78" w:rsidRDefault="00006D78">
      <w:pPr>
        <w:pStyle w:val="CommentText"/>
      </w:pPr>
      <w:r>
        <w:rPr>
          <w:rStyle w:val="CommentReference"/>
        </w:rPr>
        <w:annotationRef/>
      </w:r>
      <w:r>
        <w:t xml:space="preserve">Agreed, but this was beyond our capacity. </w:t>
      </w:r>
    </w:p>
  </w:comment>
  <w:comment w:id="25" w:author="Robyn Ingham" w:date="2021-12-13T12:54:00Z" w:initials="RI">
    <w:p w14:paraId="6D6D9662" w14:textId="6E3E9CF0" w:rsidR="006304DB" w:rsidRDefault="006304DB">
      <w:pPr>
        <w:pStyle w:val="CommentText"/>
      </w:pPr>
      <w:r>
        <w:rPr>
          <w:rStyle w:val="CommentReference"/>
        </w:rPr>
        <w:annotationRef/>
      </w:r>
      <w:r>
        <w:t>It might be worth mentioning prior to methods what significance this has – why is this measurement valuable overall. It’s mentioned a few times after this and one might not understand why it’s an important measurement to use as a covariate</w:t>
      </w:r>
      <w:r w:rsidR="002B3153">
        <w:t xml:space="preserve">. My understanding is that the higher the percent edge the more area is exposed to impacts of marsh recession, so it would make sense to see an increase in recession as percent edge increases. </w:t>
      </w:r>
    </w:p>
  </w:comment>
  <w:comment w:id="26" w:author="Robyn Ingham" w:date="2021-12-13T15:49:00Z" w:initials="RI">
    <w:p w14:paraId="54F5A94A" w14:textId="0061DF4F" w:rsidR="006D2DE2" w:rsidRDefault="006D2DE2">
      <w:pPr>
        <w:pStyle w:val="CommentText"/>
      </w:pPr>
      <w:r>
        <w:rPr>
          <w:rStyle w:val="CommentReference"/>
        </w:rPr>
        <w:annotationRef/>
      </w:r>
      <w:r>
        <w:t>Later you mention edge effect – might be better to introduce briefly earlier for clarity.</w:t>
      </w:r>
    </w:p>
  </w:comment>
  <w:comment w:id="27" w:author="Daniel Stewart" w:date="2021-12-16T12:54:00Z" w:initials="DS">
    <w:p w14:paraId="5E472949" w14:textId="7138AAC7" w:rsidR="00006D78" w:rsidRDefault="00006D78">
      <w:pPr>
        <w:pStyle w:val="CommentText"/>
      </w:pPr>
      <w:r>
        <w:rPr>
          <w:rStyle w:val="CommentReference"/>
        </w:rPr>
        <w:annotationRef/>
      </w:r>
      <w:r>
        <w:t xml:space="preserve">Good idea. Will add. </w:t>
      </w:r>
    </w:p>
  </w:comment>
  <w:comment w:id="28" w:author="Daniel Hennigar" w:date="2021-12-09T13:37:00Z" w:initials="DH">
    <w:p w14:paraId="7FD8DB63" w14:textId="6C225961" w:rsidR="00DF5995" w:rsidRDefault="00DF5995">
      <w:pPr>
        <w:pStyle w:val="CommentText"/>
      </w:pPr>
      <w:r>
        <w:rPr>
          <w:rStyle w:val="CommentReference"/>
        </w:rPr>
        <w:annotationRef/>
      </w:r>
      <w:r w:rsidR="007F6DD8">
        <w:t>State plot-based or site-based nature of each model</w:t>
      </w:r>
    </w:p>
  </w:comment>
  <w:comment w:id="29" w:author="Gary Williams" w:date="2021-12-03T15:21:00Z" w:initials="GW">
    <w:p w14:paraId="6E826730" w14:textId="77777777" w:rsidR="00DF37F5" w:rsidRDefault="00DF37F5">
      <w:pPr>
        <w:pStyle w:val="CommentText"/>
        <w:jc w:val="left"/>
      </w:pPr>
      <w:r>
        <w:rPr>
          <w:rStyle w:val="CommentReference"/>
        </w:rPr>
        <w:annotationRef/>
      </w:r>
      <w:r>
        <w:t xml:space="preserve">I will leave the statistical analysis to you Dan. This analysis can be very useful as long as it is applied within the rules of the statistical method. </w:t>
      </w:r>
    </w:p>
    <w:p w14:paraId="1BBD9C45" w14:textId="77777777" w:rsidR="00DF37F5" w:rsidRDefault="00DF37F5">
      <w:pPr>
        <w:pStyle w:val="CommentText"/>
        <w:jc w:val="left"/>
      </w:pPr>
    </w:p>
    <w:p w14:paraId="5420B20C" w14:textId="77777777" w:rsidR="00DF37F5" w:rsidRDefault="00DF37F5" w:rsidP="00DF37F5">
      <w:pPr>
        <w:pStyle w:val="CommentText"/>
        <w:jc w:val="left"/>
      </w:pPr>
      <w:r>
        <w:t>This is why it is important to ensure that the reference is an appropriate reference for the constructed marsh. It the marsh is not similar, the data collected may not be appropriate to make sound interpretations.</w:t>
      </w:r>
    </w:p>
  </w:comment>
  <w:comment w:id="30" w:author="Daniel Stewart" w:date="2021-12-16T12:54:00Z" w:initials="DS">
    <w:p w14:paraId="677E7245" w14:textId="5CF5694F" w:rsidR="00DC0CE2" w:rsidRDefault="00DC0CE2">
      <w:pPr>
        <w:pStyle w:val="CommentText"/>
      </w:pPr>
      <w:r>
        <w:rPr>
          <w:rStyle w:val="CommentReference"/>
        </w:rPr>
        <w:annotationRef/>
      </w:r>
      <w:r>
        <w:t xml:space="preserve">This is fully accounted for in our models. </w:t>
      </w:r>
    </w:p>
  </w:comment>
  <w:comment w:id="32" w:author="Daniel Stewart" w:date="2021-12-13T20:47:00Z" w:initials="DS">
    <w:p w14:paraId="3037C4D2" w14:textId="77777777" w:rsidR="00441232" w:rsidRPr="00441232" w:rsidRDefault="00441232"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Byrne, Shane FLNR:EX</w:t>
      </w:r>
    </w:p>
    <w:p w14:paraId="66866F46" w14:textId="77777777" w:rsidR="00441232" w:rsidRPr="00441232" w:rsidRDefault="00441232"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Please clarify</w:t>
      </w:r>
    </w:p>
    <w:p w14:paraId="6E6F40EB" w14:textId="7C351121" w:rsidR="00441232" w:rsidRDefault="00441232">
      <w:pPr>
        <w:pStyle w:val="CommentText"/>
      </w:pPr>
    </w:p>
  </w:comment>
  <w:comment w:id="33" w:author="Gary Williams" w:date="2021-12-03T15:26:00Z" w:initials="GW">
    <w:p w14:paraId="681F673B" w14:textId="055B4BEE" w:rsidR="00DF37F5" w:rsidRDefault="00DF37F5" w:rsidP="004F1D16">
      <w:pPr>
        <w:pStyle w:val="CommentText"/>
      </w:pPr>
      <w:r>
        <w:rPr>
          <w:rStyle w:val="CommentReference"/>
        </w:rPr>
        <w:annotationRef/>
      </w:r>
      <w:r>
        <w:t xml:space="preserve">What is the unit? What is the total area of the marshes? The ranges suggest that there will be a high variability in the sites that hopefully was accounted for in the analysis. </w:t>
      </w:r>
    </w:p>
  </w:comment>
  <w:comment w:id="34" w:author="Daniel Hennigar" w:date="2021-12-08T10:32:00Z" w:initials="DH">
    <w:p w14:paraId="64A83E41" w14:textId="253EE537" w:rsidR="00423FA9" w:rsidRDefault="00423FA9">
      <w:pPr>
        <w:pStyle w:val="CommentText"/>
      </w:pPr>
      <w:r>
        <w:rPr>
          <w:rStyle w:val="CommentReference"/>
        </w:rPr>
        <w:annotationRef/>
      </w:r>
      <w:r>
        <w:t xml:space="preserve">APA and MLA style guides recommend “(SD = </w:t>
      </w:r>
      <w:r w:rsidR="00014824">
        <w:t>x)” format, which might be more intuitive</w:t>
      </w:r>
      <w:r w:rsidR="00FC4174">
        <w:t xml:space="preserve"> </w:t>
      </w:r>
      <w:r w:rsidR="003E7F6F">
        <w:t>/ less distracting for non-stats people.</w:t>
      </w:r>
    </w:p>
  </w:comment>
  <w:comment w:id="35" w:author="Daniel Stewart" w:date="2021-12-10T10:34:00Z" w:initials="DS">
    <w:p w14:paraId="78B163C8" w14:textId="5399FC0A" w:rsidR="006C00F0" w:rsidRDefault="006C00F0">
      <w:pPr>
        <w:pStyle w:val="CommentText"/>
      </w:pPr>
      <w:r>
        <w:rPr>
          <w:rStyle w:val="CommentReference"/>
        </w:rPr>
        <w:annotationRef/>
      </w:r>
      <w:r>
        <w:t>I’m used to doing SD too. I’m good with the change.</w:t>
      </w:r>
    </w:p>
  </w:comment>
  <w:comment w:id="36" w:author="Olson, Charlotte" w:date="2021-12-01T09:04:00Z" w:initials="OC">
    <w:p w14:paraId="6022192D" w14:textId="17C83BE5" w:rsidR="00DF37F5" w:rsidRDefault="00DF37F5" w:rsidP="00E349EF">
      <w:pPr>
        <w:pStyle w:val="CommentText"/>
      </w:pPr>
      <w:r>
        <w:rPr>
          <w:rStyle w:val="CommentReference"/>
        </w:rPr>
        <w:annotationRef/>
      </w:r>
      <w:r>
        <w:t>This is the “recessed area” but what was the total area you surveyed?  Providing that other number gives some context to the 15,000m2 – suggest it be added here otherwise, this number has no context.  The total m2 marsh area of all 79 created sites must be pretty high, what is it?</w:t>
      </w:r>
    </w:p>
  </w:comment>
  <w:comment w:id="37" w:author="Daniel Hennigar" w:date="2021-12-07T10:20:00Z" w:initials="DH">
    <w:p w14:paraId="723FA444" w14:textId="422A8A2F" w:rsidR="00B70B41" w:rsidRDefault="00B70B41">
      <w:pPr>
        <w:pStyle w:val="CommentText"/>
      </w:pPr>
      <w:r>
        <w:rPr>
          <w:rStyle w:val="CommentReference"/>
        </w:rPr>
        <w:annotationRef/>
      </w:r>
      <w:r>
        <w:t xml:space="preserve">I found the total area to </w:t>
      </w:r>
      <w:r w:rsidR="003F6F70">
        <w:t xml:space="preserve">be </w:t>
      </w:r>
      <w:r>
        <w:t>231</w:t>
      </w:r>
      <w:r w:rsidR="003F6F70">
        <w:t>,092 m2</w:t>
      </w:r>
    </w:p>
  </w:comment>
  <w:comment w:id="38" w:author="Gary Williams" w:date="2021-12-03T15:28:00Z" w:initials="GW">
    <w:p w14:paraId="7CEDC689" w14:textId="77777777" w:rsidR="00DF37F5" w:rsidRDefault="00DF37F5" w:rsidP="00DF37F5">
      <w:pPr>
        <w:pStyle w:val="CommentText"/>
        <w:jc w:val="left"/>
      </w:pPr>
      <w:r>
        <w:rPr>
          <w:rStyle w:val="CommentReference"/>
        </w:rPr>
        <w:annotationRef/>
      </w:r>
      <w:r>
        <w:t>Be interesting to see if there are differing vessel wave characteristics between North and South Arm.</w:t>
      </w:r>
    </w:p>
  </w:comment>
  <w:comment w:id="39" w:author="Daniel Stewart" w:date="2021-12-16T12:55:00Z" w:initials="DS">
    <w:p w14:paraId="17240B34" w14:textId="0238A072" w:rsidR="00DC0CE2" w:rsidRDefault="00DC0CE2">
      <w:pPr>
        <w:pStyle w:val="CommentText"/>
      </w:pPr>
      <w:r>
        <w:rPr>
          <w:rStyle w:val="CommentReference"/>
        </w:rPr>
        <w:annotationRef/>
      </w:r>
      <w:r>
        <w:t>Consider adding this to research suggestions in discussion</w:t>
      </w:r>
    </w:p>
  </w:comment>
  <w:comment w:id="40" w:author="Gary Williams" w:date="2021-12-03T15:29:00Z" w:initials="GW">
    <w:p w14:paraId="287DD334" w14:textId="77777777" w:rsidR="00DF37F5" w:rsidRDefault="00DF37F5" w:rsidP="00DF37F5">
      <w:pPr>
        <w:pStyle w:val="CommentText"/>
        <w:jc w:val="left"/>
      </w:pPr>
      <w:r>
        <w:rPr>
          <w:rStyle w:val="CommentReference"/>
        </w:rPr>
        <w:annotationRef/>
      </w:r>
      <w:r>
        <w:t>What is the sampling effort in the reference marshes? Was it similar?</w:t>
      </w:r>
    </w:p>
  </w:comment>
  <w:comment w:id="41" w:author="Daniel Stewart" w:date="2021-12-13T20:48:00Z" w:initials="DS">
    <w:p w14:paraId="1A928302" w14:textId="77777777" w:rsidR="00441232" w:rsidRPr="00441232" w:rsidRDefault="00441232" w:rsidP="00441232">
      <w:pPr>
        <w:spacing w:line="270" w:lineRule="atLeast"/>
        <w:jc w:val="left"/>
        <w:rPr>
          <w:rFonts w:ascii="Segoe UI" w:eastAsia="Times New Roman" w:hAnsi="Segoe UI" w:cs="Segoe UI"/>
          <w:b/>
          <w:bCs/>
          <w:color w:val="333333"/>
          <w:sz w:val="21"/>
          <w:szCs w:val="21"/>
          <w:lang w:eastAsia="en-GB"/>
        </w:rPr>
      </w:pPr>
      <w:r w:rsidRPr="00441232">
        <w:rPr>
          <w:rFonts w:ascii="Segoe UI" w:eastAsia="Times New Roman" w:hAnsi="Segoe UI" w:cs="Segoe UI"/>
          <w:b/>
          <w:bCs/>
          <w:color w:val="333333"/>
          <w:sz w:val="21"/>
          <w:szCs w:val="21"/>
          <w:lang w:eastAsia="en-GB"/>
        </w:rPr>
        <w:t>Byrne, Shane FLNR:EX</w:t>
      </w:r>
    </w:p>
    <w:p w14:paraId="01B8A24C" w14:textId="77777777" w:rsidR="00441232" w:rsidRPr="00441232" w:rsidRDefault="00441232"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Why were more plots included in richness compared to Relative % cover?</w:t>
      </w:r>
    </w:p>
    <w:p w14:paraId="763B8EE4" w14:textId="2884E873" w:rsidR="00441232" w:rsidRDefault="00441232">
      <w:pPr>
        <w:pStyle w:val="CommentText"/>
      </w:pPr>
    </w:p>
  </w:comment>
  <w:comment w:id="42" w:author="Gary Williams" w:date="2021-12-03T15:31:00Z" w:initials="GW">
    <w:p w14:paraId="1FDF0845" w14:textId="77777777" w:rsidR="00DF37F5" w:rsidRDefault="00DF37F5" w:rsidP="00DF37F5">
      <w:pPr>
        <w:pStyle w:val="CommentText"/>
        <w:jc w:val="left"/>
      </w:pPr>
      <w:r>
        <w:rPr>
          <w:rStyle w:val="CommentReference"/>
        </w:rPr>
        <w:annotationRef/>
      </w:r>
      <w:r>
        <w:t>Sampling effort seems to be a lot higher in the reference marshes (Section 3.3 vs 3.2) Is this correct?</w:t>
      </w:r>
    </w:p>
  </w:comment>
  <w:comment w:id="43" w:author="Daniel Hennigar" w:date="2021-12-09T15:59:00Z" w:initials="DH">
    <w:p w14:paraId="76DCD997" w14:textId="2D31ECDE" w:rsidR="004720B5" w:rsidRDefault="004720B5">
      <w:pPr>
        <w:pStyle w:val="CommentText"/>
      </w:pPr>
      <w:r>
        <w:rPr>
          <w:rStyle w:val="CommentReference"/>
        </w:rPr>
        <w:annotationRef/>
      </w:r>
      <w:r w:rsidR="00302323">
        <w:t>Overall, s</w:t>
      </w:r>
      <w:r>
        <w:t>ampling effort is ~</w:t>
      </w:r>
      <w:r w:rsidR="00793C2D">
        <w:t>16 plots/site for comp sites and ~29 plots/site for ref sites.</w:t>
      </w:r>
    </w:p>
  </w:comment>
  <w:comment w:id="44" w:author="Olson, Charlotte" w:date="2021-12-01T09:07:00Z" w:initials="OC">
    <w:p w14:paraId="5A36BE9A" w14:textId="4A4CFB3C" w:rsidR="00DF37F5" w:rsidRDefault="00DF37F5" w:rsidP="00743315">
      <w:pPr>
        <w:pStyle w:val="CommentText"/>
      </w:pPr>
      <w:r>
        <w:rPr>
          <w:rStyle w:val="CommentReference"/>
        </w:rPr>
        <w:annotationRef/>
      </w:r>
      <w:r>
        <w:t>I am not sure how the authors came to this conclusion without comparing to the original surveyed as-built areas?  Was this done?</w:t>
      </w:r>
    </w:p>
  </w:comment>
  <w:comment w:id="45" w:author="Daniel Stewart" w:date="2021-12-16T12:56:00Z" w:initials="DS">
    <w:p w14:paraId="1E36DBE1" w14:textId="3FFA6128" w:rsidR="00DC0CE2" w:rsidRDefault="00DC0CE2">
      <w:pPr>
        <w:pStyle w:val="CommentText"/>
      </w:pPr>
      <w:r>
        <w:rPr>
          <w:rStyle w:val="CommentReference"/>
        </w:rPr>
        <w:annotationRef/>
      </w:r>
      <w:r>
        <w:t>In 99% of cases the intended marsh boundary of a site is obvious (usually within a rip rap perimeter). We also have site plans for roughly 25% of sites, as well as photos and descriptions of planted areas. There really isn’t a lot of ambiguity. Ironically the most ambiguous sites are probably Port sites (Timberland, Gunderson)</w:t>
      </w:r>
    </w:p>
  </w:comment>
  <w:comment w:id="46" w:author="Gary Williams" w:date="2021-12-05T20:52:00Z" w:initials="GW">
    <w:p w14:paraId="798EC79F" w14:textId="77777777" w:rsidR="00DF37F5" w:rsidRDefault="00DF37F5" w:rsidP="00DF37F5">
      <w:pPr>
        <w:pStyle w:val="CommentText"/>
        <w:jc w:val="left"/>
      </w:pPr>
      <w:r>
        <w:rPr>
          <w:rStyle w:val="CommentReference"/>
        </w:rPr>
        <w:annotationRef/>
      </w:r>
      <w:r>
        <w:t>Constructed marshes are often built as fringe marshes along Fraser and require a hard berm to contain marsh fill and provide some protection from boat waves. So there is often a scour zone occurring immediately marsh side of the berm crest with some way to reduce the wave energy reaching the marsh edge.</w:t>
      </w:r>
    </w:p>
  </w:comment>
  <w:comment w:id="47" w:author="Daniel Stewart" w:date="2021-12-16T12:58:00Z" w:initials="DS">
    <w:p w14:paraId="7B105D97" w14:textId="7EBE9E2B" w:rsidR="00DC0CE2" w:rsidRDefault="00DC0CE2">
      <w:pPr>
        <w:pStyle w:val="CommentText"/>
      </w:pPr>
      <w:r>
        <w:rPr>
          <w:rStyle w:val="CommentReference"/>
        </w:rPr>
        <w:annotationRef/>
      </w:r>
      <w:r>
        <w:t xml:space="preserve">Recession had to be significant for us to bother mapping it. A narrow band of scour next to rip rap is not going to qualify as recession, as we were unable to map at that scale. If we used this definition, probably 99% of sites would have had recession. </w:t>
      </w:r>
    </w:p>
  </w:comment>
  <w:comment w:id="48" w:author="Gary Williams" w:date="2021-12-03T15:34:00Z" w:initials="GW">
    <w:p w14:paraId="2C84F1B2" w14:textId="758D22B5" w:rsidR="00DF37F5" w:rsidRDefault="00DF37F5" w:rsidP="004B71F2">
      <w:pPr>
        <w:pStyle w:val="CommentText"/>
      </w:pPr>
      <w:r>
        <w:rPr>
          <w:rStyle w:val="CommentReference"/>
        </w:rPr>
        <w:annotationRef/>
      </w:r>
      <w:r>
        <w:t xml:space="preserve">There may also be some internal marsh processes that may be attributable to the losses. </w:t>
      </w:r>
    </w:p>
  </w:comment>
  <w:comment w:id="51" w:author="Gary Williams" w:date="2021-12-05T20:37:00Z" w:initials="GW">
    <w:p w14:paraId="2E4ACCB0" w14:textId="77777777" w:rsidR="00DF37F5" w:rsidRDefault="00DF37F5">
      <w:pPr>
        <w:pStyle w:val="CommentText"/>
        <w:jc w:val="left"/>
      </w:pPr>
      <w:r>
        <w:rPr>
          <w:rStyle w:val="CommentReference"/>
        </w:rPr>
        <w:annotationRef/>
      </w:r>
      <w:r>
        <w:t>I think that boat wake has a substantial impact on Fraser marshes - both natural and constructed. Vertical marsh edges are a common observation from the lower Fraser at least up to Surrey Bend in my travels over the years.</w:t>
      </w:r>
    </w:p>
    <w:p w14:paraId="069B45D2" w14:textId="77777777" w:rsidR="00DF37F5" w:rsidRDefault="00DF37F5">
      <w:pPr>
        <w:pStyle w:val="CommentText"/>
        <w:jc w:val="left"/>
      </w:pPr>
    </w:p>
    <w:p w14:paraId="0DD24084" w14:textId="77777777" w:rsidR="00DF37F5" w:rsidRDefault="00DF37F5" w:rsidP="00DF37F5">
      <w:pPr>
        <w:pStyle w:val="CommentText"/>
        <w:jc w:val="left"/>
      </w:pPr>
      <w:r>
        <w:t>This led to the use of Juncus balticus and its mat forming growth form at Glenrose marshes.</w:t>
      </w:r>
    </w:p>
  </w:comment>
  <w:comment w:id="49" w:author="Olson, Charlotte" w:date="2021-12-01T09:08:00Z" w:initials="OC">
    <w:p w14:paraId="0AF65239" w14:textId="7972474A" w:rsidR="00DF37F5" w:rsidRDefault="00DF37F5" w:rsidP="00DF37F5">
      <w:pPr>
        <w:pStyle w:val="CommentText"/>
        <w:jc w:val="left"/>
      </w:pPr>
      <w:r>
        <w:rPr>
          <w:rStyle w:val="CommentReference"/>
        </w:rPr>
        <w:annotationRef/>
      </w:r>
      <w:r>
        <w:t>Was a coastal engineer retained to provide comment on the wave environment for all 79 sites?</w:t>
      </w:r>
    </w:p>
    <w:p w14:paraId="3025E9A7" w14:textId="5A9D62B4" w:rsidR="00557CDF" w:rsidRDefault="00557CDF" w:rsidP="00DF37F5">
      <w:pPr>
        <w:pStyle w:val="CommentText"/>
        <w:jc w:val="left"/>
      </w:pPr>
      <w:r>
        <w:t xml:space="preserve">It is my observation that the data in this specific report does not explain the </w:t>
      </w:r>
      <w:proofErr w:type="spellStart"/>
      <w:r>
        <w:t>‘cause</w:t>
      </w:r>
      <w:proofErr w:type="spellEnd"/>
      <w:r>
        <w:t xml:space="preserve">’ of marsh recession to allow the author to draw such a strong statement here without including appropriate qualifiers. </w:t>
      </w:r>
    </w:p>
  </w:comment>
  <w:comment w:id="50" w:author="Daniel Stewart" w:date="2021-12-16T13:07:00Z" w:initials="DS">
    <w:p w14:paraId="4F429519" w14:textId="442F326B" w:rsidR="00FD77B9" w:rsidRDefault="00FD77B9">
      <w:pPr>
        <w:pStyle w:val="CommentText"/>
      </w:pPr>
      <w:r>
        <w:rPr>
          <w:rStyle w:val="CommentReference"/>
        </w:rPr>
        <w:annotationRef/>
      </w:r>
      <w:r w:rsidR="00A343A0">
        <w:t>I</w:t>
      </w:r>
      <w:r>
        <w:t xml:space="preserve">’m not sure why we would need to consult an engineer for this statement. This is a discussion section. We do not explain </w:t>
      </w:r>
      <w:r w:rsidR="00A343A0">
        <w:t>anything but</w:t>
      </w:r>
      <w:r>
        <w:t xml:space="preserve"> offer ideas into explanations.  </w:t>
      </w:r>
      <w:r w:rsidR="00A343A0">
        <w:t>I plan to combat this with a few citations from the Columbia that talk about boat wake. Gary seems to agree, see below.</w:t>
      </w:r>
    </w:p>
  </w:comment>
  <w:comment w:id="52" w:author="Gary Williams" w:date="2021-12-03T15:37:00Z" w:initials="GW">
    <w:p w14:paraId="2F51082A" w14:textId="3BD40DDA" w:rsidR="00DF37F5" w:rsidRDefault="00DF37F5" w:rsidP="00AD5911">
      <w:pPr>
        <w:pStyle w:val="CommentText"/>
      </w:pPr>
      <w:r>
        <w:rPr>
          <w:rStyle w:val="CommentReference"/>
        </w:rPr>
        <w:annotationRef/>
      </w:r>
      <w:r>
        <w:t>Yes, vessel create boat wake and tug/log boom tows may not create the same waves. I remember discussing this with engineers this parameter may be important to include here.</w:t>
      </w:r>
    </w:p>
  </w:comment>
  <w:comment w:id="53" w:author="Robyn Ingham" w:date="2021-12-13T15:21:00Z" w:initials="RI">
    <w:p w14:paraId="79C4CA8D" w14:textId="77777777" w:rsidR="0055396F" w:rsidRDefault="0055396F" w:rsidP="0055396F">
      <w:pPr>
        <w:pStyle w:val="CommentText"/>
      </w:pPr>
      <w:r>
        <w:rPr>
          <w:rStyle w:val="CommentReference"/>
        </w:rPr>
        <w:annotationRef/>
      </w:r>
      <w:r>
        <w:t>Mitigation against wave erosion?</w:t>
      </w:r>
    </w:p>
  </w:comment>
  <w:comment w:id="54" w:author="Gary Williams" w:date="2021-12-03T15:41:00Z" w:initials="GW">
    <w:p w14:paraId="14202EFF" w14:textId="77777777" w:rsidR="00DF37F5" w:rsidRDefault="00DF37F5" w:rsidP="00DF37F5">
      <w:pPr>
        <w:pStyle w:val="CommentText"/>
        <w:jc w:val="left"/>
      </w:pPr>
      <w:r>
        <w:rPr>
          <w:rStyle w:val="CommentReference"/>
        </w:rPr>
        <w:annotationRef/>
      </w:r>
      <w:r>
        <w:t xml:space="preserve">An important consideration is the usage of the shoreline by geese. Where geese accumulate in large numbers e.g. on tide flats or open areas, herbivory tends to be more intense. Also, while with broods, the geese family seems to be quite hungry and grazing is heavier. Where geese are </w:t>
      </w:r>
      <w:proofErr w:type="spellStart"/>
      <w:r>
        <w:t>swimining</w:t>
      </w:r>
      <w:proofErr w:type="spellEnd"/>
      <w:r>
        <w:t xml:space="preserve"> by, grazing is less severe. I am thinking of Glenrose Downstream vs Glenrose Gunderson.</w:t>
      </w:r>
    </w:p>
  </w:comment>
  <w:comment w:id="55" w:author="Olson, Charlotte" w:date="2021-12-01T09:10:00Z" w:initials="OC">
    <w:p w14:paraId="1934E564" w14:textId="31B7A0DD" w:rsidR="00DF37F5" w:rsidRDefault="00DF37F5" w:rsidP="008568E9">
      <w:pPr>
        <w:pStyle w:val="CommentText"/>
      </w:pPr>
      <w:r>
        <w:rPr>
          <w:rStyle w:val="CommentReference"/>
        </w:rPr>
        <w:annotationRef/>
      </w:r>
      <w:r>
        <w:t>This is not uncommon in the region, herbivory impacts are well-known in the Pacific Northwest (and US)</w:t>
      </w:r>
    </w:p>
  </w:comment>
  <w:comment w:id="56" w:author="Olson, Charlotte" w:date="2021-12-01T09:11:00Z" w:initials="OC">
    <w:p w14:paraId="4F195D60" w14:textId="40B38C5F" w:rsidR="00DF37F5" w:rsidRDefault="00DF37F5">
      <w:pPr>
        <w:pStyle w:val="CommentText"/>
      </w:pPr>
      <w:r>
        <w:rPr>
          <w:rStyle w:val="CommentReference"/>
        </w:rPr>
        <w:annotationRef/>
      </w:r>
      <w:r>
        <w:t>What do you mean by “inland” marsh designs?  The term is not clear here.  Also, it takes time for vegetation to establish to be tall enough to deter herbivory – so I’d argue that all sites (inland or otherwise) may be susceptible to herbivory – particularly by Canada Geese</w:t>
      </w:r>
    </w:p>
  </w:comment>
  <w:comment w:id="57" w:author="Olson, Charlotte" w:date="2021-12-01T09:12:00Z" w:initials="OC">
    <w:p w14:paraId="4FC168DC" w14:textId="3569EA72" w:rsidR="00DF37F5" w:rsidRDefault="00DF37F5">
      <w:pPr>
        <w:pStyle w:val="CommentText"/>
      </w:pPr>
      <w:r>
        <w:rPr>
          <w:rStyle w:val="CommentReference"/>
        </w:rPr>
        <w:annotationRef/>
      </w:r>
      <w:r>
        <w:t>What were the age of these sites though?  Is that a factor?</w:t>
      </w:r>
    </w:p>
  </w:comment>
  <w:comment w:id="58" w:author="Daniel Stewart" w:date="2021-12-16T13:12:00Z" w:initials="DS">
    <w:p w14:paraId="214021E2" w14:textId="607DBF4D" w:rsidR="00A343A0" w:rsidRDefault="00A343A0">
      <w:pPr>
        <w:pStyle w:val="CommentText"/>
      </w:pPr>
      <w:r>
        <w:rPr>
          <w:rStyle w:val="CommentReference"/>
        </w:rPr>
        <w:annotationRef/>
      </w:r>
      <w:r>
        <w:t>It is a factor in models (as shown in our methods and results sections) but was not significant, so was not mentioned here.</w:t>
      </w:r>
    </w:p>
  </w:comment>
  <w:comment w:id="59" w:author="Robyn Ingham" w:date="2021-12-13T15:39:00Z" w:initials="RI">
    <w:p w14:paraId="5C353A93" w14:textId="08C2A7A7" w:rsidR="00FF6E07" w:rsidRDefault="00FF6E07">
      <w:pPr>
        <w:pStyle w:val="CommentText"/>
      </w:pPr>
      <w:r>
        <w:rPr>
          <w:rStyle w:val="CommentReference"/>
        </w:rPr>
        <w:annotationRef/>
      </w:r>
      <w:r>
        <w:t xml:space="preserve">Not sure if this is obvious by the numbers or worth mentioning for clarity that the sample sizes of inland sites vs </w:t>
      </w:r>
      <w:proofErr w:type="spellStart"/>
      <w:r>
        <w:t>noninland</w:t>
      </w:r>
      <w:proofErr w:type="spellEnd"/>
      <w:r>
        <w:t xml:space="preserve"> sites were very different (13 inland sites vs however many </w:t>
      </w:r>
      <w:proofErr w:type="spellStart"/>
      <w:r>
        <w:t>noninland</w:t>
      </w:r>
      <w:proofErr w:type="spellEnd"/>
      <w:r>
        <w:t xml:space="preserve"> sites) and that those inland sites didn’t always have dense communities of </w:t>
      </w:r>
      <w:proofErr w:type="spellStart"/>
      <w:r>
        <w:t>C.lyngbyei</w:t>
      </w:r>
      <w:proofErr w:type="spellEnd"/>
      <w:r>
        <w:t xml:space="preserve">, more often </w:t>
      </w:r>
      <w:proofErr w:type="spellStart"/>
      <w:r>
        <w:t>typha</w:t>
      </w:r>
      <w:proofErr w:type="spellEnd"/>
      <w:r>
        <w:t xml:space="preserve"> and other high marsh species due to the environment having less exposure to fluctuating water levels </w:t>
      </w:r>
    </w:p>
  </w:comment>
  <w:comment w:id="60" w:author="Daniel Stewart" w:date="2021-12-16T13:13:00Z" w:initials="DS">
    <w:p w14:paraId="4E2867E0" w14:textId="2471D713" w:rsidR="00A343A0" w:rsidRDefault="00A343A0">
      <w:pPr>
        <w:pStyle w:val="CommentText"/>
      </w:pPr>
      <w:r>
        <w:rPr>
          <w:rStyle w:val="CommentReference"/>
        </w:rPr>
        <w:annotationRef/>
      </w:r>
    </w:p>
  </w:comment>
  <w:comment w:id="61" w:author="Daniel Stewart" w:date="2021-12-13T20:49:00Z" w:initials="DS">
    <w:p w14:paraId="344B37F5" w14:textId="77777777" w:rsidR="00441232" w:rsidRPr="00441232" w:rsidRDefault="00441232"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Byrne, Shane FLNR:EX</w:t>
      </w:r>
    </w:p>
    <w:p w14:paraId="44AE8F37" w14:textId="77777777" w:rsidR="00441232" w:rsidRPr="00441232" w:rsidRDefault="00441232"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Reword for clarity, I had to read a few times </w:t>
      </w:r>
    </w:p>
    <w:p w14:paraId="3F6C43A4" w14:textId="77B90951" w:rsidR="00441232" w:rsidRDefault="00441232">
      <w:pPr>
        <w:pStyle w:val="CommentText"/>
      </w:pPr>
    </w:p>
  </w:comment>
  <w:comment w:id="62" w:author="Olson, Charlotte" w:date="2021-12-01T09:13:00Z" w:initials="OC">
    <w:p w14:paraId="5E33A803" w14:textId="2D38A4B8" w:rsidR="00DF37F5" w:rsidRDefault="00DF37F5" w:rsidP="008568E9">
      <w:pPr>
        <w:pStyle w:val="CommentText"/>
      </w:pPr>
      <w:r>
        <w:rPr>
          <w:rStyle w:val="CommentReference"/>
        </w:rPr>
        <w:annotationRef/>
      </w:r>
      <w:r>
        <w:t>Clearly, yes they do.  The significant ecological benefits of larger sites (over a patchwork of small sites) is well known to provide high value.</w:t>
      </w:r>
    </w:p>
  </w:comment>
  <w:comment w:id="63" w:author="Daniel Stewart" w:date="2021-12-16T13:14:00Z" w:initials="DS">
    <w:p w14:paraId="5D179666" w14:textId="59FAACBF" w:rsidR="00A343A0" w:rsidRDefault="00A343A0">
      <w:pPr>
        <w:pStyle w:val="CommentText"/>
      </w:pPr>
      <w:r>
        <w:rPr>
          <w:rStyle w:val="CommentReference"/>
        </w:rPr>
        <w:annotationRef/>
      </w:r>
      <w:r>
        <w:t xml:space="preserve">It is acknowledged in restoration ecology that </w:t>
      </w:r>
      <w:r w:rsidR="00D53AFF">
        <w:t>l</w:t>
      </w:r>
      <w:r>
        <w:t>arge projects are</w:t>
      </w:r>
      <w:r w:rsidR="00D53AFF">
        <w:t xml:space="preserve"> generally</w:t>
      </w:r>
      <w:r>
        <w:t xml:space="preserve"> better (more resilient) than others. We do nothing to insinuate otherwise. </w:t>
      </w:r>
      <w:r w:rsidR="00D53AFF">
        <w:t xml:space="preserve">But we aren’t going to lie and say that size was positively correlated in our models. Our </w:t>
      </w:r>
      <w:r>
        <w:t>model indicates th</w:t>
      </w:r>
      <w:r w:rsidR="00D53AFF">
        <w:t xml:space="preserve">at the </w:t>
      </w:r>
      <w:r>
        <w:t>proportion of edge habitat, NOT size</w:t>
      </w:r>
      <w:r w:rsidR="00D53AFF">
        <w:t xml:space="preserve"> is the driver of this</w:t>
      </w:r>
      <w:r>
        <w:t xml:space="preserve">. You can still build large sites with high </w:t>
      </w:r>
      <w:r w:rsidR="00D53AFF">
        <w:t xml:space="preserve">ratios of </w:t>
      </w:r>
      <w:r>
        <w:t xml:space="preserve">edge habitat (linear benches). </w:t>
      </w:r>
    </w:p>
  </w:comment>
  <w:comment w:id="65" w:author="Gary Williams" w:date="2021-12-03T15:46:00Z" w:initials="GW">
    <w:p w14:paraId="05B53DDB" w14:textId="77777777" w:rsidR="00DF37F5" w:rsidRDefault="00DF37F5" w:rsidP="00DF37F5">
      <w:pPr>
        <w:pStyle w:val="CommentText"/>
        <w:jc w:val="left"/>
      </w:pPr>
      <w:r>
        <w:rPr>
          <w:rStyle w:val="CommentReference"/>
        </w:rPr>
        <w:annotationRef/>
      </w:r>
      <w:r>
        <w:t>What about Phil Hills work? It includes Sean Boyd contribution and others</w:t>
      </w:r>
    </w:p>
  </w:comment>
  <w:comment w:id="64" w:author="Olson, Charlotte" w:date="2021-12-01T09:15:00Z" w:initials="OC">
    <w:p w14:paraId="39AB4AE8" w14:textId="1512A366" w:rsidR="00DF37F5" w:rsidRDefault="00DF37F5" w:rsidP="00AE26BA">
      <w:pPr>
        <w:pStyle w:val="CommentText"/>
      </w:pPr>
      <w:r>
        <w:rPr>
          <w:rStyle w:val="CommentReference"/>
        </w:rPr>
        <w:annotationRef/>
      </w:r>
      <w:r>
        <w:t xml:space="preserve">I am not confident this is the most widely accepted SLR reference for the FRE region, there are many others that are less extreme, particularly considering subsidence in the Pacific Northwest and the fact that SLR is predicted at a slower rate in our region, vs. globally due to a variety of factors. </w:t>
      </w:r>
    </w:p>
    <w:p w14:paraId="42676E67" w14:textId="77777777" w:rsidR="00DF37F5" w:rsidRDefault="00DF37F5">
      <w:pPr>
        <w:pStyle w:val="CommentText"/>
      </w:pPr>
    </w:p>
    <w:p w14:paraId="035FD85C" w14:textId="3596AE91" w:rsidR="00DF37F5" w:rsidRDefault="00DF37F5">
      <w:pPr>
        <w:pStyle w:val="CommentText"/>
      </w:pPr>
      <w:r>
        <w:t>Also, the 200-year time frame noted here is an unreasonably long future horizon for habitat restoration design. Unlike hard shoreline structures, tidal and subtidal natural features are dynamic and can shift over the long-term. For these reasons, a more detailed investigation of site-specific SLR should be conducted on a project by project basis (with a reasonable design life) to assess properly how future SLR shall be incorporated into coastal restoration projects within the region.</w:t>
      </w:r>
    </w:p>
    <w:p w14:paraId="733AB98C" w14:textId="7308EEC5" w:rsidR="00DF37F5" w:rsidRDefault="00DF37F5">
      <w:pPr>
        <w:pStyle w:val="CommentText"/>
      </w:pPr>
    </w:p>
    <w:p w14:paraId="08D0E490" w14:textId="77777777" w:rsidR="00DF37F5" w:rsidRDefault="00DF37F5">
      <w:pPr>
        <w:pStyle w:val="CommentText"/>
      </w:pPr>
    </w:p>
    <w:p w14:paraId="277EA487" w14:textId="79B70E54" w:rsidR="00DF37F5" w:rsidRDefault="00DF37F5">
      <w:pPr>
        <w:pStyle w:val="CommentText"/>
      </w:pPr>
      <w:r>
        <w:t>Reference SLR Examples:</w:t>
      </w:r>
    </w:p>
    <w:p w14:paraId="024FAC97" w14:textId="77777777" w:rsidR="00DF37F5" w:rsidRDefault="00DF37F5">
      <w:pPr>
        <w:pStyle w:val="CommentText"/>
      </w:pPr>
    </w:p>
    <w:p w14:paraId="7741A959" w14:textId="77777777" w:rsidR="00DF37F5" w:rsidRDefault="00DF37F5" w:rsidP="005D5B04">
      <w:pPr>
        <w:pStyle w:val="Default"/>
      </w:pPr>
    </w:p>
    <w:p w14:paraId="44B01547" w14:textId="450CD4F0" w:rsidR="00DF37F5" w:rsidRPr="005D5B04" w:rsidRDefault="00DF37F5" w:rsidP="005D5B04">
      <w:pPr>
        <w:pStyle w:val="Default"/>
        <w:rPr>
          <w:sz w:val="20"/>
          <w:szCs w:val="20"/>
        </w:rPr>
      </w:pPr>
      <w:r>
        <w:rPr>
          <w:sz w:val="20"/>
          <w:szCs w:val="20"/>
        </w:rPr>
        <w:t xml:space="preserve">BC Ministry of Forests, Lands, and Natural Resource Operations 2011. Coastal Floodplain Mapping –Guidelines and Specifications, Technical Report for British Columbia, 91 p. </w:t>
      </w:r>
    </w:p>
    <w:p w14:paraId="45CCBDD1" w14:textId="77777777" w:rsidR="00DF37F5" w:rsidRDefault="00DF37F5" w:rsidP="005D5B04">
      <w:pPr>
        <w:pStyle w:val="Default"/>
      </w:pPr>
    </w:p>
    <w:p w14:paraId="287D3C7F" w14:textId="3BF0D400" w:rsidR="00DF37F5" w:rsidRPr="001D5BA1" w:rsidRDefault="00DF37F5" w:rsidP="001D5BA1">
      <w:pPr>
        <w:pStyle w:val="Default"/>
        <w:rPr>
          <w:sz w:val="20"/>
          <w:szCs w:val="20"/>
        </w:rPr>
      </w:pPr>
      <w:r>
        <w:rPr>
          <w:sz w:val="20"/>
          <w:szCs w:val="20"/>
        </w:rPr>
        <w:t xml:space="preserve">NOAA 2017. Global and Regional Sea Level Rise Scenarios for the United States, Technical Report (NOAA: NOS CO-OPS 083), 75p. </w:t>
      </w:r>
    </w:p>
    <w:p w14:paraId="28D82EE4" w14:textId="77777777" w:rsidR="00DF37F5" w:rsidRDefault="00DF37F5" w:rsidP="001D5BA1">
      <w:pPr>
        <w:pStyle w:val="Default"/>
      </w:pPr>
    </w:p>
    <w:p w14:paraId="088BAAB6" w14:textId="77777777" w:rsidR="00DF37F5" w:rsidRDefault="00DF37F5" w:rsidP="001D5BA1">
      <w:pPr>
        <w:pStyle w:val="Default"/>
        <w:rPr>
          <w:sz w:val="20"/>
          <w:szCs w:val="20"/>
        </w:rPr>
      </w:pPr>
      <w:r>
        <w:rPr>
          <w:sz w:val="20"/>
          <w:szCs w:val="20"/>
        </w:rPr>
        <w:t xml:space="preserve">Northwest Hydraulic Consultants (NHC) 2014. Geomorphic Assessment of Northern Shoreline, Technical Report, 45 p. </w:t>
      </w:r>
    </w:p>
    <w:p w14:paraId="5E7BFA39" w14:textId="77777777" w:rsidR="00DF37F5" w:rsidRDefault="00DF37F5">
      <w:pPr>
        <w:pStyle w:val="CommentText"/>
      </w:pPr>
    </w:p>
    <w:p w14:paraId="1473A03F" w14:textId="6AC52730" w:rsidR="00DF37F5" w:rsidRDefault="00DF37F5">
      <w:pPr>
        <w:pStyle w:val="CommentText"/>
      </w:pPr>
    </w:p>
  </w:comment>
  <w:comment w:id="66" w:author="Daniel Stewart" w:date="2021-12-13T20:49:00Z" w:initials="DS">
    <w:p w14:paraId="6994DDE8" w14:textId="77777777" w:rsidR="00441232" w:rsidRPr="00441232" w:rsidRDefault="00441232"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Byrne, Shane FLNR:EX</w:t>
      </w:r>
    </w:p>
    <w:p w14:paraId="0F11F31D" w14:textId="77777777" w:rsidR="00441232" w:rsidRPr="00441232" w:rsidRDefault="00441232"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Are these considered edge effects?</w:t>
      </w:r>
    </w:p>
    <w:p w14:paraId="469219FC" w14:textId="3EA84D3E" w:rsidR="00441232" w:rsidRDefault="00441232">
      <w:pPr>
        <w:pStyle w:val="CommentText"/>
      </w:pPr>
    </w:p>
  </w:comment>
  <w:comment w:id="67" w:author="Gary Williams" w:date="2021-12-03T15:47:00Z" w:initials="GW">
    <w:p w14:paraId="7F58F41D" w14:textId="77777777" w:rsidR="00DF37F5" w:rsidRDefault="00DF37F5" w:rsidP="00DF37F5">
      <w:pPr>
        <w:pStyle w:val="CommentText"/>
        <w:jc w:val="left"/>
      </w:pPr>
      <w:r>
        <w:rPr>
          <w:rStyle w:val="CommentReference"/>
        </w:rPr>
        <w:annotationRef/>
      </w:r>
      <w:r>
        <w:t>Low elevation species are dealing with physical processes such as wave erosion, sediment transport, more tidal inundation frequency and duration.</w:t>
      </w:r>
    </w:p>
  </w:comment>
  <w:comment w:id="68" w:author="Gary Williams" w:date="2021-12-05T20:55:00Z" w:initials="GW">
    <w:p w14:paraId="54C4AD67" w14:textId="77777777" w:rsidR="00DF37F5" w:rsidRDefault="00DF37F5" w:rsidP="00DF37F5">
      <w:pPr>
        <w:pStyle w:val="CommentText"/>
        <w:jc w:val="left"/>
      </w:pPr>
      <w:r>
        <w:rPr>
          <w:rStyle w:val="CommentReference"/>
        </w:rPr>
        <w:annotationRef/>
      </w:r>
      <w:r>
        <w:t>Isn't that to be expected because the marsh edge plants have to deal with extended tidal inundation. So species richness would be expected to be higher in high marshes where the duration and frequency of tidal inundation is less.</w:t>
      </w:r>
    </w:p>
  </w:comment>
  <w:comment w:id="70" w:author="Gary Williams" w:date="2021-12-03T15:48:00Z" w:initials="GW">
    <w:p w14:paraId="6AC22239" w14:textId="183D19F1" w:rsidR="00DF37F5" w:rsidRDefault="00DF37F5" w:rsidP="00C36655">
      <w:pPr>
        <w:pStyle w:val="CommentText"/>
      </w:pPr>
      <w:r>
        <w:rPr>
          <w:rStyle w:val="CommentReference"/>
        </w:rPr>
        <w:annotationRef/>
      </w:r>
      <w:r>
        <w:t xml:space="preserve">Plant competition: See Joy </w:t>
      </w:r>
      <w:proofErr w:type="spellStart"/>
      <w:r>
        <w:t>Zedler's</w:t>
      </w:r>
      <w:proofErr w:type="spellEnd"/>
      <w:r>
        <w:t xml:space="preserve"> work. With less inundation, the physical processes impacts are reduced, sediment accretion is higher and there is more range for upland and species able to withstand lower inundation periods to establish. The frequency of inundation is also reduced.</w:t>
      </w:r>
    </w:p>
  </w:comment>
  <w:comment w:id="74" w:author="Gary Williams" w:date="2021-12-03T15:59:00Z" w:initials="GW">
    <w:p w14:paraId="6E9AD6F8" w14:textId="6A53F516" w:rsidR="00DF37F5" w:rsidRDefault="00DF37F5" w:rsidP="00AD5911">
      <w:pPr>
        <w:pStyle w:val="CommentText"/>
      </w:pPr>
      <w:r>
        <w:rPr>
          <w:rStyle w:val="CommentReference"/>
        </w:rPr>
        <w:annotationRef/>
      </w:r>
      <w:r>
        <w:t xml:space="preserve">Yes I think that the range of invasive species increases moving up river However, in the lower river, the species that are invasive can become very dominant: S. </w:t>
      </w:r>
      <w:proofErr w:type="spellStart"/>
      <w:r>
        <w:t>anglica</w:t>
      </w:r>
      <w:proofErr w:type="spellEnd"/>
      <w:r>
        <w:t xml:space="preserve"> covered 11,000 acres in Willapa Bay in WA and introduced cattail is starting to really become dominant in the Fraser estuary and is capable of lower elevations and higher salinity than T. latifolia as you well know.</w:t>
      </w:r>
    </w:p>
  </w:comment>
  <w:comment w:id="75" w:author="Daniel Stewart" w:date="2021-12-16T13:47:00Z" w:initials="DS">
    <w:p w14:paraId="2830F5C2" w14:textId="710747F5" w:rsidR="003F00A3" w:rsidRDefault="003F00A3">
      <w:pPr>
        <w:pStyle w:val="CommentText"/>
      </w:pPr>
      <w:r>
        <w:rPr>
          <w:rStyle w:val="CommentReference"/>
        </w:rPr>
        <w:annotationRef/>
      </w:r>
      <w:r>
        <w:t xml:space="preserve">See our next paragraph. </w:t>
      </w:r>
    </w:p>
  </w:comment>
  <w:comment w:id="76" w:author="Daniel Stewart" w:date="2021-12-13T20:50:00Z" w:initials="DS">
    <w:p w14:paraId="6854126E" w14:textId="77777777" w:rsidR="00441232" w:rsidRPr="00441232" w:rsidRDefault="00441232"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Byrne, Shane FLNR:EX</w:t>
      </w:r>
    </w:p>
    <w:p w14:paraId="7C53EE68" w14:textId="77777777" w:rsidR="00441232" w:rsidRPr="00441232" w:rsidRDefault="00441232"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wording</w:t>
      </w:r>
    </w:p>
    <w:p w14:paraId="5B51D01C" w14:textId="3AEE13ED" w:rsidR="00441232" w:rsidRDefault="00441232">
      <w:pPr>
        <w:pStyle w:val="CommentText"/>
      </w:pPr>
    </w:p>
  </w:comment>
  <w:comment w:id="77" w:author="Gary Williams" w:date="2021-12-03T16:04:00Z" w:initials="GW">
    <w:p w14:paraId="54A0A076" w14:textId="77777777" w:rsidR="00DF37F5" w:rsidRDefault="00DF37F5">
      <w:pPr>
        <w:pStyle w:val="CommentText"/>
        <w:jc w:val="left"/>
      </w:pPr>
      <w:r>
        <w:rPr>
          <w:rStyle w:val="CommentReference"/>
        </w:rPr>
        <w:annotationRef/>
      </w:r>
      <w:r>
        <w:t xml:space="preserve">If you want to get serious about invasives, you need to do meaningful management. Invasives are encourage by log and wood debris impacts, both natural and anthropogenic, with the former more prevalent in the Fraser Arms. The wood will collect in </w:t>
      </w:r>
      <w:proofErr w:type="spellStart"/>
      <w:r>
        <w:t>backeddies</w:t>
      </w:r>
      <w:proofErr w:type="spellEnd"/>
      <w:r>
        <w:t xml:space="preserve"> and concentrated as well by flow reversals. But reducing the supply of logs  will help to reduce the impact.</w:t>
      </w:r>
    </w:p>
    <w:p w14:paraId="3138A5EF" w14:textId="77777777" w:rsidR="00DF37F5" w:rsidRDefault="00DF37F5">
      <w:pPr>
        <w:pStyle w:val="CommentText"/>
        <w:jc w:val="left"/>
      </w:pPr>
    </w:p>
    <w:p w14:paraId="65429E35" w14:textId="77777777" w:rsidR="00DF37F5" w:rsidRDefault="00DF37F5" w:rsidP="00DF37F5">
      <w:pPr>
        <w:pStyle w:val="CommentText"/>
        <w:jc w:val="left"/>
      </w:pPr>
      <w:r>
        <w:t>Similarly, Canada geese will find it much easier to graze transplanted areas in the earlier stages when there are open areas between plantings, and some resilience may be achieved using not palatable species such as Baltic rush although it was primarily intended to form a mat and provide some biological resilience to wave erosion at the edge.</w:t>
      </w:r>
    </w:p>
  </w:comment>
  <w:comment w:id="78" w:author="Daniel Stewart" w:date="2021-12-16T13:47:00Z" w:initials="DS">
    <w:p w14:paraId="1ADDAB98" w14:textId="0E989655" w:rsidR="003F00A3" w:rsidRDefault="003F00A3">
      <w:pPr>
        <w:pStyle w:val="CommentText"/>
      </w:pPr>
      <w:r>
        <w:rPr>
          <w:rStyle w:val="CommentReference"/>
        </w:rPr>
        <w:annotationRef/>
      </w:r>
      <w:r>
        <w:t xml:space="preserve">We probably need to discuss logs a little more. </w:t>
      </w:r>
    </w:p>
  </w:comment>
  <w:comment w:id="79" w:author="Olson, Charlotte" w:date="2021-12-01T09:30:00Z" w:initials="OC">
    <w:p w14:paraId="4E505070" w14:textId="47BC5608" w:rsidR="00DF37F5" w:rsidRDefault="00DF37F5" w:rsidP="00184021">
      <w:pPr>
        <w:pStyle w:val="CommentText"/>
      </w:pPr>
      <w:r>
        <w:rPr>
          <w:rStyle w:val="CommentReference"/>
        </w:rPr>
        <w:annotationRef/>
      </w:r>
      <w:r>
        <w:t>I am not sure this statement is accurate – I assume you mean the age of created marshes after a minimum time frame?  As obviously a 1-year old created marsh will have significantly less percent cover generally than a 5-year old marsh, but perhaps a 5-year old marsh may be similar to a 30 year old marsh?</w:t>
      </w:r>
    </w:p>
    <w:p w14:paraId="2671209C" w14:textId="356FC2FA" w:rsidR="00DF37F5" w:rsidRDefault="00DF37F5">
      <w:pPr>
        <w:pStyle w:val="CommentText"/>
      </w:pPr>
      <w:r>
        <w:t>This statement is not clear for marsh projects in the early years of establishment.</w:t>
      </w:r>
    </w:p>
  </w:comment>
  <w:comment w:id="80" w:author="Olson, Charlotte" w:date="2021-12-01T09:31:00Z" w:initials="OC">
    <w:p w14:paraId="1D856A92" w14:textId="4A70DF64" w:rsidR="00DF37F5" w:rsidRDefault="00DF37F5">
      <w:pPr>
        <w:pStyle w:val="CommentText"/>
      </w:pPr>
      <w:r>
        <w:rPr>
          <w:rStyle w:val="CommentReference"/>
        </w:rPr>
        <w:annotationRef/>
      </w:r>
      <w:r>
        <w:t xml:space="preserve">Agreed, by year 5-8 one should be reasonably confident in the future performance, hence why habitat managers (like DFO) “sign off” on authorizations most consistently in this time frame (of course they are habitat specific, so there are some variances) </w:t>
      </w:r>
    </w:p>
  </w:comment>
  <w:comment w:id="81" w:author="Daniel Hennigar" w:date="2021-12-09T10:31:00Z" w:initials="DH">
    <w:p w14:paraId="70C3EF31" w14:textId="337ABA38" w:rsidR="00AB644F" w:rsidRDefault="00AB644F">
      <w:pPr>
        <w:pStyle w:val="CommentText"/>
      </w:pPr>
      <w:r>
        <w:rPr>
          <w:rStyle w:val="CommentReference"/>
        </w:rPr>
        <w:annotationRef/>
      </w:r>
      <w:r>
        <w:t>Moved this punch line to the beginning of the paragraph</w:t>
      </w:r>
    </w:p>
  </w:comment>
  <w:comment w:id="82" w:author="Daniel Stewart" w:date="2021-12-16T13:24:00Z" w:initials="DS">
    <w:p w14:paraId="27D62EF1" w14:textId="314871D0" w:rsidR="00235C84" w:rsidRDefault="00235C84">
      <w:pPr>
        <w:pStyle w:val="CommentText"/>
      </w:pPr>
      <w:r>
        <w:rPr>
          <w:rStyle w:val="CommentReference"/>
        </w:rPr>
        <w:annotationRef/>
      </w:r>
      <w:r>
        <w:t>Eric: I would appreciate your feedback on this section. This was an addition I wrote in the 11</w:t>
      </w:r>
      <w:r w:rsidRPr="00235C84">
        <w:rPr>
          <w:vertAlign w:val="superscript"/>
        </w:rPr>
        <w:t>th</w:t>
      </w:r>
      <w:r>
        <w:t xml:space="preserve"> hour, as I felt compelled to put together something a little more tangible/applied, and also bring up the challenges of designing these sites in an urbanized estuary.</w:t>
      </w:r>
    </w:p>
    <w:p w14:paraId="79454BC8" w14:textId="77777777" w:rsidR="00235C84" w:rsidRDefault="00235C84">
      <w:pPr>
        <w:pStyle w:val="CommentText"/>
      </w:pPr>
    </w:p>
    <w:p w14:paraId="49C59BB6" w14:textId="6C597B6A" w:rsidR="00235C84" w:rsidRDefault="00235C84">
      <w:pPr>
        <w:pStyle w:val="CommentText"/>
      </w:pPr>
      <w:r>
        <w:t xml:space="preserve">My question for you would be (1) whether this subsection is necessary, and (2). Whether you think I’m overlooking any key </w:t>
      </w:r>
      <w:proofErr w:type="spellStart"/>
      <w:r>
        <w:t>tradeoffs</w:t>
      </w:r>
      <w:proofErr w:type="spellEnd"/>
      <w:r>
        <w:t>. I’m still trying to think of more.</w:t>
      </w:r>
    </w:p>
  </w:comment>
  <w:comment w:id="83" w:author="Daniel Stewart" w:date="2022-01-06T13:01:00Z" w:initials="DS">
    <w:p w14:paraId="02441629" w14:textId="5C0AEDC4" w:rsidR="00A0325F" w:rsidRDefault="00A0325F">
      <w:pPr>
        <w:pStyle w:val="CommentText"/>
      </w:pPr>
      <w:r>
        <w:rPr>
          <w:rStyle w:val="CommentReference"/>
        </w:rPr>
        <w:annotationRef/>
      </w:r>
      <w:r>
        <w:t xml:space="preserve">Is richness what we want? Low elevation = low </w:t>
      </w:r>
      <w:proofErr w:type="spellStart"/>
      <w:r>
        <w:t>inasives</w:t>
      </w:r>
      <w:proofErr w:type="spellEnd"/>
      <w:r>
        <w:t xml:space="preserve"> = more fish access</w:t>
      </w:r>
    </w:p>
  </w:comment>
  <w:comment w:id="84" w:author="Olson, Charlotte" w:date="2021-12-01T09:34:00Z" w:initials="OC">
    <w:p w14:paraId="21025A04" w14:textId="7C4BE3CC" w:rsidR="00DF37F5" w:rsidRDefault="00DF37F5" w:rsidP="006C4270">
      <w:pPr>
        <w:pStyle w:val="CommentText"/>
      </w:pPr>
      <w:r>
        <w:rPr>
          <w:rStyle w:val="CommentReference"/>
        </w:rPr>
        <w:annotationRef/>
      </w:r>
      <w:r>
        <w:t xml:space="preserve">Goose management strategies have been developed and implemented in the past 5-10 years in the FRE and PNW. Generally, physical exclusion while the early marsh is establishing has been the primary successful mitigation tactic. This is evident in multiple port authority sites.  </w:t>
      </w:r>
    </w:p>
    <w:p w14:paraId="2DC7671D" w14:textId="47653853" w:rsidR="00DF37F5" w:rsidRPr="00142551" w:rsidRDefault="00DF37F5" w:rsidP="00142551">
      <w:pPr>
        <w:pStyle w:val="Default"/>
        <w:jc w:val="both"/>
        <w:rPr>
          <w:sz w:val="20"/>
          <w:szCs w:val="20"/>
        </w:rPr>
      </w:pPr>
      <w:r w:rsidRPr="00142551">
        <w:rPr>
          <w:i/>
          <w:iCs/>
          <w:sz w:val="20"/>
          <w:szCs w:val="20"/>
        </w:rPr>
        <w:t xml:space="preserve"> </w:t>
      </w:r>
    </w:p>
    <w:p w14:paraId="268A099F" w14:textId="7E2E2441" w:rsidR="00DF37F5" w:rsidRDefault="00DF37F5">
      <w:pPr>
        <w:pStyle w:val="CommentText"/>
      </w:pPr>
    </w:p>
  </w:comment>
  <w:comment w:id="85" w:author="Daniel Stewart" w:date="2021-12-13T07:43:00Z" w:initials="DS">
    <w:p w14:paraId="6221BCCE" w14:textId="3662B51C" w:rsidR="000D2FD3" w:rsidRDefault="00281C40">
      <w:pPr>
        <w:pStyle w:val="CommentText"/>
      </w:pPr>
      <w:r>
        <w:rPr>
          <w:rStyle w:val="CommentReference"/>
        </w:rPr>
        <w:annotationRef/>
      </w:r>
      <w:r>
        <w:t xml:space="preserve">Note to our team: it is also evident that no “silver bullet” has been developed, as </w:t>
      </w:r>
      <w:r w:rsidR="000D2FD3">
        <w:t xml:space="preserve">despite Charlotte’s words </w:t>
      </w:r>
      <w:r w:rsidR="00235C84">
        <w:t xml:space="preserve">apart from maybe </w:t>
      </w:r>
      <w:r w:rsidR="000D2FD3">
        <w:t>Glenrose ALL of the</w:t>
      </w:r>
      <w:r>
        <w:t xml:space="preserve"> modern VFPA sites are</w:t>
      </w:r>
      <w:r w:rsidR="000D2FD3">
        <w:t xml:space="preserve"> impacted. The </w:t>
      </w:r>
      <w:r>
        <w:t xml:space="preserve">same goes with other relatively new </w:t>
      </w:r>
      <w:r w:rsidR="000D2FD3">
        <w:t xml:space="preserve">non VFPA </w:t>
      </w:r>
      <w:r>
        <w:t>sites (</w:t>
      </w:r>
      <w:proofErr w:type="spellStart"/>
      <w:r>
        <w:t>Eburne</w:t>
      </w:r>
      <w:proofErr w:type="spellEnd"/>
      <w:r>
        <w:t>)</w:t>
      </w:r>
      <w:r w:rsidR="000D2FD3">
        <w:t>, many of which had geese fencing</w:t>
      </w:r>
      <w:r>
        <w:t xml:space="preserve">. </w:t>
      </w:r>
      <w:r w:rsidR="00D53AFF">
        <w:t xml:space="preserve">Hence why </w:t>
      </w:r>
      <w:r w:rsidR="000D2FD3">
        <w:t xml:space="preserve">the pursuit for </w:t>
      </w:r>
      <w:r w:rsidR="00D53AFF">
        <w:t xml:space="preserve">CAGO management </w:t>
      </w:r>
      <w:r w:rsidR="000D2FD3">
        <w:t xml:space="preserve">solutions </w:t>
      </w:r>
      <w:r w:rsidR="00D53AFF">
        <w:t>(at a site and regional level) is still ongoing.</w:t>
      </w:r>
    </w:p>
    <w:p w14:paraId="52F61EFA" w14:textId="77777777" w:rsidR="000D2FD3" w:rsidRDefault="000D2FD3">
      <w:pPr>
        <w:pStyle w:val="CommentText"/>
      </w:pPr>
    </w:p>
    <w:p w14:paraId="39889C1B" w14:textId="379BD19E" w:rsidR="00281C40" w:rsidRDefault="000D2FD3">
      <w:pPr>
        <w:pStyle w:val="CommentText"/>
      </w:pPr>
      <w:r>
        <w:t xml:space="preserve">I should also note that Charlotte clearly hasn’t been to Gunderson lately, where most of the exclosures were in disrepair, with significant grazing impacts inside of fenced areas during our 2021 visit.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FEC736" w15:done="0"/>
  <w15:commentEx w15:paraId="36C3C3A6" w15:done="0"/>
  <w15:commentEx w15:paraId="798BC293" w15:done="0"/>
  <w15:commentEx w15:paraId="2D1A1C64" w15:done="0"/>
  <w15:commentEx w15:paraId="47C4C683" w15:done="0"/>
  <w15:commentEx w15:paraId="61EEC912" w15:done="0"/>
  <w15:commentEx w15:paraId="72AD57E4" w15:done="0"/>
  <w15:commentEx w15:paraId="4FC62645" w15:paraIdParent="72AD57E4" w15:done="0"/>
  <w15:commentEx w15:paraId="42780A8E" w15:done="1"/>
  <w15:commentEx w15:paraId="331C8473" w15:done="0"/>
  <w15:commentEx w15:paraId="01A44921" w15:done="0"/>
  <w15:commentEx w15:paraId="7C5B7D52" w15:done="0"/>
  <w15:commentEx w15:paraId="3B33DC34" w15:paraIdParent="7C5B7D52" w15:done="0"/>
  <w15:commentEx w15:paraId="6116D068" w15:done="0"/>
  <w15:commentEx w15:paraId="2EB43AF8" w15:done="1"/>
  <w15:commentEx w15:paraId="790C23CB" w15:done="0"/>
  <w15:commentEx w15:paraId="2F6E8656" w15:done="0"/>
  <w15:commentEx w15:paraId="026C9356" w15:done="1"/>
  <w15:commentEx w15:paraId="3FDDFEAF" w15:paraIdParent="026C9356" w15:done="0"/>
  <w15:commentEx w15:paraId="109C8629" w15:done="0"/>
  <w15:commentEx w15:paraId="2B3E76E6" w15:paraIdParent="109C8629" w15:done="0"/>
  <w15:commentEx w15:paraId="220071E1" w15:done="1"/>
  <w15:commentEx w15:paraId="4BE4754D" w15:done="1"/>
  <w15:commentEx w15:paraId="2624788E" w15:done="0"/>
  <w15:commentEx w15:paraId="2E7CA7E2" w15:paraIdParent="2624788E" w15:done="0"/>
  <w15:commentEx w15:paraId="6D6D9662" w15:done="0"/>
  <w15:commentEx w15:paraId="54F5A94A" w15:paraIdParent="6D6D9662" w15:done="0"/>
  <w15:commentEx w15:paraId="5E472949" w15:paraIdParent="6D6D9662" w15:done="0"/>
  <w15:commentEx w15:paraId="7FD8DB63" w15:done="0"/>
  <w15:commentEx w15:paraId="5420B20C" w15:done="0"/>
  <w15:commentEx w15:paraId="677E7245" w15:paraIdParent="5420B20C" w15:done="0"/>
  <w15:commentEx w15:paraId="6E6F40EB" w15:done="0"/>
  <w15:commentEx w15:paraId="681F673B" w15:done="1"/>
  <w15:commentEx w15:paraId="64A83E41" w15:paraIdParent="681F673B" w15:done="1"/>
  <w15:commentEx w15:paraId="78B163C8" w15:paraIdParent="681F673B" w15:done="1"/>
  <w15:commentEx w15:paraId="6022192D" w15:done="1"/>
  <w15:commentEx w15:paraId="723FA444" w15:paraIdParent="6022192D" w15:done="1"/>
  <w15:commentEx w15:paraId="7CEDC689" w15:done="0"/>
  <w15:commentEx w15:paraId="17240B34" w15:paraIdParent="7CEDC689" w15:done="0"/>
  <w15:commentEx w15:paraId="287DD334" w15:done="1"/>
  <w15:commentEx w15:paraId="763B8EE4" w15:done="0"/>
  <w15:commentEx w15:paraId="1FDF0845" w15:done="0"/>
  <w15:commentEx w15:paraId="76DCD997" w15:paraIdParent="1FDF0845" w15:done="0"/>
  <w15:commentEx w15:paraId="5A36BE9A" w15:done="0"/>
  <w15:commentEx w15:paraId="1E36DBE1" w15:paraIdParent="5A36BE9A" w15:done="0"/>
  <w15:commentEx w15:paraId="798EC79F" w15:done="0"/>
  <w15:commentEx w15:paraId="7B105D97" w15:paraIdParent="798EC79F" w15:done="0"/>
  <w15:commentEx w15:paraId="2C84F1B2" w15:done="0"/>
  <w15:commentEx w15:paraId="0DD24084" w15:done="0"/>
  <w15:commentEx w15:paraId="3025E9A7" w15:done="0"/>
  <w15:commentEx w15:paraId="4F429519" w15:paraIdParent="3025E9A7" w15:done="0"/>
  <w15:commentEx w15:paraId="2F51082A" w15:done="0"/>
  <w15:commentEx w15:paraId="79C4CA8D" w15:done="1"/>
  <w15:commentEx w15:paraId="14202EFF" w15:done="0"/>
  <w15:commentEx w15:paraId="1934E564" w15:done="1"/>
  <w15:commentEx w15:paraId="4F195D60" w15:done="1"/>
  <w15:commentEx w15:paraId="4FC168DC" w15:done="0"/>
  <w15:commentEx w15:paraId="214021E2" w15:paraIdParent="4FC168DC" w15:done="0"/>
  <w15:commentEx w15:paraId="5C353A93" w15:done="1"/>
  <w15:commentEx w15:paraId="4E2867E0" w15:paraIdParent="5C353A93" w15:done="1"/>
  <w15:commentEx w15:paraId="3F6C43A4" w15:done="1"/>
  <w15:commentEx w15:paraId="5E33A803" w15:done="0"/>
  <w15:commentEx w15:paraId="5D179666" w15:paraIdParent="5E33A803" w15:done="0"/>
  <w15:commentEx w15:paraId="05B53DDB" w15:done="1"/>
  <w15:commentEx w15:paraId="1473A03F" w15:done="1"/>
  <w15:commentEx w15:paraId="469219FC" w15:done="0"/>
  <w15:commentEx w15:paraId="7F58F41D" w15:done="0"/>
  <w15:commentEx w15:paraId="54C4AD67" w15:done="0"/>
  <w15:commentEx w15:paraId="6AC22239" w15:done="1"/>
  <w15:commentEx w15:paraId="6E9AD6F8" w15:done="0"/>
  <w15:commentEx w15:paraId="2830F5C2" w15:paraIdParent="6E9AD6F8" w15:done="0"/>
  <w15:commentEx w15:paraId="5B51D01C" w15:done="1"/>
  <w15:commentEx w15:paraId="65429E35" w15:done="0"/>
  <w15:commentEx w15:paraId="1ADDAB98" w15:paraIdParent="65429E35" w15:done="0"/>
  <w15:commentEx w15:paraId="2671209C" w15:done="0"/>
  <w15:commentEx w15:paraId="1D856A92" w15:done="1"/>
  <w15:commentEx w15:paraId="70C3EF31" w15:done="1"/>
  <w15:commentEx w15:paraId="49C59BB6" w15:done="0"/>
  <w15:commentEx w15:paraId="02441629" w15:done="0"/>
  <w15:commentEx w15:paraId="268A099F" w15:done="0"/>
  <w15:commentEx w15:paraId="39889C1B" w15:paraIdParent="268A09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49F57" w16cex:dateUtc="2021-12-03T21:51:00Z"/>
  <w16cex:commentExtensible w16cex:durableId="25549FD9" w16cex:dateUtc="2021-12-03T21:53:00Z"/>
  <w16cex:commentExtensible w16cex:durableId="2554A072" w16cex:dateUtc="2021-12-03T21:56:00Z"/>
  <w16cex:commentExtensible w16cex:durableId="2554A1D7" w16cex:dateUtc="2021-12-03T22:01:00Z"/>
  <w16cex:commentExtensible w16cex:durableId="2554A39D" w16cex:dateUtc="2021-12-03T22:09:00Z"/>
  <w16cex:commentExtensible w16cex:durableId="2554A47A" w16cex:dateUtc="2021-12-03T22:13:00Z"/>
  <w16cex:commentExtensible w16cex:durableId="2554A742" w16cex:dateUtc="2021-12-03T22:25:00Z"/>
  <w16cex:commentExtensible w16cex:durableId="25637A74" w16cex:dateUtc="2021-12-15T04:17:00Z"/>
  <w16cex:commentExtensible w16cex:durableId="2554A85E" w16cex:dateUtc="2021-12-03T22:29:00Z"/>
  <w16cex:commentExtensible w16cex:durableId="2552095C" w16cex:dateUtc="2021-12-01T16:34:00Z"/>
  <w16cex:commentExtensible w16cex:durableId="2554A982" w16cex:dateUtc="2021-12-03T22:34:00Z"/>
  <w16cex:commentExtensible w16cex:durableId="2554AD02" w16cex:dateUtc="2021-12-03T22:49:00Z"/>
  <w16cex:commentExtensible w16cex:durableId="2563840E" w16cex:dateUtc="2021-12-15T04:58:00Z"/>
  <w16cex:commentExtensible w16cex:durableId="2561A93B" w16cex:dateUtc="2021-12-13T19:12:00Z"/>
  <w16cex:commentExtensible w16cex:durableId="2552095D" w16cex:dateUtc="2021-12-01T16:36:00Z"/>
  <w16cex:commentExtensible w16cex:durableId="2554AEEA" w16cex:dateUtc="2021-12-03T22:57:00Z"/>
  <w16cex:commentExtensible w16cex:durableId="2565B47C" w16cex:dateUtc="2021-12-16T20:50:00Z"/>
  <w16cex:commentExtensible w16cex:durableId="2554B096" w16cex:dateUtc="2021-12-03T23:04:00Z"/>
  <w16cex:commentExtensible w16cex:durableId="2565B49E" w16cex:dateUtc="2021-12-16T20:50:00Z"/>
  <w16cex:commentExtensible w16cex:durableId="2554B23A" w16cex:dateUtc="2021-12-03T23:11:00Z"/>
  <w16cex:commentExtensible w16cex:durableId="2565B4C6" w16cex:dateUtc="2021-12-16T20:51:00Z"/>
  <w16cex:commentExtensible w16cex:durableId="25622FA7" w16cex:dateUtc="2021-12-14T04:46:00Z"/>
  <w16cex:commentExtensible w16cex:durableId="2552095F" w16cex:dateUtc="2021-12-01T16:59:00Z"/>
  <w16cex:commentExtensible w16cex:durableId="2554B3D0" w16cex:dateUtc="2021-12-03T23:18:00Z"/>
  <w16cex:commentExtensible w16cex:durableId="2565B532" w16cex:dateUtc="2021-12-16T20:53:00Z"/>
  <w16cex:commentExtensible w16cex:durableId="2561C11E" w16cex:dateUtc="2021-12-13T20:54:00Z"/>
  <w16cex:commentExtensible w16cex:durableId="2561E9F6" w16cex:dateUtc="2021-12-13T23:49:00Z"/>
  <w16cex:commentExtensible w16cex:durableId="2565B578" w16cex:dateUtc="2021-12-16T20:54:00Z"/>
  <w16cex:commentExtensible w16cex:durableId="255C850E" w16cex:dateUtc="2021-12-09T21:37:00Z"/>
  <w16cex:commentExtensible w16cex:durableId="2554B460" w16cex:dateUtc="2021-12-03T23:21:00Z"/>
  <w16cex:commentExtensible w16cex:durableId="2565B593" w16cex:dateUtc="2021-12-16T20:54:00Z"/>
  <w16cex:commentExtensible w16cex:durableId="25622FE0" w16cex:dateUtc="2021-12-14T04:47:00Z"/>
  <w16cex:commentExtensible w16cex:durableId="2554B58D" w16cex:dateUtc="2021-12-03T23:26:00Z"/>
  <w16cex:commentExtensible w16cex:durableId="255B0820" w16cex:dateUtc="2021-12-08T18:32:00Z"/>
  <w16cex:commentExtensible w16cex:durableId="255DAB99" w16cex:dateUtc="2021-12-10T18:34:00Z"/>
  <w16cex:commentExtensible w16cex:durableId="25520960" w16cex:dateUtc="2021-12-01T17:04:00Z"/>
  <w16cex:commentExtensible w16cex:durableId="2559B3DA" w16cex:dateUtc="2021-12-07T18:20:00Z"/>
  <w16cex:commentExtensible w16cex:durableId="2554B609" w16cex:dateUtc="2021-12-03T23:28:00Z"/>
  <w16cex:commentExtensible w16cex:durableId="2565B5DF" w16cex:dateUtc="2021-12-16T20:55:00Z"/>
  <w16cex:commentExtensible w16cex:durableId="2554B664" w16cex:dateUtc="2021-12-03T23:29:00Z"/>
  <w16cex:commentExtensible w16cex:durableId="25623000" w16cex:dateUtc="2021-12-14T04:48:00Z"/>
  <w16cex:commentExtensible w16cex:durableId="2554B6C8" w16cex:dateUtc="2021-12-03T23:31:00Z"/>
  <w16cex:commentExtensible w16cex:durableId="255CA657" w16cex:dateUtc="2021-12-09T23:59:00Z"/>
  <w16cex:commentExtensible w16cex:durableId="25520961" w16cex:dateUtc="2021-12-01T17:07:00Z"/>
  <w16cex:commentExtensible w16cex:durableId="2565B605" w16cex:dateUtc="2021-12-16T20:56:00Z"/>
  <w16cex:commentExtensible w16cex:durableId="2557A50C" w16cex:dateUtc="2021-12-06T04:52:00Z"/>
  <w16cex:commentExtensible w16cex:durableId="2565B672" w16cex:dateUtc="2021-12-16T20:58:00Z"/>
  <w16cex:commentExtensible w16cex:durableId="2554B781" w16cex:dateUtc="2021-12-03T23:34:00Z"/>
  <w16cex:commentExtensible w16cex:durableId="2557A19F" w16cex:dateUtc="2021-12-06T04:37:00Z"/>
  <w16cex:commentExtensible w16cex:durableId="2559A7B1" w16cex:dateUtc="2021-12-01T17:08:00Z"/>
  <w16cex:commentExtensible w16cex:durableId="2565B88D" w16cex:dateUtc="2021-12-16T21:07:00Z"/>
  <w16cex:commentExtensible w16cex:durableId="2554B837" w16cex:dateUtc="2021-12-03T23:37:00Z"/>
  <w16cex:commentExtensible w16cex:durableId="25630344" w16cex:dateUtc="2021-12-13T23:21:00Z"/>
  <w16cex:commentExtensible w16cex:durableId="2554B913" w16cex:dateUtc="2021-12-03T23:41:00Z"/>
  <w16cex:commentExtensible w16cex:durableId="25520963" w16cex:dateUtc="2021-12-01T17:10:00Z"/>
  <w16cex:commentExtensible w16cex:durableId="25520964" w16cex:dateUtc="2021-12-01T17:11:00Z"/>
  <w16cex:commentExtensible w16cex:durableId="25520965" w16cex:dateUtc="2021-12-01T17:12:00Z"/>
  <w16cex:commentExtensible w16cex:durableId="2565B9A4" w16cex:dateUtc="2021-12-16T21:12:00Z"/>
  <w16cex:commentExtensible w16cex:durableId="2561E7BE" w16cex:dateUtc="2021-12-13T23:39:00Z"/>
  <w16cex:commentExtensible w16cex:durableId="2565B9E2" w16cex:dateUtc="2021-12-16T21:13:00Z"/>
  <w16cex:commentExtensible w16cex:durableId="25623055" w16cex:dateUtc="2021-12-14T04:49:00Z"/>
  <w16cex:commentExtensible w16cex:durableId="25520967" w16cex:dateUtc="2021-12-01T17:13:00Z"/>
  <w16cex:commentExtensible w16cex:durableId="2565BA20" w16cex:dateUtc="2021-12-16T21:14:00Z"/>
  <w16cex:commentExtensible w16cex:durableId="2554BA3C" w16cex:dateUtc="2021-12-03T23:46:00Z"/>
  <w16cex:commentExtensible w16cex:durableId="25520968" w16cex:dateUtc="2021-12-01T17:15:00Z"/>
  <w16cex:commentExtensible w16cex:durableId="25623076" w16cex:dateUtc="2021-12-14T04:49:00Z"/>
  <w16cex:commentExtensible w16cex:durableId="2554BA9C" w16cex:dateUtc="2021-12-03T23:47:00Z"/>
  <w16cex:commentExtensible w16cex:durableId="2557A5C7" w16cex:dateUtc="2021-12-06T04:55:00Z"/>
  <w16cex:commentExtensible w16cex:durableId="2554BAE3" w16cex:dateUtc="2021-12-03T23:48:00Z"/>
  <w16cex:commentExtensible w16cex:durableId="2554BD4D" w16cex:dateUtc="2021-12-03T23:59:00Z"/>
  <w16cex:commentExtensible w16cex:durableId="2565C1E1" w16cex:dateUtc="2021-12-16T21:47:00Z"/>
  <w16cex:commentExtensible w16cex:durableId="256230A1" w16cex:dateUtc="2021-12-14T04:50:00Z"/>
  <w16cex:commentExtensible w16cex:durableId="2554BE8F" w16cex:dateUtc="2021-12-04T00:04:00Z"/>
  <w16cex:commentExtensible w16cex:durableId="2565C1EF" w16cex:dateUtc="2021-12-16T21:47:00Z"/>
  <w16cex:commentExtensible w16cex:durableId="25520969" w16cex:dateUtc="2021-12-01T17:30:00Z"/>
  <w16cex:commentExtensible w16cex:durableId="2552096A" w16cex:dateUtc="2021-12-01T17:31:00Z"/>
  <w16cex:commentExtensible w16cex:durableId="255C5987" w16cex:dateUtc="2021-12-09T18:31:00Z"/>
  <w16cex:commentExtensible w16cex:durableId="2565BCAA" w16cex:dateUtc="2021-12-16T21:24:00Z"/>
  <w16cex:commentExtensible w16cex:durableId="258166E8" w16cex:dateUtc="2022-01-06T21:01:00Z"/>
  <w16cex:commentExtensible w16cex:durableId="2552096B" w16cex:dateUtc="2021-12-01T17:34:00Z"/>
  <w16cex:commentExtensible w16cex:durableId="25617831" w16cex:dateUtc="2021-12-13T15: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FEC736" w16cid:durableId="25549F57"/>
  <w16cid:commentId w16cid:paraId="36C3C3A6" w16cid:durableId="25549FD9"/>
  <w16cid:commentId w16cid:paraId="798BC293" w16cid:durableId="2554A072"/>
  <w16cid:commentId w16cid:paraId="2D1A1C64" w16cid:durableId="2554A1D7"/>
  <w16cid:commentId w16cid:paraId="47C4C683" w16cid:durableId="2554A39D"/>
  <w16cid:commentId w16cid:paraId="61EEC912" w16cid:durableId="2554A47A"/>
  <w16cid:commentId w16cid:paraId="72AD57E4" w16cid:durableId="2554A742"/>
  <w16cid:commentId w16cid:paraId="4FC62645" w16cid:durableId="25637A74"/>
  <w16cid:commentId w16cid:paraId="42780A8E" w16cid:durableId="2554A85E"/>
  <w16cid:commentId w16cid:paraId="331C8473" w16cid:durableId="2552095C"/>
  <w16cid:commentId w16cid:paraId="01A44921" w16cid:durableId="2554A982"/>
  <w16cid:commentId w16cid:paraId="7C5B7D52" w16cid:durableId="2554AD02"/>
  <w16cid:commentId w16cid:paraId="3B33DC34" w16cid:durableId="2563840E"/>
  <w16cid:commentId w16cid:paraId="6116D068" w16cid:durableId="2561A93B"/>
  <w16cid:commentId w16cid:paraId="2EB43AF8" w16cid:durableId="2552095D"/>
  <w16cid:commentId w16cid:paraId="790C23CB" w16cid:durableId="2554AEEA"/>
  <w16cid:commentId w16cid:paraId="2F6E8656" w16cid:durableId="2565B47C"/>
  <w16cid:commentId w16cid:paraId="026C9356" w16cid:durableId="2554B096"/>
  <w16cid:commentId w16cid:paraId="3FDDFEAF" w16cid:durableId="2565B49E"/>
  <w16cid:commentId w16cid:paraId="109C8629" w16cid:durableId="2554B23A"/>
  <w16cid:commentId w16cid:paraId="2B3E76E6" w16cid:durableId="2565B4C6"/>
  <w16cid:commentId w16cid:paraId="220071E1" w16cid:durableId="25622FA7"/>
  <w16cid:commentId w16cid:paraId="4BE4754D" w16cid:durableId="2552095F"/>
  <w16cid:commentId w16cid:paraId="2624788E" w16cid:durableId="2554B3D0"/>
  <w16cid:commentId w16cid:paraId="2E7CA7E2" w16cid:durableId="2565B532"/>
  <w16cid:commentId w16cid:paraId="6D6D9662" w16cid:durableId="2561C11E"/>
  <w16cid:commentId w16cid:paraId="54F5A94A" w16cid:durableId="2561E9F6"/>
  <w16cid:commentId w16cid:paraId="5E472949" w16cid:durableId="2565B578"/>
  <w16cid:commentId w16cid:paraId="7FD8DB63" w16cid:durableId="255C850E"/>
  <w16cid:commentId w16cid:paraId="5420B20C" w16cid:durableId="2554B460"/>
  <w16cid:commentId w16cid:paraId="677E7245" w16cid:durableId="2565B593"/>
  <w16cid:commentId w16cid:paraId="6E6F40EB" w16cid:durableId="25622FE0"/>
  <w16cid:commentId w16cid:paraId="681F673B" w16cid:durableId="2554B58D"/>
  <w16cid:commentId w16cid:paraId="64A83E41" w16cid:durableId="255B0820"/>
  <w16cid:commentId w16cid:paraId="78B163C8" w16cid:durableId="255DAB99"/>
  <w16cid:commentId w16cid:paraId="6022192D" w16cid:durableId="25520960"/>
  <w16cid:commentId w16cid:paraId="723FA444" w16cid:durableId="2559B3DA"/>
  <w16cid:commentId w16cid:paraId="7CEDC689" w16cid:durableId="2554B609"/>
  <w16cid:commentId w16cid:paraId="17240B34" w16cid:durableId="2565B5DF"/>
  <w16cid:commentId w16cid:paraId="287DD334" w16cid:durableId="2554B664"/>
  <w16cid:commentId w16cid:paraId="763B8EE4" w16cid:durableId="25623000"/>
  <w16cid:commentId w16cid:paraId="1FDF0845" w16cid:durableId="2554B6C8"/>
  <w16cid:commentId w16cid:paraId="76DCD997" w16cid:durableId="255CA657"/>
  <w16cid:commentId w16cid:paraId="5A36BE9A" w16cid:durableId="25520961"/>
  <w16cid:commentId w16cid:paraId="1E36DBE1" w16cid:durableId="2565B605"/>
  <w16cid:commentId w16cid:paraId="798EC79F" w16cid:durableId="2557A50C"/>
  <w16cid:commentId w16cid:paraId="7B105D97" w16cid:durableId="2565B672"/>
  <w16cid:commentId w16cid:paraId="2C84F1B2" w16cid:durableId="2554B781"/>
  <w16cid:commentId w16cid:paraId="0DD24084" w16cid:durableId="2557A19F"/>
  <w16cid:commentId w16cid:paraId="3025E9A7" w16cid:durableId="2559A7B1"/>
  <w16cid:commentId w16cid:paraId="4F429519" w16cid:durableId="2565B88D"/>
  <w16cid:commentId w16cid:paraId="2F51082A" w16cid:durableId="2554B837"/>
  <w16cid:commentId w16cid:paraId="79C4CA8D" w16cid:durableId="25630344"/>
  <w16cid:commentId w16cid:paraId="14202EFF" w16cid:durableId="2554B913"/>
  <w16cid:commentId w16cid:paraId="1934E564" w16cid:durableId="25520963"/>
  <w16cid:commentId w16cid:paraId="4F195D60" w16cid:durableId="25520964"/>
  <w16cid:commentId w16cid:paraId="4FC168DC" w16cid:durableId="25520965"/>
  <w16cid:commentId w16cid:paraId="214021E2" w16cid:durableId="2565B9A4"/>
  <w16cid:commentId w16cid:paraId="5C353A93" w16cid:durableId="2561E7BE"/>
  <w16cid:commentId w16cid:paraId="4E2867E0" w16cid:durableId="2565B9E2"/>
  <w16cid:commentId w16cid:paraId="3F6C43A4" w16cid:durableId="25623055"/>
  <w16cid:commentId w16cid:paraId="5E33A803" w16cid:durableId="25520967"/>
  <w16cid:commentId w16cid:paraId="5D179666" w16cid:durableId="2565BA20"/>
  <w16cid:commentId w16cid:paraId="05B53DDB" w16cid:durableId="2554BA3C"/>
  <w16cid:commentId w16cid:paraId="1473A03F" w16cid:durableId="25520968"/>
  <w16cid:commentId w16cid:paraId="469219FC" w16cid:durableId="25623076"/>
  <w16cid:commentId w16cid:paraId="7F58F41D" w16cid:durableId="2554BA9C"/>
  <w16cid:commentId w16cid:paraId="54C4AD67" w16cid:durableId="2557A5C7"/>
  <w16cid:commentId w16cid:paraId="6AC22239" w16cid:durableId="2554BAE3"/>
  <w16cid:commentId w16cid:paraId="6E9AD6F8" w16cid:durableId="2554BD4D"/>
  <w16cid:commentId w16cid:paraId="2830F5C2" w16cid:durableId="2565C1E1"/>
  <w16cid:commentId w16cid:paraId="5B51D01C" w16cid:durableId="256230A1"/>
  <w16cid:commentId w16cid:paraId="65429E35" w16cid:durableId="2554BE8F"/>
  <w16cid:commentId w16cid:paraId="1ADDAB98" w16cid:durableId="2565C1EF"/>
  <w16cid:commentId w16cid:paraId="2671209C" w16cid:durableId="25520969"/>
  <w16cid:commentId w16cid:paraId="1D856A92" w16cid:durableId="2552096A"/>
  <w16cid:commentId w16cid:paraId="70C3EF31" w16cid:durableId="255C5987"/>
  <w16cid:commentId w16cid:paraId="49C59BB6" w16cid:durableId="2565BCAA"/>
  <w16cid:commentId w16cid:paraId="02441629" w16cid:durableId="258166E8"/>
  <w16cid:commentId w16cid:paraId="268A099F" w16cid:durableId="2552096B"/>
  <w16cid:commentId w16cid:paraId="39889C1B" w16cid:durableId="2561783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6FFF9" w14:textId="77777777" w:rsidR="00A06B7C" w:rsidRDefault="00A06B7C" w:rsidP="00FF6217">
      <w:r>
        <w:separator/>
      </w:r>
    </w:p>
  </w:endnote>
  <w:endnote w:type="continuationSeparator" w:id="0">
    <w:p w14:paraId="5F4F7560" w14:textId="77777777" w:rsidR="00A06B7C" w:rsidRDefault="00A06B7C" w:rsidP="00FF6217">
      <w:r>
        <w:continuationSeparator/>
      </w:r>
    </w:p>
  </w:endnote>
  <w:endnote w:type="continuationNotice" w:id="1">
    <w:p w14:paraId="4CE0774D" w14:textId="77777777" w:rsidR="00A06B7C" w:rsidRDefault="00A06B7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6137830"/>
      <w:docPartObj>
        <w:docPartGallery w:val="Page Numbers (Bottom of Page)"/>
        <w:docPartUnique/>
      </w:docPartObj>
    </w:sdtPr>
    <w:sdtEndPr>
      <w:rPr>
        <w:rStyle w:val="PageNumber"/>
      </w:rPr>
    </w:sdtEndPr>
    <w:sdtContent>
      <w:p w14:paraId="49CFFAA6" w14:textId="16EA0876" w:rsidR="00DF37F5" w:rsidRDefault="00DF37F5" w:rsidP="004536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F172DB" w14:textId="77777777" w:rsidR="00DF37F5" w:rsidRDefault="00DF37F5" w:rsidP="00D048B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95717250"/>
      <w:docPartObj>
        <w:docPartGallery w:val="Page Numbers (Bottom of Page)"/>
        <w:docPartUnique/>
      </w:docPartObj>
    </w:sdtPr>
    <w:sdtEndPr>
      <w:rPr>
        <w:rStyle w:val="PageNumber"/>
      </w:rPr>
    </w:sdtEndPr>
    <w:sdtContent>
      <w:p w14:paraId="76CEE92F" w14:textId="16D121DA" w:rsidR="00DF37F5" w:rsidRDefault="00DF37F5" w:rsidP="004536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003545">
          <w:rPr>
            <w:rStyle w:val="PageNumber"/>
            <w:noProof/>
          </w:rPr>
          <w:t>20</w:t>
        </w:r>
        <w:r>
          <w:rPr>
            <w:rStyle w:val="PageNumber"/>
          </w:rPr>
          <w:fldChar w:fldCharType="end"/>
        </w:r>
      </w:p>
    </w:sdtContent>
  </w:sdt>
  <w:p w14:paraId="7685670A" w14:textId="77777777" w:rsidR="00DF37F5" w:rsidRDefault="00DF37F5" w:rsidP="00D048B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F93EAD" w14:textId="77777777" w:rsidR="00A06B7C" w:rsidRDefault="00A06B7C" w:rsidP="00FF6217">
      <w:r>
        <w:separator/>
      </w:r>
    </w:p>
  </w:footnote>
  <w:footnote w:type="continuationSeparator" w:id="0">
    <w:p w14:paraId="1069A103" w14:textId="77777777" w:rsidR="00A06B7C" w:rsidRDefault="00A06B7C" w:rsidP="00FF6217">
      <w:r>
        <w:continuationSeparator/>
      </w:r>
    </w:p>
  </w:footnote>
  <w:footnote w:type="continuationNotice" w:id="1">
    <w:p w14:paraId="60EF3C9F" w14:textId="77777777" w:rsidR="00A06B7C" w:rsidRDefault="00A06B7C">
      <w:pPr>
        <w:spacing w:line="240" w:lineRule="auto"/>
      </w:pPr>
    </w:p>
  </w:footnote>
  <w:footnote w:id="2">
    <w:p w14:paraId="0E5DD0F2" w14:textId="4D8DFE41" w:rsidR="00DF37F5" w:rsidRPr="00A35A92" w:rsidRDefault="00DF37F5" w:rsidP="00FF6217">
      <w:pPr>
        <w:rPr>
          <w:sz w:val="18"/>
          <w:szCs w:val="18"/>
        </w:rPr>
      </w:pPr>
      <w:r w:rsidRPr="00FB0A19">
        <w:rPr>
          <w:rStyle w:val="FootnoteReference"/>
        </w:rPr>
        <w:footnoteRef/>
      </w:r>
      <w:r w:rsidRPr="00A35A92">
        <w:rPr>
          <w:sz w:val="18"/>
          <w:szCs w:val="18"/>
        </w:rPr>
        <w:t xml:space="preserve"> According to the Policy these losses could not occur in fish habitats with high productive capacity </w:t>
      </w:r>
    </w:p>
  </w:footnote>
</w:footnotes>
</file>

<file path=word/intelligence.xml><?xml version="1.0" encoding="utf-8"?>
<int:Intelligence xmlns:int="http://schemas.microsoft.com/office/intelligence/2019/intelligence">
  <int:IntelligenceSettings/>
  <int:Manifest>
    <int:WordHash hashCode="1SsgA/Mh11gDwD" id="PFuMvRt3"/>
    <int:ParagraphRange paragraphId="683437148" textId="588389694" start="67" length="7" invalidationStart="67" invalidationLength="7" id="f/IuL2Sm"/>
  </int:Manifest>
  <int:Observations>
    <int:Content id="PFuMvRt3">
      <int:Rejection type="LegacyProofing"/>
    </int:Content>
    <int:Content id="f/IuL2Sm">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45C"/>
    <w:multiLevelType w:val="multilevel"/>
    <w:tmpl w:val="6EAC48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02B1E08"/>
    <w:multiLevelType w:val="hybridMultilevel"/>
    <w:tmpl w:val="BB649752"/>
    <w:lvl w:ilvl="0" w:tplc="A82414C6">
      <w:start w:val="1"/>
      <w:numFmt w:val="decimal"/>
      <w:lvlText w:val="%1."/>
      <w:lvlJc w:val="left"/>
      <w:pPr>
        <w:ind w:left="720" w:hanging="360"/>
      </w:pPr>
    </w:lvl>
    <w:lvl w:ilvl="1" w:tplc="45EE1BA2">
      <w:start w:val="1"/>
      <w:numFmt w:val="lowerLetter"/>
      <w:lvlText w:val="%2."/>
      <w:lvlJc w:val="left"/>
      <w:pPr>
        <w:ind w:left="1440" w:hanging="360"/>
      </w:pPr>
    </w:lvl>
    <w:lvl w:ilvl="2" w:tplc="5992C7F0">
      <w:start w:val="1"/>
      <w:numFmt w:val="lowerRoman"/>
      <w:lvlText w:val="%3."/>
      <w:lvlJc w:val="right"/>
      <w:pPr>
        <w:ind w:left="2160" w:hanging="180"/>
      </w:pPr>
    </w:lvl>
    <w:lvl w:ilvl="3" w:tplc="F5F09EC6">
      <w:start w:val="1"/>
      <w:numFmt w:val="decimal"/>
      <w:lvlText w:val="%4."/>
      <w:lvlJc w:val="left"/>
      <w:pPr>
        <w:ind w:left="2880" w:hanging="360"/>
      </w:pPr>
    </w:lvl>
    <w:lvl w:ilvl="4" w:tplc="A03A83B2">
      <w:start w:val="1"/>
      <w:numFmt w:val="lowerLetter"/>
      <w:lvlText w:val="%5."/>
      <w:lvlJc w:val="left"/>
      <w:pPr>
        <w:ind w:left="3600" w:hanging="360"/>
      </w:pPr>
    </w:lvl>
    <w:lvl w:ilvl="5" w:tplc="CA585112">
      <w:start w:val="1"/>
      <w:numFmt w:val="lowerRoman"/>
      <w:lvlText w:val="%6."/>
      <w:lvlJc w:val="right"/>
      <w:pPr>
        <w:ind w:left="4320" w:hanging="180"/>
      </w:pPr>
    </w:lvl>
    <w:lvl w:ilvl="6" w:tplc="71A8D424">
      <w:start w:val="1"/>
      <w:numFmt w:val="decimal"/>
      <w:lvlText w:val="%7."/>
      <w:lvlJc w:val="left"/>
      <w:pPr>
        <w:ind w:left="5040" w:hanging="360"/>
      </w:pPr>
    </w:lvl>
    <w:lvl w:ilvl="7" w:tplc="0DF26EDA">
      <w:start w:val="1"/>
      <w:numFmt w:val="lowerLetter"/>
      <w:lvlText w:val="%8."/>
      <w:lvlJc w:val="left"/>
      <w:pPr>
        <w:ind w:left="5760" w:hanging="360"/>
      </w:pPr>
    </w:lvl>
    <w:lvl w:ilvl="8" w:tplc="3F4236B2">
      <w:start w:val="1"/>
      <w:numFmt w:val="lowerRoman"/>
      <w:lvlText w:val="%9."/>
      <w:lvlJc w:val="right"/>
      <w:pPr>
        <w:ind w:left="6480" w:hanging="180"/>
      </w:pPr>
    </w:lvl>
  </w:abstractNum>
  <w:abstractNum w:abstractNumId="2" w15:restartNumberingAfterBreak="0">
    <w:nsid w:val="06B50F82"/>
    <w:multiLevelType w:val="multilevel"/>
    <w:tmpl w:val="787826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28277B"/>
    <w:multiLevelType w:val="hybridMultilevel"/>
    <w:tmpl w:val="BBA0978E"/>
    <w:lvl w:ilvl="0" w:tplc="8F7AC5D6">
      <w:start w:val="1"/>
      <w:numFmt w:val="bullet"/>
      <w:lvlText w:val="-"/>
      <w:lvlJc w:val="left"/>
      <w:pPr>
        <w:ind w:left="720" w:hanging="360"/>
      </w:pPr>
      <w:rPr>
        <w:rFonts w:ascii="Calibri" w:hAnsi="Calibri" w:hint="default"/>
      </w:rPr>
    </w:lvl>
    <w:lvl w:ilvl="1" w:tplc="46D4B68A">
      <w:start w:val="1"/>
      <w:numFmt w:val="bullet"/>
      <w:lvlText w:val="o"/>
      <w:lvlJc w:val="left"/>
      <w:pPr>
        <w:ind w:left="1440" w:hanging="360"/>
      </w:pPr>
      <w:rPr>
        <w:rFonts w:ascii="Courier New" w:hAnsi="Courier New" w:hint="default"/>
      </w:rPr>
    </w:lvl>
    <w:lvl w:ilvl="2" w:tplc="5D12FAF6">
      <w:start w:val="1"/>
      <w:numFmt w:val="bullet"/>
      <w:lvlText w:val=""/>
      <w:lvlJc w:val="left"/>
      <w:pPr>
        <w:ind w:left="2160" w:hanging="360"/>
      </w:pPr>
      <w:rPr>
        <w:rFonts w:ascii="Wingdings" w:hAnsi="Wingdings" w:hint="default"/>
      </w:rPr>
    </w:lvl>
    <w:lvl w:ilvl="3" w:tplc="5402264C">
      <w:start w:val="1"/>
      <w:numFmt w:val="bullet"/>
      <w:lvlText w:val=""/>
      <w:lvlJc w:val="left"/>
      <w:pPr>
        <w:ind w:left="2880" w:hanging="360"/>
      </w:pPr>
      <w:rPr>
        <w:rFonts w:ascii="Symbol" w:hAnsi="Symbol" w:hint="default"/>
      </w:rPr>
    </w:lvl>
    <w:lvl w:ilvl="4" w:tplc="74ECDEB0">
      <w:start w:val="1"/>
      <w:numFmt w:val="bullet"/>
      <w:lvlText w:val="o"/>
      <w:lvlJc w:val="left"/>
      <w:pPr>
        <w:ind w:left="3600" w:hanging="360"/>
      </w:pPr>
      <w:rPr>
        <w:rFonts w:ascii="Courier New" w:hAnsi="Courier New" w:hint="default"/>
      </w:rPr>
    </w:lvl>
    <w:lvl w:ilvl="5" w:tplc="98883B7A">
      <w:start w:val="1"/>
      <w:numFmt w:val="bullet"/>
      <w:lvlText w:val=""/>
      <w:lvlJc w:val="left"/>
      <w:pPr>
        <w:ind w:left="4320" w:hanging="360"/>
      </w:pPr>
      <w:rPr>
        <w:rFonts w:ascii="Wingdings" w:hAnsi="Wingdings" w:hint="default"/>
      </w:rPr>
    </w:lvl>
    <w:lvl w:ilvl="6" w:tplc="3A2C107E">
      <w:start w:val="1"/>
      <w:numFmt w:val="bullet"/>
      <w:lvlText w:val=""/>
      <w:lvlJc w:val="left"/>
      <w:pPr>
        <w:ind w:left="5040" w:hanging="360"/>
      </w:pPr>
      <w:rPr>
        <w:rFonts w:ascii="Symbol" w:hAnsi="Symbol" w:hint="default"/>
      </w:rPr>
    </w:lvl>
    <w:lvl w:ilvl="7" w:tplc="325C49C4">
      <w:start w:val="1"/>
      <w:numFmt w:val="bullet"/>
      <w:lvlText w:val="o"/>
      <w:lvlJc w:val="left"/>
      <w:pPr>
        <w:ind w:left="5760" w:hanging="360"/>
      </w:pPr>
      <w:rPr>
        <w:rFonts w:ascii="Courier New" w:hAnsi="Courier New" w:hint="default"/>
      </w:rPr>
    </w:lvl>
    <w:lvl w:ilvl="8" w:tplc="4A1C8BD8">
      <w:start w:val="1"/>
      <w:numFmt w:val="bullet"/>
      <w:lvlText w:val=""/>
      <w:lvlJc w:val="left"/>
      <w:pPr>
        <w:ind w:left="6480" w:hanging="360"/>
      </w:pPr>
      <w:rPr>
        <w:rFonts w:ascii="Wingdings" w:hAnsi="Wingdings" w:hint="default"/>
      </w:rPr>
    </w:lvl>
  </w:abstractNum>
  <w:abstractNum w:abstractNumId="4" w15:restartNumberingAfterBreak="0">
    <w:nsid w:val="0BC3661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B426E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C051D4"/>
    <w:multiLevelType w:val="hybridMultilevel"/>
    <w:tmpl w:val="383CB54E"/>
    <w:lvl w:ilvl="0" w:tplc="5C1E7E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75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0C65C0"/>
    <w:multiLevelType w:val="hybridMultilevel"/>
    <w:tmpl w:val="7FEC0034"/>
    <w:lvl w:ilvl="0" w:tplc="4DC4A65E">
      <w:start w:val="1"/>
      <w:numFmt w:val="bullet"/>
      <w:lvlText w:val=""/>
      <w:lvlJc w:val="left"/>
      <w:pPr>
        <w:ind w:left="720" w:hanging="360"/>
      </w:pPr>
      <w:rPr>
        <w:rFonts w:ascii="Symbol" w:hAnsi="Symbol" w:hint="default"/>
      </w:rPr>
    </w:lvl>
    <w:lvl w:ilvl="1" w:tplc="1444ECAC">
      <w:start w:val="1"/>
      <w:numFmt w:val="bullet"/>
      <w:lvlText w:val="o"/>
      <w:lvlJc w:val="left"/>
      <w:pPr>
        <w:ind w:left="1440" w:hanging="360"/>
      </w:pPr>
      <w:rPr>
        <w:rFonts w:ascii="Courier New" w:hAnsi="Courier New" w:hint="default"/>
      </w:rPr>
    </w:lvl>
    <w:lvl w:ilvl="2" w:tplc="11AC4F5A">
      <w:start w:val="1"/>
      <w:numFmt w:val="bullet"/>
      <w:lvlText w:val=""/>
      <w:lvlJc w:val="left"/>
      <w:pPr>
        <w:ind w:left="2160" w:hanging="360"/>
      </w:pPr>
      <w:rPr>
        <w:rFonts w:ascii="Wingdings" w:hAnsi="Wingdings" w:hint="default"/>
      </w:rPr>
    </w:lvl>
    <w:lvl w:ilvl="3" w:tplc="94E0B8EC">
      <w:start w:val="1"/>
      <w:numFmt w:val="bullet"/>
      <w:lvlText w:val=""/>
      <w:lvlJc w:val="left"/>
      <w:pPr>
        <w:ind w:left="2880" w:hanging="360"/>
      </w:pPr>
      <w:rPr>
        <w:rFonts w:ascii="Symbol" w:hAnsi="Symbol" w:hint="default"/>
      </w:rPr>
    </w:lvl>
    <w:lvl w:ilvl="4" w:tplc="AE66151A">
      <w:start w:val="1"/>
      <w:numFmt w:val="bullet"/>
      <w:lvlText w:val="o"/>
      <w:lvlJc w:val="left"/>
      <w:pPr>
        <w:ind w:left="3600" w:hanging="360"/>
      </w:pPr>
      <w:rPr>
        <w:rFonts w:ascii="Courier New" w:hAnsi="Courier New" w:hint="default"/>
      </w:rPr>
    </w:lvl>
    <w:lvl w:ilvl="5" w:tplc="FDB47470">
      <w:start w:val="1"/>
      <w:numFmt w:val="bullet"/>
      <w:lvlText w:val=""/>
      <w:lvlJc w:val="left"/>
      <w:pPr>
        <w:ind w:left="4320" w:hanging="360"/>
      </w:pPr>
      <w:rPr>
        <w:rFonts w:ascii="Wingdings" w:hAnsi="Wingdings" w:hint="default"/>
      </w:rPr>
    </w:lvl>
    <w:lvl w:ilvl="6" w:tplc="8BC69B88">
      <w:start w:val="1"/>
      <w:numFmt w:val="bullet"/>
      <w:lvlText w:val=""/>
      <w:lvlJc w:val="left"/>
      <w:pPr>
        <w:ind w:left="5040" w:hanging="360"/>
      </w:pPr>
      <w:rPr>
        <w:rFonts w:ascii="Symbol" w:hAnsi="Symbol" w:hint="default"/>
      </w:rPr>
    </w:lvl>
    <w:lvl w:ilvl="7" w:tplc="16365822">
      <w:start w:val="1"/>
      <w:numFmt w:val="bullet"/>
      <w:lvlText w:val="o"/>
      <w:lvlJc w:val="left"/>
      <w:pPr>
        <w:ind w:left="5760" w:hanging="360"/>
      </w:pPr>
      <w:rPr>
        <w:rFonts w:ascii="Courier New" w:hAnsi="Courier New" w:hint="default"/>
      </w:rPr>
    </w:lvl>
    <w:lvl w:ilvl="8" w:tplc="659C8F24">
      <w:start w:val="1"/>
      <w:numFmt w:val="bullet"/>
      <w:lvlText w:val=""/>
      <w:lvlJc w:val="left"/>
      <w:pPr>
        <w:ind w:left="6480" w:hanging="360"/>
      </w:pPr>
      <w:rPr>
        <w:rFonts w:ascii="Wingdings" w:hAnsi="Wingdings" w:hint="default"/>
      </w:rPr>
    </w:lvl>
  </w:abstractNum>
  <w:abstractNum w:abstractNumId="9" w15:restartNumberingAfterBreak="0">
    <w:nsid w:val="173C0038"/>
    <w:multiLevelType w:val="hybridMultilevel"/>
    <w:tmpl w:val="A4666BA2"/>
    <w:lvl w:ilvl="0" w:tplc="08090001">
      <w:start w:val="1"/>
      <w:numFmt w:val="bullet"/>
      <w:lvlText w:val=""/>
      <w:lvlJc w:val="left"/>
      <w:pPr>
        <w:ind w:left="578" w:hanging="360"/>
      </w:pPr>
      <w:rPr>
        <w:rFonts w:ascii="Symbol" w:hAnsi="Symbol" w:hint="default"/>
      </w:rPr>
    </w:lvl>
    <w:lvl w:ilvl="1" w:tplc="08090003" w:tentative="1">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10" w15:restartNumberingAfterBreak="0">
    <w:nsid w:val="281E47A0"/>
    <w:multiLevelType w:val="multilevel"/>
    <w:tmpl w:val="E6E684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8502F1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7620C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BF79DD"/>
    <w:multiLevelType w:val="hybridMultilevel"/>
    <w:tmpl w:val="CA0E0A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99057E"/>
    <w:multiLevelType w:val="hybridMultilevel"/>
    <w:tmpl w:val="74BEF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2946C4"/>
    <w:multiLevelType w:val="hybridMultilevel"/>
    <w:tmpl w:val="16FADB46"/>
    <w:lvl w:ilvl="0" w:tplc="A60EEECE">
      <w:start w:val="1"/>
      <w:numFmt w:val="bullet"/>
      <w:lvlText w:val=""/>
      <w:lvlJc w:val="left"/>
      <w:pPr>
        <w:ind w:left="720" w:hanging="360"/>
      </w:pPr>
      <w:rPr>
        <w:rFonts w:ascii="Symbol" w:hAnsi="Symbol" w:hint="default"/>
      </w:rPr>
    </w:lvl>
    <w:lvl w:ilvl="1" w:tplc="F06863FE">
      <w:start w:val="1"/>
      <w:numFmt w:val="bullet"/>
      <w:lvlText w:val="-"/>
      <w:lvlJc w:val="left"/>
      <w:pPr>
        <w:ind w:left="1440" w:hanging="360"/>
      </w:pPr>
      <w:rPr>
        <w:rFonts w:ascii="Calibri" w:hAnsi="Calibri" w:hint="default"/>
      </w:rPr>
    </w:lvl>
    <w:lvl w:ilvl="2" w:tplc="97120EF6">
      <w:start w:val="1"/>
      <w:numFmt w:val="bullet"/>
      <w:lvlText w:val=""/>
      <w:lvlJc w:val="left"/>
      <w:pPr>
        <w:ind w:left="2160" w:hanging="360"/>
      </w:pPr>
      <w:rPr>
        <w:rFonts w:ascii="Wingdings" w:hAnsi="Wingdings" w:hint="default"/>
      </w:rPr>
    </w:lvl>
    <w:lvl w:ilvl="3" w:tplc="3DE4D362">
      <w:start w:val="1"/>
      <w:numFmt w:val="bullet"/>
      <w:lvlText w:val=""/>
      <w:lvlJc w:val="left"/>
      <w:pPr>
        <w:ind w:left="2880" w:hanging="360"/>
      </w:pPr>
      <w:rPr>
        <w:rFonts w:ascii="Symbol" w:hAnsi="Symbol" w:hint="default"/>
      </w:rPr>
    </w:lvl>
    <w:lvl w:ilvl="4" w:tplc="FC9A2F3C">
      <w:start w:val="1"/>
      <w:numFmt w:val="bullet"/>
      <w:lvlText w:val="o"/>
      <w:lvlJc w:val="left"/>
      <w:pPr>
        <w:ind w:left="3600" w:hanging="360"/>
      </w:pPr>
      <w:rPr>
        <w:rFonts w:ascii="Courier New" w:hAnsi="Courier New" w:hint="default"/>
      </w:rPr>
    </w:lvl>
    <w:lvl w:ilvl="5" w:tplc="A114120C">
      <w:start w:val="1"/>
      <w:numFmt w:val="bullet"/>
      <w:lvlText w:val=""/>
      <w:lvlJc w:val="left"/>
      <w:pPr>
        <w:ind w:left="4320" w:hanging="360"/>
      </w:pPr>
      <w:rPr>
        <w:rFonts w:ascii="Wingdings" w:hAnsi="Wingdings" w:hint="default"/>
      </w:rPr>
    </w:lvl>
    <w:lvl w:ilvl="6" w:tplc="C99023B2">
      <w:start w:val="1"/>
      <w:numFmt w:val="bullet"/>
      <w:lvlText w:val=""/>
      <w:lvlJc w:val="left"/>
      <w:pPr>
        <w:ind w:left="5040" w:hanging="360"/>
      </w:pPr>
      <w:rPr>
        <w:rFonts w:ascii="Symbol" w:hAnsi="Symbol" w:hint="default"/>
      </w:rPr>
    </w:lvl>
    <w:lvl w:ilvl="7" w:tplc="E3364EAA">
      <w:start w:val="1"/>
      <w:numFmt w:val="bullet"/>
      <w:lvlText w:val="o"/>
      <w:lvlJc w:val="left"/>
      <w:pPr>
        <w:ind w:left="5760" w:hanging="360"/>
      </w:pPr>
      <w:rPr>
        <w:rFonts w:ascii="Courier New" w:hAnsi="Courier New" w:hint="default"/>
      </w:rPr>
    </w:lvl>
    <w:lvl w:ilvl="8" w:tplc="26ACF8AE">
      <w:start w:val="1"/>
      <w:numFmt w:val="bullet"/>
      <w:lvlText w:val=""/>
      <w:lvlJc w:val="left"/>
      <w:pPr>
        <w:ind w:left="6480" w:hanging="360"/>
      </w:pPr>
      <w:rPr>
        <w:rFonts w:ascii="Wingdings" w:hAnsi="Wingdings" w:hint="default"/>
      </w:rPr>
    </w:lvl>
  </w:abstractNum>
  <w:abstractNum w:abstractNumId="16" w15:restartNumberingAfterBreak="0">
    <w:nsid w:val="35EC6E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6F4FBD"/>
    <w:multiLevelType w:val="multilevel"/>
    <w:tmpl w:val="9C0ABF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E5043D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4E30A3"/>
    <w:multiLevelType w:val="multilevel"/>
    <w:tmpl w:val="658E71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39851E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4A002A"/>
    <w:multiLevelType w:val="multilevel"/>
    <w:tmpl w:val="80F269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50DD67A7"/>
    <w:multiLevelType w:val="multilevel"/>
    <w:tmpl w:val="6E9E1B24"/>
    <w:lvl w:ilvl="0">
      <w:start w:val="1"/>
      <w:numFmt w:val="decimal"/>
      <w:lvlText w:val="%1"/>
      <w:lvlJc w:val="left"/>
      <w:pPr>
        <w:ind w:left="432" w:hanging="432"/>
      </w:pPr>
      <w:rPr>
        <w:rFonts w:ascii="Times New Roman" w:hAnsi="Times New Roman" w:cs="Times New Roman" w:hint="default"/>
      </w:rPr>
    </w:lvl>
    <w:lvl w:ilvl="1">
      <w:start w:val="1"/>
      <w:numFmt w:val="decimal"/>
      <w:lvlText w:val="2.%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18239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1945DC2"/>
    <w:multiLevelType w:val="multilevel"/>
    <w:tmpl w:val="BC06CF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53720424"/>
    <w:multiLevelType w:val="hybridMultilevel"/>
    <w:tmpl w:val="0E485D24"/>
    <w:lvl w:ilvl="0" w:tplc="B87E33D2">
      <w:start w:val="1"/>
      <w:numFmt w:val="bullet"/>
      <w:lvlText w:val=""/>
      <w:lvlJc w:val="left"/>
      <w:pPr>
        <w:ind w:left="720" w:hanging="360"/>
      </w:pPr>
      <w:rPr>
        <w:rFonts w:ascii="Symbol" w:hAnsi="Symbol" w:hint="default"/>
      </w:rPr>
    </w:lvl>
    <w:lvl w:ilvl="1" w:tplc="5388FE10">
      <w:start w:val="1"/>
      <w:numFmt w:val="bullet"/>
      <w:lvlText w:val="o"/>
      <w:lvlJc w:val="left"/>
      <w:pPr>
        <w:ind w:left="1440" w:hanging="360"/>
      </w:pPr>
      <w:rPr>
        <w:rFonts w:ascii="Courier New" w:hAnsi="Courier New" w:hint="default"/>
      </w:rPr>
    </w:lvl>
    <w:lvl w:ilvl="2" w:tplc="451E1558">
      <w:start w:val="1"/>
      <w:numFmt w:val="bullet"/>
      <w:lvlText w:val=""/>
      <w:lvlJc w:val="left"/>
      <w:pPr>
        <w:ind w:left="2160" w:hanging="360"/>
      </w:pPr>
      <w:rPr>
        <w:rFonts w:ascii="Wingdings" w:hAnsi="Wingdings" w:hint="default"/>
      </w:rPr>
    </w:lvl>
    <w:lvl w:ilvl="3" w:tplc="4B5214BE">
      <w:start w:val="1"/>
      <w:numFmt w:val="bullet"/>
      <w:lvlText w:val=""/>
      <w:lvlJc w:val="left"/>
      <w:pPr>
        <w:ind w:left="2880" w:hanging="360"/>
      </w:pPr>
      <w:rPr>
        <w:rFonts w:ascii="Symbol" w:hAnsi="Symbol" w:hint="default"/>
      </w:rPr>
    </w:lvl>
    <w:lvl w:ilvl="4" w:tplc="073001CE">
      <w:start w:val="1"/>
      <w:numFmt w:val="bullet"/>
      <w:lvlText w:val="o"/>
      <w:lvlJc w:val="left"/>
      <w:pPr>
        <w:ind w:left="3600" w:hanging="360"/>
      </w:pPr>
      <w:rPr>
        <w:rFonts w:ascii="Courier New" w:hAnsi="Courier New" w:hint="default"/>
      </w:rPr>
    </w:lvl>
    <w:lvl w:ilvl="5" w:tplc="9B3E0FFA">
      <w:start w:val="1"/>
      <w:numFmt w:val="bullet"/>
      <w:lvlText w:val=""/>
      <w:lvlJc w:val="left"/>
      <w:pPr>
        <w:ind w:left="4320" w:hanging="360"/>
      </w:pPr>
      <w:rPr>
        <w:rFonts w:ascii="Wingdings" w:hAnsi="Wingdings" w:hint="default"/>
      </w:rPr>
    </w:lvl>
    <w:lvl w:ilvl="6" w:tplc="2F7E6702">
      <w:start w:val="1"/>
      <w:numFmt w:val="bullet"/>
      <w:lvlText w:val=""/>
      <w:lvlJc w:val="left"/>
      <w:pPr>
        <w:ind w:left="5040" w:hanging="360"/>
      </w:pPr>
      <w:rPr>
        <w:rFonts w:ascii="Symbol" w:hAnsi="Symbol" w:hint="default"/>
      </w:rPr>
    </w:lvl>
    <w:lvl w:ilvl="7" w:tplc="55808C28">
      <w:start w:val="1"/>
      <w:numFmt w:val="bullet"/>
      <w:lvlText w:val="o"/>
      <w:lvlJc w:val="left"/>
      <w:pPr>
        <w:ind w:left="5760" w:hanging="360"/>
      </w:pPr>
      <w:rPr>
        <w:rFonts w:ascii="Courier New" w:hAnsi="Courier New" w:hint="default"/>
      </w:rPr>
    </w:lvl>
    <w:lvl w:ilvl="8" w:tplc="4F5E54A0">
      <w:start w:val="1"/>
      <w:numFmt w:val="bullet"/>
      <w:lvlText w:val=""/>
      <w:lvlJc w:val="left"/>
      <w:pPr>
        <w:ind w:left="6480" w:hanging="360"/>
      </w:pPr>
      <w:rPr>
        <w:rFonts w:ascii="Wingdings" w:hAnsi="Wingdings" w:hint="default"/>
      </w:rPr>
    </w:lvl>
  </w:abstractNum>
  <w:abstractNum w:abstractNumId="26" w15:restartNumberingAfterBreak="0">
    <w:nsid w:val="573146BF"/>
    <w:multiLevelType w:val="multilevel"/>
    <w:tmpl w:val="259E68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FB27F3C"/>
    <w:multiLevelType w:val="multilevel"/>
    <w:tmpl w:val="1B7474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5FE81C9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1414394"/>
    <w:multiLevelType w:val="multilevel"/>
    <w:tmpl w:val="A06822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6510137"/>
    <w:multiLevelType w:val="multilevel"/>
    <w:tmpl w:val="B8DA2D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98149C8"/>
    <w:multiLevelType w:val="multilevel"/>
    <w:tmpl w:val="71E02D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6A6F704A"/>
    <w:multiLevelType w:val="hybridMultilevel"/>
    <w:tmpl w:val="59C4101C"/>
    <w:lvl w:ilvl="0" w:tplc="FFE8F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C54D25"/>
    <w:multiLevelType w:val="hybridMultilevel"/>
    <w:tmpl w:val="8B8C04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B5E417A"/>
    <w:multiLevelType w:val="hybridMultilevel"/>
    <w:tmpl w:val="47AA9E42"/>
    <w:lvl w:ilvl="0" w:tplc="DE82D446">
      <w:start w:val="1"/>
      <w:numFmt w:val="bullet"/>
      <w:lvlText w:val=""/>
      <w:lvlJc w:val="left"/>
      <w:pPr>
        <w:ind w:left="720" w:hanging="360"/>
      </w:pPr>
      <w:rPr>
        <w:rFonts w:ascii="Symbol" w:hAnsi="Symbol" w:hint="default"/>
      </w:rPr>
    </w:lvl>
    <w:lvl w:ilvl="1" w:tplc="2684FDC4">
      <w:start w:val="1"/>
      <w:numFmt w:val="bullet"/>
      <w:lvlText w:val=""/>
      <w:lvlJc w:val="left"/>
      <w:pPr>
        <w:ind w:left="1440" w:hanging="360"/>
      </w:pPr>
      <w:rPr>
        <w:rFonts w:ascii="Symbol" w:hAnsi="Symbol" w:hint="default"/>
      </w:rPr>
    </w:lvl>
    <w:lvl w:ilvl="2" w:tplc="F1C252CE">
      <w:start w:val="1"/>
      <w:numFmt w:val="bullet"/>
      <w:lvlText w:val=""/>
      <w:lvlJc w:val="left"/>
      <w:pPr>
        <w:ind w:left="2160" w:hanging="360"/>
      </w:pPr>
      <w:rPr>
        <w:rFonts w:ascii="Wingdings" w:hAnsi="Wingdings" w:hint="default"/>
      </w:rPr>
    </w:lvl>
    <w:lvl w:ilvl="3" w:tplc="41B08C3C">
      <w:start w:val="1"/>
      <w:numFmt w:val="bullet"/>
      <w:lvlText w:val=""/>
      <w:lvlJc w:val="left"/>
      <w:pPr>
        <w:ind w:left="2880" w:hanging="360"/>
      </w:pPr>
      <w:rPr>
        <w:rFonts w:ascii="Symbol" w:hAnsi="Symbol" w:hint="default"/>
      </w:rPr>
    </w:lvl>
    <w:lvl w:ilvl="4" w:tplc="71C036BC">
      <w:start w:val="1"/>
      <w:numFmt w:val="bullet"/>
      <w:lvlText w:val="o"/>
      <w:lvlJc w:val="left"/>
      <w:pPr>
        <w:ind w:left="3600" w:hanging="360"/>
      </w:pPr>
      <w:rPr>
        <w:rFonts w:ascii="Courier New" w:hAnsi="Courier New" w:hint="default"/>
      </w:rPr>
    </w:lvl>
    <w:lvl w:ilvl="5" w:tplc="25F0CE12">
      <w:start w:val="1"/>
      <w:numFmt w:val="bullet"/>
      <w:lvlText w:val=""/>
      <w:lvlJc w:val="left"/>
      <w:pPr>
        <w:ind w:left="4320" w:hanging="360"/>
      </w:pPr>
      <w:rPr>
        <w:rFonts w:ascii="Wingdings" w:hAnsi="Wingdings" w:hint="default"/>
      </w:rPr>
    </w:lvl>
    <w:lvl w:ilvl="6" w:tplc="02303718">
      <w:start w:val="1"/>
      <w:numFmt w:val="bullet"/>
      <w:lvlText w:val=""/>
      <w:lvlJc w:val="left"/>
      <w:pPr>
        <w:ind w:left="5040" w:hanging="360"/>
      </w:pPr>
      <w:rPr>
        <w:rFonts w:ascii="Symbol" w:hAnsi="Symbol" w:hint="default"/>
      </w:rPr>
    </w:lvl>
    <w:lvl w:ilvl="7" w:tplc="FD66DF8E">
      <w:start w:val="1"/>
      <w:numFmt w:val="bullet"/>
      <w:lvlText w:val="o"/>
      <w:lvlJc w:val="left"/>
      <w:pPr>
        <w:ind w:left="5760" w:hanging="360"/>
      </w:pPr>
      <w:rPr>
        <w:rFonts w:ascii="Courier New" w:hAnsi="Courier New" w:hint="default"/>
      </w:rPr>
    </w:lvl>
    <w:lvl w:ilvl="8" w:tplc="DCCC1B2A">
      <w:start w:val="1"/>
      <w:numFmt w:val="bullet"/>
      <w:lvlText w:val=""/>
      <w:lvlJc w:val="left"/>
      <w:pPr>
        <w:ind w:left="6480" w:hanging="360"/>
      </w:pPr>
      <w:rPr>
        <w:rFonts w:ascii="Wingdings" w:hAnsi="Wingdings" w:hint="default"/>
      </w:rPr>
    </w:lvl>
  </w:abstractNum>
  <w:abstractNum w:abstractNumId="35" w15:restartNumberingAfterBreak="0">
    <w:nsid w:val="6D96534C"/>
    <w:multiLevelType w:val="hybridMultilevel"/>
    <w:tmpl w:val="860C06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721A2E23"/>
    <w:multiLevelType w:val="multilevel"/>
    <w:tmpl w:val="C64AB1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75731A52"/>
    <w:multiLevelType w:val="multilevel"/>
    <w:tmpl w:val="DE46D1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72B7166"/>
    <w:multiLevelType w:val="multilevel"/>
    <w:tmpl w:val="FDBA744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78D43BE5"/>
    <w:multiLevelType w:val="multilevel"/>
    <w:tmpl w:val="DB3E56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78ED6E3E"/>
    <w:multiLevelType w:val="multilevel"/>
    <w:tmpl w:val="3DEE27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8F80FFF"/>
    <w:multiLevelType w:val="hybridMultilevel"/>
    <w:tmpl w:val="CF023F1E"/>
    <w:lvl w:ilvl="0" w:tplc="E308708E">
      <w:start w:val="1"/>
      <w:numFmt w:val="bullet"/>
      <w:lvlText w:val="-"/>
      <w:lvlJc w:val="left"/>
      <w:pPr>
        <w:ind w:left="720" w:hanging="360"/>
      </w:pPr>
      <w:rPr>
        <w:rFonts w:ascii="Calibri" w:hAnsi="Calibri" w:hint="default"/>
      </w:rPr>
    </w:lvl>
    <w:lvl w:ilvl="1" w:tplc="72E42FE8">
      <w:start w:val="1"/>
      <w:numFmt w:val="bullet"/>
      <w:lvlText w:val="o"/>
      <w:lvlJc w:val="left"/>
      <w:pPr>
        <w:ind w:left="1440" w:hanging="360"/>
      </w:pPr>
      <w:rPr>
        <w:rFonts w:ascii="Courier New" w:hAnsi="Courier New" w:hint="default"/>
      </w:rPr>
    </w:lvl>
    <w:lvl w:ilvl="2" w:tplc="582AA4CA">
      <w:start w:val="1"/>
      <w:numFmt w:val="bullet"/>
      <w:lvlText w:val=""/>
      <w:lvlJc w:val="left"/>
      <w:pPr>
        <w:ind w:left="2160" w:hanging="360"/>
      </w:pPr>
      <w:rPr>
        <w:rFonts w:ascii="Wingdings" w:hAnsi="Wingdings" w:hint="default"/>
      </w:rPr>
    </w:lvl>
    <w:lvl w:ilvl="3" w:tplc="4204F336">
      <w:start w:val="1"/>
      <w:numFmt w:val="bullet"/>
      <w:lvlText w:val=""/>
      <w:lvlJc w:val="left"/>
      <w:pPr>
        <w:ind w:left="2880" w:hanging="360"/>
      </w:pPr>
      <w:rPr>
        <w:rFonts w:ascii="Symbol" w:hAnsi="Symbol" w:hint="default"/>
      </w:rPr>
    </w:lvl>
    <w:lvl w:ilvl="4" w:tplc="29645B6C">
      <w:start w:val="1"/>
      <w:numFmt w:val="bullet"/>
      <w:lvlText w:val="o"/>
      <w:lvlJc w:val="left"/>
      <w:pPr>
        <w:ind w:left="3600" w:hanging="360"/>
      </w:pPr>
      <w:rPr>
        <w:rFonts w:ascii="Courier New" w:hAnsi="Courier New" w:hint="default"/>
      </w:rPr>
    </w:lvl>
    <w:lvl w:ilvl="5" w:tplc="CBFE7C90">
      <w:start w:val="1"/>
      <w:numFmt w:val="bullet"/>
      <w:lvlText w:val=""/>
      <w:lvlJc w:val="left"/>
      <w:pPr>
        <w:ind w:left="4320" w:hanging="360"/>
      </w:pPr>
      <w:rPr>
        <w:rFonts w:ascii="Wingdings" w:hAnsi="Wingdings" w:hint="default"/>
      </w:rPr>
    </w:lvl>
    <w:lvl w:ilvl="6" w:tplc="2DCEB018">
      <w:start w:val="1"/>
      <w:numFmt w:val="bullet"/>
      <w:lvlText w:val=""/>
      <w:lvlJc w:val="left"/>
      <w:pPr>
        <w:ind w:left="5040" w:hanging="360"/>
      </w:pPr>
      <w:rPr>
        <w:rFonts w:ascii="Symbol" w:hAnsi="Symbol" w:hint="default"/>
      </w:rPr>
    </w:lvl>
    <w:lvl w:ilvl="7" w:tplc="F9943D92">
      <w:start w:val="1"/>
      <w:numFmt w:val="bullet"/>
      <w:lvlText w:val="o"/>
      <w:lvlJc w:val="left"/>
      <w:pPr>
        <w:ind w:left="5760" w:hanging="360"/>
      </w:pPr>
      <w:rPr>
        <w:rFonts w:ascii="Courier New" w:hAnsi="Courier New" w:hint="default"/>
      </w:rPr>
    </w:lvl>
    <w:lvl w:ilvl="8" w:tplc="6764F5B0">
      <w:start w:val="1"/>
      <w:numFmt w:val="bullet"/>
      <w:lvlText w:val=""/>
      <w:lvlJc w:val="left"/>
      <w:pPr>
        <w:ind w:left="6480" w:hanging="360"/>
      </w:pPr>
      <w:rPr>
        <w:rFonts w:ascii="Wingdings" w:hAnsi="Wingdings" w:hint="default"/>
      </w:rPr>
    </w:lvl>
  </w:abstractNum>
  <w:abstractNum w:abstractNumId="42" w15:restartNumberingAfterBreak="0">
    <w:nsid w:val="795D29CF"/>
    <w:multiLevelType w:val="hybridMultilevel"/>
    <w:tmpl w:val="590C9306"/>
    <w:lvl w:ilvl="0" w:tplc="EC12FC42">
      <w:start w:val="1"/>
      <w:numFmt w:val="bullet"/>
      <w:lvlText w:val="-"/>
      <w:lvlJc w:val="left"/>
      <w:pPr>
        <w:ind w:left="720" w:hanging="360"/>
      </w:pPr>
      <w:rPr>
        <w:rFonts w:ascii="Calibri" w:hAnsi="Calibri" w:hint="default"/>
      </w:rPr>
    </w:lvl>
    <w:lvl w:ilvl="1" w:tplc="35463FB0">
      <w:start w:val="1"/>
      <w:numFmt w:val="bullet"/>
      <w:lvlText w:val="o"/>
      <w:lvlJc w:val="left"/>
      <w:pPr>
        <w:ind w:left="1440" w:hanging="360"/>
      </w:pPr>
      <w:rPr>
        <w:rFonts w:ascii="Courier New" w:hAnsi="Courier New" w:hint="default"/>
      </w:rPr>
    </w:lvl>
    <w:lvl w:ilvl="2" w:tplc="AB3A7240">
      <w:start w:val="1"/>
      <w:numFmt w:val="bullet"/>
      <w:lvlText w:val=""/>
      <w:lvlJc w:val="left"/>
      <w:pPr>
        <w:ind w:left="2160" w:hanging="360"/>
      </w:pPr>
      <w:rPr>
        <w:rFonts w:ascii="Wingdings" w:hAnsi="Wingdings" w:hint="default"/>
      </w:rPr>
    </w:lvl>
    <w:lvl w:ilvl="3" w:tplc="850815C6">
      <w:start w:val="1"/>
      <w:numFmt w:val="bullet"/>
      <w:lvlText w:val=""/>
      <w:lvlJc w:val="left"/>
      <w:pPr>
        <w:ind w:left="2880" w:hanging="360"/>
      </w:pPr>
      <w:rPr>
        <w:rFonts w:ascii="Symbol" w:hAnsi="Symbol" w:hint="default"/>
      </w:rPr>
    </w:lvl>
    <w:lvl w:ilvl="4" w:tplc="9E0A65B4">
      <w:start w:val="1"/>
      <w:numFmt w:val="bullet"/>
      <w:lvlText w:val="o"/>
      <w:lvlJc w:val="left"/>
      <w:pPr>
        <w:ind w:left="3600" w:hanging="360"/>
      </w:pPr>
      <w:rPr>
        <w:rFonts w:ascii="Courier New" w:hAnsi="Courier New" w:hint="default"/>
      </w:rPr>
    </w:lvl>
    <w:lvl w:ilvl="5" w:tplc="44D63F80">
      <w:start w:val="1"/>
      <w:numFmt w:val="bullet"/>
      <w:lvlText w:val=""/>
      <w:lvlJc w:val="left"/>
      <w:pPr>
        <w:ind w:left="4320" w:hanging="360"/>
      </w:pPr>
      <w:rPr>
        <w:rFonts w:ascii="Wingdings" w:hAnsi="Wingdings" w:hint="default"/>
      </w:rPr>
    </w:lvl>
    <w:lvl w:ilvl="6" w:tplc="5D3C4A20">
      <w:start w:val="1"/>
      <w:numFmt w:val="bullet"/>
      <w:lvlText w:val=""/>
      <w:lvlJc w:val="left"/>
      <w:pPr>
        <w:ind w:left="5040" w:hanging="360"/>
      </w:pPr>
      <w:rPr>
        <w:rFonts w:ascii="Symbol" w:hAnsi="Symbol" w:hint="default"/>
      </w:rPr>
    </w:lvl>
    <w:lvl w:ilvl="7" w:tplc="4148DA34">
      <w:start w:val="1"/>
      <w:numFmt w:val="bullet"/>
      <w:lvlText w:val="o"/>
      <w:lvlJc w:val="left"/>
      <w:pPr>
        <w:ind w:left="5760" w:hanging="360"/>
      </w:pPr>
      <w:rPr>
        <w:rFonts w:ascii="Courier New" w:hAnsi="Courier New" w:hint="default"/>
      </w:rPr>
    </w:lvl>
    <w:lvl w:ilvl="8" w:tplc="BED4727A">
      <w:start w:val="1"/>
      <w:numFmt w:val="bullet"/>
      <w:lvlText w:val=""/>
      <w:lvlJc w:val="left"/>
      <w:pPr>
        <w:ind w:left="6480" w:hanging="360"/>
      </w:pPr>
      <w:rPr>
        <w:rFonts w:ascii="Wingdings" w:hAnsi="Wingdings" w:hint="default"/>
      </w:rPr>
    </w:lvl>
  </w:abstractNum>
  <w:abstractNum w:abstractNumId="43" w15:restartNumberingAfterBreak="0">
    <w:nsid w:val="7A945653"/>
    <w:multiLevelType w:val="hybridMultilevel"/>
    <w:tmpl w:val="0EB45900"/>
    <w:lvl w:ilvl="0" w:tplc="F1C6FE50">
      <w:start w:val="1"/>
      <w:numFmt w:val="bullet"/>
      <w:lvlText w:val=""/>
      <w:lvlJc w:val="left"/>
      <w:pPr>
        <w:ind w:left="720" w:hanging="360"/>
      </w:pPr>
      <w:rPr>
        <w:rFonts w:ascii="Symbol" w:hAnsi="Symbol" w:hint="default"/>
      </w:rPr>
    </w:lvl>
    <w:lvl w:ilvl="1" w:tplc="07CA4202">
      <w:start w:val="1"/>
      <w:numFmt w:val="bullet"/>
      <w:lvlText w:val="o"/>
      <w:lvlJc w:val="left"/>
      <w:pPr>
        <w:ind w:left="1440" w:hanging="360"/>
      </w:pPr>
      <w:rPr>
        <w:rFonts w:ascii="Courier New" w:hAnsi="Courier New" w:hint="default"/>
      </w:rPr>
    </w:lvl>
    <w:lvl w:ilvl="2" w:tplc="A3765FE4">
      <w:start w:val="1"/>
      <w:numFmt w:val="bullet"/>
      <w:lvlText w:val=""/>
      <w:lvlJc w:val="left"/>
      <w:pPr>
        <w:ind w:left="2160" w:hanging="360"/>
      </w:pPr>
      <w:rPr>
        <w:rFonts w:ascii="Wingdings" w:hAnsi="Wingdings" w:hint="default"/>
      </w:rPr>
    </w:lvl>
    <w:lvl w:ilvl="3" w:tplc="3D2661A6">
      <w:start w:val="1"/>
      <w:numFmt w:val="bullet"/>
      <w:lvlText w:val=""/>
      <w:lvlJc w:val="left"/>
      <w:pPr>
        <w:ind w:left="2880" w:hanging="360"/>
      </w:pPr>
      <w:rPr>
        <w:rFonts w:ascii="Symbol" w:hAnsi="Symbol" w:hint="default"/>
      </w:rPr>
    </w:lvl>
    <w:lvl w:ilvl="4" w:tplc="9128331C">
      <w:start w:val="1"/>
      <w:numFmt w:val="bullet"/>
      <w:lvlText w:val="o"/>
      <w:lvlJc w:val="left"/>
      <w:pPr>
        <w:ind w:left="3600" w:hanging="360"/>
      </w:pPr>
      <w:rPr>
        <w:rFonts w:ascii="Courier New" w:hAnsi="Courier New" w:hint="default"/>
      </w:rPr>
    </w:lvl>
    <w:lvl w:ilvl="5" w:tplc="4692D162">
      <w:start w:val="1"/>
      <w:numFmt w:val="bullet"/>
      <w:lvlText w:val=""/>
      <w:lvlJc w:val="left"/>
      <w:pPr>
        <w:ind w:left="4320" w:hanging="360"/>
      </w:pPr>
      <w:rPr>
        <w:rFonts w:ascii="Wingdings" w:hAnsi="Wingdings" w:hint="default"/>
      </w:rPr>
    </w:lvl>
    <w:lvl w:ilvl="6" w:tplc="1F80C60C">
      <w:start w:val="1"/>
      <w:numFmt w:val="bullet"/>
      <w:lvlText w:val=""/>
      <w:lvlJc w:val="left"/>
      <w:pPr>
        <w:ind w:left="5040" w:hanging="360"/>
      </w:pPr>
      <w:rPr>
        <w:rFonts w:ascii="Symbol" w:hAnsi="Symbol" w:hint="default"/>
      </w:rPr>
    </w:lvl>
    <w:lvl w:ilvl="7" w:tplc="64FC9D42">
      <w:start w:val="1"/>
      <w:numFmt w:val="bullet"/>
      <w:lvlText w:val="o"/>
      <w:lvlJc w:val="left"/>
      <w:pPr>
        <w:ind w:left="5760" w:hanging="360"/>
      </w:pPr>
      <w:rPr>
        <w:rFonts w:ascii="Courier New" w:hAnsi="Courier New" w:hint="default"/>
      </w:rPr>
    </w:lvl>
    <w:lvl w:ilvl="8" w:tplc="945E6A2A">
      <w:start w:val="1"/>
      <w:numFmt w:val="bullet"/>
      <w:lvlText w:val=""/>
      <w:lvlJc w:val="left"/>
      <w:pPr>
        <w:ind w:left="6480" w:hanging="360"/>
      </w:pPr>
      <w:rPr>
        <w:rFonts w:ascii="Wingdings" w:hAnsi="Wingdings" w:hint="default"/>
      </w:rPr>
    </w:lvl>
  </w:abstractNum>
  <w:abstractNum w:abstractNumId="44" w15:restartNumberingAfterBreak="0">
    <w:nsid w:val="7B85694B"/>
    <w:multiLevelType w:val="multilevel"/>
    <w:tmpl w:val="86A612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CCD292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E01406A"/>
    <w:multiLevelType w:val="multilevel"/>
    <w:tmpl w:val="DE3AD2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1"/>
  </w:num>
  <w:num w:numId="2">
    <w:abstractNumId w:val="43"/>
  </w:num>
  <w:num w:numId="3">
    <w:abstractNumId w:val="8"/>
  </w:num>
  <w:num w:numId="4">
    <w:abstractNumId w:val="1"/>
  </w:num>
  <w:num w:numId="5">
    <w:abstractNumId w:val="25"/>
  </w:num>
  <w:num w:numId="6">
    <w:abstractNumId w:val="34"/>
  </w:num>
  <w:num w:numId="7">
    <w:abstractNumId w:val="15"/>
  </w:num>
  <w:num w:numId="8">
    <w:abstractNumId w:val="42"/>
  </w:num>
  <w:num w:numId="9">
    <w:abstractNumId w:val="3"/>
  </w:num>
  <w:num w:numId="10">
    <w:abstractNumId w:val="22"/>
  </w:num>
  <w:num w:numId="11">
    <w:abstractNumId w:val="23"/>
  </w:num>
  <w:num w:numId="12">
    <w:abstractNumId w:val="33"/>
  </w:num>
  <w:num w:numId="13">
    <w:abstractNumId w:val="5"/>
  </w:num>
  <w:num w:numId="14">
    <w:abstractNumId w:val="28"/>
  </w:num>
  <w:num w:numId="15">
    <w:abstractNumId w:val="45"/>
  </w:num>
  <w:num w:numId="16">
    <w:abstractNumId w:val="18"/>
  </w:num>
  <w:num w:numId="17">
    <w:abstractNumId w:val="4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abstractNumId w:val="16"/>
  </w:num>
  <w:num w:numId="19">
    <w:abstractNumId w:val="7"/>
  </w:num>
  <w:num w:numId="20">
    <w:abstractNumId w:val="4"/>
  </w:num>
  <w:num w:numId="21">
    <w:abstractNumId w:val="12"/>
  </w:num>
  <w:num w:numId="22">
    <w:abstractNumId w:val="20"/>
  </w:num>
  <w:num w:numId="23">
    <w:abstractNumId w:val="22"/>
    <w:lvlOverride w:ilvl="0">
      <w:lvl w:ilvl="0">
        <w:start w:val="1"/>
        <w:numFmt w:val="decimal"/>
        <w:lvlText w:val="%1"/>
        <w:lvlJc w:val="left"/>
        <w:pPr>
          <w:ind w:left="432" w:hanging="432"/>
        </w:pPr>
        <w:rPr>
          <w:rFonts w:ascii="Times New Roman" w:hAnsi="Times New Roman" w:cs="Times New Roman"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4">
    <w:abstractNumId w:val="11"/>
  </w:num>
  <w:num w:numId="25">
    <w:abstractNumId w:val="17"/>
  </w:num>
  <w:num w:numId="26">
    <w:abstractNumId w:val="30"/>
  </w:num>
  <w:num w:numId="27">
    <w:abstractNumId w:val="46"/>
  </w:num>
  <w:num w:numId="28">
    <w:abstractNumId w:val="32"/>
  </w:num>
  <w:num w:numId="29">
    <w:abstractNumId w:val="6"/>
  </w:num>
  <w:num w:numId="30">
    <w:abstractNumId w:val="39"/>
  </w:num>
  <w:num w:numId="31">
    <w:abstractNumId w:val="19"/>
  </w:num>
  <w:num w:numId="32">
    <w:abstractNumId w:val="38"/>
  </w:num>
  <w:num w:numId="33">
    <w:abstractNumId w:val="24"/>
  </w:num>
  <w:num w:numId="34">
    <w:abstractNumId w:val="31"/>
  </w:num>
  <w:num w:numId="35">
    <w:abstractNumId w:val="10"/>
  </w:num>
  <w:num w:numId="36">
    <w:abstractNumId w:val="2"/>
  </w:num>
  <w:num w:numId="37">
    <w:abstractNumId w:val="21"/>
  </w:num>
  <w:num w:numId="38">
    <w:abstractNumId w:val="36"/>
  </w:num>
  <w:num w:numId="39">
    <w:abstractNumId w:val="40"/>
  </w:num>
  <w:num w:numId="40">
    <w:abstractNumId w:val="0"/>
  </w:num>
  <w:num w:numId="41">
    <w:abstractNumId w:val="26"/>
  </w:num>
  <w:num w:numId="42">
    <w:abstractNumId w:val="29"/>
  </w:num>
  <w:num w:numId="43">
    <w:abstractNumId w:val="44"/>
  </w:num>
  <w:num w:numId="44">
    <w:abstractNumId w:val="37"/>
  </w:num>
  <w:num w:numId="45">
    <w:abstractNumId w:val="27"/>
  </w:num>
  <w:num w:numId="46">
    <w:abstractNumId w:val="13"/>
  </w:num>
  <w:num w:numId="47">
    <w:abstractNumId w:val="14"/>
  </w:num>
  <w:num w:numId="48">
    <w:abstractNumId w:val="35"/>
  </w:num>
  <w:num w:numId="4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ry Williams">
    <w15:presenceInfo w15:providerId="Windows Live" w15:userId="562c93bd702e6219"/>
  </w15:person>
  <w15:person w15:author="Daniel Stewart">
    <w15:presenceInfo w15:providerId="Windows Live" w15:userId="d79e1966eb26c46f"/>
  </w15:person>
  <w15:person w15:author="Olson, Charlotte">
    <w15:presenceInfo w15:providerId="AD" w15:userId="S-1-5-21-746137067-688789844-839522115-22738"/>
  </w15:person>
  <w15:person w15:author="Robyn Ingham">
    <w15:presenceInfo w15:providerId="None" w15:userId="Robyn Ingham"/>
  </w15:person>
  <w15:person w15:author="Daniel Hennigar">
    <w15:presenceInfo w15:providerId="None" w15:userId="Daniel Hennig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1D87"/>
    <w:rsid w:val="00003545"/>
    <w:rsid w:val="00003EAE"/>
    <w:rsid w:val="00006D78"/>
    <w:rsid w:val="00014824"/>
    <w:rsid w:val="00017A69"/>
    <w:rsid w:val="000228DF"/>
    <w:rsid w:val="00024A90"/>
    <w:rsid w:val="00026DCC"/>
    <w:rsid w:val="00030348"/>
    <w:rsid w:val="00032DBF"/>
    <w:rsid w:val="00032ED6"/>
    <w:rsid w:val="0003679C"/>
    <w:rsid w:val="000441DB"/>
    <w:rsid w:val="00050346"/>
    <w:rsid w:val="00052E5B"/>
    <w:rsid w:val="00060C4A"/>
    <w:rsid w:val="00061FD3"/>
    <w:rsid w:val="0007529A"/>
    <w:rsid w:val="00077BC0"/>
    <w:rsid w:val="0007AEBD"/>
    <w:rsid w:val="000876F2"/>
    <w:rsid w:val="000915E4"/>
    <w:rsid w:val="0009173C"/>
    <w:rsid w:val="000934BB"/>
    <w:rsid w:val="000A6C25"/>
    <w:rsid w:val="000B1C26"/>
    <w:rsid w:val="000B1E7E"/>
    <w:rsid w:val="000B5DDD"/>
    <w:rsid w:val="000B60F6"/>
    <w:rsid w:val="000B68F9"/>
    <w:rsid w:val="000C167C"/>
    <w:rsid w:val="000C24B3"/>
    <w:rsid w:val="000C6C28"/>
    <w:rsid w:val="000D0F60"/>
    <w:rsid w:val="000D2FD3"/>
    <w:rsid w:val="000E191C"/>
    <w:rsid w:val="000E26D3"/>
    <w:rsid w:val="000F005B"/>
    <w:rsid w:val="000F1124"/>
    <w:rsid w:val="000F2564"/>
    <w:rsid w:val="000F4858"/>
    <w:rsid w:val="000F6904"/>
    <w:rsid w:val="000F6EAE"/>
    <w:rsid w:val="0010240F"/>
    <w:rsid w:val="00102E4F"/>
    <w:rsid w:val="0010319B"/>
    <w:rsid w:val="0010A4C3"/>
    <w:rsid w:val="001118F9"/>
    <w:rsid w:val="0011244C"/>
    <w:rsid w:val="001177C2"/>
    <w:rsid w:val="0012755D"/>
    <w:rsid w:val="00142551"/>
    <w:rsid w:val="0014579A"/>
    <w:rsid w:val="00150116"/>
    <w:rsid w:val="0015303B"/>
    <w:rsid w:val="0015551F"/>
    <w:rsid w:val="00155B3E"/>
    <w:rsid w:val="00160216"/>
    <w:rsid w:val="001626D6"/>
    <w:rsid w:val="001709E7"/>
    <w:rsid w:val="001737EA"/>
    <w:rsid w:val="00177C6B"/>
    <w:rsid w:val="001838EB"/>
    <w:rsid w:val="00184021"/>
    <w:rsid w:val="001859BB"/>
    <w:rsid w:val="00190A51"/>
    <w:rsid w:val="00192C38"/>
    <w:rsid w:val="00197481"/>
    <w:rsid w:val="001A5756"/>
    <w:rsid w:val="001A7D47"/>
    <w:rsid w:val="001B0904"/>
    <w:rsid w:val="001B1D94"/>
    <w:rsid w:val="001B59B6"/>
    <w:rsid w:val="001C1CAE"/>
    <w:rsid w:val="001D297E"/>
    <w:rsid w:val="001D5BA1"/>
    <w:rsid w:val="001E337B"/>
    <w:rsid w:val="001E4822"/>
    <w:rsid w:val="001E5F71"/>
    <w:rsid w:val="001F1414"/>
    <w:rsid w:val="001F2355"/>
    <w:rsid w:val="001F26E5"/>
    <w:rsid w:val="001F66B1"/>
    <w:rsid w:val="002007D0"/>
    <w:rsid w:val="002115F2"/>
    <w:rsid w:val="002136CD"/>
    <w:rsid w:val="00213C7F"/>
    <w:rsid w:val="00217937"/>
    <w:rsid w:val="002300B0"/>
    <w:rsid w:val="00230431"/>
    <w:rsid w:val="00235C84"/>
    <w:rsid w:val="00240281"/>
    <w:rsid w:val="00241D26"/>
    <w:rsid w:val="00245770"/>
    <w:rsid w:val="00245BE4"/>
    <w:rsid w:val="00247BBE"/>
    <w:rsid w:val="0024BA7A"/>
    <w:rsid w:val="00250297"/>
    <w:rsid w:val="002570BF"/>
    <w:rsid w:val="00257AD6"/>
    <w:rsid w:val="00262B74"/>
    <w:rsid w:val="00265489"/>
    <w:rsid w:val="0026CE76"/>
    <w:rsid w:val="00270EAD"/>
    <w:rsid w:val="00271AD8"/>
    <w:rsid w:val="00277C71"/>
    <w:rsid w:val="00279339"/>
    <w:rsid w:val="00281C40"/>
    <w:rsid w:val="0028433C"/>
    <w:rsid w:val="00284AC3"/>
    <w:rsid w:val="0028A3FB"/>
    <w:rsid w:val="002916C0"/>
    <w:rsid w:val="002918C9"/>
    <w:rsid w:val="002A39BF"/>
    <w:rsid w:val="002A4046"/>
    <w:rsid w:val="002A5988"/>
    <w:rsid w:val="002A788F"/>
    <w:rsid w:val="002AE7C9"/>
    <w:rsid w:val="002B3153"/>
    <w:rsid w:val="002B485D"/>
    <w:rsid w:val="002C7F91"/>
    <w:rsid w:val="002D0AFE"/>
    <w:rsid w:val="002D40F9"/>
    <w:rsid w:val="002F3F78"/>
    <w:rsid w:val="00300585"/>
    <w:rsid w:val="00302323"/>
    <w:rsid w:val="003112F5"/>
    <w:rsid w:val="0032177B"/>
    <w:rsid w:val="003250EC"/>
    <w:rsid w:val="003305FA"/>
    <w:rsid w:val="00330DCE"/>
    <w:rsid w:val="003328DB"/>
    <w:rsid w:val="00337B27"/>
    <w:rsid w:val="003453A1"/>
    <w:rsid w:val="00351DCE"/>
    <w:rsid w:val="003522D6"/>
    <w:rsid w:val="0035B55D"/>
    <w:rsid w:val="0035BF81"/>
    <w:rsid w:val="00360A89"/>
    <w:rsid w:val="003639B4"/>
    <w:rsid w:val="003643E6"/>
    <w:rsid w:val="0037023F"/>
    <w:rsid w:val="0037208A"/>
    <w:rsid w:val="00380060"/>
    <w:rsid w:val="003907E8"/>
    <w:rsid w:val="003912D9"/>
    <w:rsid w:val="00391551"/>
    <w:rsid w:val="00393EDB"/>
    <w:rsid w:val="0039554E"/>
    <w:rsid w:val="00397775"/>
    <w:rsid w:val="003A7324"/>
    <w:rsid w:val="003B0FB5"/>
    <w:rsid w:val="003B430F"/>
    <w:rsid w:val="003B76F6"/>
    <w:rsid w:val="003E05A0"/>
    <w:rsid w:val="003E3EEB"/>
    <w:rsid w:val="003E7F6F"/>
    <w:rsid w:val="003F00A3"/>
    <w:rsid w:val="003F3051"/>
    <w:rsid w:val="003F5151"/>
    <w:rsid w:val="003F6F70"/>
    <w:rsid w:val="0040355E"/>
    <w:rsid w:val="004102E8"/>
    <w:rsid w:val="0041032E"/>
    <w:rsid w:val="004219FC"/>
    <w:rsid w:val="00423FA9"/>
    <w:rsid w:val="004319F9"/>
    <w:rsid w:val="00433614"/>
    <w:rsid w:val="0043F6E3"/>
    <w:rsid w:val="00441232"/>
    <w:rsid w:val="004501D3"/>
    <w:rsid w:val="004518DD"/>
    <w:rsid w:val="0045366B"/>
    <w:rsid w:val="004568A8"/>
    <w:rsid w:val="00461FC8"/>
    <w:rsid w:val="004720B5"/>
    <w:rsid w:val="0047230C"/>
    <w:rsid w:val="0047247D"/>
    <w:rsid w:val="00477240"/>
    <w:rsid w:val="00481944"/>
    <w:rsid w:val="00481A99"/>
    <w:rsid w:val="00493A4E"/>
    <w:rsid w:val="004B6A42"/>
    <w:rsid w:val="004B71D5"/>
    <w:rsid w:val="004B71F2"/>
    <w:rsid w:val="004C020E"/>
    <w:rsid w:val="004C1A8A"/>
    <w:rsid w:val="004C769A"/>
    <w:rsid w:val="004EA4EC"/>
    <w:rsid w:val="004F024D"/>
    <w:rsid w:val="004F0C76"/>
    <w:rsid w:val="004F198F"/>
    <w:rsid w:val="004F1AC3"/>
    <w:rsid w:val="004F1D16"/>
    <w:rsid w:val="004F23BD"/>
    <w:rsid w:val="004F4DD4"/>
    <w:rsid w:val="005247D1"/>
    <w:rsid w:val="00525DB0"/>
    <w:rsid w:val="00537681"/>
    <w:rsid w:val="00540256"/>
    <w:rsid w:val="00540A49"/>
    <w:rsid w:val="00540CA6"/>
    <w:rsid w:val="005414C3"/>
    <w:rsid w:val="00551F38"/>
    <w:rsid w:val="0055396F"/>
    <w:rsid w:val="00555CFD"/>
    <w:rsid w:val="00557CDF"/>
    <w:rsid w:val="00563D92"/>
    <w:rsid w:val="0057675F"/>
    <w:rsid w:val="005819D2"/>
    <w:rsid w:val="00581AF5"/>
    <w:rsid w:val="00591477"/>
    <w:rsid w:val="00591901"/>
    <w:rsid w:val="005A0E91"/>
    <w:rsid w:val="005A1BE0"/>
    <w:rsid w:val="005A5989"/>
    <w:rsid w:val="005B1331"/>
    <w:rsid w:val="005C276D"/>
    <w:rsid w:val="005C2A15"/>
    <w:rsid w:val="005C473A"/>
    <w:rsid w:val="005C5699"/>
    <w:rsid w:val="005D3470"/>
    <w:rsid w:val="005D5B04"/>
    <w:rsid w:val="005DF4C0"/>
    <w:rsid w:val="005E18C3"/>
    <w:rsid w:val="005E2497"/>
    <w:rsid w:val="005E2C09"/>
    <w:rsid w:val="005E6301"/>
    <w:rsid w:val="005F1C98"/>
    <w:rsid w:val="0061209B"/>
    <w:rsid w:val="0062E7C3"/>
    <w:rsid w:val="006304DB"/>
    <w:rsid w:val="00636E6F"/>
    <w:rsid w:val="006382B4"/>
    <w:rsid w:val="00644625"/>
    <w:rsid w:val="00653A87"/>
    <w:rsid w:val="006567E1"/>
    <w:rsid w:val="00657984"/>
    <w:rsid w:val="00662457"/>
    <w:rsid w:val="00662EFA"/>
    <w:rsid w:val="00664C7B"/>
    <w:rsid w:val="00672345"/>
    <w:rsid w:val="00674BA8"/>
    <w:rsid w:val="00686720"/>
    <w:rsid w:val="00692852"/>
    <w:rsid w:val="00695104"/>
    <w:rsid w:val="006C00F0"/>
    <w:rsid w:val="006C4270"/>
    <w:rsid w:val="006C710D"/>
    <w:rsid w:val="006CAB48"/>
    <w:rsid w:val="006D2DE2"/>
    <w:rsid w:val="006E5CC4"/>
    <w:rsid w:val="006E77E8"/>
    <w:rsid w:val="006F16BE"/>
    <w:rsid w:val="006F7D5D"/>
    <w:rsid w:val="006FB8E7"/>
    <w:rsid w:val="007028C3"/>
    <w:rsid w:val="00704BAF"/>
    <w:rsid w:val="00710F22"/>
    <w:rsid w:val="0071679A"/>
    <w:rsid w:val="00725D9E"/>
    <w:rsid w:val="007305BA"/>
    <w:rsid w:val="0073137B"/>
    <w:rsid w:val="00731BE9"/>
    <w:rsid w:val="0073505F"/>
    <w:rsid w:val="00735485"/>
    <w:rsid w:val="007376CE"/>
    <w:rsid w:val="00743315"/>
    <w:rsid w:val="00746D87"/>
    <w:rsid w:val="007472E6"/>
    <w:rsid w:val="00750A27"/>
    <w:rsid w:val="0075376E"/>
    <w:rsid w:val="007572A9"/>
    <w:rsid w:val="0075B9D7"/>
    <w:rsid w:val="00763B36"/>
    <w:rsid w:val="00772DAC"/>
    <w:rsid w:val="00773A12"/>
    <w:rsid w:val="007839E0"/>
    <w:rsid w:val="00787BD8"/>
    <w:rsid w:val="00793C2D"/>
    <w:rsid w:val="007A1CC6"/>
    <w:rsid w:val="007B2E58"/>
    <w:rsid w:val="007B31AF"/>
    <w:rsid w:val="007B75CD"/>
    <w:rsid w:val="007BED4F"/>
    <w:rsid w:val="007C3E37"/>
    <w:rsid w:val="007D06FB"/>
    <w:rsid w:val="007D0743"/>
    <w:rsid w:val="007D1ACD"/>
    <w:rsid w:val="007E3D2F"/>
    <w:rsid w:val="007E49CF"/>
    <w:rsid w:val="007E691F"/>
    <w:rsid w:val="007F1D87"/>
    <w:rsid w:val="007F2123"/>
    <w:rsid w:val="007F21A8"/>
    <w:rsid w:val="007F6DD8"/>
    <w:rsid w:val="007F7387"/>
    <w:rsid w:val="007F7FB0"/>
    <w:rsid w:val="0080196F"/>
    <w:rsid w:val="0081381A"/>
    <w:rsid w:val="00814281"/>
    <w:rsid w:val="00826736"/>
    <w:rsid w:val="00830298"/>
    <w:rsid w:val="00843341"/>
    <w:rsid w:val="00844D1D"/>
    <w:rsid w:val="00851017"/>
    <w:rsid w:val="00853E42"/>
    <w:rsid w:val="00854586"/>
    <w:rsid w:val="008568E9"/>
    <w:rsid w:val="00857799"/>
    <w:rsid w:val="00862AE5"/>
    <w:rsid w:val="008649E7"/>
    <w:rsid w:val="00874507"/>
    <w:rsid w:val="008752B3"/>
    <w:rsid w:val="008752D7"/>
    <w:rsid w:val="00880161"/>
    <w:rsid w:val="00882DED"/>
    <w:rsid w:val="00883FF0"/>
    <w:rsid w:val="00884A6E"/>
    <w:rsid w:val="0089120E"/>
    <w:rsid w:val="008931DE"/>
    <w:rsid w:val="00895739"/>
    <w:rsid w:val="008A09FA"/>
    <w:rsid w:val="008A1E3A"/>
    <w:rsid w:val="008A6AB4"/>
    <w:rsid w:val="008B2BF1"/>
    <w:rsid w:val="008B4BC2"/>
    <w:rsid w:val="008B4DF7"/>
    <w:rsid w:val="008B6FC0"/>
    <w:rsid w:val="008B8A85"/>
    <w:rsid w:val="008C2695"/>
    <w:rsid w:val="008C35EF"/>
    <w:rsid w:val="008D3B6D"/>
    <w:rsid w:val="008E038C"/>
    <w:rsid w:val="008E0FC6"/>
    <w:rsid w:val="008E5761"/>
    <w:rsid w:val="008E61D5"/>
    <w:rsid w:val="008F4CA9"/>
    <w:rsid w:val="009005A2"/>
    <w:rsid w:val="00908789"/>
    <w:rsid w:val="00915CFF"/>
    <w:rsid w:val="0092130F"/>
    <w:rsid w:val="00922B06"/>
    <w:rsid w:val="00933811"/>
    <w:rsid w:val="00935C60"/>
    <w:rsid w:val="0093604B"/>
    <w:rsid w:val="00936AF3"/>
    <w:rsid w:val="00945345"/>
    <w:rsid w:val="00947423"/>
    <w:rsid w:val="009511F7"/>
    <w:rsid w:val="0095F0C2"/>
    <w:rsid w:val="00965F86"/>
    <w:rsid w:val="00976373"/>
    <w:rsid w:val="00983CDA"/>
    <w:rsid w:val="00987612"/>
    <w:rsid w:val="009913FE"/>
    <w:rsid w:val="0099294D"/>
    <w:rsid w:val="00992AEA"/>
    <w:rsid w:val="0099479A"/>
    <w:rsid w:val="009A211C"/>
    <w:rsid w:val="009B77BE"/>
    <w:rsid w:val="009C1206"/>
    <w:rsid w:val="009C2CAE"/>
    <w:rsid w:val="009C2DF6"/>
    <w:rsid w:val="009C30EF"/>
    <w:rsid w:val="009C7C49"/>
    <w:rsid w:val="009C7E6E"/>
    <w:rsid w:val="009D051B"/>
    <w:rsid w:val="009D5EBE"/>
    <w:rsid w:val="009F4998"/>
    <w:rsid w:val="009F8993"/>
    <w:rsid w:val="00A0325F"/>
    <w:rsid w:val="00A06B7C"/>
    <w:rsid w:val="00A12C5C"/>
    <w:rsid w:val="00A178D7"/>
    <w:rsid w:val="00A200F2"/>
    <w:rsid w:val="00A31094"/>
    <w:rsid w:val="00A343A0"/>
    <w:rsid w:val="00A349E0"/>
    <w:rsid w:val="00A35A92"/>
    <w:rsid w:val="00A64F77"/>
    <w:rsid w:val="00A70687"/>
    <w:rsid w:val="00A763A5"/>
    <w:rsid w:val="00A836E3"/>
    <w:rsid w:val="00A93F27"/>
    <w:rsid w:val="00A9C2F3"/>
    <w:rsid w:val="00AA0410"/>
    <w:rsid w:val="00AA5631"/>
    <w:rsid w:val="00AA7640"/>
    <w:rsid w:val="00AB0655"/>
    <w:rsid w:val="00AB1D54"/>
    <w:rsid w:val="00AB644F"/>
    <w:rsid w:val="00AB74A1"/>
    <w:rsid w:val="00AC8BBB"/>
    <w:rsid w:val="00AD1432"/>
    <w:rsid w:val="00AD5911"/>
    <w:rsid w:val="00AE26BA"/>
    <w:rsid w:val="00AE7749"/>
    <w:rsid w:val="00AF0053"/>
    <w:rsid w:val="00AF2454"/>
    <w:rsid w:val="00AF6C60"/>
    <w:rsid w:val="00B0151E"/>
    <w:rsid w:val="00B030A5"/>
    <w:rsid w:val="00B035CC"/>
    <w:rsid w:val="00B20A44"/>
    <w:rsid w:val="00B23658"/>
    <w:rsid w:val="00B32D2B"/>
    <w:rsid w:val="00B341A3"/>
    <w:rsid w:val="00B4FF6B"/>
    <w:rsid w:val="00B508B1"/>
    <w:rsid w:val="00B54613"/>
    <w:rsid w:val="00B54E85"/>
    <w:rsid w:val="00B5727E"/>
    <w:rsid w:val="00B5743F"/>
    <w:rsid w:val="00B70B41"/>
    <w:rsid w:val="00B76DB0"/>
    <w:rsid w:val="00B83197"/>
    <w:rsid w:val="00B959EA"/>
    <w:rsid w:val="00BA145C"/>
    <w:rsid w:val="00BA6133"/>
    <w:rsid w:val="00BB76AA"/>
    <w:rsid w:val="00BC6223"/>
    <w:rsid w:val="00BD0329"/>
    <w:rsid w:val="00BD5649"/>
    <w:rsid w:val="00BD6A71"/>
    <w:rsid w:val="00BE36DF"/>
    <w:rsid w:val="00BE6794"/>
    <w:rsid w:val="00BF124A"/>
    <w:rsid w:val="00BF3340"/>
    <w:rsid w:val="00BF4260"/>
    <w:rsid w:val="00BF53F4"/>
    <w:rsid w:val="00BF5966"/>
    <w:rsid w:val="00BF6C67"/>
    <w:rsid w:val="00C067FD"/>
    <w:rsid w:val="00C070E9"/>
    <w:rsid w:val="00C079AC"/>
    <w:rsid w:val="00C0FD5A"/>
    <w:rsid w:val="00C10216"/>
    <w:rsid w:val="00C11E3A"/>
    <w:rsid w:val="00C178B4"/>
    <w:rsid w:val="00C17EA0"/>
    <w:rsid w:val="00C21B54"/>
    <w:rsid w:val="00C2359E"/>
    <w:rsid w:val="00C27B2C"/>
    <w:rsid w:val="00C30634"/>
    <w:rsid w:val="00C32BA8"/>
    <w:rsid w:val="00C33B36"/>
    <w:rsid w:val="00C36655"/>
    <w:rsid w:val="00C479C4"/>
    <w:rsid w:val="00C502AE"/>
    <w:rsid w:val="00C53476"/>
    <w:rsid w:val="00C558ED"/>
    <w:rsid w:val="00C62C77"/>
    <w:rsid w:val="00C64322"/>
    <w:rsid w:val="00C70040"/>
    <w:rsid w:val="00C7736C"/>
    <w:rsid w:val="00C82D47"/>
    <w:rsid w:val="00C83441"/>
    <w:rsid w:val="00C93E71"/>
    <w:rsid w:val="00CA3CA6"/>
    <w:rsid w:val="00CA40B1"/>
    <w:rsid w:val="00CA65EC"/>
    <w:rsid w:val="00CB2FF1"/>
    <w:rsid w:val="00CB44B3"/>
    <w:rsid w:val="00CC1E80"/>
    <w:rsid w:val="00CC71D6"/>
    <w:rsid w:val="00CDD155"/>
    <w:rsid w:val="00CE11A3"/>
    <w:rsid w:val="00CE38AE"/>
    <w:rsid w:val="00CF6ED5"/>
    <w:rsid w:val="00D048B3"/>
    <w:rsid w:val="00D10103"/>
    <w:rsid w:val="00D1086F"/>
    <w:rsid w:val="00D17CD5"/>
    <w:rsid w:val="00D250E8"/>
    <w:rsid w:val="00D35528"/>
    <w:rsid w:val="00D3729D"/>
    <w:rsid w:val="00D513B9"/>
    <w:rsid w:val="00D53AFF"/>
    <w:rsid w:val="00D56BAE"/>
    <w:rsid w:val="00D7012B"/>
    <w:rsid w:val="00D73087"/>
    <w:rsid w:val="00D74D8E"/>
    <w:rsid w:val="00D80875"/>
    <w:rsid w:val="00D8360C"/>
    <w:rsid w:val="00D851A4"/>
    <w:rsid w:val="00DB03A7"/>
    <w:rsid w:val="00DB0BFE"/>
    <w:rsid w:val="00DB7B73"/>
    <w:rsid w:val="00DC0CE2"/>
    <w:rsid w:val="00DC54B1"/>
    <w:rsid w:val="00DD3246"/>
    <w:rsid w:val="00DD6F03"/>
    <w:rsid w:val="00DD7EC2"/>
    <w:rsid w:val="00DE0C52"/>
    <w:rsid w:val="00DE5FF6"/>
    <w:rsid w:val="00DE704F"/>
    <w:rsid w:val="00DF25CB"/>
    <w:rsid w:val="00DF37F5"/>
    <w:rsid w:val="00DF4F57"/>
    <w:rsid w:val="00DF58E3"/>
    <w:rsid w:val="00DF5995"/>
    <w:rsid w:val="00DF6D5C"/>
    <w:rsid w:val="00E01AD0"/>
    <w:rsid w:val="00E04535"/>
    <w:rsid w:val="00E04949"/>
    <w:rsid w:val="00E13D84"/>
    <w:rsid w:val="00E14013"/>
    <w:rsid w:val="00E14814"/>
    <w:rsid w:val="00E17359"/>
    <w:rsid w:val="00E20734"/>
    <w:rsid w:val="00E24608"/>
    <w:rsid w:val="00E2807A"/>
    <w:rsid w:val="00E30962"/>
    <w:rsid w:val="00E3249F"/>
    <w:rsid w:val="00E349EF"/>
    <w:rsid w:val="00E413B5"/>
    <w:rsid w:val="00E51BC0"/>
    <w:rsid w:val="00E54C71"/>
    <w:rsid w:val="00E631E2"/>
    <w:rsid w:val="00E65E2E"/>
    <w:rsid w:val="00E71C7A"/>
    <w:rsid w:val="00E77B37"/>
    <w:rsid w:val="00E8283F"/>
    <w:rsid w:val="00E82C9F"/>
    <w:rsid w:val="00E93629"/>
    <w:rsid w:val="00E9536C"/>
    <w:rsid w:val="00E97C30"/>
    <w:rsid w:val="00E97E19"/>
    <w:rsid w:val="00EA268F"/>
    <w:rsid w:val="00EA4163"/>
    <w:rsid w:val="00EC4FE8"/>
    <w:rsid w:val="00EC57B7"/>
    <w:rsid w:val="00EC77DC"/>
    <w:rsid w:val="00ED5A94"/>
    <w:rsid w:val="00EE0E6C"/>
    <w:rsid w:val="00EE4271"/>
    <w:rsid w:val="00EE54D1"/>
    <w:rsid w:val="00EE6C2B"/>
    <w:rsid w:val="00F01DEE"/>
    <w:rsid w:val="00F06E23"/>
    <w:rsid w:val="00F0744C"/>
    <w:rsid w:val="00F077C2"/>
    <w:rsid w:val="00F2EEAA"/>
    <w:rsid w:val="00F343E2"/>
    <w:rsid w:val="00F34E13"/>
    <w:rsid w:val="00F3608C"/>
    <w:rsid w:val="00F368D9"/>
    <w:rsid w:val="00F37C82"/>
    <w:rsid w:val="00F45A4D"/>
    <w:rsid w:val="00F45DD9"/>
    <w:rsid w:val="00F55A66"/>
    <w:rsid w:val="00F5EE1F"/>
    <w:rsid w:val="00F60A7B"/>
    <w:rsid w:val="00F64E59"/>
    <w:rsid w:val="00F65639"/>
    <w:rsid w:val="00F72422"/>
    <w:rsid w:val="00F736DB"/>
    <w:rsid w:val="00F73D4A"/>
    <w:rsid w:val="00F770C0"/>
    <w:rsid w:val="00F8589F"/>
    <w:rsid w:val="00F928FF"/>
    <w:rsid w:val="00F94DAA"/>
    <w:rsid w:val="00FA77ED"/>
    <w:rsid w:val="00FB0A19"/>
    <w:rsid w:val="00FB10F6"/>
    <w:rsid w:val="00FB498E"/>
    <w:rsid w:val="00FC4174"/>
    <w:rsid w:val="00FC56B0"/>
    <w:rsid w:val="00FC7154"/>
    <w:rsid w:val="00FD0A57"/>
    <w:rsid w:val="00FD77B9"/>
    <w:rsid w:val="00FD7DB3"/>
    <w:rsid w:val="00FE3865"/>
    <w:rsid w:val="00FF6217"/>
    <w:rsid w:val="00FF62AF"/>
    <w:rsid w:val="00FF6E07"/>
    <w:rsid w:val="00FF7838"/>
    <w:rsid w:val="0101405E"/>
    <w:rsid w:val="010211AC"/>
    <w:rsid w:val="010237BE"/>
    <w:rsid w:val="01025E22"/>
    <w:rsid w:val="0104053D"/>
    <w:rsid w:val="01046EE6"/>
    <w:rsid w:val="01057F5F"/>
    <w:rsid w:val="01098D5C"/>
    <w:rsid w:val="0110FFF9"/>
    <w:rsid w:val="0113CA6D"/>
    <w:rsid w:val="011671F7"/>
    <w:rsid w:val="01236472"/>
    <w:rsid w:val="0127A922"/>
    <w:rsid w:val="012848F1"/>
    <w:rsid w:val="01312F29"/>
    <w:rsid w:val="01315A2E"/>
    <w:rsid w:val="0133C2FD"/>
    <w:rsid w:val="0135529B"/>
    <w:rsid w:val="01375C52"/>
    <w:rsid w:val="0145C649"/>
    <w:rsid w:val="014CFE82"/>
    <w:rsid w:val="0158B8E6"/>
    <w:rsid w:val="015EFD6C"/>
    <w:rsid w:val="01603C63"/>
    <w:rsid w:val="01619E84"/>
    <w:rsid w:val="0162FBA3"/>
    <w:rsid w:val="0163F938"/>
    <w:rsid w:val="01671571"/>
    <w:rsid w:val="0169E6F9"/>
    <w:rsid w:val="016AF3D1"/>
    <w:rsid w:val="017379EE"/>
    <w:rsid w:val="0173D033"/>
    <w:rsid w:val="01795311"/>
    <w:rsid w:val="0179CDE0"/>
    <w:rsid w:val="017AF7FB"/>
    <w:rsid w:val="017DAA77"/>
    <w:rsid w:val="017DC1DC"/>
    <w:rsid w:val="0182D7DD"/>
    <w:rsid w:val="01856840"/>
    <w:rsid w:val="01870CAB"/>
    <w:rsid w:val="0189686D"/>
    <w:rsid w:val="018D4796"/>
    <w:rsid w:val="018E01BD"/>
    <w:rsid w:val="0190294D"/>
    <w:rsid w:val="01974BFF"/>
    <w:rsid w:val="019B73DC"/>
    <w:rsid w:val="019CA155"/>
    <w:rsid w:val="019E9B73"/>
    <w:rsid w:val="01A08A29"/>
    <w:rsid w:val="01A3E44A"/>
    <w:rsid w:val="01A4BC40"/>
    <w:rsid w:val="01A4CDA9"/>
    <w:rsid w:val="01A5748A"/>
    <w:rsid w:val="01A7575E"/>
    <w:rsid w:val="01A93F28"/>
    <w:rsid w:val="01AA9EB8"/>
    <w:rsid w:val="01ADBB6B"/>
    <w:rsid w:val="01B2BF9C"/>
    <w:rsid w:val="01B3B09D"/>
    <w:rsid w:val="01B5D12B"/>
    <w:rsid w:val="01BB51FE"/>
    <w:rsid w:val="01BB5BA5"/>
    <w:rsid w:val="01BC95C6"/>
    <w:rsid w:val="01BEBC30"/>
    <w:rsid w:val="01BFF9DE"/>
    <w:rsid w:val="01C22F05"/>
    <w:rsid w:val="01C4001D"/>
    <w:rsid w:val="01C414BC"/>
    <w:rsid w:val="01C57C1B"/>
    <w:rsid w:val="01CAB37F"/>
    <w:rsid w:val="01CFAA16"/>
    <w:rsid w:val="01D3AB7B"/>
    <w:rsid w:val="01E00DE5"/>
    <w:rsid w:val="01E3F31F"/>
    <w:rsid w:val="01E73DDD"/>
    <w:rsid w:val="01E84FCC"/>
    <w:rsid w:val="01E875EE"/>
    <w:rsid w:val="01E9D25D"/>
    <w:rsid w:val="01ECA041"/>
    <w:rsid w:val="01EE2236"/>
    <w:rsid w:val="01EEF6DE"/>
    <w:rsid w:val="01F04453"/>
    <w:rsid w:val="01F1CE8E"/>
    <w:rsid w:val="01FA80A9"/>
    <w:rsid w:val="0200E30F"/>
    <w:rsid w:val="0206A8D5"/>
    <w:rsid w:val="020A2CC4"/>
    <w:rsid w:val="020B5618"/>
    <w:rsid w:val="020C78B1"/>
    <w:rsid w:val="020E78C2"/>
    <w:rsid w:val="020F8EE4"/>
    <w:rsid w:val="02155680"/>
    <w:rsid w:val="02157807"/>
    <w:rsid w:val="0215A37F"/>
    <w:rsid w:val="0217A740"/>
    <w:rsid w:val="02180A99"/>
    <w:rsid w:val="021C7C05"/>
    <w:rsid w:val="021CE14B"/>
    <w:rsid w:val="021E6BC3"/>
    <w:rsid w:val="02204E35"/>
    <w:rsid w:val="02205969"/>
    <w:rsid w:val="0224260D"/>
    <w:rsid w:val="02260BFB"/>
    <w:rsid w:val="0227644E"/>
    <w:rsid w:val="0227BB1B"/>
    <w:rsid w:val="02295FBE"/>
    <w:rsid w:val="022F38F0"/>
    <w:rsid w:val="0235DA94"/>
    <w:rsid w:val="0237CEEB"/>
    <w:rsid w:val="0238D981"/>
    <w:rsid w:val="023B029F"/>
    <w:rsid w:val="023D9C1C"/>
    <w:rsid w:val="023E7304"/>
    <w:rsid w:val="023ED760"/>
    <w:rsid w:val="023FCA0C"/>
    <w:rsid w:val="024001CF"/>
    <w:rsid w:val="0240DC61"/>
    <w:rsid w:val="024192F9"/>
    <w:rsid w:val="0241A88C"/>
    <w:rsid w:val="02464FA4"/>
    <w:rsid w:val="0246CAFB"/>
    <w:rsid w:val="0247EEC8"/>
    <w:rsid w:val="024FB708"/>
    <w:rsid w:val="025044AF"/>
    <w:rsid w:val="025294DC"/>
    <w:rsid w:val="0253A5E6"/>
    <w:rsid w:val="02545A71"/>
    <w:rsid w:val="025B66BC"/>
    <w:rsid w:val="025C58F4"/>
    <w:rsid w:val="025F01FC"/>
    <w:rsid w:val="025F7A5A"/>
    <w:rsid w:val="02645CD2"/>
    <w:rsid w:val="026770AA"/>
    <w:rsid w:val="026A5082"/>
    <w:rsid w:val="026AA616"/>
    <w:rsid w:val="02701C21"/>
    <w:rsid w:val="0272CC04"/>
    <w:rsid w:val="02741A3D"/>
    <w:rsid w:val="0277FD86"/>
    <w:rsid w:val="02797936"/>
    <w:rsid w:val="027FE231"/>
    <w:rsid w:val="028263DA"/>
    <w:rsid w:val="028E648C"/>
    <w:rsid w:val="0293948F"/>
    <w:rsid w:val="0296F650"/>
    <w:rsid w:val="029D55E4"/>
    <w:rsid w:val="02A784C0"/>
    <w:rsid w:val="02ADF332"/>
    <w:rsid w:val="02B180C3"/>
    <w:rsid w:val="02B686ED"/>
    <w:rsid w:val="02B72E61"/>
    <w:rsid w:val="02BB969C"/>
    <w:rsid w:val="02BCC68C"/>
    <w:rsid w:val="02BE30FD"/>
    <w:rsid w:val="02BFBB16"/>
    <w:rsid w:val="02C08A10"/>
    <w:rsid w:val="02C1E036"/>
    <w:rsid w:val="02C59EBA"/>
    <w:rsid w:val="02C8BAC7"/>
    <w:rsid w:val="02CAF26A"/>
    <w:rsid w:val="02CBF7BE"/>
    <w:rsid w:val="02CDDCB9"/>
    <w:rsid w:val="02D0DDFC"/>
    <w:rsid w:val="02D1A89A"/>
    <w:rsid w:val="02D2BE82"/>
    <w:rsid w:val="02D4D3D0"/>
    <w:rsid w:val="02D4ED10"/>
    <w:rsid w:val="02D5434B"/>
    <w:rsid w:val="02D92AF0"/>
    <w:rsid w:val="02DA638D"/>
    <w:rsid w:val="02DA9F95"/>
    <w:rsid w:val="02E2EF37"/>
    <w:rsid w:val="02E5E1FC"/>
    <w:rsid w:val="02E6C606"/>
    <w:rsid w:val="02E7648F"/>
    <w:rsid w:val="02F13DC8"/>
    <w:rsid w:val="02F5421D"/>
    <w:rsid w:val="02F658A0"/>
    <w:rsid w:val="02F9DDE2"/>
    <w:rsid w:val="02FA5727"/>
    <w:rsid w:val="02FDE711"/>
    <w:rsid w:val="0302C124"/>
    <w:rsid w:val="030498DE"/>
    <w:rsid w:val="03065BAD"/>
    <w:rsid w:val="030F0E50"/>
    <w:rsid w:val="0311EAFF"/>
    <w:rsid w:val="03129929"/>
    <w:rsid w:val="03137EE9"/>
    <w:rsid w:val="03166C96"/>
    <w:rsid w:val="031F1871"/>
    <w:rsid w:val="031F7657"/>
    <w:rsid w:val="03204D56"/>
    <w:rsid w:val="03268A2A"/>
    <w:rsid w:val="0327C499"/>
    <w:rsid w:val="03289DAB"/>
    <w:rsid w:val="032A0049"/>
    <w:rsid w:val="032BBFC1"/>
    <w:rsid w:val="032E06A4"/>
    <w:rsid w:val="032E62FE"/>
    <w:rsid w:val="032EFE57"/>
    <w:rsid w:val="0335BC79"/>
    <w:rsid w:val="033F09F2"/>
    <w:rsid w:val="033F74C6"/>
    <w:rsid w:val="0341CFE8"/>
    <w:rsid w:val="0344F364"/>
    <w:rsid w:val="0348B22E"/>
    <w:rsid w:val="034900C9"/>
    <w:rsid w:val="034E7929"/>
    <w:rsid w:val="034F3909"/>
    <w:rsid w:val="03505C51"/>
    <w:rsid w:val="0352B89E"/>
    <w:rsid w:val="035662EE"/>
    <w:rsid w:val="03577D39"/>
    <w:rsid w:val="0360843C"/>
    <w:rsid w:val="0362FC3C"/>
    <w:rsid w:val="03687619"/>
    <w:rsid w:val="036E3FA5"/>
    <w:rsid w:val="0370D41F"/>
    <w:rsid w:val="037196F2"/>
    <w:rsid w:val="03739A3D"/>
    <w:rsid w:val="03740484"/>
    <w:rsid w:val="0374213C"/>
    <w:rsid w:val="03754C71"/>
    <w:rsid w:val="0378A55C"/>
    <w:rsid w:val="0379AE14"/>
    <w:rsid w:val="037B7834"/>
    <w:rsid w:val="037F5658"/>
    <w:rsid w:val="03824793"/>
    <w:rsid w:val="0383B04C"/>
    <w:rsid w:val="038772A9"/>
    <w:rsid w:val="038916D2"/>
    <w:rsid w:val="038BAAE0"/>
    <w:rsid w:val="038E207C"/>
    <w:rsid w:val="038F5D84"/>
    <w:rsid w:val="0393C8C9"/>
    <w:rsid w:val="0394FC59"/>
    <w:rsid w:val="039926DD"/>
    <w:rsid w:val="039ED71A"/>
    <w:rsid w:val="039F808F"/>
    <w:rsid w:val="03A4B40B"/>
    <w:rsid w:val="03A52B9B"/>
    <w:rsid w:val="03A77843"/>
    <w:rsid w:val="03AE34CC"/>
    <w:rsid w:val="03AEBBF3"/>
    <w:rsid w:val="03B5D7F4"/>
    <w:rsid w:val="03B7F25C"/>
    <w:rsid w:val="03BCA29D"/>
    <w:rsid w:val="03C48315"/>
    <w:rsid w:val="03C5A13D"/>
    <w:rsid w:val="03C8F2D8"/>
    <w:rsid w:val="03CE6546"/>
    <w:rsid w:val="03D01D43"/>
    <w:rsid w:val="03D24B4C"/>
    <w:rsid w:val="03D2A6EA"/>
    <w:rsid w:val="03D2C79A"/>
    <w:rsid w:val="03D41832"/>
    <w:rsid w:val="03DAD165"/>
    <w:rsid w:val="03DBC21C"/>
    <w:rsid w:val="03DC245B"/>
    <w:rsid w:val="03E1178A"/>
    <w:rsid w:val="03E2CF56"/>
    <w:rsid w:val="03E6B3B0"/>
    <w:rsid w:val="03E71066"/>
    <w:rsid w:val="03ED274C"/>
    <w:rsid w:val="03F43E77"/>
    <w:rsid w:val="03F56E87"/>
    <w:rsid w:val="03FB1F8B"/>
    <w:rsid w:val="03FE0423"/>
    <w:rsid w:val="04027C61"/>
    <w:rsid w:val="040524BF"/>
    <w:rsid w:val="0405B440"/>
    <w:rsid w:val="0407FADE"/>
    <w:rsid w:val="040A7EB4"/>
    <w:rsid w:val="040CA58E"/>
    <w:rsid w:val="040EF4D2"/>
    <w:rsid w:val="0411EE40"/>
    <w:rsid w:val="041432A9"/>
    <w:rsid w:val="0417CF43"/>
    <w:rsid w:val="041A213C"/>
    <w:rsid w:val="041AAF96"/>
    <w:rsid w:val="041E8266"/>
    <w:rsid w:val="041F98E0"/>
    <w:rsid w:val="0422D662"/>
    <w:rsid w:val="0429E0A6"/>
    <w:rsid w:val="042BF6CB"/>
    <w:rsid w:val="042C56A3"/>
    <w:rsid w:val="04363798"/>
    <w:rsid w:val="04380059"/>
    <w:rsid w:val="0438FA56"/>
    <w:rsid w:val="04392FBF"/>
    <w:rsid w:val="043A7C1D"/>
    <w:rsid w:val="043C0FA8"/>
    <w:rsid w:val="0441C606"/>
    <w:rsid w:val="0442FF25"/>
    <w:rsid w:val="0444C0DE"/>
    <w:rsid w:val="0448791F"/>
    <w:rsid w:val="044D7641"/>
    <w:rsid w:val="044E92FC"/>
    <w:rsid w:val="0454243A"/>
    <w:rsid w:val="0455258E"/>
    <w:rsid w:val="045848FB"/>
    <w:rsid w:val="0460157E"/>
    <w:rsid w:val="04643797"/>
    <w:rsid w:val="0468CFEB"/>
    <w:rsid w:val="046A2965"/>
    <w:rsid w:val="046CD0DA"/>
    <w:rsid w:val="046CD35A"/>
    <w:rsid w:val="046DA8A5"/>
    <w:rsid w:val="0473498A"/>
    <w:rsid w:val="04738670"/>
    <w:rsid w:val="04753813"/>
    <w:rsid w:val="04754D75"/>
    <w:rsid w:val="0482D294"/>
    <w:rsid w:val="0485A0E1"/>
    <w:rsid w:val="0485C120"/>
    <w:rsid w:val="0491127E"/>
    <w:rsid w:val="0494886A"/>
    <w:rsid w:val="049658B8"/>
    <w:rsid w:val="0496D97C"/>
    <w:rsid w:val="049D2648"/>
    <w:rsid w:val="049E1EF5"/>
    <w:rsid w:val="049E2CC9"/>
    <w:rsid w:val="04A0E8BE"/>
    <w:rsid w:val="04A6D08E"/>
    <w:rsid w:val="04B17EC7"/>
    <w:rsid w:val="04B89810"/>
    <w:rsid w:val="04B9562E"/>
    <w:rsid w:val="04C6FF3B"/>
    <w:rsid w:val="04CA8951"/>
    <w:rsid w:val="04CCEB7B"/>
    <w:rsid w:val="04D01550"/>
    <w:rsid w:val="04D0D0AE"/>
    <w:rsid w:val="04D0EAE5"/>
    <w:rsid w:val="04D26E39"/>
    <w:rsid w:val="04D6CD6E"/>
    <w:rsid w:val="04D9678F"/>
    <w:rsid w:val="04DBC3EF"/>
    <w:rsid w:val="04DC5683"/>
    <w:rsid w:val="04DDE8F1"/>
    <w:rsid w:val="04DE4F58"/>
    <w:rsid w:val="04DFB1D7"/>
    <w:rsid w:val="04EC2AA7"/>
    <w:rsid w:val="04F1DFF9"/>
    <w:rsid w:val="04F1E4D0"/>
    <w:rsid w:val="04F25BD3"/>
    <w:rsid w:val="04F4A60E"/>
    <w:rsid w:val="04F4BBD2"/>
    <w:rsid w:val="04FAA6BD"/>
    <w:rsid w:val="04FB2CF0"/>
    <w:rsid w:val="04FC64FF"/>
    <w:rsid w:val="0505D626"/>
    <w:rsid w:val="05075815"/>
    <w:rsid w:val="0507D95B"/>
    <w:rsid w:val="050B6067"/>
    <w:rsid w:val="050BD6F7"/>
    <w:rsid w:val="050E18B9"/>
    <w:rsid w:val="0512FB17"/>
    <w:rsid w:val="051593FF"/>
    <w:rsid w:val="0515E73C"/>
    <w:rsid w:val="051BCF3D"/>
    <w:rsid w:val="05281760"/>
    <w:rsid w:val="052CF2BF"/>
    <w:rsid w:val="052D40F9"/>
    <w:rsid w:val="052D76E9"/>
    <w:rsid w:val="0531B1CA"/>
    <w:rsid w:val="053292B1"/>
    <w:rsid w:val="0532F0BD"/>
    <w:rsid w:val="0533F0D3"/>
    <w:rsid w:val="05378F53"/>
    <w:rsid w:val="053A817B"/>
    <w:rsid w:val="053A83D9"/>
    <w:rsid w:val="053B50F0"/>
    <w:rsid w:val="053C7D75"/>
    <w:rsid w:val="053D12FD"/>
    <w:rsid w:val="053D6C9E"/>
    <w:rsid w:val="053D9BB8"/>
    <w:rsid w:val="054008B1"/>
    <w:rsid w:val="0546C4F6"/>
    <w:rsid w:val="0548205A"/>
    <w:rsid w:val="054B35B7"/>
    <w:rsid w:val="054D9009"/>
    <w:rsid w:val="055064B2"/>
    <w:rsid w:val="05560C88"/>
    <w:rsid w:val="05623F60"/>
    <w:rsid w:val="05683F45"/>
    <w:rsid w:val="05691DA1"/>
    <w:rsid w:val="056C867F"/>
    <w:rsid w:val="05702833"/>
    <w:rsid w:val="057272F3"/>
    <w:rsid w:val="0575C952"/>
    <w:rsid w:val="05794AC5"/>
    <w:rsid w:val="0582F4D7"/>
    <w:rsid w:val="0584CD7B"/>
    <w:rsid w:val="05853EA5"/>
    <w:rsid w:val="0587A31C"/>
    <w:rsid w:val="05894B8D"/>
    <w:rsid w:val="058A967B"/>
    <w:rsid w:val="058B8E69"/>
    <w:rsid w:val="058C0A5E"/>
    <w:rsid w:val="058C8A9E"/>
    <w:rsid w:val="058E2983"/>
    <w:rsid w:val="058FC322"/>
    <w:rsid w:val="0590BE24"/>
    <w:rsid w:val="05924189"/>
    <w:rsid w:val="0593F4B7"/>
    <w:rsid w:val="05971A4C"/>
    <w:rsid w:val="059A0FEE"/>
    <w:rsid w:val="05A3255B"/>
    <w:rsid w:val="05A5AAB8"/>
    <w:rsid w:val="05AC51C7"/>
    <w:rsid w:val="05AE3FF8"/>
    <w:rsid w:val="05AF441A"/>
    <w:rsid w:val="05B1D578"/>
    <w:rsid w:val="05B44B51"/>
    <w:rsid w:val="05BA65DC"/>
    <w:rsid w:val="05BAB8B9"/>
    <w:rsid w:val="05C0A0BD"/>
    <w:rsid w:val="05C54E7B"/>
    <w:rsid w:val="05C7816B"/>
    <w:rsid w:val="05C7EF53"/>
    <w:rsid w:val="05CA03E0"/>
    <w:rsid w:val="05D33D9F"/>
    <w:rsid w:val="05D50581"/>
    <w:rsid w:val="05D6FEEE"/>
    <w:rsid w:val="05D7660D"/>
    <w:rsid w:val="05E08E71"/>
    <w:rsid w:val="05EBF517"/>
    <w:rsid w:val="05ED8F37"/>
    <w:rsid w:val="05EDDDBD"/>
    <w:rsid w:val="05EE555D"/>
    <w:rsid w:val="05EEF8DD"/>
    <w:rsid w:val="05EF1DB7"/>
    <w:rsid w:val="05EFD3BA"/>
    <w:rsid w:val="05F114BC"/>
    <w:rsid w:val="05F5622C"/>
    <w:rsid w:val="05F82663"/>
    <w:rsid w:val="05F8B286"/>
    <w:rsid w:val="05FA335F"/>
    <w:rsid w:val="05FAC470"/>
    <w:rsid w:val="05FC42D7"/>
    <w:rsid w:val="060378A9"/>
    <w:rsid w:val="0608FDAA"/>
    <w:rsid w:val="060D7FF2"/>
    <w:rsid w:val="0613A3FD"/>
    <w:rsid w:val="06153648"/>
    <w:rsid w:val="061662D7"/>
    <w:rsid w:val="061E79CF"/>
    <w:rsid w:val="061EF2FD"/>
    <w:rsid w:val="0621221F"/>
    <w:rsid w:val="062648D2"/>
    <w:rsid w:val="062D3F77"/>
    <w:rsid w:val="062EE5FA"/>
    <w:rsid w:val="06310474"/>
    <w:rsid w:val="0633718F"/>
    <w:rsid w:val="0633B919"/>
    <w:rsid w:val="06340C97"/>
    <w:rsid w:val="0635E21C"/>
    <w:rsid w:val="0639FA04"/>
    <w:rsid w:val="063D76C9"/>
    <w:rsid w:val="063D7F24"/>
    <w:rsid w:val="063DE5F5"/>
    <w:rsid w:val="063EDB62"/>
    <w:rsid w:val="06416CED"/>
    <w:rsid w:val="0641C4F7"/>
    <w:rsid w:val="06423E9C"/>
    <w:rsid w:val="0642C00B"/>
    <w:rsid w:val="0646E552"/>
    <w:rsid w:val="064B4CBC"/>
    <w:rsid w:val="0653EBFA"/>
    <w:rsid w:val="0655FABD"/>
    <w:rsid w:val="065B1334"/>
    <w:rsid w:val="065CE646"/>
    <w:rsid w:val="06643DD9"/>
    <w:rsid w:val="0668C1C4"/>
    <w:rsid w:val="066B6A29"/>
    <w:rsid w:val="066D1E5D"/>
    <w:rsid w:val="066DC656"/>
    <w:rsid w:val="067418A5"/>
    <w:rsid w:val="06771385"/>
    <w:rsid w:val="067D3600"/>
    <w:rsid w:val="067DED3D"/>
    <w:rsid w:val="0682DDD8"/>
    <w:rsid w:val="0687E156"/>
    <w:rsid w:val="06893BB9"/>
    <w:rsid w:val="068CC391"/>
    <w:rsid w:val="068CE4C9"/>
    <w:rsid w:val="068D05D9"/>
    <w:rsid w:val="0690A74D"/>
    <w:rsid w:val="0693DBEE"/>
    <w:rsid w:val="0697F1BF"/>
    <w:rsid w:val="069D4603"/>
    <w:rsid w:val="06A03329"/>
    <w:rsid w:val="06A0678A"/>
    <w:rsid w:val="06A3BABD"/>
    <w:rsid w:val="06A94E04"/>
    <w:rsid w:val="06AFF3FC"/>
    <w:rsid w:val="06B06EAB"/>
    <w:rsid w:val="06B2285B"/>
    <w:rsid w:val="06B273DF"/>
    <w:rsid w:val="06C17553"/>
    <w:rsid w:val="06C2C720"/>
    <w:rsid w:val="06C45541"/>
    <w:rsid w:val="06C4F49D"/>
    <w:rsid w:val="06C4F947"/>
    <w:rsid w:val="06C70A73"/>
    <w:rsid w:val="06C763E6"/>
    <w:rsid w:val="06C80E7B"/>
    <w:rsid w:val="06C83308"/>
    <w:rsid w:val="06C85834"/>
    <w:rsid w:val="06C8B693"/>
    <w:rsid w:val="06C93BA4"/>
    <w:rsid w:val="06CF80D1"/>
    <w:rsid w:val="06D01EED"/>
    <w:rsid w:val="06D7421C"/>
    <w:rsid w:val="06DAE6D3"/>
    <w:rsid w:val="06DD8C67"/>
    <w:rsid w:val="06E750F5"/>
    <w:rsid w:val="06EB27B2"/>
    <w:rsid w:val="06EF655C"/>
    <w:rsid w:val="06EF9CDA"/>
    <w:rsid w:val="06EFA920"/>
    <w:rsid w:val="06F42299"/>
    <w:rsid w:val="06F4435F"/>
    <w:rsid w:val="06F9778B"/>
    <w:rsid w:val="06F9D04E"/>
    <w:rsid w:val="06FE9445"/>
    <w:rsid w:val="06FEE744"/>
    <w:rsid w:val="0700F631"/>
    <w:rsid w:val="0704910C"/>
    <w:rsid w:val="0705C0F3"/>
    <w:rsid w:val="070755B8"/>
    <w:rsid w:val="07087D6E"/>
    <w:rsid w:val="07088ED5"/>
    <w:rsid w:val="070CADBE"/>
    <w:rsid w:val="0717036C"/>
    <w:rsid w:val="071A46D4"/>
    <w:rsid w:val="071AD34E"/>
    <w:rsid w:val="071CF7FC"/>
    <w:rsid w:val="071DBEFA"/>
    <w:rsid w:val="071EB496"/>
    <w:rsid w:val="0728A084"/>
    <w:rsid w:val="072F2015"/>
    <w:rsid w:val="0731A48F"/>
    <w:rsid w:val="073DC25C"/>
    <w:rsid w:val="073FE554"/>
    <w:rsid w:val="0747689D"/>
    <w:rsid w:val="07499945"/>
    <w:rsid w:val="074D1C69"/>
    <w:rsid w:val="074E3932"/>
    <w:rsid w:val="075C98FE"/>
    <w:rsid w:val="075DC865"/>
    <w:rsid w:val="07661DA6"/>
    <w:rsid w:val="0766EBE3"/>
    <w:rsid w:val="076B140A"/>
    <w:rsid w:val="076C0642"/>
    <w:rsid w:val="076CE8C0"/>
    <w:rsid w:val="07751825"/>
    <w:rsid w:val="0776DD8D"/>
    <w:rsid w:val="07785EC3"/>
    <w:rsid w:val="0784F9B3"/>
    <w:rsid w:val="0786FC79"/>
    <w:rsid w:val="0787FAF1"/>
    <w:rsid w:val="07889227"/>
    <w:rsid w:val="07908CDB"/>
    <w:rsid w:val="079106B8"/>
    <w:rsid w:val="079A47E0"/>
    <w:rsid w:val="079FE81C"/>
    <w:rsid w:val="07A0448A"/>
    <w:rsid w:val="07A64728"/>
    <w:rsid w:val="07A66B61"/>
    <w:rsid w:val="07A88E72"/>
    <w:rsid w:val="07AF8AE3"/>
    <w:rsid w:val="07AFAD0A"/>
    <w:rsid w:val="07B1307B"/>
    <w:rsid w:val="07B2424C"/>
    <w:rsid w:val="07B426BA"/>
    <w:rsid w:val="07B4B5E2"/>
    <w:rsid w:val="07B6929C"/>
    <w:rsid w:val="07BF0E6F"/>
    <w:rsid w:val="07BFCE10"/>
    <w:rsid w:val="07C04772"/>
    <w:rsid w:val="07C2EC24"/>
    <w:rsid w:val="07C41CCA"/>
    <w:rsid w:val="07C45ABB"/>
    <w:rsid w:val="07C4D967"/>
    <w:rsid w:val="07CA9884"/>
    <w:rsid w:val="07CB1706"/>
    <w:rsid w:val="07CDD190"/>
    <w:rsid w:val="07D23815"/>
    <w:rsid w:val="07DAAC0F"/>
    <w:rsid w:val="07DF81C8"/>
    <w:rsid w:val="07E04A7C"/>
    <w:rsid w:val="07E120D2"/>
    <w:rsid w:val="07E1982E"/>
    <w:rsid w:val="07F19220"/>
    <w:rsid w:val="07F516F7"/>
    <w:rsid w:val="07FABDE4"/>
    <w:rsid w:val="07FB68CB"/>
    <w:rsid w:val="07FC1F58"/>
    <w:rsid w:val="07FE6FC5"/>
    <w:rsid w:val="0800735E"/>
    <w:rsid w:val="08014624"/>
    <w:rsid w:val="08062A3F"/>
    <w:rsid w:val="0807A59F"/>
    <w:rsid w:val="080891DA"/>
    <w:rsid w:val="08092D9C"/>
    <w:rsid w:val="080ABE71"/>
    <w:rsid w:val="080B8BD7"/>
    <w:rsid w:val="080C7A46"/>
    <w:rsid w:val="080D7A4C"/>
    <w:rsid w:val="080EE3FE"/>
    <w:rsid w:val="080F1376"/>
    <w:rsid w:val="08122AA6"/>
    <w:rsid w:val="08125CE4"/>
    <w:rsid w:val="0812C523"/>
    <w:rsid w:val="0812FFA7"/>
    <w:rsid w:val="081C678F"/>
    <w:rsid w:val="081D6E4D"/>
    <w:rsid w:val="081E792C"/>
    <w:rsid w:val="081E88A8"/>
    <w:rsid w:val="081EF0A7"/>
    <w:rsid w:val="08212767"/>
    <w:rsid w:val="082376C4"/>
    <w:rsid w:val="0827E2C0"/>
    <w:rsid w:val="082ABEA8"/>
    <w:rsid w:val="082F7985"/>
    <w:rsid w:val="082FDD72"/>
    <w:rsid w:val="08322D5F"/>
    <w:rsid w:val="083514ED"/>
    <w:rsid w:val="083BBB2D"/>
    <w:rsid w:val="08451E61"/>
    <w:rsid w:val="0847CAE1"/>
    <w:rsid w:val="08561FE7"/>
    <w:rsid w:val="085660D7"/>
    <w:rsid w:val="085CE92B"/>
    <w:rsid w:val="085E2E31"/>
    <w:rsid w:val="085FCD52"/>
    <w:rsid w:val="086025A2"/>
    <w:rsid w:val="08602DE0"/>
    <w:rsid w:val="0862A6B6"/>
    <w:rsid w:val="08670F0D"/>
    <w:rsid w:val="0867A2DE"/>
    <w:rsid w:val="086C3A3B"/>
    <w:rsid w:val="086DAFEE"/>
    <w:rsid w:val="086E45F4"/>
    <w:rsid w:val="086F8277"/>
    <w:rsid w:val="08721062"/>
    <w:rsid w:val="08738051"/>
    <w:rsid w:val="0876C468"/>
    <w:rsid w:val="087757CC"/>
    <w:rsid w:val="087DC4E7"/>
    <w:rsid w:val="087EF650"/>
    <w:rsid w:val="087F2F0F"/>
    <w:rsid w:val="087FA5A1"/>
    <w:rsid w:val="0880C8A4"/>
    <w:rsid w:val="088268C7"/>
    <w:rsid w:val="0887FC8C"/>
    <w:rsid w:val="0888305F"/>
    <w:rsid w:val="0889E4C6"/>
    <w:rsid w:val="0891DD36"/>
    <w:rsid w:val="0895564F"/>
    <w:rsid w:val="08973B25"/>
    <w:rsid w:val="08995B2D"/>
    <w:rsid w:val="089C991E"/>
    <w:rsid w:val="089FD5F8"/>
    <w:rsid w:val="08A00297"/>
    <w:rsid w:val="08A3CAD7"/>
    <w:rsid w:val="08A70BB3"/>
    <w:rsid w:val="08A9DAEE"/>
    <w:rsid w:val="08AA6469"/>
    <w:rsid w:val="08B6BE28"/>
    <w:rsid w:val="08BBD933"/>
    <w:rsid w:val="08BC9CEB"/>
    <w:rsid w:val="08BD8C19"/>
    <w:rsid w:val="08C16F2E"/>
    <w:rsid w:val="08C1A315"/>
    <w:rsid w:val="08C3E1C1"/>
    <w:rsid w:val="08C638A4"/>
    <w:rsid w:val="08C6E751"/>
    <w:rsid w:val="08C6F50E"/>
    <w:rsid w:val="08C7B4C6"/>
    <w:rsid w:val="08C8BD7D"/>
    <w:rsid w:val="08CA7870"/>
    <w:rsid w:val="08CBC080"/>
    <w:rsid w:val="08D4B25B"/>
    <w:rsid w:val="08D4B7FA"/>
    <w:rsid w:val="08DCD164"/>
    <w:rsid w:val="08DDAAC6"/>
    <w:rsid w:val="08E2E0EF"/>
    <w:rsid w:val="08E55819"/>
    <w:rsid w:val="08E77177"/>
    <w:rsid w:val="08E9EA19"/>
    <w:rsid w:val="08ECFA11"/>
    <w:rsid w:val="08ED71DC"/>
    <w:rsid w:val="08EF2448"/>
    <w:rsid w:val="08F7340D"/>
    <w:rsid w:val="08F83644"/>
    <w:rsid w:val="08FE985C"/>
    <w:rsid w:val="08FFDDCE"/>
    <w:rsid w:val="09001156"/>
    <w:rsid w:val="0901A9C1"/>
    <w:rsid w:val="0901B5A2"/>
    <w:rsid w:val="0907F99A"/>
    <w:rsid w:val="090903FE"/>
    <w:rsid w:val="09129135"/>
    <w:rsid w:val="09193A41"/>
    <w:rsid w:val="091A533D"/>
    <w:rsid w:val="091C8F8B"/>
    <w:rsid w:val="09245440"/>
    <w:rsid w:val="09245508"/>
    <w:rsid w:val="09264066"/>
    <w:rsid w:val="09296CD8"/>
    <w:rsid w:val="092C6A0D"/>
    <w:rsid w:val="093246AF"/>
    <w:rsid w:val="0936F9B9"/>
    <w:rsid w:val="093C468B"/>
    <w:rsid w:val="093C635A"/>
    <w:rsid w:val="09424875"/>
    <w:rsid w:val="094861EA"/>
    <w:rsid w:val="0949A69C"/>
    <w:rsid w:val="094AD6A3"/>
    <w:rsid w:val="094CD70A"/>
    <w:rsid w:val="094D75E2"/>
    <w:rsid w:val="094E12AD"/>
    <w:rsid w:val="094EB31A"/>
    <w:rsid w:val="09514543"/>
    <w:rsid w:val="0952A592"/>
    <w:rsid w:val="095721DF"/>
    <w:rsid w:val="0958E841"/>
    <w:rsid w:val="095A01C2"/>
    <w:rsid w:val="095D9432"/>
    <w:rsid w:val="09660BE9"/>
    <w:rsid w:val="09680A74"/>
    <w:rsid w:val="0969AF12"/>
    <w:rsid w:val="096A0F51"/>
    <w:rsid w:val="096B6A0C"/>
    <w:rsid w:val="096D5F1F"/>
    <w:rsid w:val="0970445E"/>
    <w:rsid w:val="098159F5"/>
    <w:rsid w:val="098181CE"/>
    <w:rsid w:val="0983E9F7"/>
    <w:rsid w:val="09853978"/>
    <w:rsid w:val="09891855"/>
    <w:rsid w:val="098920BE"/>
    <w:rsid w:val="098F7340"/>
    <w:rsid w:val="09920C08"/>
    <w:rsid w:val="0994B8CA"/>
    <w:rsid w:val="0996E6A4"/>
    <w:rsid w:val="09977C01"/>
    <w:rsid w:val="099B14C0"/>
    <w:rsid w:val="099BA8B0"/>
    <w:rsid w:val="099E155A"/>
    <w:rsid w:val="09A48A8F"/>
    <w:rsid w:val="09A708F0"/>
    <w:rsid w:val="09A9351C"/>
    <w:rsid w:val="09AFE56D"/>
    <w:rsid w:val="09BE6ACA"/>
    <w:rsid w:val="09BF898A"/>
    <w:rsid w:val="09C22418"/>
    <w:rsid w:val="09C3F282"/>
    <w:rsid w:val="09C57C7C"/>
    <w:rsid w:val="09C5A579"/>
    <w:rsid w:val="09C74BA7"/>
    <w:rsid w:val="09C856B2"/>
    <w:rsid w:val="09C8D2B2"/>
    <w:rsid w:val="09CC53C6"/>
    <w:rsid w:val="09CD0ADB"/>
    <w:rsid w:val="09D32450"/>
    <w:rsid w:val="09D6ED32"/>
    <w:rsid w:val="09DA02EF"/>
    <w:rsid w:val="09DB6C87"/>
    <w:rsid w:val="09E078B9"/>
    <w:rsid w:val="09E1CC9B"/>
    <w:rsid w:val="09E35D94"/>
    <w:rsid w:val="09E6412A"/>
    <w:rsid w:val="09E88582"/>
    <w:rsid w:val="09E9C09E"/>
    <w:rsid w:val="09EDD306"/>
    <w:rsid w:val="09F7A632"/>
    <w:rsid w:val="09FD700A"/>
    <w:rsid w:val="09FDFBF5"/>
    <w:rsid w:val="09FEAB35"/>
    <w:rsid w:val="09FF44CB"/>
    <w:rsid w:val="0A0099E7"/>
    <w:rsid w:val="0A01755C"/>
    <w:rsid w:val="0A04A69C"/>
    <w:rsid w:val="0A092D80"/>
    <w:rsid w:val="0A0BD474"/>
    <w:rsid w:val="0A0C017F"/>
    <w:rsid w:val="0A0D9F66"/>
    <w:rsid w:val="0A0EE866"/>
    <w:rsid w:val="0A104560"/>
    <w:rsid w:val="0A123781"/>
    <w:rsid w:val="0A128D3F"/>
    <w:rsid w:val="0A14E6D3"/>
    <w:rsid w:val="0A160456"/>
    <w:rsid w:val="0A1897BE"/>
    <w:rsid w:val="0A1B4DAF"/>
    <w:rsid w:val="0A1BB25C"/>
    <w:rsid w:val="0A28A331"/>
    <w:rsid w:val="0A2CD506"/>
    <w:rsid w:val="0A2D4A91"/>
    <w:rsid w:val="0A322DA0"/>
    <w:rsid w:val="0A36107F"/>
    <w:rsid w:val="0A365231"/>
    <w:rsid w:val="0A3AD108"/>
    <w:rsid w:val="0A3DEC4D"/>
    <w:rsid w:val="0A416B4D"/>
    <w:rsid w:val="0A466197"/>
    <w:rsid w:val="0A46766C"/>
    <w:rsid w:val="0A4BB802"/>
    <w:rsid w:val="0A4D1CE7"/>
    <w:rsid w:val="0A577179"/>
    <w:rsid w:val="0A58265A"/>
    <w:rsid w:val="0A594585"/>
    <w:rsid w:val="0A5B8D87"/>
    <w:rsid w:val="0A66704A"/>
    <w:rsid w:val="0A67BAB2"/>
    <w:rsid w:val="0A70536A"/>
    <w:rsid w:val="0A7A34BD"/>
    <w:rsid w:val="0A7FA570"/>
    <w:rsid w:val="0A87981C"/>
    <w:rsid w:val="0A87EECE"/>
    <w:rsid w:val="0A88338F"/>
    <w:rsid w:val="0A898527"/>
    <w:rsid w:val="0A8AA2C3"/>
    <w:rsid w:val="0A92D55B"/>
    <w:rsid w:val="0A9A2DF9"/>
    <w:rsid w:val="0A9BE1B7"/>
    <w:rsid w:val="0A9C5A02"/>
    <w:rsid w:val="0AA42A4F"/>
    <w:rsid w:val="0AA45652"/>
    <w:rsid w:val="0AA70A8C"/>
    <w:rsid w:val="0AA85A8F"/>
    <w:rsid w:val="0AACDDA3"/>
    <w:rsid w:val="0AAD581A"/>
    <w:rsid w:val="0AAED448"/>
    <w:rsid w:val="0AB285E0"/>
    <w:rsid w:val="0AB486A2"/>
    <w:rsid w:val="0AB499F0"/>
    <w:rsid w:val="0AB7BAA3"/>
    <w:rsid w:val="0AB7D4D6"/>
    <w:rsid w:val="0AB981CE"/>
    <w:rsid w:val="0ABA9B0B"/>
    <w:rsid w:val="0AC0EFE6"/>
    <w:rsid w:val="0AC1AE6E"/>
    <w:rsid w:val="0AC3BFCA"/>
    <w:rsid w:val="0AC44DC8"/>
    <w:rsid w:val="0AC90021"/>
    <w:rsid w:val="0AD1A65D"/>
    <w:rsid w:val="0AD47026"/>
    <w:rsid w:val="0AE0E984"/>
    <w:rsid w:val="0AE1054E"/>
    <w:rsid w:val="0AE2C0DD"/>
    <w:rsid w:val="0AE32C47"/>
    <w:rsid w:val="0AE53B07"/>
    <w:rsid w:val="0AE5FFC8"/>
    <w:rsid w:val="0AE71806"/>
    <w:rsid w:val="0AE77BA2"/>
    <w:rsid w:val="0AECA421"/>
    <w:rsid w:val="0AED813F"/>
    <w:rsid w:val="0AEDCA66"/>
    <w:rsid w:val="0AF0B1CE"/>
    <w:rsid w:val="0AF16323"/>
    <w:rsid w:val="0AFE01A3"/>
    <w:rsid w:val="0AFF27BB"/>
    <w:rsid w:val="0AFF410D"/>
    <w:rsid w:val="0AFF9873"/>
    <w:rsid w:val="0B02EA30"/>
    <w:rsid w:val="0B0368F5"/>
    <w:rsid w:val="0B059F2D"/>
    <w:rsid w:val="0B0DD3A7"/>
    <w:rsid w:val="0B0F14FE"/>
    <w:rsid w:val="0B108E40"/>
    <w:rsid w:val="0B112D5F"/>
    <w:rsid w:val="0B1236DE"/>
    <w:rsid w:val="0B1A8483"/>
    <w:rsid w:val="0B1AF988"/>
    <w:rsid w:val="0B1B4B01"/>
    <w:rsid w:val="0B1CF2D2"/>
    <w:rsid w:val="0B202C23"/>
    <w:rsid w:val="0B24FB23"/>
    <w:rsid w:val="0B25A25E"/>
    <w:rsid w:val="0B29FFAD"/>
    <w:rsid w:val="0B2CC1A1"/>
    <w:rsid w:val="0B2F4DF6"/>
    <w:rsid w:val="0B2FC086"/>
    <w:rsid w:val="0B307718"/>
    <w:rsid w:val="0B32DD8D"/>
    <w:rsid w:val="0B343264"/>
    <w:rsid w:val="0B397D6A"/>
    <w:rsid w:val="0B3D20D1"/>
    <w:rsid w:val="0B3D9CFD"/>
    <w:rsid w:val="0B3E7229"/>
    <w:rsid w:val="0B3E8E14"/>
    <w:rsid w:val="0B4CD4B0"/>
    <w:rsid w:val="0B510EAB"/>
    <w:rsid w:val="0B524238"/>
    <w:rsid w:val="0B589AFF"/>
    <w:rsid w:val="0B5B3160"/>
    <w:rsid w:val="0B5BEF4D"/>
    <w:rsid w:val="0B60E754"/>
    <w:rsid w:val="0B7032A1"/>
    <w:rsid w:val="0B717952"/>
    <w:rsid w:val="0B71DE6E"/>
    <w:rsid w:val="0B73282F"/>
    <w:rsid w:val="0B73BABE"/>
    <w:rsid w:val="0B83E962"/>
    <w:rsid w:val="0B83FC61"/>
    <w:rsid w:val="0B841977"/>
    <w:rsid w:val="0B8474B4"/>
    <w:rsid w:val="0B862488"/>
    <w:rsid w:val="0B86C71C"/>
    <w:rsid w:val="0B86F454"/>
    <w:rsid w:val="0B8B4D8C"/>
    <w:rsid w:val="0B911E00"/>
    <w:rsid w:val="0B9325E7"/>
    <w:rsid w:val="0B95E8E1"/>
    <w:rsid w:val="0B961032"/>
    <w:rsid w:val="0BAC9F48"/>
    <w:rsid w:val="0BB2753D"/>
    <w:rsid w:val="0BB64FB3"/>
    <w:rsid w:val="0BB95948"/>
    <w:rsid w:val="0BBAD9B0"/>
    <w:rsid w:val="0BC4A18B"/>
    <w:rsid w:val="0BC540AD"/>
    <w:rsid w:val="0BC666C9"/>
    <w:rsid w:val="0BC793BC"/>
    <w:rsid w:val="0BCA4CC8"/>
    <w:rsid w:val="0BCA512E"/>
    <w:rsid w:val="0BCA5F49"/>
    <w:rsid w:val="0BD0C7B8"/>
    <w:rsid w:val="0BD24014"/>
    <w:rsid w:val="0BD38944"/>
    <w:rsid w:val="0BD6A1C0"/>
    <w:rsid w:val="0BD8C258"/>
    <w:rsid w:val="0BD8D570"/>
    <w:rsid w:val="0BD95860"/>
    <w:rsid w:val="0BDEBDE0"/>
    <w:rsid w:val="0BE218E3"/>
    <w:rsid w:val="0BE440DB"/>
    <w:rsid w:val="0BE52F34"/>
    <w:rsid w:val="0BE5EE3E"/>
    <w:rsid w:val="0BEC7B06"/>
    <w:rsid w:val="0BF32FB0"/>
    <w:rsid w:val="0BF3423C"/>
    <w:rsid w:val="0BF46A52"/>
    <w:rsid w:val="0BF87F69"/>
    <w:rsid w:val="0BF93D90"/>
    <w:rsid w:val="0BFAE19C"/>
    <w:rsid w:val="0BFC0386"/>
    <w:rsid w:val="0BFD6750"/>
    <w:rsid w:val="0BFF2B6D"/>
    <w:rsid w:val="0C03E335"/>
    <w:rsid w:val="0C09DD57"/>
    <w:rsid w:val="0C0B7C81"/>
    <w:rsid w:val="0C10D59C"/>
    <w:rsid w:val="0C178152"/>
    <w:rsid w:val="0C1B79B4"/>
    <w:rsid w:val="0C24B2FF"/>
    <w:rsid w:val="0C25ACE4"/>
    <w:rsid w:val="0C287D93"/>
    <w:rsid w:val="0C2ED4CF"/>
    <w:rsid w:val="0C2FEB6F"/>
    <w:rsid w:val="0C33C265"/>
    <w:rsid w:val="0C389072"/>
    <w:rsid w:val="0C38EE2D"/>
    <w:rsid w:val="0C399353"/>
    <w:rsid w:val="0C3AC93F"/>
    <w:rsid w:val="0C3B1DB6"/>
    <w:rsid w:val="0C416F79"/>
    <w:rsid w:val="0C42AF38"/>
    <w:rsid w:val="0C43AD56"/>
    <w:rsid w:val="0C475A41"/>
    <w:rsid w:val="0C47A1C8"/>
    <w:rsid w:val="0C506A51"/>
    <w:rsid w:val="0C50D19C"/>
    <w:rsid w:val="0C51586E"/>
    <w:rsid w:val="0C51C780"/>
    <w:rsid w:val="0C527B5B"/>
    <w:rsid w:val="0C586FEE"/>
    <w:rsid w:val="0C596ABB"/>
    <w:rsid w:val="0C5B3CCA"/>
    <w:rsid w:val="0C5FE81F"/>
    <w:rsid w:val="0C61EE0E"/>
    <w:rsid w:val="0C63C866"/>
    <w:rsid w:val="0C6ED4C6"/>
    <w:rsid w:val="0C70BDA9"/>
    <w:rsid w:val="0C71739E"/>
    <w:rsid w:val="0C72E906"/>
    <w:rsid w:val="0C77FE2C"/>
    <w:rsid w:val="0C7946A8"/>
    <w:rsid w:val="0C84B462"/>
    <w:rsid w:val="0C86F40E"/>
    <w:rsid w:val="0C8861B9"/>
    <w:rsid w:val="0C8E8B0A"/>
    <w:rsid w:val="0C96FBC5"/>
    <w:rsid w:val="0C9913A3"/>
    <w:rsid w:val="0C996ACB"/>
    <w:rsid w:val="0C99D661"/>
    <w:rsid w:val="0C9ABF1F"/>
    <w:rsid w:val="0C9EFC78"/>
    <w:rsid w:val="0CA1A103"/>
    <w:rsid w:val="0CA388E3"/>
    <w:rsid w:val="0CA3ABC1"/>
    <w:rsid w:val="0CA3CB70"/>
    <w:rsid w:val="0CA6B1CD"/>
    <w:rsid w:val="0CAE8F47"/>
    <w:rsid w:val="0CB18335"/>
    <w:rsid w:val="0CB18B79"/>
    <w:rsid w:val="0CB29AC3"/>
    <w:rsid w:val="0CB2D498"/>
    <w:rsid w:val="0CB35C36"/>
    <w:rsid w:val="0CB97CBD"/>
    <w:rsid w:val="0CBA6C64"/>
    <w:rsid w:val="0CBB0C62"/>
    <w:rsid w:val="0CC0CB17"/>
    <w:rsid w:val="0CC20B58"/>
    <w:rsid w:val="0CC21BD6"/>
    <w:rsid w:val="0CC42BA8"/>
    <w:rsid w:val="0CC5D595"/>
    <w:rsid w:val="0CD33F74"/>
    <w:rsid w:val="0CD56A83"/>
    <w:rsid w:val="0CD59E32"/>
    <w:rsid w:val="0CD74F47"/>
    <w:rsid w:val="0CD9BE7C"/>
    <w:rsid w:val="0CDEEFB5"/>
    <w:rsid w:val="0CE15DBA"/>
    <w:rsid w:val="0CE3F4E1"/>
    <w:rsid w:val="0CE641E5"/>
    <w:rsid w:val="0CEC465B"/>
    <w:rsid w:val="0CEDA48E"/>
    <w:rsid w:val="0CEF939B"/>
    <w:rsid w:val="0CF40B41"/>
    <w:rsid w:val="0CF59735"/>
    <w:rsid w:val="0CF72945"/>
    <w:rsid w:val="0CF852C9"/>
    <w:rsid w:val="0CFB4BF9"/>
    <w:rsid w:val="0D069A40"/>
    <w:rsid w:val="0D074A44"/>
    <w:rsid w:val="0D0AA91C"/>
    <w:rsid w:val="0D0AB467"/>
    <w:rsid w:val="0D0D7BB0"/>
    <w:rsid w:val="0D0EF890"/>
    <w:rsid w:val="0D0F55AA"/>
    <w:rsid w:val="0D0F5ECC"/>
    <w:rsid w:val="0D130163"/>
    <w:rsid w:val="0D13D6EC"/>
    <w:rsid w:val="0D14D980"/>
    <w:rsid w:val="0D1B291C"/>
    <w:rsid w:val="0D1B835D"/>
    <w:rsid w:val="0D1F99C0"/>
    <w:rsid w:val="0D238CFD"/>
    <w:rsid w:val="0D23AD18"/>
    <w:rsid w:val="0D2573C8"/>
    <w:rsid w:val="0D27DD5F"/>
    <w:rsid w:val="0D28068C"/>
    <w:rsid w:val="0D2BC50E"/>
    <w:rsid w:val="0D2E0DD2"/>
    <w:rsid w:val="0D30118F"/>
    <w:rsid w:val="0D32BC6D"/>
    <w:rsid w:val="0D379A18"/>
    <w:rsid w:val="0D39B4C7"/>
    <w:rsid w:val="0D44455B"/>
    <w:rsid w:val="0D462EA1"/>
    <w:rsid w:val="0D468F87"/>
    <w:rsid w:val="0D4809C9"/>
    <w:rsid w:val="0D4EF0AE"/>
    <w:rsid w:val="0D52F329"/>
    <w:rsid w:val="0D559DD0"/>
    <w:rsid w:val="0D572227"/>
    <w:rsid w:val="0D58FF28"/>
    <w:rsid w:val="0D59A78A"/>
    <w:rsid w:val="0D59C365"/>
    <w:rsid w:val="0D5CC8E5"/>
    <w:rsid w:val="0D5D65AA"/>
    <w:rsid w:val="0D5E9938"/>
    <w:rsid w:val="0D605AE3"/>
    <w:rsid w:val="0D617702"/>
    <w:rsid w:val="0D627A93"/>
    <w:rsid w:val="0D63FDDC"/>
    <w:rsid w:val="0D65EF5A"/>
    <w:rsid w:val="0D699603"/>
    <w:rsid w:val="0D6BADA9"/>
    <w:rsid w:val="0D6CB5B8"/>
    <w:rsid w:val="0D71E9D2"/>
    <w:rsid w:val="0D72D7F7"/>
    <w:rsid w:val="0D770EF6"/>
    <w:rsid w:val="0D7AAC7D"/>
    <w:rsid w:val="0D7E4FCF"/>
    <w:rsid w:val="0D7F4658"/>
    <w:rsid w:val="0D8007BD"/>
    <w:rsid w:val="0D863C81"/>
    <w:rsid w:val="0D8E2315"/>
    <w:rsid w:val="0D8E76F2"/>
    <w:rsid w:val="0D942F74"/>
    <w:rsid w:val="0D96B8D7"/>
    <w:rsid w:val="0D9B739C"/>
    <w:rsid w:val="0D9BF3C1"/>
    <w:rsid w:val="0D9C4F5E"/>
    <w:rsid w:val="0D9D8AC4"/>
    <w:rsid w:val="0D9FB517"/>
    <w:rsid w:val="0DA186FE"/>
    <w:rsid w:val="0DA30C56"/>
    <w:rsid w:val="0DA6E472"/>
    <w:rsid w:val="0DAF2528"/>
    <w:rsid w:val="0DB0D843"/>
    <w:rsid w:val="0DBC1E32"/>
    <w:rsid w:val="0DBDFDC7"/>
    <w:rsid w:val="0DBF7557"/>
    <w:rsid w:val="0DC19648"/>
    <w:rsid w:val="0DC24385"/>
    <w:rsid w:val="0DC806A2"/>
    <w:rsid w:val="0DCC388C"/>
    <w:rsid w:val="0DCC9C2A"/>
    <w:rsid w:val="0DD23E59"/>
    <w:rsid w:val="0DD54AA1"/>
    <w:rsid w:val="0DDC3D07"/>
    <w:rsid w:val="0DE1FFC8"/>
    <w:rsid w:val="0DE36CD6"/>
    <w:rsid w:val="0DE3A011"/>
    <w:rsid w:val="0DE63E95"/>
    <w:rsid w:val="0DE8E9D2"/>
    <w:rsid w:val="0DEA3F90"/>
    <w:rsid w:val="0DECB386"/>
    <w:rsid w:val="0DF25C4B"/>
    <w:rsid w:val="0DF6E557"/>
    <w:rsid w:val="0DF7FBD4"/>
    <w:rsid w:val="0DFB1DA4"/>
    <w:rsid w:val="0E00171D"/>
    <w:rsid w:val="0E06C594"/>
    <w:rsid w:val="0E0B718B"/>
    <w:rsid w:val="0E0CE462"/>
    <w:rsid w:val="0E126B5D"/>
    <w:rsid w:val="0E135F30"/>
    <w:rsid w:val="0E187E00"/>
    <w:rsid w:val="0E1EBBA1"/>
    <w:rsid w:val="0E2122A4"/>
    <w:rsid w:val="0E255683"/>
    <w:rsid w:val="0E260C69"/>
    <w:rsid w:val="0E281CCB"/>
    <w:rsid w:val="0E28E087"/>
    <w:rsid w:val="0E2BF21A"/>
    <w:rsid w:val="0E3592DD"/>
    <w:rsid w:val="0E37B5C4"/>
    <w:rsid w:val="0E386728"/>
    <w:rsid w:val="0E3C51C3"/>
    <w:rsid w:val="0E3D8074"/>
    <w:rsid w:val="0E3FF7BB"/>
    <w:rsid w:val="0E435928"/>
    <w:rsid w:val="0E47343B"/>
    <w:rsid w:val="0E4C616B"/>
    <w:rsid w:val="0E4C7563"/>
    <w:rsid w:val="0E4F2C97"/>
    <w:rsid w:val="0E51C4C7"/>
    <w:rsid w:val="0E565C5D"/>
    <w:rsid w:val="0E5910F9"/>
    <w:rsid w:val="0E5C3A37"/>
    <w:rsid w:val="0E5D88F0"/>
    <w:rsid w:val="0E5E30B5"/>
    <w:rsid w:val="0E619B02"/>
    <w:rsid w:val="0E6C92DD"/>
    <w:rsid w:val="0E6E80F3"/>
    <w:rsid w:val="0E6F2940"/>
    <w:rsid w:val="0E715CFB"/>
    <w:rsid w:val="0E723195"/>
    <w:rsid w:val="0E72D5EB"/>
    <w:rsid w:val="0E7FE8D2"/>
    <w:rsid w:val="0E8266D9"/>
    <w:rsid w:val="0E850ECC"/>
    <w:rsid w:val="0E867B9D"/>
    <w:rsid w:val="0E8ED9DD"/>
    <w:rsid w:val="0E8F579B"/>
    <w:rsid w:val="0E8FB862"/>
    <w:rsid w:val="0E8FBA57"/>
    <w:rsid w:val="0E955474"/>
    <w:rsid w:val="0E99CED9"/>
    <w:rsid w:val="0E9C6B28"/>
    <w:rsid w:val="0E9CD400"/>
    <w:rsid w:val="0EA1B483"/>
    <w:rsid w:val="0EA577B3"/>
    <w:rsid w:val="0EA76A75"/>
    <w:rsid w:val="0EABB6B5"/>
    <w:rsid w:val="0EAF53B4"/>
    <w:rsid w:val="0EAFB099"/>
    <w:rsid w:val="0EB251B3"/>
    <w:rsid w:val="0EB7B2E8"/>
    <w:rsid w:val="0EB81022"/>
    <w:rsid w:val="0EB8D61D"/>
    <w:rsid w:val="0EBE5D72"/>
    <w:rsid w:val="0EC485DF"/>
    <w:rsid w:val="0ECC56F6"/>
    <w:rsid w:val="0ED32AA5"/>
    <w:rsid w:val="0ED50640"/>
    <w:rsid w:val="0ED66C0F"/>
    <w:rsid w:val="0EE1BE6F"/>
    <w:rsid w:val="0EE3DB20"/>
    <w:rsid w:val="0EE508E3"/>
    <w:rsid w:val="0EE7F9EA"/>
    <w:rsid w:val="0EEC53D2"/>
    <w:rsid w:val="0EEF28BC"/>
    <w:rsid w:val="0EF65040"/>
    <w:rsid w:val="0EF786C2"/>
    <w:rsid w:val="0EFFF191"/>
    <w:rsid w:val="0F01B593"/>
    <w:rsid w:val="0F136037"/>
    <w:rsid w:val="0F1ABDE0"/>
    <w:rsid w:val="0F1BA629"/>
    <w:rsid w:val="0F1EEFE2"/>
    <w:rsid w:val="0F2388DC"/>
    <w:rsid w:val="0F277E82"/>
    <w:rsid w:val="0F2D524F"/>
    <w:rsid w:val="0F322695"/>
    <w:rsid w:val="0F360C8C"/>
    <w:rsid w:val="0F39B476"/>
    <w:rsid w:val="0F3EE8A6"/>
    <w:rsid w:val="0F4365FA"/>
    <w:rsid w:val="0F44E9B1"/>
    <w:rsid w:val="0F4DA5E0"/>
    <w:rsid w:val="0F4E8FCF"/>
    <w:rsid w:val="0F51FF95"/>
    <w:rsid w:val="0F577B15"/>
    <w:rsid w:val="0F5993EB"/>
    <w:rsid w:val="0F5B45B8"/>
    <w:rsid w:val="0F5CD3E3"/>
    <w:rsid w:val="0F5F2501"/>
    <w:rsid w:val="0F62F53C"/>
    <w:rsid w:val="0F64FDD7"/>
    <w:rsid w:val="0F6A053C"/>
    <w:rsid w:val="0F6C500A"/>
    <w:rsid w:val="0F6D3C14"/>
    <w:rsid w:val="0F7F6997"/>
    <w:rsid w:val="0F7FB8F5"/>
    <w:rsid w:val="0F825084"/>
    <w:rsid w:val="0F82881A"/>
    <w:rsid w:val="0F8478AD"/>
    <w:rsid w:val="0F84933F"/>
    <w:rsid w:val="0F8D9AB9"/>
    <w:rsid w:val="0F8E2CAC"/>
    <w:rsid w:val="0F8EA03A"/>
    <w:rsid w:val="0F97B646"/>
    <w:rsid w:val="0F99EBFE"/>
    <w:rsid w:val="0F9DC275"/>
    <w:rsid w:val="0F9E2961"/>
    <w:rsid w:val="0F9EE270"/>
    <w:rsid w:val="0FA2F031"/>
    <w:rsid w:val="0FA8AB85"/>
    <w:rsid w:val="0FAB2CB9"/>
    <w:rsid w:val="0FAFED84"/>
    <w:rsid w:val="0FB3435B"/>
    <w:rsid w:val="0FB38521"/>
    <w:rsid w:val="0FB63551"/>
    <w:rsid w:val="0FB80663"/>
    <w:rsid w:val="0FBCCDCC"/>
    <w:rsid w:val="0FBD0D52"/>
    <w:rsid w:val="0FC1D8B8"/>
    <w:rsid w:val="0FC38E61"/>
    <w:rsid w:val="0FC8E85D"/>
    <w:rsid w:val="0FCD2D08"/>
    <w:rsid w:val="0FD041A0"/>
    <w:rsid w:val="0FD0B465"/>
    <w:rsid w:val="0FD698D5"/>
    <w:rsid w:val="0FD803B7"/>
    <w:rsid w:val="0FDB2E1B"/>
    <w:rsid w:val="0FDC1241"/>
    <w:rsid w:val="0FE33C7F"/>
    <w:rsid w:val="0FE3575F"/>
    <w:rsid w:val="0FEA3B79"/>
    <w:rsid w:val="0FEBF92D"/>
    <w:rsid w:val="0FEDFAA2"/>
    <w:rsid w:val="0FEF5E92"/>
    <w:rsid w:val="0FEF96AC"/>
    <w:rsid w:val="0FF13FA2"/>
    <w:rsid w:val="0FF33C81"/>
    <w:rsid w:val="0FF4C03D"/>
    <w:rsid w:val="0FF54545"/>
    <w:rsid w:val="0FF66036"/>
    <w:rsid w:val="0FF7020D"/>
    <w:rsid w:val="0FFA3E15"/>
    <w:rsid w:val="0FFC8E75"/>
    <w:rsid w:val="1003F334"/>
    <w:rsid w:val="100469F0"/>
    <w:rsid w:val="1008E38F"/>
    <w:rsid w:val="100A9332"/>
    <w:rsid w:val="1014F8CB"/>
    <w:rsid w:val="101BD77F"/>
    <w:rsid w:val="102052F0"/>
    <w:rsid w:val="1022EFE5"/>
    <w:rsid w:val="10237909"/>
    <w:rsid w:val="1025CA4E"/>
    <w:rsid w:val="1027C57E"/>
    <w:rsid w:val="102CDF1B"/>
    <w:rsid w:val="102E4A96"/>
    <w:rsid w:val="102ED1EA"/>
    <w:rsid w:val="10368C95"/>
    <w:rsid w:val="1039302F"/>
    <w:rsid w:val="103C136E"/>
    <w:rsid w:val="103C8C0D"/>
    <w:rsid w:val="10415C07"/>
    <w:rsid w:val="1049EC4D"/>
    <w:rsid w:val="104A9C99"/>
    <w:rsid w:val="104AF93C"/>
    <w:rsid w:val="104B4A47"/>
    <w:rsid w:val="104DC49F"/>
    <w:rsid w:val="104F28E8"/>
    <w:rsid w:val="10548F65"/>
    <w:rsid w:val="10562833"/>
    <w:rsid w:val="10580099"/>
    <w:rsid w:val="1058571F"/>
    <w:rsid w:val="1058BD01"/>
    <w:rsid w:val="105B33C2"/>
    <w:rsid w:val="105C6797"/>
    <w:rsid w:val="1062DC78"/>
    <w:rsid w:val="1067DD29"/>
    <w:rsid w:val="106CB98D"/>
    <w:rsid w:val="1074F547"/>
    <w:rsid w:val="10770133"/>
    <w:rsid w:val="107B4CA3"/>
    <w:rsid w:val="107B81A4"/>
    <w:rsid w:val="107C80C6"/>
    <w:rsid w:val="107C9ABA"/>
    <w:rsid w:val="10819D01"/>
    <w:rsid w:val="1084FC94"/>
    <w:rsid w:val="108A6151"/>
    <w:rsid w:val="108E130D"/>
    <w:rsid w:val="108EEE0E"/>
    <w:rsid w:val="108F032D"/>
    <w:rsid w:val="10927829"/>
    <w:rsid w:val="1092BEC3"/>
    <w:rsid w:val="1095A2F5"/>
    <w:rsid w:val="1095D9E3"/>
    <w:rsid w:val="109CFF92"/>
    <w:rsid w:val="10AE5FBB"/>
    <w:rsid w:val="10B41768"/>
    <w:rsid w:val="10B6D424"/>
    <w:rsid w:val="10B7F38C"/>
    <w:rsid w:val="10B914C9"/>
    <w:rsid w:val="10BC8682"/>
    <w:rsid w:val="10BE580C"/>
    <w:rsid w:val="10BE9397"/>
    <w:rsid w:val="10C3FD2B"/>
    <w:rsid w:val="10C47F08"/>
    <w:rsid w:val="10CC2F8D"/>
    <w:rsid w:val="10CC34FC"/>
    <w:rsid w:val="10CE4110"/>
    <w:rsid w:val="10CF9C5E"/>
    <w:rsid w:val="10D0BADF"/>
    <w:rsid w:val="10D348D5"/>
    <w:rsid w:val="10D3DE7F"/>
    <w:rsid w:val="10DC6570"/>
    <w:rsid w:val="10DD4E7A"/>
    <w:rsid w:val="10DDFE78"/>
    <w:rsid w:val="10E00E19"/>
    <w:rsid w:val="10E1AAE0"/>
    <w:rsid w:val="10E1D4D0"/>
    <w:rsid w:val="10E38FC6"/>
    <w:rsid w:val="10E63C58"/>
    <w:rsid w:val="10E7A5DB"/>
    <w:rsid w:val="10E97641"/>
    <w:rsid w:val="10EB2A18"/>
    <w:rsid w:val="10EC8701"/>
    <w:rsid w:val="10ED0D8C"/>
    <w:rsid w:val="10EE567C"/>
    <w:rsid w:val="10EFB8FC"/>
    <w:rsid w:val="10F079F1"/>
    <w:rsid w:val="10F4D281"/>
    <w:rsid w:val="10F54A85"/>
    <w:rsid w:val="10F9E8E0"/>
    <w:rsid w:val="10FC224C"/>
    <w:rsid w:val="10FE780E"/>
    <w:rsid w:val="10FEA65D"/>
    <w:rsid w:val="11009B37"/>
    <w:rsid w:val="110475C2"/>
    <w:rsid w:val="110720B1"/>
    <w:rsid w:val="1109467F"/>
    <w:rsid w:val="110EB6CD"/>
    <w:rsid w:val="1110AED2"/>
    <w:rsid w:val="1110FA8B"/>
    <w:rsid w:val="11130058"/>
    <w:rsid w:val="1113D29B"/>
    <w:rsid w:val="1114DE12"/>
    <w:rsid w:val="11151854"/>
    <w:rsid w:val="1116EA8F"/>
    <w:rsid w:val="1119D47D"/>
    <w:rsid w:val="111B88AA"/>
    <w:rsid w:val="111DE504"/>
    <w:rsid w:val="111E5004"/>
    <w:rsid w:val="11227EA5"/>
    <w:rsid w:val="1124D2EF"/>
    <w:rsid w:val="112688E7"/>
    <w:rsid w:val="1128DCE4"/>
    <w:rsid w:val="112B9A9B"/>
    <w:rsid w:val="112CE0ED"/>
    <w:rsid w:val="112D8C0D"/>
    <w:rsid w:val="112E7FD8"/>
    <w:rsid w:val="1132CD2F"/>
    <w:rsid w:val="11334A7A"/>
    <w:rsid w:val="1133E348"/>
    <w:rsid w:val="113FCE39"/>
    <w:rsid w:val="11464B83"/>
    <w:rsid w:val="11468895"/>
    <w:rsid w:val="114C6717"/>
    <w:rsid w:val="114D4DA7"/>
    <w:rsid w:val="114E7B16"/>
    <w:rsid w:val="11525379"/>
    <w:rsid w:val="11570B64"/>
    <w:rsid w:val="115C6728"/>
    <w:rsid w:val="115CAA5E"/>
    <w:rsid w:val="115DA4DC"/>
    <w:rsid w:val="116310E1"/>
    <w:rsid w:val="116BD17D"/>
    <w:rsid w:val="116F40D9"/>
    <w:rsid w:val="11702ECE"/>
    <w:rsid w:val="1180934A"/>
    <w:rsid w:val="1183BE43"/>
    <w:rsid w:val="1186DA4C"/>
    <w:rsid w:val="11881F51"/>
    <w:rsid w:val="119148E7"/>
    <w:rsid w:val="11963FAA"/>
    <w:rsid w:val="119950F0"/>
    <w:rsid w:val="119A3528"/>
    <w:rsid w:val="119B345A"/>
    <w:rsid w:val="119E55D1"/>
    <w:rsid w:val="119F4E7E"/>
    <w:rsid w:val="11A143C5"/>
    <w:rsid w:val="11A7000A"/>
    <w:rsid w:val="11A8E8B2"/>
    <w:rsid w:val="11AC3FDF"/>
    <w:rsid w:val="11B0C92C"/>
    <w:rsid w:val="11B1E4AF"/>
    <w:rsid w:val="11B599E7"/>
    <w:rsid w:val="11B5A3B5"/>
    <w:rsid w:val="11B6AC0D"/>
    <w:rsid w:val="11B8D72E"/>
    <w:rsid w:val="11BDBD95"/>
    <w:rsid w:val="11BE7E5B"/>
    <w:rsid w:val="11BF1E42"/>
    <w:rsid w:val="11C20B2D"/>
    <w:rsid w:val="11C319C9"/>
    <w:rsid w:val="11C36992"/>
    <w:rsid w:val="11C52619"/>
    <w:rsid w:val="11C8C49B"/>
    <w:rsid w:val="11C8D634"/>
    <w:rsid w:val="11C9158D"/>
    <w:rsid w:val="11D089A2"/>
    <w:rsid w:val="11D3BAB5"/>
    <w:rsid w:val="11D47318"/>
    <w:rsid w:val="11DC7A1E"/>
    <w:rsid w:val="11DD28E3"/>
    <w:rsid w:val="11EC65A5"/>
    <w:rsid w:val="11EDE245"/>
    <w:rsid w:val="11F12E53"/>
    <w:rsid w:val="11F5CCF8"/>
    <w:rsid w:val="11F7734C"/>
    <w:rsid w:val="11F837F8"/>
    <w:rsid w:val="11FBC818"/>
    <w:rsid w:val="11FCE3F8"/>
    <w:rsid w:val="11FDAE65"/>
    <w:rsid w:val="11FE1F92"/>
    <w:rsid w:val="12014EE3"/>
    <w:rsid w:val="12052256"/>
    <w:rsid w:val="12065D3E"/>
    <w:rsid w:val="1206722A"/>
    <w:rsid w:val="120B693A"/>
    <w:rsid w:val="1216EF19"/>
    <w:rsid w:val="1216EFAE"/>
    <w:rsid w:val="1218998B"/>
    <w:rsid w:val="1218B568"/>
    <w:rsid w:val="121CA9CF"/>
    <w:rsid w:val="12234ECE"/>
    <w:rsid w:val="1223F590"/>
    <w:rsid w:val="1227EE5C"/>
    <w:rsid w:val="1228FD9E"/>
    <w:rsid w:val="122B3B06"/>
    <w:rsid w:val="12340B9D"/>
    <w:rsid w:val="12359E5D"/>
    <w:rsid w:val="123992B2"/>
    <w:rsid w:val="123D3254"/>
    <w:rsid w:val="12443E84"/>
    <w:rsid w:val="1245C480"/>
    <w:rsid w:val="124A6267"/>
    <w:rsid w:val="124BDB74"/>
    <w:rsid w:val="12525EA2"/>
    <w:rsid w:val="1255BC62"/>
    <w:rsid w:val="125A2BA7"/>
    <w:rsid w:val="125D457A"/>
    <w:rsid w:val="126054EC"/>
    <w:rsid w:val="12623BA5"/>
    <w:rsid w:val="12695FAE"/>
    <w:rsid w:val="126A27A5"/>
    <w:rsid w:val="126BBBE3"/>
    <w:rsid w:val="126C3760"/>
    <w:rsid w:val="1274549A"/>
    <w:rsid w:val="12783A8A"/>
    <w:rsid w:val="1278DA8E"/>
    <w:rsid w:val="127C7A59"/>
    <w:rsid w:val="12880A5F"/>
    <w:rsid w:val="12890FB3"/>
    <w:rsid w:val="12899772"/>
    <w:rsid w:val="1289BF26"/>
    <w:rsid w:val="128A7F0F"/>
    <w:rsid w:val="128B0DD0"/>
    <w:rsid w:val="128ECE21"/>
    <w:rsid w:val="12926E54"/>
    <w:rsid w:val="1293EF35"/>
    <w:rsid w:val="1294E068"/>
    <w:rsid w:val="129AFCA4"/>
    <w:rsid w:val="129C2232"/>
    <w:rsid w:val="12A190FC"/>
    <w:rsid w:val="12A574A7"/>
    <w:rsid w:val="12A58FA3"/>
    <w:rsid w:val="12A5E91C"/>
    <w:rsid w:val="12AABC34"/>
    <w:rsid w:val="12B14783"/>
    <w:rsid w:val="12B3C53D"/>
    <w:rsid w:val="12B5775B"/>
    <w:rsid w:val="12B7AEDB"/>
    <w:rsid w:val="12BC63CE"/>
    <w:rsid w:val="12BDB0B3"/>
    <w:rsid w:val="12BDD446"/>
    <w:rsid w:val="12C0B312"/>
    <w:rsid w:val="12C0F49B"/>
    <w:rsid w:val="12C1F958"/>
    <w:rsid w:val="12C53C6C"/>
    <w:rsid w:val="12C576B8"/>
    <w:rsid w:val="12C665D9"/>
    <w:rsid w:val="12C7B172"/>
    <w:rsid w:val="12CA8F93"/>
    <w:rsid w:val="12CC1FA4"/>
    <w:rsid w:val="12D028EC"/>
    <w:rsid w:val="12D44BEF"/>
    <w:rsid w:val="12D7A1D9"/>
    <w:rsid w:val="12D8655B"/>
    <w:rsid w:val="12D9652A"/>
    <w:rsid w:val="12DABE15"/>
    <w:rsid w:val="12DB9B07"/>
    <w:rsid w:val="12DC328C"/>
    <w:rsid w:val="12E522A3"/>
    <w:rsid w:val="12E7A6D1"/>
    <w:rsid w:val="12EC1B13"/>
    <w:rsid w:val="12ED3AC6"/>
    <w:rsid w:val="12EE2D14"/>
    <w:rsid w:val="12EE3FBE"/>
    <w:rsid w:val="12F159AE"/>
    <w:rsid w:val="12F8AD87"/>
    <w:rsid w:val="12F96324"/>
    <w:rsid w:val="12FD23CD"/>
    <w:rsid w:val="1306B117"/>
    <w:rsid w:val="1309A917"/>
    <w:rsid w:val="130CD617"/>
    <w:rsid w:val="131101CD"/>
    <w:rsid w:val="13162CD8"/>
    <w:rsid w:val="131E9A14"/>
    <w:rsid w:val="131EB85F"/>
    <w:rsid w:val="132C73CE"/>
    <w:rsid w:val="132C9DC5"/>
    <w:rsid w:val="132F5732"/>
    <w:rsid w:val="13308554"/>
    <w:rsid w:val="13308A48"/>
    <w:rsid w:val="13346E43"/>
    <w:rsid w:val="1335FE88"/>
    <w:rsid w:val="1337B1FD"/>
    <w:rsid w:val="133AD1D6"/>
    <w:rsid w:val="133FC7F4"/>
    <w:rsid w:val="1343C259"/>
    <w:rsid w:val="134582DC"/>
    <w:rsid w:val="13471DA8"/>
    <w:rsid w:val="13482D0C"/>
    <w:rsid w:val="1348BF47"/>
    <w:rsid w:val="1348FBA7"/>
    <w:rsid w:val="134C9EF6"/>
    <w:rsid w:val="134EFE68"/>
    <w:rsid w:val="134F2DE6"/>
    <w:rsid w:val="135053D0"/>
    <w:rsid w:val="13520E86"/>
    <w:rsid w:val="1356C183"/>
    <w:rsid w:val="135D19B7"/>
    <w:rsid w:val="13617ED9"/>
    <w:rsid w:val="13660C16"/>
    <w:rsid w:val="136672AC"/>
    <w:rsid w:val="136A7EA1"/>
    <w:rsid w:val="137C2AE3"/>
    <w:rsid w:val="137C8C48"/>
    <w:rsid w:val="137C9A02"/>
    <w:rsid w:val="137DFAE4"/>
    <w:rsid w:val="138037D3"/>
    <w:rsid w:val="13827BFE"/>
    <w:rsid w:val="13865F0D"/>
    <w:rsid w:val="1389DB66"/>
    <w:rsid w:val="138AEE2D"/>
    <w:rsid w:val="138EB090"/>
    <w:rsid w:val="1396A5DE"/>
    <w:rsid w:val="13985300"/>
    <w:rsid w:val="13A1EDDC"/>
    <w:rsid w:val="13AB7CCC"/>
    <w:rsid w:val="13AC2BFF"/>
    <w:rsid w:val="13ADCD43"/>
    <w:rsid w:val="13B0099B"/>
    <w:rsid w:val="13B181CA"/>
    <w:rsid w:val="13B50AB8"/>
    <w:rsid w:val="13C0E5A5"/>
    <w:rsid w:val="13C53682"/>
    <w:rsid w:val="13C7D06D"/>
    <w:rsid w:val="13CD7AA5"/>
    <w:rsid w:val="13CDF88C"/>
    <w:rsid w:val="13CE3B75"/>
    <w:rsid w:val="13D0D384"/>
    <w:rsid w:val="13D53C38"/>
    <w:rsid w:val="13D56313"/>
    <w:rsid w:val="13D7FF0C"/>
    <w:rsid w:val="13DA6D06"/>
    <w:rsid w:val="13DC17D1"/>
    <w:rsid w:val="13E7D026"/>
    <w:rsid w:val="13E87D23"/>
    <w:rsid w:val="13F13AD4"/>
    <w:rsid w:val="13F58416"/>
    <w:rsid w:val="13F8A30C"/>
    <w:rsid w:val="1400A02B"/>
    <w:rsid w:val="14070133"/>
    <w:rsid w:val="140714B7"/>
    <w:rsid w:val="14081E37"/>
    <w:rsid w:val="14103833"/>
    <w:rsid w:val="14149BDD"/>
    <w:rsid w:val="1416DC45"/>
    <w:rsid w:val="1417F327"/>
    <w:rsid w:val="1418BB74"/>
    <w:rsid w:val="141B4CB5"/>
    <w:rsid w:val="141C129F"/>
    <w:rsid w:val="141E1492"/>
    <w:rsid w:val="14243EF1"/>
    <w:rsid w:val="14282EAD"/>
    <w:rsid w:val="142831E4"/>
    <w:rsid w:val="14306C53"/>
    <w:rsid w:val="14346D15"/>
    <w:rsid w:val="14378D36"/>
    <w:rsid w:val="14379572"/>
    <w:rsid w:val="143C0F65"/>
    <w:rsid w:val="143E4CDD"/>
    <w:rsid w:val="1441D157"/>
    <w:rsid w:val="1448792A"/>
    <w:rsid w:val="144B10FE"/>
    <w:rsid w:val="144B32B2"/>
    <w:rsid w:val="144D13CC"/>
    <w:rsid w:val="1451A468"/>
    <w:rsid w:val="1457DF11"/>
    <w:rsid w:val="145A2E1D"/>
    <w:rsid w:val="1464CE92"/>
    <w:rsid w:val="146938B7"/>
    <w:rsid w:val="14693FD5"/>
    <w:rsid w:val="147616B9"/>
    <w:rsid w:val="1476DA99"/>
    <w:rsid w:val="147868AB"/>
    <w:rsid w:val="147F1B90"/>
    <w:rsid w:val="1483A141"/>
    <w:rsid w:val="148437AD"/>
    <w:rsid w:val="1486A227"/>
    <w:rsid w:val="148A6C2E"/>
    <w:rsid w:val="148AE40C"/>
    <w:rsid w:val="148B8929"/>
    <w:rsid w:val="148E2175"/>
    <w:rsid w:val="1491F349"/>
    <w:rsid w:val="1498F42E"/>
    <w:rsid w:val="149938F7"/>
    <w:rsid w:val="149C6C43"/>
    <w:rsid w:val="149E1761"/>
    <w:rsid w:val="149F32B0"/>
    <w:rsid w:val="14A3278E"/>
    <w:rsid w:val="14A384B1"/>
    <w:rsid w:val="14A6C468"/>
    <w:rsid w:val="14A90B22"/>
    <w:rsid w:val="14B189ED"/>
    <w:rsid w:val="14B6CD3F"/>
    <w:rsid w:val="14B7315F"/>
    <w:rsid w:val="14C09A06"/>
    <w:rsid w:val="14D3008C"/>
    <w:rsid w:val="14D46EEB"/>
    <w:rsid w:val="14D497EB"/>
    <w:rsid w:val="14D54C09"/>
    <w:rsid w:val="14D5B76B"/>
    <w:rsid w:val="14D6B503"/>
    <w:rsid w:val="14D8C8C9"/>
    <w:rsid w:val="14D96621"/>
    <w:rsid w:val="14D9EBD3"/>
    <w:rsid w:val="14DAB88E"/>
    <w:rsid w:val="14DE0E81"/>
    <w:rsid w:val="14E33102"/>
    <w:rsid w:val="14E5108B"/>
    <w:rsid w:val="14E6CCEC"/>
    <w:rsid w:val="14E7ED87"/>
    <w:rsid w:val="14E88700"/>
    <w:rsid w:val="14E8F904"/>
    <w:rsid w:val="14EA912F"/>
    <w:rsid w:val="14F3403B"/>
    <w:rsid w:val="14F6F82E"/>
    <w:rsid w:val="14FA6EB1"/>
    <w:rsid w:val="14FD1302"/>
    <w:rsid w:val="150072BE"/>
    <w:rsid w:val="1500A8FE"/>
    <w:rsid w:val="15053548"/>
    <w:rsid w:val="1505EB57"/>
    <w:rsid w:val="15071F1C"/>
    <w:rsid w:val="15077A89"/>
    <w:rsid w:val="15151948"/>
    <w:rsid w:val="1516BE9C"/>
    <w:rsid w:val="1517EAF9"/>
    <w:rsid w:val="15193385"/>
    <w:rsid w:val="151A9F06"/>
    <w:rsid w:val="151D3E34"/>
    <w:rsid w:val="151FA1A0"/>
    <w:rsid w:val="1520055D"/>
    <w:rsid w:val="1521B600"/>
    <w:rsid w:val="152430E0"/>
    <w:rsid w:val="1529E19F"/>
    <w:rsid w:val="152D4ED3"/>
    <w:rsid w:val="152DB5F3"/>
    <w:rsid w:val="152DFDC2"/>
    <w:rsid w:val="15360127"/>
    <w:rsid w:val="15392656"/>
    <w:rsid w:val="1539A78B"/>
    <w:rsid w:val="1545004C"/>
    <w:rsid w:val="1548D4C6"/>
    <w:rsid w:val="1548EF22"/>
    <w:rsid w:val="154BC6AD"/>
    <w:rsid w:val="154E5984"/>
    <w:rsid w:val="154FC060"/>
    <w:rsid w:val="15521447"/>
    <w:rsid w:val="1552403D"/>
    <w:rsid w:val="15527FC4"/>
    <w:rsid w:val="15528CB5"/>
    <w:rsid w:val="1556E542"/>
    <w:rsid w:val="1557CEBA"/>
    <w:rsid w:val="155B6F14"/>
    <w:rsid w:val="155D2332"/>
    <w:rsid w:val="155DFCBD"/>
    <w:rsid w:val="155E95BC"/>
    <w:rsid w:val="155EB89A"/>
    <w:rsid w:val="156080A5"/>
    <w:rsid w:val="15618F53"/>
    <w:rsid w:val="1562FA2A"/>
    <w:rsid w:val="15643DB9"/>
    <w:rsid w:val="1564E615"/>
    <w:rsid w:val="1566B77D"/>
    <w:rsid w:val="1568EC1C"/>
    <w:rsid w:val="156B0892"/>
    <w:rsid w:val="15700A0B"/>
    <w:rsid w:val="1571508C"/>
    <w:rsid w:val="15717196"/>
    <w:rsid w:val="15748832"/>
    <w:rsid w:val="15793D3F"/>
    <w:rsid w:val="157FF4D4"/>
    <w:rsid w:val="1581CFE5"/>
    <w:rsid w:val="1583F3E9"/>
    <w:rsid w:val="1588F33B"/>
    <w:rsid w:val="158B2142"/>
    <w:rsid w:val="158DE392"/>
    <w:rsid w:val="15900872"/>
    <w:rsid w:val="1594310A"/>
    <w:rsid w:val="159607B2"/>
    <w:rsid w:val="159874E8"/>
    <w:rsid w:val="159A6ECF"/>
    <w:rsid w:val="159AF93B"/>
    <w:rsid w:val="159B8E79"/>
    <w:rsid w:val="15A333D5"/>
    <w:rsid w:val="15A41F39"/>
    <w:rsid w:val="15A4249A"/>
    <w:rsid w:val="15A4E122"/>
    <w:rsid w:val="15ABC8BD"/>
    <w:rsid w:val="15AD4686"/>
    <w:rsid w:val="15B1978E"/>
    <w:rsid w:val="15B28938"/>
    <w:rsid w:val="15B33EAD"/>
    <w:rsid w:val="15B3B4CD"/>
    <w:rsid w:val="15B4F07C"/>
    <w:rsid w:val="15B68EE5"/>
    <w:rsid w:val="15B7CA8C"/>
    <w:rsid w:val="15B9CC4E"/>
    <w:rsid w:val="15BBFAC6"/>
    <w:rsid w:val="15BEB9F6"/>
    <w:rsid w:val="15BF4061"/>
    <w:rsid w:val="15C52D75"/>
    <w:rsid w:val="15C946F9"/>
    <w:rsid w:val="15CC12A5"/>
    <w:rsid w:val="15CD609E"/>
    <w:rsid w:val="15D2F112"/>
    <w:rsid w:val="15D471CD"/>
    <w:rsid w:val="15D62722"/>
    <w:rsid w:val="15DC6C4C"/>
    <w:rsid w:val="15DDF922"/>
    <w:rsid w:val="15DFF241"/>
    <w:rsid w:val="15EB5357"/>
    <w:rsid w:val="15EC28C7"/>
    <w:rsid w:val="15EF4082"/>
    <w:rsid w:val="15EFA7F7"/>
    <w:rsid w:val="15F72E70"/>
    <w:rsid w:val="15F74136"/>
    <w:rsid w:val="15F8E26D"/>
    <w:rsid w:val="15F93A1A"/>
    <w:rsid w:val="15FB692B"/>
    <w:rsid w:val="15FC6BED"/>
    <w:rsid w:val="15FCBB64"/>
    <w:rsid w:val="15FD172A"/>
    <w:rsid w:val="15FD4763"/>
    <w:rsid w:val="15FD71B2"/>
    <w:rsid w:val="1600C007"/>
    <w:rsid w:val="1601835B"/>
    <w:rsid w:val="1602A18B"/>
    <w:rsid w:val="16033811"/>
    <w:rsid w:val="1605543C"/>
    <w:rsid w:val="16070AA8"/>
    <w:rsid w:val="1608E2FA"/>
    <w:rsid w:val="160AB1F2"/>
    <w:rsid w:val="160DA9D6"/>
    <w:rsid w:val="16109716"/>
    <w:rsid w:val="16129C6C"/>
    <w:rsid w:val="16161FD4"/>
    <w:rsid w:val="1619A0C0"/>
    <w:rsid w:val="161A033F"/>
    <w:rsid w:val="161A1F3B"/>
    <w:rsid w:val="162F9682"/>
    <w:rsid w:val="16351BA0"/>
    <w:rsid w:val="16395F83"/>
    <w:rsid w:val="163A707F"/>
    <w:rsid w:val="163B110B"/>
    <w:rsid w:val="163B4F15"/>
    <w:rsid w:val="1641161F"/>
    <w:rsid w:val="1646ADBC"/>
    <w:rsid w:val="164A51FF"/>
    <w:rsid w:val="164AFB84"/>
    <w:rsid w:val="164CB49A"/>
    <w:rsid w:val="164CFADC"/>
    <w:rsid w:val="164D6726"/>
    <w:rsid w:val="164E7DA0"/>
    <w:rsid w:val="164F13DC"/>
    <w:rsid w:val="164FD23F"/>
    <w:rsid w:val="16573D7D"/>
    <w:rsid w:val="165A7DAA"/>
    <w:rsid w:val="165D417A"/>
    <w:rsid w:val="165EBADF"/>
    <w:rsid w:val="1660B432"/>
    <w:rsid w:val="1662E110"/>
    <w:rsid w:val="1666DB77"/>
    <w:rsid w:val="166FF37B"/>
    <w:rsid w:val="1674E93A"/>
    <w:rsid w:val="1674EDEC"/>
    <w:rsid w:val="16759C65"/>
    <w:rsid w:val="167C4CC9"/>
    <w:rsid w:val="167D0ECE"/>
    <w:rsid w:val="167F63D4"/>
    <w:rsid w:val="167FA3CC"/>
    <w:rsid w:val="16804815"/>
    <w:rsid w:val="16810CA1"/>
    <w:rsid w:val="1682515B"/>
    <w:rsid w:val="1685D790"/>
    <w:rsid w:val="16860B4F"/>
    <w:rsid w:val="1686B476"/>
    <w:rsid w:val="16926D4D"/>
    <w:rsid w:val="16942030"/>
    <w:rsid w:val="1694E8CD"/>
    <w:rsid w:val="169755F9"/>
    <w:rsid w:val="1697F47B"/>
    <w:rsid w:val="169ACE3A"/>
    <w:rsid w:val="169CC1FF"/>
    <w:rsid w:val="169DFEF4"/>
    <w:rsid w:val="16A3F6AB"/>
    <w:rsid w:val="16A6AFFD"/>
    <w:rsid w:val="16A83851"/>
    <w:rsid w:val="16B1657C"/>
    <w:rsid w:val="16B69EFC"/>
    <w:rsid w:val="16BFD547"/>
    <w:rsid w:val="16C0557E"/>
    <w:rsid w:val="16C5C1E5"/>
    <w:rsid w:val="16CD1A5A"/>
    <w:rsid w:val="16D4EBE6"/>
    <w:rsid w:val="16D5E83B"/>
    <w:rsid w:val="16D864A8"/>
    <w:rsid w:val="16DB6F65"/>
    <w:rsid w:val="16DD2685"/>
    <w:rsid w:val="16E25655"/>
    <w:rsid w:val="16EA5A97"/>
    <w:rsid w:val="16EE372B"/>
    <w:rsid w:val="16EF10FE"/>
    <w:rsid w:val="16F4435A"/>
    <w:rsid w:val="16F466D8"/>
    <w:rsid w:val="16F5C4C3"/>
    <w:rsid w:val="16FB0C57"/>
    <w:rsid w:val="16FB4ED9"/>
    <w:rsid w:val="16FED44F"/>
    <w:rsid w:val="1701260C"/>
    <w:rsid w:val="170526AF"/>
    <w:rsid w:val="1705FF0E"/>
    <w:rsid w:val="17070C29"/>
    <w:rsid w:val="170D2FD3"/>
    <w:rsid w:val="170E359E"/>
    <w:rsid w:val="17131029"/>
    <w:rsid w:val="17132C5E"/>
    <w:rsid w:val="17142FAE"/>
    <w:rsid w:val="17166D9C"/>
    <w:rsid w:val="17168CFE"/>
    <w:rsid w:val="17296BDC"/>
    <w:rsid w:val="172BBF64"/>
    <w:rsid w:val="1733748A"/>
    <w:rsid w:val="1734C70D"/>
    <w:rsid w:val="173BDCC5"/>
    <w:rsid w:val="17421BCE"/>
    <w:rsid w:val="17430953"/>
    <w:rsid w:val="17443402"/>
    <w:rsid w:val="1744EAE6"/>
    <w:rsid w:val="1745A58B"/>
    <w:rsid w:val="1749BCA7"/>
    <w:rsid w:val="174E126F"/>
    <w:rsid w:val="174F5C53"/>
    <w:rsid w:val="174FA30C"/>
    <w:rsid w:val="1750FAB0"/>
    <w:rsid w:val="175119DF"/>
    <w:rsid w:val="1757EE44"/>
    <w:rsid w:val="175A7AEA"/>
    <w:rsid w:val="175B32E5"/>
    <w:rsid w:val="175CE604"/>
    <w:rsid w:val="175F1AD5"/>
    <w:rsid w:val="176191A1"/>
    <w:rsid w:val="1764A2EB"/>
    <w:rsid w:val="176A3C62"/>
    <w:rsid w:val="176D02DC"/>
    <w:rsid w:val="176F374A"/>
    <w:rsid w:val="1771342E"/>
    <w:rsid w:val="17729DA8"/>
    <w:rsid w:val="177484E5"/>
    <w:rsid w:val="17766235"/>
    <w:rsid w:val="177A5759"/>
    <w:rsid w:val="1784BA5E"/>
    <w:rsid w:val="17898658"/>
    <w:rsid w:val="178E5D2D"/>
    <w:rsid w:val="178EC6C4"/>
    <w:rsid w:val="1791D3F9"/>
    <w:rsid w:val="179264E7"/>
    <w:rsid w:val="17947EF0"/>
    <w:rsid w:val="17955DAC"/>
    <w:rsid w:val="17988BC5"/>
    <w:rsid w:val="17991803"/>
    <w:rsid w:val="179AD1E2"/>
    <w:rsid w:val="17A311DF"/>
    <w:rsid w:val="17B13E08"/>
    <w:rsid w:val="17B91D2F"/>
    <w:rsid w:val="17BBD9F4"/>
    <w:rsid w:val="17BFDE61"/>
    <w:rsid w:val="17C0A7E0"/>
    <w:rsid w:val="17C35142"/>
    <w:rsid w:val="17C62905"/>
    <w:rsid w:val="17C675D4"/>
    <w:rsid w:val="17CB7918"/>
    <w:rsid w:val="17CBD7FC"/>
    <w:rsid w:val="17D40B95"/>
    <w:rsid w:val="17D6534E"/>
    <w:rsid w:val="17DB5385"/>
    <w:rsid w:val="17E0CA43"/>
    <w:rsid w:val="17E1A803"/>
    <w:rsid w:val="17E9BBE2"/>
    <w:rsid w:val="17EDA106"/>
    <w:rsid w:val="17EE0536"/>
    <w:rsid w:val="18042379"/>
    <w:rsid w:val="1808DC00"/>
    <w:rsid w:val="180D472B"/>
    <w:rsid w:val="18116432"/>
    <w:rsid w:val="18118C95"/>
    <w:rsid w:val="18154C31"/>
    <w:rsid w:val="1815AF43"/>
    <w:rsid w:val="18185D56"/>
    <w:rsid w:val="181A343D"/>
    <w:rsid w:val="1820E75B"/>
    <w:rsid w:val="1821DBB0"/>
    <w:rsid w:val="182284D7"/>
    <w:rsid w:val="1822CF92"/>
    <w:rsid w:val="18239BA7"/>
    <w:rsid w:val="182EAC68"/>
    <w:rsid w:val="183038DC"/>
    <w:rsid w:val="1835C700"/>
    <w:rsid w:val="18366725"/>
    <w:rsid w:val="1837B6A5"/>
    <w:rsid w:val="18399CD2"/>
    <w:rsid w:val="183A0171"/>
    <w:rsid w:val="184189AB"/>
    <w:rsid w:val="18499B09"/>
    <w:rsid w:val="184E242B"/>
    <w:rsid w:val="18501259"/>
    <w:rsid w:val="1851BA0D"/>
    <w:rsid w:val="18555ED1"/>
    <w:rsid w:val="185DF09F"/>
    <w:rsid w:val="185E861F"/>
    <w:rsid w:val="185EE9CA"/>
    <w:rsid w:val="18604D1F"/>
    <w:rsid w:val="186099D0"/>
    <w:rsid w:val="186393BA"/>
    <w:rsid w:val="18654A69"/>
    <w:rsid w:val="18684AF2"/>
    <w:rsid w:val="186B6637"/>
    <w:rsid w:val="186BBE05"/>
    <w:rsid w:val="186FC452"/>
    <w:rsid w:val="18707BBE"/>
    <w:rsid w:val="187ED72F"/>
    <w:rsid w:val="18821F10"/>
    <w:rsid w:val="18860F2F"/>
    <w:rsid w:val="1887D9EF"/>
    <w:rsid w:val="1888778B"/>
    <w:rsid w:val="1888D8F5"/>
    <w:rsid w:val="188B18EE"/>
    <w:rsid w:val="188B91C1"/>
    <w:rsid w:val="188C85EC"/>
    <w:rsid w:val="188EF902"/>
    <w:rsid w:val="189114B1"/>
    <w:rsid w:val="18933348"/>
    <w:rsid w:val="189407A6"/>
    <w:rsid w:val="18955A8F"/>
    <w:rsid w:val="189657BC"/>
    <w:rsid w:val="18995AEF"/>
    <w:rsid w:val="189B896B"/>
    <w:rsid w:val="18A074E3"/>
    <w:rsid w:val="18A4E0E7"/>
    <w:rsid w:val="18A7E31E"/>
    <w:rsid w:val="18AE6858"/>
    <w:rsid w:val="18B12B43"/>
    <w:rsid w:val="18B52A81"/>
    <w:rsid w:val="18B9169B"/>
    <w:rsid w:val="18B98A53"/>
    <w:rsid w:val="18BB5A03"/>
    <w:rsid w:val="18BF7283"/>
    <w:rsid w:val="18C0F57D"/>
    <w:rsid w:val="18C43D48"/>
    <w:rsid w:val="18C53E7E"/>
    <w:rsid w:val="18C652D9"/>
    <w:rsid w:val="18C7ADD8"/>
    <w:rsid w:val="18C8283E"/>
    <w:rsid w:val="18C8B56F"/>
    <w:rsid w:val="18C8F539"/>
    <w:rsid w:val="18CF88F2"/>
    <w:rsid w:val="18D32BF1"/>
    <w:rsid w:val="18D6E904"/>
    <w:rsid w:val="18D8D408"/>
    <w:rsid w:val="18DFDC5C"/>
    <w:rsid w:val="18E8C7D8"/>
    <w:rsid w:val="18E928D2"/>
    <w:rsid w:val="18ECC466"/>
    <w:rsid w:val="18F1F592"/>
    <w:rsid w:val="18F2F0F5"/>
    <w:rsid w:val="18F48B1B"/>
    <w:rsid w:val="18F5EEAA"/>
    <w:rsid w:val="18FAB5A6"/>
    <w:rsid w:val="18FC8D25"/>
    <w:rsid w:val="18FF572E"/>
    <w:rsid w:val="19030951"/>
    <w:rsid w:val="19056F41"/>
    <w:rsid w:val="190ADC08"/>
    <w:rsid w:val="190B21F8"/>
    <w:rsid w:val="190FC11C"/>
    <w:rsid w:val="19153785"/>
    <w:rsid w:val="19165189"/>
    <w:rsid w:val="1917B584"/>
    <w:rsid w:val="1919A308"/>
    <w:rsid w:val="1925EC86"/>
    <w:rsid w:val="1926EC4C"/>
    <w:rsid w:val="19293D33"/>
    <w:rsid w:val="192ABCF6"/>
    <w:rsid w:val="192C285E"/>
    <w:rsid w:val="192C4D96"/>
    <w:rsid w:val="192C9C02"/>
    <w:rsid w:val="192CFDF5"/>
    <w:rsid w:val="1930B943"/>
    <w:rsid w:val="1934387E"/>
    <w:rsid w:val="193A1401"/>
    <w:rsid w:val="193A775D"/>
    <w:rsid w:val="193A921A"/>
    <w:rsid w:val="193E6D6E"/>
    <w:rsid w:val="193EDB64"/>
    <w:rsid w:val="193F7407"/>
    <w:rsid w:val="1942D8B7"/>
    <w:rsid w:val="1944D3DB"/>
    <w:rsid w:val="19495762"/>
    <w:rsid w:val="1949B409"/>
    <w:rsid w:val="194AAD36"/>
    <w:rsid w:val="194FB206"/>
    <w:rsid w:val="195354B4"/>
    <w:rsid w:val="195A7D1C"/>
    <w:rsid w:val="195BE7A5"/>
    <w:rsid w:val="195E3474"/>
    <w:rsid w:val="19657716"/>
    <w:rsid w:val="1965DEE5"/>
    <w:rsid w:val="1967ABB8"/>
    <w:rsid w:val="19693057"/>
    <w:rsid w:val="196944E3"/>
    <w:rsid w:val="19696C94"/>
    <w:rsid w:val="196A0C5F"/>
    <w:rsid w:val="196AA943"/>
    <w:rsid w:val="196B4B7D"/>
    <w:rsid w:val="196D338D"/>
    <w:rsid w:val="196EEEC6"/>
    <w:rsid w:val="197A164A"/>
    <w:rsid w:val="197B6E8D"/>
    <w:rsid w:val="197F2B92"/>
    <w:rsid w:val="197FBF11"/>
    <w:rsid w:val="19822701"/>
    <w:rsid w:val="19825F28"/>
    <w:rsid w:val="1989503E"/>
    <w:rsid w:val="198E79F4"/>
    <w:rsid w:val="198EB7B1"/>
    <w:rsid w:val="1991E883"/>
    <w:rsid w:val="1994771E"/>
    <w:rsid w:val="1998B2A7"/>
    <w:rsid w:val="199A1C76"/>
    <w:rsid w:val="19A153AD"/>
    <w:rsid w:val="19A44E2E"/>
    <w:rsid w:val="19A8814B"/>
    <w:rsid w:val="19A8E764"/>
    <w:rsid w:val="19AB758F"/>
    <w:rsid w:val="19AB9AC4"/>
    <w:rsid w:val="19B1C45F"/>
    <w:rsid w:val="19BE881D"/>
    <w:rsid w:val="19BEBEB1"/>
    <w:rsid w:val="19C07362"/>
    <w:rsid w:val="19C3E978"/>
    <w:rsid w:val="19C52862"/>
    <w:rsid w:val="19C8AFEF"/>
    <w:rsid w:val="19C9A941"/>
    <w:rsid w:val="19CCFFBD"/>
    <w:rsid w:val="19CF0248"/>
    <w:rsid w:val="19CF15F0"/>
    <w:rsid w:val="19D127CF"/>
    <w:rsid w:val="19DC54C0"/>
    <w:rsid w:val="19DDB642"/>
    <w:rsid w:val="19DF3A21"/>
    <w:rsid w:val="19DFCBCD"/>
    <w:rsid w:val="19E7640E"/>
    <w:rsid w:val="19EC4C98"/>
    <w:rsid w:val="19ED86E0"/>
    <w:rsid w:val="19EFA40B"/>
    <w:rsid w:val="19EFCB8E"/>
    <w:rsid w:val="19F014B0"/>
    <w:rsid w:val="19F1872E"/>
    <w:rsid w:val="19F5CF5A"/>
    <w:rsid w:val="19FB03BB"/>
    <w:rsid w:val="19FC094A"/>
    <w:rsid w:val="19FF0008"/>
    <w:rsid w:val="1A0002B1"/>
    <w:rsid w:val="1A0165C3"/>
    <w:rsid w:val="1A017410"/>
    <w:rsid w:val="1A08DB71"/>
    <w:rsid w:val="1A0A9168"/>
    <w:rsid w:val="1A0C602C"/>
    <w:rsid w:val="1A0E4E3E"/>
    <w:rsid w:val="1A1520E8"/>
    <w:rsid w:val="1A16AAF6"/>
    <w:rsid w:val="1A185880"/>
    <w:rsid w:val="1A19289E"/>
    <w:rsid w:val="1A1B098C"/>
    <w:rsid w:val="1A1CF56A"/>
    <w:rsid w:val="1A1DB3C5"/>
    <w:rsid w:val="1A28ED15"/>
    <w:rsid w:val="1A2EE037"/>
    <w:rsid w:val="1A31D626"/>
    <w:rsid w:val="1A341EAB"/>
    <w:rsid w:val="1A349ECC"/>
    <w:rsid w:val="1A381B9B"/>
    <w:rsid w:val="1A3D4C12"/>
    <w:rsid w:val="1A3E08F7"/>
    <w:rsid w:val="1A3E2F78"/>
    <w:rsid w:val="1A4F0DB7"/>
    <w:rsid w:val="1A54117C"/>
    <w:rsid w:val="1A541968"/>
    <w:rsid w:val="1A57C898"/>
    <w:rsid w:val="1A5FB66D"/>
    <w:rsid w:val="1A67E2E0"/>
    <w:rsid w:val="1A6A32FC"/>
    <w:rsid w:val="1A6EA685"/>
    <w:rsid w:val="1A718A16"/>
    <w:rsid w:val="1A72FE8D"/>
    <w:rsid w:val="1A787C2D"/>
    <w:rsid w:val="1A7BD4C4"/>
    <w:rsid w:val="1A7CF420"/>
    <w:rsid w:val="1A80DC87"/>
    <w:rsid w:val="1A84FF19"/>
    <w:rsid w:val="1A8BDBC5"/>
    <w:rsid w:val="1A918F28"/>
    <w:rsid w:val="1A937702"/>
    <w:rsid w:val="1A949F38"/>
    <w:rsid w:val="1A951494"/>
    <w:rsid w:val="1A98E849"/>
    <w:rsid w:val="1A9E0B1D"/>
    <w:rsid w:val="1AA70A6D"/>
    <w:rsid w:val="1AAE2A9A"/>
    <w:rsid w:val="1AB0E653"/>
    <w:rsid w:val="1AB4F80D"/>
    <w:rsid w:val="1AB6B2E4"/>
    <w:rsid w:val="1AB8055E"/>
    <w:rsid w:val="1ABF65D1"/>
    <w:rsid w:val="1AC55677"/>
    <w:rsid w:val="1AC9696E"/>
    <w:rsid w:val="1ACF0909"/>
    <w:rsid w:val="1AD02C87"/>
    <w:rsid w:val="1AD2CC6A"/>
    <w:rsid w:val="1AD53390"/>
    <w:rsid w:val="1AE39890"/>
    <w:rsid w:val="1AE4ED54"/>
    <w:rsid w:val="1AE7B20A"/>
    <w:rsid w:val="1AE7C769"/>
    <w:rsid w:val="1AE7FB49"/>
    <w:rsid w:val="1AE95E6D"/>
    <w:rsid w:val="1AF4ACED"/>
    <w:rsid w:val="1AF76E66"/>
    <w:rsid w:val="1AF90EA8"/>
    <w:rsid w:val="1AFE42EE"/>
    <w:rsid w:val="1AFEBF9F"/>
    <w:rsid w:val="1B0438B3"/>
    <w:rsid w:val="1B04B520"/>
    <w:rsid w:val="1B064108"/>
    <w:rsid w:val="1B08980B"/>
    <w:rsid w:val="1B0AB702"/>
    <w:rsid w:val="1B0B72B0"/>
    <w:rsid w:val="1B0C779E"/>
    <w:rsid w:val="1B1036BA"/>
    <w:rsid w:val="1B147A1E"/>
    <w:rsid w:val="1B14B789"/>
    <w:rsid w:val="1B14C583"/>
    <w:rsid w:val="1B15D6ED"/>
    <w:rsid w:val="1B17CBCE"/>
    <w:rsid w:val="1B1BE111"/>
    <w:rsid w:val="1B1E103D"/>
    <w:rsid w:val="1B1E1F0A"/>
    <w:rsid w:val="1B23677B"/>
    <w:rsid w:val="1B23885D"/>
    <w:rsid w:val="1B26DC77"/>
    <w:rsid w:val="1B351FA8"/>
    <w:rsid w:val="1B36C16C"/>
    <w:rsid w:val="1B36CEB1"/>
    <w:rsid w:val="1B3720DC"/>
    <w:rsid w:val="1B39DEC9"/>
    <w:rsid w:val="1B3C92C5"/>
    <w:rsid w:val="1B3F104B"/>
    <w:rsid w:val="1B417374"/>
    <w:rsid w:val="1B423000"/>
    <w:rsid w:val="1B42DD99"/>
    <w:rsid w:val="1B46FAEB"/>
    <w:rsid w:val="1B4AC017"/>
    <w:rsid w:val="1B4C243A"/>
    <w:rsid w:val="1B4DA6DF"/>
    <w:rsid w:val="1B4F0E4E"/>
    <w:rsid w:val="1B53A150"/>
    <w:rsid w:val="1B53A36D"/>
    <w:rsid w:val="1B5A2599"/>
    <w:rsid w:val="1B5B7983"/>
    <w:rsid w:val="1B5E280E"/>
    <w:rsid w:val="1B5FEFB6"/>
    <w:rsid w:val="1B645762"/>
    <w:rsid w:val="1B64B104"/>
    <w:rsid w:val="1B66A2DB"/>
    <w:rsid w:val="1B676AB5"/>
    <w:rsid w:val="1B68DC42"/>
    <w:rsid w:val="1B6BCFB3"/>
    <w:rsid w:val="1B6D533A"/>
    <w:rsid w:val="1B6FEAC5"/>
    <w:rsid w:val="1B713D43"/>
    <w:rsid w:val="1B76A92A"/>
    <w:rsid w:val="1B78EB2F"/>
    <w:rsid w:val="1B7981D6"/>
    <w:rsid w:val="1B814E10"/>
    <w:rsid w:val="1B81C7AE"/>
    <w:rsid w:val="1B821526"/>
    <w:rsid w:val="1B82F5CD"/>
    <w:rsid w:val="1B844729"/>
    <w:rsid w:val="1B8585F1"/>
    <w:rsid w:val="1B8B5BF7"/>
    <w:rsid w:val="1B8F0F76"/>
    <w:rsid w:val="1B8F856E"/>
    <w:rsid w:val="1B919FBB"/>
    <w:rsid w:val="1B96530A"/>
    <w:rsid w:val="1B981099"/>
    <w:rsid w:val="1B9A17E9"/>
    <w:rsid w:val="1B9AF9E5"/>
    <w:rsid w:val="1B9BA424"/>
    <w:rsid w:val="1BA0B193"/>
    <w:rsid w:val="1BA64B59"/>
    <w:rsid w:val="1BAC95AA"/>
    <w:rsid w:val="1BAE4DA1"/>
    <w:rsid w:val="1BAF5793"/>
    <w:rsid w:val="1BB4BA28"/>
    <w:rsid w:val="1BB52280"/>
    <w:rsid w:val="1BB860AC"/>
    <w:rsid w:val="1BBE3767"/>
    <w:rsid w:val="1BBF2B01"/>
    <w:rsid w:val="1BC119C1"/>
    <w:rsid w:val="1BC1ECC8"/>
    <w:rsid w:val="1BC8CFCF"/>
    <w:rsid w:val="1BC943B9"/>
    <w:rsid w:val="1BCA6982"/>
    <w:rsid w:val="1BD16A37"/>
    <w:rsid w:val="1BD796C4"/>
    <w:rsid w:val="1BDF4EC5"/>
    <w:rsid w:val="1BE01D88"/>
    <w:rsid w:val="1BE4AB83"/>
    <w:rsid w:val="1BE540CA"/>
    <w:rsid w:val="1BE5D848"/>
    <w:rsid w:val="1BE9A43E"/>
    <w:rsid w:val="1BEB9C9D"/>
    <w:rsid w:val="1BEC9688"/>
    <w:rsid w:val="1BF6E735"/>
    <w:rsid w:val="1BFA03FB"/>
    <w:rsid w:val="1BFA9549"/>
    <w:rsid w:val="1C011F0D"/>
    <w:rsid w:val="1C016771"/>
    <w:rsid w:val="1C07A63B"/>
    <w:rsid w:val="1C07B9E4"/>
    <w:rsid w:val="1C085728"/>
    <w:rsid w:val="1C08843B"/>
    <w:rsid w:val="1C100DC0"/>
    <w:rsid w:val="1C160D71"/>
    <w:rsid w:val="1C19EF10"/>
    <w:rsid w:val="1C202E50"/>
    <w:rsid w:val="1C20A766"/>
    <w:rsid w:val="1C2352C0"/>
    <w:rsid w:val="1C259506"/>
    <w:rsid w:val="1C27D090"/>
    <w:rsid w:val="1C2D5075"/>
    <w:rsid w:val="1C2EEDF7"/>
    <w:rsid w:val="1C31507C"/>
    <w:rsid w:val="1C4916BA"/>
    <w:rsid w:val="1C4BC244"/>
    <w:rsid w:val="1C4F8923"/>
    <w:rsid w:val="1C58C83E"/>
    <w:rsid w:val="1C598B80"/>
    <w:rsid w:val="1C5B8286"/>
    <w:rsid w:val="1C5D2BB7"/>
    <w:rsid w:val="1C634C8C"/>
    <w:rsid w:val="1C65F68D"/>
    <w:rsid w:val="1C6795A9"/>
    <w:rsid w:val="1C67FE04"/>
    <w:rsid w:val="1C6CB812"/>
    <w:rsid w:val="1C6D348C"/>
    <w:rsid w:val="1C6E576F"/>
    <w:rsid w:val="1C787E7F"/>
    <w:rsid w:val="1C7E81FC"/>
    <w:rsid w:val="1C822150"/>
    <w:rsid w:val="1C83D0AD"/>
    <w:rsid w:val="1C87C347"/>
    <w:rsid w:val="1C8EA648"/>
    <w:rsid w:val="1C8F9C0E"/>
    <w:rsid w:val="1C92ACEF"/>
    <w:rsid w:val="1C9BEFCE"/>
    <w:rsid w:val="1C9C5AE5"/>
    <w:rsid w:val="1C9ED975"/>
    <w:rsid w:val="1CA21674"/>
    <w:rsid w:val="1CA366DD"/>
    <w:rsid w:val="1CA47D1F"/>
    <w:rsid w:val="1CA9F880"/>
    <w:rsid w:val="1CB062F8"/>
    <w:rsid w:val="1CB2E587"/>
    <w:rsid w:val="1CB35D67"/>
    <w:rsid w:val="1CB371DF"/>
    <w:rsid w:val="1CB3C024"/>
    <w:rsid w:val="1CB45261"/>
    <w:rsid w:val="1CB99FEC"/>
    <w:rsid w:val="1CBCB344"/>
    <w:rsid w:val="1CBE9C82"/>
    <w:rsid w:val="1CC304FF"/>
    <w:rsid w:val="1CC46D45"/>
    <w:rsid w:val="1CC7F3D4"/>
    <w:rsid w:val="1CCCB8D1"/>
    <w:rsid w:val="1CCFD544"/>
    <w:rsid w:val="1CD2655A"/>
    <w:rsid w:val="1CD5DB9A"/>
    <w:rsid w:val="1CDA2E37"/>
    <w:rsid w:val="1CDA8429"/>
    <w:rsid w:val="1CDC6B57"/>
    <w:rsid w:val="1CDDE701"/>
    <w:rsid w:val="1CDE14D0"/>
    <w:rsid w:val="1CE0A050"/>
    <w:rsid w:val="1CE1AB86"/>
    <w:rsid w:val="1CE5101A"/>
    <w:rsid w:val="1CE52896"/>
    <w:rsid w:val="1CE68982"/>
    <w:rsid w:val="1CE9A5A6"/>
    <w:rsid w:val="1CE9F234"/>
    <w:rsid w:val="1CEAD870"/>
    <w:rsid w:val="1CF02270"/>
    <w:rsid w:val="1CF10DEC"/>
    <w:rsid w:val="1CF1DB10"/>
    <w:rsid w:val="1CF2F1D4"/>
    <w:rsid w:val="1CF6874A"/>
    <w:rsid w:val="1D01BB18"/>
    <w:rsid w:val="1D02EEB4"/>
    <w:rsid w:val="1D07564C"/>
    <w:rsid w:val="1D0A8DAB"/>
    <w:rsid w:val="1D0B6E39"/>
    <w:rsid w:val="1D0C155E"/>
    <w:rsid w:val="1D0E03FB"/>
    <w:rsid w:val="1D0EDEC5"/>
    <w:rsid w:val="1D117B9C"/>
    <w:rsid w:val="1D11C4EC"/>
    <w:rsid w:val="1D16517F"/>
    <w:rsid w:val="1D1AC212"/>
    <w:rsid w:val="1D1BCFD8"/>
    <w:rsid w:val="1D1D21BD"/>
    <w:rsid w:val="1D21C773"/>
    <w:rsid w:val="1D280CB7"/>
    <w:rsid w:val="1D291BC2"/>
    <w:rsid w:val="1D296AE7"/>
    <w:rsid w:val="1D2E53DE"/>
    <w:rsid w:val="1D2EDB17"/>
    <w:rsid w:val="1D2FDB72"/>
    <w:rsid w:val="1D316438"/>
    <w:rsid w:val="1D35337B"/>
    <w:rsid w:val="1D3942CB"/>
    <w:rsid w:val="1D3DB3C0"/>
    <w:rsid w:val="1D3E8A1B"/>
    <w:rsid w:val="1D3F33FA"/>
    <w:rsid w:val="1D4161D7"/>
    <w:rsid w:val="1D4852E4"/>
    <w:rsid w:val="1D491BFA"/>
    <w:rsid w:val="1D4DF5C6"/>
    <w:rsid w:val="1D4E95D7"/>
    <w:rsid w:val="1D4F5160"/>
    <w:rsid w:val="1D522BB4"/>
    <w:rsid w:val="1D55487D"/>
    <w:rsid w:val="1D5B7D12"/>
    <w:rsid w:val="1D5C8466"/>
    <w:rsid w:val="1D5CDED4"/>
    <w:rsid w:val="1D5F28C3"/>
    <w:rsid w:val="1D6177EA"/>
    <w:rsid w:val="1D64FC1B"/>
    <w:rsid w:val="1D66F55F"/>
    <w:rsid w:val="1D671172"/>
    <w:rsid w:val="1D688323"/>
    <w:rsid w:val="1D6F5941"/>
    <w:rsid w:val="1D6F76B0"/>
    <w:rsid w:val="1D736647"/>
    <w:rsid w:val="1D73B96D"/>
    <w:rsid w:val="1D76A08A"/>
    <w:rsid w:val="1D76B502"/>
    <w:rsid w:val="1D76DBA7"/>
    <w:rsid w:val="1D79AB64"/>
    <w:rsid w:val="1D7B7DC7"/>
    <w:rsid w:val="1D7F619D"/>
    <w:rsid w:val="1D81A8A9"/>
    <w:rsid w:val="1D8D0AAD"/>
    <w:rsid w:val="1D8E4D64"/>
    <w:rsid w:val="1D9000D2"/>
    <w:rsid w:val="1D94523E"/>
    <w:rsid w:val="1D94BF47"/>
    <w:rsid w:val="1D964BCC"/>
    <w:rsid w:val="1D9A1CAE"/>
    <w:rsid w:val="1D9A8CC3"/>
    <w:rsid w:val="1D9C9F9B"/>
    <w:rsid w:val="1D9E6E54"/>
    <w:rsid w:val="1D9F5AFE"/>
    <w:rsid w:val="1DA10E23"/>
    <w:rsid w:val="1DA33B22"/>
    <w:rsid w:val="1DA5EC45"/>
    <w:rsid w:val="1DB15294"/>
    <w:rsid w:val="1DB37861"/>
    <w:rsid w:val="1DB425EC"/>
    <w:rsid w:val="1DB6B1A6"/>
    <w:rsid w:val="1DBA7DB2"/>
    <w:rsid w:val="1DBAA4A5"/>
    <w:rsid w:val="1DBF4A26"/>
    <w:rsid w:val="1DBF6848"/>
    <w:rsid w:val="1DC3DFE0"/>
    <w:rsid w:val="1DC56026"/>
    <w:rsid w:val="1DC628E3"/>
    <w:rsid w:val="1DC63862"/>
    <w:rsid w:val="1DC87ECF"/>
    <w:rsid w:val="1DCBF799"/>
    <w:rsid w:val="1DCECA28"/>
    <w:rsid w:val="1DD60026"/>
    <w:rsid w:val="1DD7D6EE"/>
    <w:rsid w:val="1DE22FF5"/>
    <w:rsid w:val="1DE2C693"/>
    <w:rsid w:val="1DE36DA4"/>
    <w:rsid w:val="1DE3C351"/>
    <w:rsid w:val="1DE7F353"/>
    <w:rsid w:val="1DE89F03"/>
    <w:rsid w:val="1DF39441"/>
    <w:rsid w:val="1DF3AD7F"/>
    <w:rsid w:val="1DF4ADFE"/>
    <w:rsid w:val="1DF9D59A"/>
    <w:rsid w:val="1DFECC16"/>
    <w:rsid w:val="1E049EB2"/>
    <w:rsid w:val="1E04F4A5"/>
    <w:rsid w:val="1E086759"/>
    <w:rsid w:val="1E09EB98"/>
    <w:rsid w:val="1E0B7A18"/>
    <w:rsid w:val="1E0D89F5"/>
    <w:rsid w:val="1E0DBBCB"/>
    <w:rsid w:val="1E1123CC"/>
    <w:rsid w:val="1E14070B"/>
    <w:rsid w:val="1E14BEA5"/>
    <w:rsid w:val="1E17A18F"/>
    <w:rsid w:val="1E1C84E4"/>
    <w:rsid w:val="1E1DC631"/>
    <w:rsid w:val="1E207D3A"/>
    <w:rsid w:val="1E237405"/>
    <w:rsid w:val="1E25E1FE"/>
    <w:rsid w:val="1E28B677"/>
    <w:rsid w:val="1E29597D"/>
    <w:rsid w:val="1E2964F8"/>
    <w:rsid w:val="1E297477"/>
    <w:rsid w:val="1E2BE37D"/>
    <w:rsid w:val="1E31E414"/>
    <w:rsid w:val="1E32004D"/>
    <w:rsid w:val="1E3337FE"/>
    <w:rsid w:val="1E3E9D5F"/>
    <w:rsid w:val="1E40CF8A"/>
    <w:rsid w:val="1E47B5C1"/>
    <w:rsid w:val="1E49E753"/>
    <w:rsid w:val="1E4DB686"/>
    <w:rsid w:val="1E52BFCD"/>
    <w:rsid w:val="1E55B0FF"/>
    <w:rsid w:val="1E56074A"/>
    <w:rsid w:val="1E560BBE"/>
    <w:rsid w:val="1E56A392"/>
    <w:rsid w:val="1E5733D0"/>
    <w:rsid w:val="1E5A7757"/>
    <w:rsid w:val="1E5FCDC3"/>
    <w:rsid w:val="1E630433"/>
    <w:rsid w:val="1E6558D4"/>
    <w:rsid w:val="1E65E721"/>
    <w:rsid w:val="1E661D81"/>
    <w:rsid w:val="1E6711F1"/>
    <w:rsid w:val="1E67A5BC"/>
    <w:rsid w:val="1E74B0FC"/>
    <w:rsid w:val="1E7690AF"/>
    <w:rsid w:val="1E7B6970"/>
    <w:rsid w:val="1E7DCDF3"/>
    <w:rsid w:val="1E876243"/>
    <w:rsid w:val="1E886914"/>
    <w:rsid w:val="1E8A5B74"/>
    <w:rsid w:val="1E8BA335"/>
    <w:rsid w:val="1E8E4D07"/>
    <w:rsid w:val="1E989F17"/>
    <w:rsid w:val="1E9C7696"/>
    <w:rsid w:val="1E9CD013"/>
    <w:rsid w:val="1EA9B243"/>
    <w:rsid w:val="1EAB6DBB"/>
    <w:rsid w:val="1EABDA11"/>
    <w:rsid w:val="1EAEFE8A"/>
    <w:rsid w:val="1EB266A9"/>
    <w:rsid w:val="1EB2CE64"/>
    <w:rsid w:val="1EBA1C89"/>
    <w:rsid w:val="1EBFEBED"/>
    <w:rsid w:val="1EC03E4F"/>
    <w:rsid w:val="1EC36C22"/>
    <w:rsid w:val="1ECD0428"/>
    <w:rsid w:val="1ED1C63F"/>
    <w:rsid w:val="1EDB9853"/>
    <w:rsid w:val="1EDF44CE"/>
    <w:rsid w:val="1EE6CFEE"/>
    <w:rsid w:val="1EE928FD"/>
    <w:rsid w:val="1EECD2CD"/>
    <w:rsid w:val="1EED19AB"/>
    <w:rsid w:val="1EEE99B5"/>
    <w:rsid w:val="1EF14ED4"/>
    <w:rsid w:val="1EF6FDAB"/>
    <w:rsid w:val="1EFB03F8"/>
    <w:rsid w:val="1EFB2D21"/>
    <w:rsid w:val="1EFEB100"/>
    <w:rsid w:val="1F018C4C"/>
    <w:rsid w:val="1F0241B5"/>
    <w:rsid w:val="1F02FFC5"/>
    <w:rsid w:val="1F040D0B"/>
    <w:rsid w:val="1F0E16CF"/>
    <w:rsid w:val="1F109B1E"/>
    <w:rsid w:val="1F15951D"/>
    <w:rsid w:val="1F18FD78"/>
    <w:rsid w:val="1F232A23"/>
    <w:rsid w:val="1F243171"/>
    <w:rsid w:val="1F269D00"/>
    <w:rsid w:val="1F28F682"/>
    <w:rsid w:val="1F2B038F"/>
    <w:rsid w:val="1F2E464B"/>
    <w:rsid w:val="1F308C6A"/>
    <w:rsid w:val="1F346CB3"/>
    <w:rsid w:val="1F361AA2"/>
    <w:rsid w:val="1F37BCB9"/>
    <w:rsid w:val="1F3AD4D9"/>
    <w:rsid w:val="1F451E5B"/>
    <w:rsid w:val="1F470BFC"/>
    <w:rsid w:val="1F488D6A"/>
    <w:rsid w:val="1F49AD3E"/>
    <w:rsid w:val="1F519752"/>
    <w:rsid w:val="1F5675A9"/>
    <w:rsid w:val="1F586AC0"/>
    <w:rsid w:val="1F5A0FB3"/>
    <w:rsid w:val="1F5B9B77"/>
    <w:rsid w:val="1F5C9C85"/>
    <w:rsid w:val="1F5CBD7A"/>
    <w:rsid w:val="1F5E65C5"/>
    <w:rsid w:val="1F607BCF"/>
    <w:rsid w:val="1F607F6D"/>
    <w:rsid w:val="1F611BFD"/>
    <w:rsid w:val="1F6199B0"/>
    <w:rsid w:val="1F63B514"/>
    <w:rsid w:val="1F671F84"/>
    <w:rsid w:val="1F67EB74"/>
    <w:rsid w:val="1F692D80"/>
    <w:rsid w:val="1F7073AB"/>
    <w:rsid w:val="1F77A430"/>
    <w:rsid w:val="1F79781C"/>
    <w:rsid w:val="1F79DEA8"/>
    <w:rsid w:val="1F7D11EA"/>
    <w:rsid w:val="1F7E9654"/>
    <w:rsid w:val="1F7FD1B5"/>
    <w:rsid w:val="1F83152E"/>
    <w:rsid w:val="1F8A2519"/>
    <w:rsid w:val="1F8B66EB"/>
    <w:rsid w:val="1F8DF439"/>
    <w:rsid w:val="1F9003B9"/>
    <w:rsid w:val="1F90E46C"/>
    <w:rsid w:val="1F916F6C"/>
    <w:rsid w:val="1F9273EE"/>
    <w:rsid w:val="1F96F661"/>
    <w:rsid w:val="1F983461"/>
    <w:rsid w:val="1F9BAB97"/>
    <w:rsid w:val="1F9D974F"/>
    <w:rsid w:val="1F9EF77B"/>
    <w:rsid w:val="1F9FEA66"/>
    <w:rsid w:val="1FA4B3C1"/>
    <w:rsid w:val="1FAB0EA8"/>
    <w:rsid w:val="1FB12674"/>
    <w:rsid w:val="1FB4238B"/>
    <w:rsid w:val="1FB4CC11"/>
    <w:rsid w:val="1FBF85BB"/>
    <w:rsid w:val="1FC05742"/>
    <w:rsid w:val="1FC0E549"/>
    <w:rsid w:val="1FC34CB4"/>
    <w:rsid w:val="1FC4A884"/>
    <w:rsid w:val="1FC4E559"/>
    <w:rsid w:val="1FC7CB93"/>
    <w:rsid w:val="1FC84E65"/>
    <w:rsid w:val="1FCF3E07"/>
    <w:rsid w:val="1FD30345"/>
    <w:rsid w:val="1FD31E9C"/>
    <w:rsid w:val="1FD949DB"/>
    <w:rsid w:val="1FDA0A7C"/>
    <w:rsid w:val="1FDA90C2"/>
    <w:rsid w:val="1FDE39C8"/>
    <w:rsid w:val="1FE2A9BF"/>
    <w:rsid w:val="1FE359A0"/>
    <w:rsid w:val="1FE8A6ED"/>
    <w:rsid w:val="1FEDCBEF"/>
    <w:rsid w:val="1FEE8B44"/>
    <w:rsid w:val="1FEE9638"/>
    <w:rsid w:val="1FF11BAA"/>
    <w:rsid w:val="1FF294B6"/>
    <w:rsid w:val="1FF35D8E"/>
    <w:rsid w:val="1FF3EA0C"/>
    <w:rsid w:val="1FF47D8D"/>
    <w:rsid w:val="1FF55D48"/>
    <w:rsid w:val="1FF7030C"/>
    <w:rsid w:val="1FF97E12"/>
    <w:rsid w:val="1FFF68E4"/>
    <w:rsid w:val="20002532"/>
    <w:rsid w:val="200083E4"/>
    <w:rsid w:val="2000A067"/>
    <w:rsid w:val="2006FBD8"/>
    <w:rsid w:val="2009664D"/>
    <w:rsid w:val="200A136D"/>
    <w:rsid w:val="200C0877"/>
    <w:rsid w:val="200E903D"/>
    <w:rsid w:val="200F7CA9"/>
    <w:rsid w:val="200FF575"/>
    <w:rsid w:val="20148891"/>
    <w:rsid w:val="2017EE35"/>
    <w:rsid w:val="201C4062"/>
    <w:rsid w:val="201EF5F6"/>
    <w:rsid w:val="201FC456"/>
    <w:rsid w:val="201FC6F4"/>
    <w:rsid w:val="2021A468"/>
    <w:rsid w:val="20268271"/>
    <w:rsid w:val="2026861F"/>
    <w:rsid w:val="202A7BE8"/>
    <w:rsid w:val="202F58A0"/>
    <w:rsid w:val="203081E7"/>
    <w:rsid w:val="20324F7D"/>
    <w:rsid w:val="203568BF"/>
    <w:rsid w:val="20376039"/>
    <w:rsid w:val="203FD9C2"/>
    <w:rsid w:val="20403BFD"/>
    <w:rsid w:val="2040A144"/>
    <w:rsid w:val="2040D8E5"/>
    <w:rsid w:val="2040FB9F"/>
    <w:rsid w:val="204308DA"/>
    <w:rsid w:val="20468531"/>
    <w:rsid w:val="205262D4"/>
    <w:rsid w:val="2054C6D3"/>
    <w:rsid w:val="205B90DA"/>
    <w:rsid w:val="205D9B55"/>
    <w:rsid w:val="205E1F72"/>
    <w:rsid w:val="206265A2"/>
    <w:rsid w:val="2063C38B"/>
    <w:rsid w:val="2064D991"/>
    <w:rsid w:val="2065A916"/>
    <w:rsid w:val="206687C0"/>
    <w:rsid w:val="2069CBCB"/>
    <w:rsid w:val="206B2E96"/>
    <w:rsid w:val="206C2B27"/>
    <w:rsid w:val="206CF13C"/>
    <w:rsid w:val="206F4D48"/>
    <w:rsid w:val="206F80AF"/>
    <w:rsid w:val="20704946"/>
    <w:rsid w:val="20708A6F"/>
    <w:rsid w:val="2070BD5E"/>
    <w:rsid w:val="2077BC7A"/>
    <w:rsid w:val="207AD022"/>
    <w:rsid w:val="20861ADF"/>
    <w:rsid w:val="2086F3EB"/>
    <w:rsid w:val="20870863"/>
    <w:rsid w:val="208A075D"/>
    <w:rsid w:val="208D75D9"/>
    <w:rsid w:val="208EB041"/>
    <w:rsid w:val="208FD75E"/>
    <w:rsid w:val="209CF014"/>
    <w:rsid w:val="209D8B77"/>
    <w:rsid w:val="20A1D8BE"/>
    <w:rsid w:val="20A6E6D6"/>
    <w:rsid w:val="20A95170"/>
    <w:rsid w:val="20AA8BA2"/>
    <w:rsid w:val="20ABBEFA"/>
    <w:rsid w:val="20AC8611"/>
    <w:rsid w:val="20B46EAB"/>
    <w:rsid w:val="20B4709D"/>
    <w:rsid w:val="20BB5B6E"/>
    <w:rsid w:val="20BF9056"/>
    <w:rsid w:val="20C1C53D"/>
    <w:rsid w:val="20C22E97"/>
    <w:rsid w:val="20C2A6D7"/>
    <w:rsid w:val="20C4F8A3"/>
    <w:rsid w:val="20C52C6A"/>
    <w:rsid w:val="20C6C0CC"/>
    <w:rsid w:val="20CA8442"/>
    <w:rsid w:val="20CCD3CE"/>
    <w:rsid w:val="20CEF57A"/>
    <w:rsid w:val="20CF7503"/>
    <w:rsid w:val="20CFE7BC"/>
    <w:rsid w:val="20D0C3DD"/>
    <w:rsid w:val="20D20CE6"/>
    <w:rsid w:val="20D29B50"/>
    <w:rsid w:val="20D97C7C"/>
    <w:rsid w:val="20D9E7DC"/>
    <w:rsid w:val="20DDABE2"/>
    <w:rsid w:val="20E4B282"/>
    <w:rsid w:val="20EA254E"/>
    <w:rsid w:val="20EE9E86"/>
    <w:rsid w:val="20F02280"/>
    <w:rsid w:val="20F2E878"/>
    <w:rsid w:val="20F4B8AE"/>
    <w:rsid w:val="20F8738B"/>
    <w:rsid w:val="20F8CEA9"/>
    <w:rsid w:val="21030653"/>
    <w:rsid w:val="210A7785"/>
    <w:rsid w:val="210ABABA"/>
    <w:rsid w:val="210EEE6B"/>
    <w:rsid w:val="210FED9B"/>
    <w:rsid w:val="21175539"/>
    <w:rsid w:val="21201E33"/>
    <w:rsid w:val="2120545F"/>
    <w:rsid w:val="2123B9F0"/>
    <w:rsid w:val="212536F0"/>
    <w:rsid w:val="21258AFB"/>
    <w:rsid w:val="212B8543"/>
    <w:rsid w:val="212BA0D7"/>
    <w:rsid w:val="21364B6D"/>
    <w:rsid w:val="2138C40B"/>
    <w:rsid w:val="2139E79F"/>
    <w:rsid w:val="213C45A7"/>
    <w:rsid w:val="213D5554"/>
    <w:rsid w:val="213FCF47"/>
    <w:rsid w:val="21424088"/>
    <w:rsid w:val="21447454"/>
    <w:rsid w:val="2144B143"/>
    <w:rsid w:val="21455C8D"/>
    <w:rsid w:val="214C1018"/>
    <w:rsid w:val="214C6B8B"/>
    <w:rsid w:val="214CA245"/>
    <w:rsid w:val="214F9D14"/>
    <w:rsid w:val="21528BAD"/>
    <w:rsid w:val="2154BDCB"/>
    <w:rsid w:val="21560783"/>
    <w:rsid w:val="21582955"/>
    <w:rsid w:val="215C92CB"/>
    <w:rsid w:val="215F1D15"/>
    <w:rsid w:val="21663E0D"/>
    <w:rsid w:val="2167D85F"/>
    <w:rsid w:val="2167F1FC"/>
    <w:rsid w:val="21680E28"/>
    <w:rsid w:val="21681C34"/>
    <w:rsid w:val="216DE53F"/>
    <w:rsid w:val="2170CECB"/>
    <w:rsid w:val="21747119"/>
    <w:rsid w:val="21773D2F"/>
    <w:rsid w:val="217C326B"/>
    <w:rsid w:val="21821B14"/>
    <w:rsid w:val="218D2A83"/>
    <w:rsid w:val="2192FE4D"/>
    <w:rsid w:val="21953CAA"/>
    <w:rsid w:val="21953FF7"/>
    <w:rsid w:val="21999174"/>
    <w:rsid w:val="219B8205"/>
    <w:rsid w:val="219D9842"/>
    <w:rsid w:val="21A2D38E"/>
    <w:rsid w:val="21A4D5BD"/>
    <w:rsid w:val="21A7DAE4"/>
    <w:rsid w:val="21A96F0A"/>
    <w:rsid w:val="21AB48B0"/>
    <w:rsid w:val="21AB5CBD"/>
    <w:rsid w:val="21AD3D1D"/>
    <w:rsid w:val="21B0F996"/>
    <w:rsid w:val="21B5190B"/>
    <w:rsid w:val="21B87841"/>
    <w:rsid w:val="21BF1720"/>
    <w:rsid w:val="21C5C008"/>
    <w:rsid w:val="21CC1336"/>
    <w:rsid w:val="21D074BC"/>
    <w:rsid w:val="21D5678F"/>
    <w:rsid w:val="21D8E288"/>
    <w:rsid w:val="21DA142E"/>
    <w:rsid w:val="21DB6F32"/>
    <w:rsid w:val="21DB7013"/>
    <w:rsid w:val="21DD2F92"/>
    <w:rsid w:val="21E05C59"/>
    <w:rsid w:val="21E1D182"/>
    <w:rsid w:val="21EAA2A7"/>
    <w:rsid w:val="21F29E65"/>
    <w:rsid w:val="21F54E96"/>
    <w:rsid w:val="21F5DBF0"/>
    <w:rsid w:val="21F65A25"/>
    <w:rsid w:val="21F671B4"/>
    <w:rsid w:val="21F7AF54"/>
    <w:rsid w:val="21FA783F"/>
    <w:rsid w:val="21FBBD1D"/>
    <w:rsid w:val="21FEB171"/>
    <w:rsid w:val="22075045"/>
    <w:rsid w:val="2208FF6A"/>
    <w:rsid w:val="22091EFB"/>
    <w:rsid w:val="220956F0"/>
    <w:rsid w:val="220998C4"/>
    <w:rsid w:val="220C2191"/>
    <w:rsid w:val="22107DCF"/>
    <w:rsid w:val="22159D86"/>
    <w:rsid w:val="22188325"/>
    <w:rsid w:val="22196CDB"/>
    <w:rsid w:val="221DF0AF"/>
    <w:rsid w:val="22202B68"/>
    <w:rsid w:val="2220C9BF"/>
    <w:rsid w:val="222FB3DE"/>
    <w:rsid w:val="22320496"/>
    <w:rsid w:val="223592D7"/>
    <w:rsid w:val="223929AD"/>
    <w:rsid w:val="223AF68B"/>
    <w:rsid w:val="223D99A4"/>
    <w:rsid w:val="2248E908"/>
    <w:rsid w:val="2249EEE9"/>
    <w:rsid w:val="224A957B"/>
    <w:rsid w:val="224AB319"/>
    <w:rsid w:val="224CA796"/>
    <w:rsid w:val="224ED4AE"/>
    <w:rsid w:val="22504BD9"/>
    <w:rsid w:val="22585D8B"/>
    <w:rsid w:val="225D69AD"/>
    <w:rsid w:val="2261EB7D"/>
    <w:rsid w:val="2262953E"/>
    <w:rsid w:val="2264BB10"/>
    <w:rsid w:val="226B401B"/>
    <w:rsid w:val="226CB2E4"/>
    <w:rsid w:val="22740415"/>
    <w:rsid w:val="22754091"/>
    <w:rsid w:val="2276CA46"/>
    <w:rsid w:val="227956C5"/>
    <w:rsid w:val="22796E95"/>
    <w:rsid w:val="22797083"/>
    <w:rsid w:val="2280E539"/>
    <w:rsid w:val="228BC172"/>
    <w:rsid w:val="228BC690"/>
    <w:rsid w:val="228C4CA8"/>
    <w:rsid w:val="228E93DF"/>
    <w:rsid w:val="228F5A5F"/>
    <w:rsid w:val="229048EC"/>
    <w:rsid w:val="2291C781"/>
    <w:rsid w:val="2292CCED"/>
    <w:rsid w:val="229467A9"/>
    <w:rsid w:val="229640A3"/>
    <w:rsid w:val="2298202D"/>
    <w:rsid w:val="22999A06"/>
    <w:rsid w:val="2299CAB9"/>
    <w:rsid w:val="229C69D6"/>
    <w:rsid w:val="22A12D78"/>
    <w:rsid w:val="22AC3C0A"/>
    <w:rsid w:val="22AD37BD"/>
    <w:rsid w:val="22B10824"/>
    <w:rsid w:val="22B1526F"/>
    <w:rsid w:val="22B39F7E"/>
    <w:rsid w:val="22B6F157"/>
    <w:rsid w:val="22B81E4B"/>
    <w:rsid w:val="22BCF28E"/>
    <w:rsid w:val="22BD1605"/>
    <w:rsid w:val="22CDF794"/>
    <w:rsid w:val="22CEB527"/>
    <w:rsid w:val="22CEDBC5"/>
    <w:rsid w:val="22D2BE8D"/>
    <w:rsid w:val="22E0CDB7"/>
    <w:rsid w:val="22E3299B"/>
    <w:rsid w:val="22E3C3BE"/>
    <w:rsid w:val="22E5F971"/>
    <w:rsid w:val="22EBB593"/>
    <w:rsid w:val="22EFA8DF"/>
    <w:rsid w:val="22F09410"/>
    <w:rsid w:val="22F15B6C"/>
    <w:rsid w:val="22F20FEB"/>
    <w:rsid w:val="22F89140"/>
    <w:rsid w:val="22FA016F"/>
    <w:rsid w:val="22FA1BC1"/>
    <w:rsid w:val="22FB05FC"/>
    <w:rsid w:val="22FEA2C9"/>
    <w:rsid w:val="2301FF29"/>
    <w:rsid w:val="230F8845"/>
    <w:rsid w:val="2313C7ED"/>
    <w:rsid w:val="2315286C"/>
    <w:rsid w:val="2315631A"/>
    <w:rsid w:val="231615D8"/>
    <w:rsid w:val="231700FC"/>
    <w:rsid w:val="2317C8C8"/>
    <w:rsid w:val="23190660"/>
    <w:rsid w:val="231A1E5E"/>
    <w:rsid w:val="2323D0E0"/>
    <w:rsid w:val="2325A2D3"/>
    <w:rsid w:val="23285CEE"/>
    <w:rsid w:val="232DC6D9"/>
    <w:rsid w:val="2334EB02"/>
    <w:rsid w:val="23380062"/>
    <w:rsid w:val="233851D0"/>
    <w:rsid w:val="233881D9"/>
    <w:rsid w:val="2338F77A"/>
    <w:rsid w:val="2339343E"/>
    <w:rsid w:val="233A0F1B"/>
    <w:rsid w:val="233A137C"/>
    <w:rsid w:val="233D0DC7"/>
    <w:rsid w:val="233DA810"/>
    <w:rsid w:val="2342FF3F"/>
    <w:rsid w:val="2347FB3E"/>
    <w:rsid w:val="23483540"/>
    <w:rsid w:val="234BFD08"/>
    <w:rsid w:val="234D46DB"/>
    <w:rsid w:val="234F07A0"/>
    <w:rsid w:val="234F5E2C"/>
    <w:rsid w:val="235053C5"/>
    <w:rsid w:val="2353CD6A"/>
    <w:rsid w:val="235518CD"/>
    <w:rsid w:val="235681D0"/>
    <w:rsid w:val="2356DC89"/>
    <w:rsid w:val="235ACFD1"/>
    <w:rsid w:val="235B60EC"/>
    <w:rsid w:val="235E04ED"/>
    <w:rsid w:val="23650AA2"/>
    <w:rsid w:val="236A990A"/>
    <w:rsid w:val="236C0AA8"/>
    <w:rsid w:val="236D213B"/>
    <w:rsid w:val="236D862F"/>
    <w:rsid w:val="236D9B14"/>
    <w:rsid w:val="236F21FB"/>
    <w:rsid w:val="23705EEE"/>
    <w:rsid w:val="237159F0"/>
    <w:rsid w:val="23778F37"/>
    <w:rsid w:val="23800B34"/>
    <w:rsid w:val="23844E9B"/>
    <w:rsid w:val="23867A30"/>
    <w:rsid w:val="2386C4EE"/>
    <w:rsid w:val="2387416E"/>
    <w:rsid w:val="2388C2F7"/>
    <w:rsid w:val="238D67DB"/>
    <w:rsid w:val="238E2B03"/>
    <w:rsid w:val="238E940C"/>
    <w:rsid w:val="239085D2"/>
    <w:rsid w:val="239EBBAE"/>
    <w:rsid w:val="239F4775"/>
    <w:rsid w:val="23AAEF3A"/>
    <w:rsid w:val="23AAF22E"/>
    <w:rsid w:val="23ACDF29"/>
    <w:rsid w:val="23AE9E39"/>
    <w:rsid w:val="23B7C0F5"/>
    <w:rsid w:val="23B86DD8"/>
    <w:rsid w:val="23BAAE0C"/>
    <w:rsid w:val="23BB2FF8"/>
    <w:rsid w:val="23BDD53D"/>
    <w:rsid w:val="23BF3045"/>
    <w:rsid w:val="23D665F4"/>
    <w:rsid w:val="23D756DE"/>
    <w:rsid w:val="23D97EEF"/>
    <w:rsid w:val="23E150D4"/>
    <w:rsid w:val="23E23F8E"/>
    <w:rsid w:val="23E2EF19"/>
    <w:rsid w:val="23E44772"/>
    <w:rsid w:val="23E8AEE3"/>
    <w:rsid w:val="23E95990"/>
    <w:rsid w:val="23ECEC17"/>
    <w:rsid w:val="23EEE86A"/>
    <w:rsid w:val="23F74EE9"/>
    <w:rsid w:val="23FAD073"/>
    <w:rsid w:val="23FAF310"/>
    <w:rsid w:val="23FCC7BE"/>
    <w:rsid w:val="23FE3291"/>
    <w:rsid w:val="23FF03CC"/>
    <w:rsid w:val="24054B60"/>
    <w:rsid w:val="24057137"/>
    <w:rsid w:val="24073C1B"/>
    <w:rsid w:val="240BCD9F"/>
    <w:rsid w:val="240DF09E"/>
    <w:rsid w:val="24106BAB"/>
    <w:rsid w:val="24148ECB"/>
    <w:rsid w:val="241EAD83"/>
    <w:rsid w:val="2421F977"/>
    <w:rsid w:val="2422A948"/>
    <w:rsid w:val="2422C5C4"/>
    <w:rsid w:val="2427C91D"/>
    <w:rsid w:val="242910F9"/>
    <w:rsid w:val="2429AD1F"/>
    <w:rsid w:val="2429FDF7"/>
    <w:rsid w:val="242B647F"/>
    <w:rsid w:val="242C8418"/>
    <w:rsid w:val="2430F2EC"/>
    <w:rsid w:val="24312774"/>
    <w:rsid w:val="24321104"/>
    <w:rsid w:val="24329012"/>
    <w:rsid w:val="2435732C"/>
    <w:rsid w:val="2437ABAB"/>
    <w:rsid w:val="244004F9"/>
    <w:rsid w:val="2440D5A0"/>
    <w:rsid w:val="244F3567"/>
    <w:rsid w:val="2451B576"/>
    <w:rsid w:val="2453CAB6"/>
    <w:rsid w:val="2454E53D"/>
    <w:rsid w:val="24553E3D"/>
    <w:rsid w:val="245CD995"/>
    <w:rsid w:val="245EE639"/>
    <w:rsid w:val="245FCACD"/>
    <w:rsid w:val="24603DEB"/>
    <w:rsid w:val="2460FAD0"/>
    <w:rsid w:val="2466F64D"/>
    <w:rsid w:val="246B9C27"/>
    <w:rsid w:val="246D3705"/>
    <w:rsid w:val="2472EA49"/>
    <w:rsid w:val="2474119E"/>
    <w:rsid w:val="24757410"/>
    <w:rsid w:val="2476E43B"/>
    <w:rsid w:val="248027EA"/>
    <w:rsid w:val="2480F892"/>
    <w:rsid w:val="2482B0E1"/>
    <w:rsid w:val="248699FC"/>
    <w:rsid w:val="24874D73"/>
    <w:rsid w:val="2487FFF6"/>
    <w:rsid w:val="2488846F"/>
    <w:rsid w:val="248C17F7"/>
    <w:rsid w:val="2496E571"/>
    <w:rsid w:val="24997D0F"/>
    <w:rsid w:val="249AE464"/>
    <w:rsid w:val="249B96D2"/>
    <w:rsid w:val="249C4742"/>
    <w:rsid w:val="24A26746"/>
    <w:rsid w:val="24A3ABC5"/>
    <w:rsid w:val="24A6F158"/>
    <w:rsid w:val="24AACAE5"/>
    <w:rsid w:val="24AC32C5"/>
    <w:rsid w:val="24AEDE07"/>
    <w:rsid w:val="24B61527"/>
    <w:rsid w:val="24BA89A6"/>
    <w:rsid w:val="24BDD12D"/>
    <w:rsid w:val="24C0B2CB"/>
    <w:rsid w:val="24C30C53"/>
    <w:rsid w:val="24C3B8EC"/>
    <w:rsid w:val="24C52FB4"/>
    <w:rsid w:val="24C5B1D5"/>
    <w:rsid w:val="24D18C10"/>
    <w:rsid w:val="24D5A544"/>
    <w:rsid w:val="24D66FF7"/>
    <w:rsid w:val="24D9F860"/>
    <w:rsid w:val="24DB4E11"/>
    <w:rsid w:val="24DF08B0"/>
    <w:rsid w:val="24E32E08"/>
    <w:rsid w:val="24E39A62"/>
    <w:rsid w:val="24E8729A"/>
    <w:rsid w:val="24ECC462"/>
    <w:rsid w:val="24ED1779"/>
    <w:rsid w:val="24F6A032"/>
    <w:rsid w:val="24FA2934"/>
    <w:rsid w:val="24FBFD27"/>
    <w:rsid w:val="2502ED89"/>
    <w:rsid w:val="2502EFC3"/>
    <w:rsid w:val="2511FE36"/>
    <w:rsid w:val="25135575"/>
    <w:rsid w:val="251397BD"/>
    <w:rsid w:val="2513D04C"/>
    <w:rsid w:val="251724B2"/>
    <w:rsid w:val="2517DF96"/>
    <w:rsid w:val="251AF214"/>
    <w:rsid w:val="251F65C9"/>
    <w:rsid w:val="2526E224"/>
    <w:rsid w:val="2527BF23"/>
    <w:rsid w:val="2528C8D5"/>
    <w:rsid w:val="2539BC39"/>
    <w:rsid w:val="253BCF5E"/>
    <w:rsid w:val="253CE100"/>
    <w:rsid w:val="2548DA35"/>
    <w:rsid w:val="2549EEC3"/>
    <w:rsid w:val="254B5E52"/>
    <w:rsid w:val="254E9658"/>
    <w:rsid w:val="2551C047"/>
    <w:rsid w:val="255263F1"/>
    <w:rsid w:val="255A5126"/>
    <w:rsid w:val="255B959F"/>
    <w:rsid w:val="2560B50D"/>
    <w:rsid w:val="2560E416"/>
    <w:rsid w:val="2562B681"/>
    <w:rsid w:val="256616C1"/>
    <w:rsid w:val="2566E849"/>
    <w:rsid w:val="25688376"/>
    <w:rsid w:val="256E6D13"/>
    <w:rsid w:val="256EE1BA"/>
    <w:rsid w:val="256F0041"/>
    <w:rsid w:val="25765D61"/>
    <w:rsid w:val="2577EE82"/>
    <w:rsid w:val="257A78E2"/>
    <w:rsid w:val="257D7AAF"/>
    <w:rsid w:val="25824EA8"/>
    <w:rsid w:val="258706E6"/>
    <w:rsid w:val="2589EB3D"/>
    <w:rsid w:val="258C0144"/>
    <w:rsid w:val="258F9C94"/>
    <w:rsid w:val="259ACB42"/>
    <w:rsid w:val="259FE133"/>
    <w:rsid w:val="25A54B65"/>
    <w:rsid w:val="25A696F9"/>
    <w:rsid w:val="25ABCBFE"/>
    <w:rsid w:val="25BC783B"/>
    <w:rsid w:val="25C050D6"/>
    <w:rsid w:val="25C20268"/>
    <w:rsid w:val="25C7C41B"/>
    <w:rsid w:val="25C7CF29"/>
    <w:rsid w:val="25C9A6D0"/>
    <w:rsid w:val="25CA57AB"/>
    <w:rsid w:val="25CB33AE"/>
    <w:rsid w:val="25CC95BB"/>
    <w:rsid w:val="25D04456"/>
    <w:rsid w:val="25D18FAB"/>
    <w:rsid w:val="25D25900"/>
    <w:rsid w:val="25D36497"/>
    <w:rsid w:val="25D6185E"/>
    <w:rsid w:val="25D86F04"/>
    <w:rsid w:val="25DA3E68"/>
    <w:rsid w:val="25DA9FA8"/>
    <w:rsid w:val="25E2EE1B"/>
    <w:rsid w:val="25E92133"/>
    <w:rsid w:val="25EACFEF"/>
    <w:rsid w:val="25EB9876"/>
    <w:rsid w:val="25F3D07D"/>
    <w:rsid w:val="25F5BD7C"/>
    <w:rsid w:val="25FA430F"/>
    <w:rsid w:val="260025F0"/>
    <w:rsid w:val="26052222"/>
    <w:rsid w:val="260BE27C"/>
    <w:rsid w:val="26123C2D"/>
    <w:rsid w:val="2615D953"/>
    <w:rsid w:val="2617484C"/>
    <w:rsid w:val="261D65F8"/>
    <w:rsid w:val="261E7371"/>
    <w:rsid w:val="2625C21E"/>
    <w:rsid w:val="262A3D97"/>
    <w:rsid w:val="262AA933"/>
    <w:rsid w:val="262C2B0C"/>
    <w:rsid w:val="262D9BA3"/>
    <w:rsid w:val="262DCADD"/>
    <w:rsid w:val="263124FD"/>
    <w:rsid w:val="2632683C"/>
    <w:rsid w:val="26334CA1"/>
    <w:rsid w:val="2633F23E"/>
    <w:rsid w:val="26342081"/>
    <w:rsid w:val="26345549"/>
    <w:rsid w:val="2637F2DA"/>
    <w:rsid w:val="263AC79F"/>
    <w:rsid w:val="263C6B23"/>
    <w:rsid w:val="263D306A"/>
    <w:rsid w:val="263E9A53"/>
    <w:rsid w:val="2643DB04"/>
    <w:rsid w:val="2645AE57"/>
    <w:rsid w:val="264610DB"/>
    <w:rsid w:val="26474312"/>
    <w:rsid w:val="26496055"/>
    <w:rsid w:val="264CF054"/>
    <w:rsid w:val="264DD4CA"/>
    <w:rsid w:val="264F8648"/>
    <w:rsid w:val="2658A451"/>
    <w:rsid w:val="265EF4E1"/>
    <w:rsid w:val="265F5528"/>
    <w:rsid w:val="26658FA7"/>
    <w:rsid w:val="266E2476"/>
    <w:rsid w:val="267079C6"/>
    <w:rsid w:val="267300E7"/>
    <w:rsid w:val="2677769C"/>
    <w:rsid w:val="26781943"/>
    <w:rsid w:val="267A7C35"/>
    <w:rsid w:val="267AC9D9"/>
    <w:rsid w:val="267AF561"/>
    <w:rsid w:val="267C8E14"/>
    <w:rsid w:val="267DFBB1"/>
    <w:rsid w:val="267EF175"/>
    <w:rsid w:val="2683365D"/>
    <w:rsid w:val="2683DD9F"/>
    <w:rsid w:val="268855A9"/>
    <w:rsid w:val="268B81E6"/>
    <w:rsid w:val="268B884A"/>
    <w:rsid w:val="268BB41C"/>
    <w:rsid w:val="268F991C"/>
    <w:rsid w:val="2692EDBE"/>
    <w:rsid w:val="26961035"/>
    <w:rsid w:val="269B9C98"/>
    <w:rsid w:val="269C8A5E"/>
    <w:rsid w:val="269E0019"/>
    <w:rsid w:val="26A1EBBD"/>
    <w:rsid w:val="26A6D007"/>
    <w:rsid w:val="26B9D2B0"/>
    <w:rsid w:val="26BA4965"/>
    <w:rsid w:val="26BED739"/>
    <w:rsid w:val="26BF87FB"/>
    <w:rsid w:val="26C89056"/>
    <w:rsid w:val="26CBC58F"/>
    <w:rsid w:val="26D0DB6E"/>
    <w:rsid w:val="26D1D846"/>
    <w:rsid w:val="26D57CF4"/>
    <w:rsid w:val="26D5982A"/>
    <w:rsid w:val="26D7CB81"/>
    <w:rsid w:val="26DD36EC"/>
    <w:rsid w:val="26DDA9B1"/>
    <w:rsid w:val="26DEB06C"/>
    <w:rsid w:val="26DF65AD"/>
    <w:rsid w:val="26DF80DD"/>
    <w:rsid w:val="26E1F262"/>
    <w:rsid w:val="26E47891"/>
    <w:rsid w:val="26E48AE4"/>
    <w:rsid w:val="26E519FA"/>
    <w:rsid w:val="26EBC818"/>
    <w:rsid w:val="26ED8159"/>
    <w:rsid w:val="26EDE739"/>
    <w:rsid w:val="26F41036"/>
    <w:rsid w:val="26F511A6"/>
    <w:rsid w:val="26F77148"/>
    <w:rsid w:val="26F9B856"/>
    <w:rsid w:val="26FA9568"/>
    <w:rsid w:val="26FB25A5"/>
    <w:rsid w:val="26FC3327"/>
    <w:rsid w:val="2702233D"/>
    <w:rsid w:val="27034106"/>
    <w:rsid w:val="2708C7C8"/>
    <w:rsid w:val="270ECA23"/>
    <w:rsid w:val="2711EDC1"/>
    <w:rsid w:val="2713909A"/>
    <w:rsid w:val="2713B579"/>
    <w:rsid w:val="2713D554"/>
    <w:rsid w:val="27156C10"/>
    <w:rsid w:val="271CB0F6"/>
    <w:rsid w:val="272022DF"/>
    <w:rsid w:val="27205CE7"/>
    <w:rsid w:val="2720C5A9"/>
    <w:rsid w:val="2723B221"/>
    <w:rsid w:val="272B1243"/>
    <w:rsid w:val="272CF194"/>
    <w:rsid w:val="272E124B"/>
    <w:rsid w:val="272FDAAA"/>
    <w:rsid w:val="2733ABB3"/>
    <w:rsid w:val="2737E44F"/>
    <w:rsid w:val="273E0567"/>
    <w:rsid w:val="2741B5AA"/>
    <w:rsid w:val="2741C290"/>
    <w:rsid w:val="27463223"/>
    <w:rsid w:val="274F9A98"/>
    <w:rsid w:val="274FB679"/>
    <w:rsid w:val="27515840"/>
    <w:rsid w:val="27555A96"/>
    <w:rsid w:val="2756DE9F"/>
    <w:rsid w:val="275861BF"/>
    <w:rsid w:val="27590152"/>
    <w:rsid w:val="27674547"/>
    <w:rsid w:val="27685DBC"/>
    <w:rsid w:val="276ACBDA"/>
    <w:rsid w:val="276B9188"/>
    <w:rsid w:val="276E445B"/>
    <w:rsid w:val="27771626"/>
    <w:rsid w:val="27788449"/>
    <w:rsid w:val="277D327A"/>
    <w:rsid w:val="27808995"/>
    <w:rsid w:val="2782D084"/>
    <w:rsid w:val="27857F63"/>
    <w:rsid w:val="27863386"/>
    <w:rsid w:val="278A3D91"/>
    <w:rsid w:val="278A8205"/>
    <w:rsid w:val="278CD318"/>
    <w:rsid w:val="278D53BD"/>
    <w:rsid w:val="27923A85"/>
    <w:rsid w:val="2797E4B3"/>
    <w:rsid w:val="27995BBA"/>
    <w:rsid w:val="279AD621"/>
    <w:rsid w:val="27A36E6A"/>
    <w:rsid w:val="27A55B78"/>
    <w:rsid w:val="27A8F8F5"/>
    <w:rsid w:val="27AEC61D"/>
    <w:rsid w:val="27AEFA8D"/>
    <w:rsid w:val="27B08B3A"/>
    <w:rsid w:val="27B59322"/>
    <w:rsid w:val="27BB618D"/>
    <w:rsid w:val="27BF1744"/>
    <w:rsid w:val="27C1D191"/>
    <w:rsid w:val="27C469CD"/>
    <w:rsid w:val="27C66D26"/>
    <w:rsid w:val="27C9B752"/>
    <w:rsid w:val="27D206AC"/>
    <w:rsid w:val="27DD5B28"/>
    <w:rsid w:val="27E01E40"/>
    <w:rsid w:val="27E530B6"/>
    <w:rsid w:val="27EEB2E4"/>
    <w:rsid w:val="27F1334B"/>
    <w:rsid w:val="27F307D6"/>
    <w:rsid w:val="27FB0D1C"/>
    <w:rsid w:val="27FE4C40"/>
    <w:rsid w:val="27FE634F"/>
    <w:rsid w:val="27FF0FD2"/>
    <w:rsid w:val="28029966"/>
    <w:rsid w:val="28056BFE"/>
    <w:rsid w:val="2809CCD6"/>
    <w:rsid w:val="280ADE1F"/>
    <w:rsid w:val="280B02DC"/>
    <w:rsid w:val="280BAA7B"/>
    <w:rsid w:val="280E05C4"/>
    <w:rsid w:val="28113D48"/>
    <w:rsid w:val="28132F8F"/>
    <w:rsid w:val="2817BD07"/>
    <w:rsid w:val="2818C8AF"/>
    <w:rsid w:val="281A9636"/>
    <w:rsid w:val="281B02C0"/>
    <w:rsid w:val="281DA830"/>
    <w:rsid w:val="281E8436"/>
    <w:rsid w:val="281E8D6E"/>
    <w:rsid w:val="2820CF5B"/>
    <w:rsid w:val="2824E2BC"/>
    <w:rsid w:val="28272CF7"/>
    <w:rsid w:val="28275247"/>
    <w:rsid w:val="282A07A9"/>
    <w:rsid w:val="282CB514"/>
    <w:rsid w:val="282E9EBC"/>
    <w:rsid w:val="28307995"/>
    <w:rsid w:val="28319C35"/>
    <w:rsid w:val="2831E096"/>
    <w:rsid w:val="2832A93F"/>
    <w:rsid w:val="283A8117"/>
    <w:rsid w:val="283CD8C6"/>
    <w:rsid w:val="2846A880"/>
    <w:rsid w:val="28524332"/>
    <w:rsid w:val="28546690"/>
    <w:rsid w:val="28547846"/>
    <w:rsid w:val="28553947"/>
    <w:rsid w:val="28568609"/>
    <w:rsid w:val="2857F774"/>
    <w:rsid w:val="285AB9D7"/>
    <w:rsid w:val="285BB47C"/>
    <w:rsid w:val="2861A4A8"/>
    <w:rsid w:val="286375FF"/>
    <w:rsid w:val="286F57EE"/>
    <w:rsid w:val="28745869"/>
    <w:rsid w:val="2875CEEA"/>
    <w:rsid w:val="28765898"/>
    <w:rsid w:val="287C5DC4"/>
    <w:rsid w:val="2889BE92"/>
    <w:rsid w:val="288F3E7A"/>
    <w:rsid w:val="289176F1"/>
    <w:rsid w:val="289CA761"/>
    <w:rsid w:val="289D2F71"/>
    <w:rsid w:val="289D4202"/>
    <w:rsid w:val="289FEDF2"/>
    <w:rsid w:val="28A5B02F"/>
    <w:rsid w:val="28A611B1"/>
    <w:rsid w:val="28AB87EF"/>
    <w:rsid w:val="28AD5888"/>
    <w:rsid w:val="28B7A1F2"/>
    <w:rsid w:val="28BFBD71"/>
    <w:rsid w:val="28C576CF"/>
    <w:rsid w:val="28C5EB69"/>
    <w:rsid w:val="28C74F02"/>
    <w:rsid w:val="28C83640"/>
    <w:rsid w:val="28D03CA8"/>
    <w:rsid w:val="28DB0337"/>
    <w:rsid w:val="28DD6208"/>
    <w:rsid w:val="28DEA030"/>
    <w:rsid w:val="28E62DA7"/>
    <w:rsid w:val="28E779E2"/>
    <w:rsid w:val="28EFFDEA"/>
    <w:rsid w:val="28F117F2"/>
    <w:rsid w:val="28F19AAC"/>
    <w:rsid w:val="28F44750"/>
    <w:rsid w:val="28F61C12"/>
    <w:rsid w:val="28F69E68"/>
    <w:rsid w:val="28F6E769"/>
    <w:rsid w:val="28F999EC"/>
    <w:rsid w:val="290063FB"/>
    <w:rsid w:val="290211FE"/>
    <w:rsid w:val="2903A33F"/>
    <w:rsid w:val="290A4E7F"/>
    <w:rsid w:val="2913B127"/>
    <w:rsid w:val="29185839"/>
    <w:rsid w:val="292203E7"/>
    <w:rsid w:val="292C94F1"/>
    <w:rsid w:val="292E6977"/>
    <w:rsid w:val="292FC15D"/>
    <w:rsid w:val="29363357"/>
    <w:rsid w:val="293A1091"/>
    <w:rsid w:val="293B0669"/>
    <w:rsid w:val="293B7C6F"/>
    <w:rsid w:val="293FD89C"/>
    <w:rsid w:val="293FEF0A"/>
    <w:rsid w:val="29404EF5"/>
    <w:rsid w:val="2940EE70"/>
    <w:rsid w:val="2941EEE8"/>
    <w:rsid w:val="29493A22"/>
    <w:rsid w:val="294C671B"/>
    <w:rsid w:val="294CB633"/>
    <w:rsid w:val="29540EE7"/>
    <w:rsid w:val="2954CE78"/>
    <w:rsid w:val="29567B1D"/>
    <w:rsid w:val="295699F1"/>
    <w:rsid w:val="2958245E"/>
    <w:rsid w:val="295A1EA7"/>
    <w:rsid w:val="296118DB"/>
    <w:rsid w:val="2961FD39"/>
    <w:rsid w:val="296334CF"/>
    <w:rsid w:val="29633D7F"/>
    <w:rsid w:val="2965999A"/>
    <w:rsid w:val="2965A009"/>
    <w:rsid w:val="296707CC"/>
    <w:rsid w:val="296B4F09"/>
    <w:rsid w:val="296DD896"/>
    <w:rsid w:val="2975D25E"/>
    <w:rsid w:val="29764392"/>
    <w:rsid w:val="297C7DB0"/>
    <w:rsid w:val="297F2374"/>
    <w:rsid w:val="2980543C"/>
    <w:rsid w:val="29810C80"/>
    <w:rsid w:val="2984CADB"/>
    <w:rsid w:val="2985911B"/>
    <w:rsid w:val="298EB7F1"/>
    <w:rsid w:val="2990C17A"/>
    <w:rsid w:val="2992EAD8"/>
    <w:rsid w:val="299402F0"/>
    <w:rsid w:val="29944DBE"/>
    <w:rsid w:val="2995787E"/>
    <w:rsid w:val="29979884"/>
    <w:rsid w:val="29992430"/>
    <w:rsid w:val="29A1078B"/>
    <w:rsid w:val="29A13440"/>
    <w:rsid w:val="29AFF02F"/>
    <w:rsid w:val="29B5E7F1"/>
    <w:rsid w:val="29B6EF53"/>
    <w:rsid w:val="29B8E0BE"/>
    <w:rsid w:val="29B94256"/>
    <w:rsid w:val="29B95041"/>
    <w:rsid w:val="29BE132F"/>
    <w:rsid w:val="29C1036F"/>
    <w:rsid w:val="29C64658"/>
    <w:rsid w:val="29C78947"/>
    <w:rsid w:val="29C7F1B3"/>
    <w:rsid w:val="29CC46FC"/>
    <w:rsid w:val="29CFC0C6"/>
    <w:rsid w:val="29D44ABC"/>
    <w:rsid w:val="29D677A4"/>
    <w:rsid w:val="29DABE81"/>
    <w:rsid w:val="29DEC034"/>
    <w:rsid w:val="29E3F6B4"/>
    <w:rsid w:val="29EA0221"/>
    <w:rsid w:val="29EBDC8C"/>
    <w:rsid w:val="29ED395A"/>
    <w:rsid w:val="29F21D6B"/>
    <w:rsid w:val="29F50CF1"/>
    <w:rsid w:val="29FCD0EF"/>
    <w:rsid w:val="2A0785E3"/>
    <w:rsid w:val="2A0B497E"/>
    <w:rsid w:val="2A0CB1C6"/>
    <w:rsid w:val="2A12E879"/>
    <w:rsid w:val="2A146A31"/>
    <w:rsid w:val="2A161821"/>
    <w:rsid w:val="2A179FA4"/>
    <w:rsid w:val="2A21BE3B"/>
    <w:rsid w:val="2A225E5F"/>
    <w:rsid w:val="2A226969"/>
    <w:rsid w:val="2A2602F6"/>
    <w:rsid w:val="2A26D075"/>
    <w:rsid w:val="2A26FF3A"/>
    <w:rsid w:val="2A2C1AB8"/>
    <w:rsid w:val="2A2CAF46"/>
    <w:rsid w:val="2A2DA186"/>
    <w:rsid w:val="2A312A14"/>
    <w:rsid w:val="2A32B302"/>
    <w:rsid w:val="2A3581EF"/>
    <w:rsid w:val="2A3938D2"/>
    <w:rsid w:val="2A3DD39C"/>
    <w:rsid w:val="2A41BAD5"/>
    <w:rsid w:val="2A41E450"/>
    <w:rsid w:val="2A467AB3"/>
    <w:rsid w:val="2A4B6E40"/>
    <w:rsid w:val="2A4C05CA"/>
    <w:rsid w:val="2A4E777A"/>
    <w:rsid w:val="2A5DF12D"/>
    <w:rsid w:val="2A61A9EB"/>
    <w:rsid w:val="2A62597A"/>
    <w:rsid w:val="2A6387A5"/>
    <w:rsid w:val="2A64BB18"/>
    <w:rsid w:val="2A698A13"/>
    <w:rsid w:val="2A69EA37"/>
    <w:rsid w:val="2A6B65CB"/>
    <w:rsid w:val="2A723F72"/>
    <w:rsid w:val="2A724D44"/>
    <w:rsid w:val="2A79EF35"/>
    <w:rsid w:val="2A7A137F"/>
    <w:rsid w:val="2A7B15FD"/>
    <w:rsid w:val="2A7CAD78"/>
    <w:rsid w:val="2A7E701F"/>
    <w:rsid w:val="2A829720"/>
    <w:rsid w:val="2A830A71"/>
    <w:rsid w:val="2A83165B"/>
    <w:rsid w:val="2A887128"/>
    <w:rsid w:val="2A88A43A"/>
    <w:rsid w:val="2A890E79"/>
    <w:rsid w:val="2A8A082A"/>
    <w:rsid w:val="2A8F4CD0"/>
    <w:rsid w:val="2A906829"/>
    <w:rsid w:val="2A92014D"/>
    <w:rsid w:val="2A9B7C1F"/>
    <w:rsid w:val="2A9D99A8"/>
    <w:rsid w:val="2AA2E152"/>
    <w:rsid w:val="2AA64D43"/>
    <w:rsid w:val="2AA70C89"/>
    <w:rsid w:val="2AA7495F"/>
    <w:rsid w:val="2AAA70DF"/>
    <w:rsid w:val="2AABAA53"/>
    <w:rsid w:val="2AAF8A89"/>
    <w:rsid w:val="2AB489D8"/>
    <w:rsid w:val="2AB76914"/>
    <w:rsid w:val="2AB81F63"/>
    <w:rsid w:val="2ABA89CF"/>
    <w:rsid w:val="2ABC3F2E"/>
    <w:rsid w:val="2ABE1ED4"/>
    <w:rsid w:val="2ABF87F1"/>
    <w:rsid w:val="2AC06FBC"/>
    <w:rsid w:val="2AC0D3D7"/>
    <w:rsid w:val="2AC17F51"/>
    <w:rsid w:val="2AC327B8"/>
    <w:rsid w:val="2AC370AD"/>
    <w:rsid w:val="2AD58694"/>
    <w:rsid w:val="2AD617B7"/>
    <w:rsid w:val="2AD8A717"/>
    <w:rsid w:val="2AD97398"/>
    <w:rsid w:val="2ADAE511"/>
    <w:rsid w:val="2ADBB296"/>
    <w:rsid w:val="2ADC381E"/>
    <w:rsid w:val="2ADCEACB"/>
    <w:rsid w:val="2ADD74A0"/>
    <w:rsid w:val="2ADDCA5A"/>
    <w:rsid w:val="2AE5559D"/>
    <w:rsid w:val="2AE7FDEA"/>
    <w:rsid w:val="2AE9C965"/>
    <w:rsid w:val="2AEBD61B"/>
    <w:rsid w:val="2AEEC3F6"/>
    <w:rsid w:val="2AEF8D9F"/>
    <w:rsid w:val="2AF0FD8B"/>
    <w:rsid w:val="2AF606DE"/>
    <w:rsid w:val="2AF6FE48"/>
    <w:rsid w:val="2AFB15EE"/>
    <w:rsid w:val="2AFC6E10"/>
    <w:rsid w:val="2B023161"/>
    <w:rsid w:val="2B02D82D"/>
    <w:rsid w:val="2B04BE6E"/>
    <w:rsid w:val="2B0AEAB7"/>
    <w:rsid w:val="2B0E1745"/>
    <w:rsid w:val="2B0F88B5"/>
    <w:rsid w:val="2B11D9BC"/>
    <w:rsid w:val="2B20EC6F"/>
    <w:rsid w:val="2B244448"/>
    <w:rsid w:val="2B257221"/>
    <w:rsid w:val="2B26AAAE"/>
    <w:rsid w:val="2B27C46E"/>
    <w:rsid w:val="2B2DAE0A"/>
    <w:rsid w:val="2B2FC8FA"/>
    <w:rsid w:val="2B35269A"/>
    <w:rsid w:val="2B36273A"/>
    <w:rsid w:val="2B396A72"/>
    <w:rsid w:val="2B3A053D"/>
    <w:rsid w:val="2B3B86DF"/>
    <w:rsid w:val="2B4A4970"/>
    <w:rsid w:val="2B4B895C"/>
    <w:rsid w:val="2B4E3326"/>
    <w:rsid w:val="2B4F48D3"/>
    <w:rsid w:val="2B500245"/>
    <w:rsid w:val="2B508DE9"/>
    <w:rsid w:val="2B56FA2C"/>
    <w:rsid w:val="2B573B38"/>
    <w:rsid w:val="2B5A1965"/>
    <w:rsid w:val="2B5B37D1"/>
    <w:rsid w:val="2B5BD515"/>
    <w:rsid w:val="2B5BE9B3"/>
    <w:rsid w:val="2B5FDC43"/>
    <w:rsid w:val="2B6244D6"/>
    <w:rsid w:val="2B6EF19F"/>
    <w:rsid w:val="2B6F8370"/>
    <w:rsid w:val="2B706D37"/>
    <w:rsid w:val="2B731934"/>
    <w:rsid w:val="2B74E522"/>
    <w:rsid w:val="2B761E99"/>
    <w:rsid w:val="2B771368"/>
    <w:rsid w:val="2B7E4011"/>
    <w:rsid w:val="2B83A72F"/>
    <w:rsid w:val="2B83B657"/>
    <w:rsid w:val="2B8C116A"/>
    <w:rsid w:val="2B90C90F"/>
    <w:rsid w:val="2B918D8A"/>
    <w:rsid w:val="2B9A89DE"/>
    <w:rsid w:val="2BA05005"/>
    <w:rsid w:val="2BA2D7AE"/>
    <w:rsid w:val="2BA46908"/>
    <w:rsid w:val="2BA5A0B5"/>
    <w:rsid w:val="2BA72768"/>
    <w:rsid w:val="2BAD93E0"/>
    <w:rsid w:val="2BB2B20D"/>
    <w:rsid w:val="2BB8A146"/>
    <w:rsid w:val="2BBCE0E6"/>
    <w:rsid w:val="2BBF38D2"/>
    <w:rsid w:val="2BC3E884"/>
    <w:rsid w:val="2BC4F1F1"/>
    <w:rsid w:val="2BCD874C"/>
    <w:rsid w:val="2BCDCA7C"/>
    <w:rsid w:val="2BD25F6A"/>
    <w:rsid w:val="2BD5AE19"/>
    <w:rsid w:val="2BDBE2AF"/>
    <w:rsid w:val="2BE02F50"/>
    <w:rsid w:val="2BE133FC"/>
    <w:rsid w:val="2BE26794"/>
    <w:rsid w:val="2BE545F9"/>
    <w:rsid w:val="2BE5C577"/>
    <w:rsid w:val="2BE932F4"/>
    <w:rsid w:val="2BF2D0D3"/>
    <w:rsid w:val="2BFBE0E4"/>
    <w:rsid w:val="2C014FDF"/>
    <w:rsid w:val="2C0242FD"/>
    <w:rsid w:val="2C0C8E74"/>
    <w:rsid w:val="2C1001AA"/>
    <w:rsid w:val="2C109B06"/>
    <w:rsid w:val="2C11B992"/>
    <w:rsid w:val="2C120C98"/>
    <w:rsid w:val="2C15C445"/>
    <w:rsid w:val="2C168B2B"/>
    <w:rsid w:val="2C1F88F6"/>
    <w:rsid w:val="2C2170FD"/>
    <w:rsid w:val="2C239445"/>
    <w:rsid w:val="2C23BC49"/>
    <w:rsid w:val="2C28484B"/>
    <w:rsid w:val="2C2FCCA7"/>
    <w:rsid w:val="2C310627"/>
    <w:rsid w:val="2C3880AD"/>
    <w:rsid w:val="2C398CAF"/>
    <w:rsid w:val="2C3E0A8E"/>
    <w:rsid w:val="2C407C4C"/>
    <w:rsid w:val="2C47B088"/>
    <w:rsid w:val="2C4869D2"/>
    <w:rsid w:val="2C49A9D5"/>
    <w:rsid w:val="2C4EBC4B"/>
    <w:rsid w:val="2C4F06AA"/>
    <w:rsid w:val="2C51CC47"/>
    <w:rsid w:val="2C5896E2"/>
    <w:rsid w:val="2C5A66E1"/>
    <w:rsid w:val="2C5A6902"/>
    <w:rsid w:val="2C5BA047"/>
    <w:rsid w:val="2C5C00FC"/>
    <w:rsid w:val="2C5D88C7"/>
    <w:rsid w:val="2C6B3EE4"/>
    <w:rsid w:val="2C6D8B1E"/>
    <w:rsid w:val="2C6DAC1C"/>
    <w:rsid w:val="2C72AB48"/>
    <w:rsid w:val="2C748AD2"/>
    <w:rsid w:val="2C75928B"/>
    <w:rsid w:val="2C75C6CF"/>
    <w:rsid w:val="2C7672EC"/>
    <w:rsid w:val="2C7705DE"/>
    <w:rsid w:val="2C7C9E5E"/>
    <w:rsid w:val="2C80E30F"/>
    <w:rsid w:val="2C85C8EF"/>
    <w:rsid w:val="2C873751"/>
    <w:rsid w:val="2C8C0B5C"/>
    <w:rsid w:val="2C8CCDEC"/>
    <w:rsid w:val="2C96A94F"/>
    <w:rsid w:val="2C9AE7CD"/>
    <w:rsid w:val="2C9E6D0F"/>
    <w:rsid w:val="2CA4BDB8"/>
    <w:rsid w:val="2CAC69FC"/>
    <w:rsid w:val="2CAC7FDD"/>
    <w:rsid w:val="2CACBB3B"/>
    <w:rsid w:val="2CAD6EAC"/>
    <w:rsid w:val="2CAF0823"/>
    <w:rsid w:val="2CAFF02B"/>
    <w:rsid w:val="2CB38565"/>
    <w:rsid w:val="2CB38F63"/>
    <w:rsid w:val="2CB444A1"/>
    <w:rsid w:val="2CBA8963"/>
    <w:rsid w:val="2CC2B64A"/>
    <w:rsid w:val="2CCDACEA"/>
    <w:rsid w:val="2CCE2876"/>
    <w:rsid w:val="2CCF01CE"/>
    <w:rsid w:val="2CD109DF"/>
    <w:rsid w:val="2CD339AE"/>
    <w:rsid w:val="2CD587BB"/>
    <w:rsid w:val="2CD71200"/>
    <w:rsid w:val="2CD73714"/>
    <w:rsid w:val="2CD9DC7C"/>
    <w:rsid w:val="2CDC44EB"/>
    <w:rsid w:val="2CDE294B"/>
    <w:rsid w:val="2CF0A92C"/>
    <w:rsid w:val="2CF386BE"/>
    <w:rsid w:val="2CF86B1B"/>
    <w:rsid w:val="2D00F5BF"/>
    <w:rsid w:val="2D07305E"/>
    <w:rsid w:val="2D0A95DA"/>
    <w:rsid w:val="2D10374D"/>
    <w:rsid w:val="2D119B81"/>
    <w:rsid w:val="2D1E7067"/>
    <w:rsid w:val="2D25F762"/>
    <w:rsid w:val="2D2C2F4E"/>
    <w:rsid w:val="2D2E2386"/>
    <w:rsid w:val="2D3203D8"/>
    <w:rsid w:val="2D32D001"/>
    <w:rsid w:val="2D39DF65"/>
    <w:rsid w:val="2D40CE56"/>
    <w:rsid w:val="2D431B13"/>
    <w:rsid w:val="2D435C99"/>
    <w:rsid w:val="2D47B4C0"/>
    <w:rsid w:val="2D49A4B1"/>
    <w:rsid w:val="2D4A4B16"/>
    <w:rsid w:val="2D4C5BDD"/>
    <w:rsid w:val="2D4D71B6"/>
    <w:rsid w:val="2D4F4066"/>
    <w:rsid w:val="2D5141D9"/>
    <w:rsid w:val="2D53188E"/>
    <w:rsid w:val="2D540474"/>
    <w:rsid w:val="2D549BE6"/>
    <w:rsid w:val="2D5BF1FA"/>
    <w:rsid w:val="2D60D168"/>
    <w:rsid w:val="2D670475"/>
    <w:rsid w:val="2D6D54C8"/>
    <w:rsid w:val="2D7069E8"/>
    <w:rsid w:val="2D739DB6"/>
    <w:rsid w:val="2D787FF6"/>
    <w:rsid w:val="2D797EF8"/>
    <w:rsid w:val="2D7CE36B"/>
    <w:rsid w:val="2D7EDC03"/>
    <w:rsid w:val="2D7F5705"/>
    <w:rsid w:val="2D7FD81E"/>
    <w:rsid w:val="2D85A924"/>
    <w:rsid w:val="2D8939C6"/>
    <w:rsid w:val="2D8AA018"/>
    <w:rsid w:val="2D8B9B20"/>
    <w:rsid w:val="2D8CCE32"/>
    <w:rsid w:val="2D92FB56"/>
    <w:rsid w:val="2D952CE3"/>
    <w:rsid w:val="2D9800A2"/>
    <w:rsid w:val="2D983B18"/>
    <w:rsid w:val="2D9E7D98"/>
    <w:rsid w:val="2DAD5F76"/>
    <w:rsid w:val="2DADAC33"/>
    <w:rsid w:val="2DAF2981"/>
    <w:rsid w:val="2DB10797"/>
    <w:rsid w:val="2DB15DFF"/>
    <w:rsid w:val="2DB40677"/>
    <w:rsid w:val="2DB4871D"/>
    <w:rsid w:val="2DB6CAE2"/>
    <w:rsid w:val="2DB727DD"/>
    <w:rsid w:val="2DB7EB57"/>
    <w:rsid w:val="2DBAE087"/>
    <w:rsid w:val="2DBAF02D"/>
    <w:rsid w:val="2DBE281B"/>
    <w:rsid w:val="2DC0AF3B"/>
    <w:rsid w:val="2DC272F2"/>
    <w:rsid w:val="2DC40D09"/>
    <w:rsid w:val="2DC607D5"/>
    <w:rsid w:val="2DC6603C"/>
    <w:rsid w:val="2DCFF2FC"/>
    <w:rsid w:val="2DD199C8"/>
    <w:rsid w:val="2DD21D2B"/>
    <w:rsid w:val="2DD33757"/>
    <w:rsid w:val="2DD6EF01"/>
    <w:rsid w:val="2DDF940B"/>
    <w:rsid w:val="2DE1C0FC"/>
    <w:rsid w:val="2DE3C37B"/>
    <w:rsid w:val="2DE510FF"/>
    <w:rsid w:val="2DE5D25D"/>
    <w:rsid w:val="2DE84CF9"/>
    <w:rsid w:val="2DEC9C5F"/>
    <w:rsid w:val="2DEE8F36"/>
    <w:rsid w:val="2DF13FC5"/>
    <w:rsid w:val="2E01485B"/>
    <w:rsid w:val="2E03FBE7"/>
    <w:rsid w:val="2E0D427A"/>
    <w:rsid w:val="2E0DB18C"/>
    <w:rsid w:val="2E103A4C"/>
    <w:rsid w:val="2E1193B3"/>
    <w:rsid w:val="2E184765"/>
    <w:rsid w:val="2E1C83E4"/>
    <w:rsid w:val="2E1CA067"/>
    <w:rsid w:val="2E1E91F4"/>
    <w:rsid w:val="2E25CD7B"/>
    <w:rsid w:val="2E2C0A44"/>
    <w:rsid w:val="2E2D8A27"/>
    <w:rsid w:val="2E324C74"/>
    <w:rsid w:val="2E33DA09"/>
    <w:rsid w:val="2E38FA8A"/>
    <w:rsid w:val="2E3A9284"/>
    <w:rsid w:val="2E3C13D8"/>
    <w:rsid w:val="2E3EA571"/>
    <w:rsid w:val="2E3FA269"/>
    <w:rsid w:val="2E4256B3"/>
    <w:rsid w:val="2E44F51D"/>
    <w:rsid w:val="2E468445"/>
    <w:rsid w:val="2E47C2A8"/>
    <w:rsid w:val="2E498F32"/>
    <w:rsid w:val="2E49FCCA"/>
    <w:rsid w:val="2E4A157C"/>
    <w:rsid w:val="2E59F1D4"/>
    <w:rsid w:val="2E5A11D1"/>
    <w:rsid w:val="2E5B0F12"/>
    <w:rsid w:val="2E5BF7D1"/>
    <w:rsid w:val="2E6182F7"/>
    <w:rsid w:val="2E66A930"/>
    <w:rsid w:val="2E691259"/>
    <w:rsid w:val="2E6966D3"/>
    <w:rsid w:val="2E6ABDA1"/>
    <w:rsid w:val="2E6EC304"/>
    <w:rsid w:val="2E6F6B74"/>
    <w:rsid w:val="2E7240DF"/>
    <w:rsid w:val="2E72C3B9"/>
    <w:rsid w:val="2E733A41"/>
    <w:rsid w:val="2E7869A5"/>
    <w:rsid w:val="2E7983B8"/>
    <w:rsid w:val="2E7DF12D"/>
    <w:rsid w:val="2E7ED6BA"/>
    <w:rsid w:val="2E82E334"/>
    <w:rsid w:val="2E88404F"/>
    <w:rsid w:val="2E8AD678"/>
    <w:rsid w:val="2E8D5C66"/>
    <w:rsid w:val="2E9111C9"/>
    <w:rsid w:val="2E9D15E8"/>
    <w:rsid w:val="2E9F6813"/>
    <w:rsid w:val="2E9FB81F"/>
    <w:rsid w:val="2EA55EC0"/>
    <w:rsid w:val="2EA6D7E6"/>
    <w:rsid w:val="2EAA09DA"/>
    <w:rsid w:val="2EAAB54F"/>
    <w:rsid w:val="2EB4999F"/>
    <w:rsid w:val="2EBB32C9"/>
    <w:rsid w:val="2EBB6C2D"/>
    <w:rsid w:val="2EBF2E92"/>
    <w:rsid w:val="2EC8B6C4"/>
    <w:rsid w:val="2EC92C83"/>
    <w:rsid w:val="2ECCFD08"/>
    <w:rsid w:val="2ED450C9"/>
    <w:rsid w:val="2ED5A710"/>
    <w:rsid w:val="2ED5E32A"/>
    <w:rsid w:val="2ED9C695"/>
    <w:rsid w:val="2EDAFEE7"/>
    <w:rsid w:val="2EDED0C7"/>
    <w:rsid w:val="2EE3574B"/>
    <w:rsid w:val="2EE35F8C"/>
    <w:rsid w:val="2EE438BB"/>
    <w:rsid w:val="2EE6F47F"/>
    <w:rsid w:val="2EEB348E"/>
    <w:rsid w:val="2EED4A2E"/>
    <w:rsid w:val="2EEE375A"/>
    <w:rsid w:val="2EEFDB4D"/>
    <w:rsid w:val="2EF0E51A"/>
    <w:rsid w:val="2EFA88FF"/>
    <w:rsid w:val="2EFAD59C"/>
    <w:rsid w:val="2F043D24"/>
    <w:rsid w:val="2F04B77F"/>
    <w:rsid w:val="2F07036B"/>
    <w:rsid w:val="2F0794B1"/>
    <w:rsid w:val="2F0A03E9"/>
    <w:rsid w:val="2F0A5822"/>
    <w:rsid w:val="2F0A5C20"/>
    <w:rsid w:val="2F0E61DC"/>
    <w:rsid w:val="2F142D91"/>
    <w:rsid w:val="2F19162B"/>
    <w:rsid w:val="2F1BBF95"/>
    <w:rsid w:val="2F1C0E5A"/>
    <w:rsid w:val="2F1C8F0F"/>
    <w:rsid w:val="2F1E6D25"/>
    <w:rsid w:val="2F1EA9F8"/>
    <w:rsid w:val="2F1F8995"/>
    <w:rsid w:val="2F2039A8"/>
    <w:rsid w:val="2F21878B"/>
    <w:rsid w:val="2F23CEF2"/>
    <w:rsid w:val="2F2AE9A7"/>
    <w:rsid w:val="2F2B5D33"/>
    <w:rsid w:val="2F2D365C"/>
    <w:rsid w:val="2F2E2D96"/>
    <w:rsid w:val="2F300F08"/>
    <w:rsid w:val="2F340B79"/>
    <w:rsid w:val="2F385B83"/>
    <w:rsid w:val="2F42D694"/>
    <w:rsid w:val="2F462B4E"/>
    <w:rsid w:val="2F466047"/>
    <w:rsid w:val="2F4CC531"/>
    <w:rsid w:val="2F4CCAF8"/>
    <w:rsid w:val="2F4E6CAD"/>
    <w:rsid w:val="2F4ED205"/>
    <w:rsid w:val="2F522836"/>
    <w:rsid w:val="2F52CC3C"/>
    <w:rsid w:val="2F54115F"/>
    <w:rsid w:val="2F58641C"/>
    <w:rsid w:val="2F5D4FAE"/>
    <w:rsid w:val="2F5EA9F6"/>
    <w:rsid w:val="2F608A4F"/>
    <w:rsid w:val="2F6A75C2"/>
    <w:rsid w:val="2F6AA92E"/>
    <w:rsid w:val="2F6E3288"/>
    <w:rsid w:val="2F6E9E17"/>
    <w:rsid w:val="2F70E508"/>
    <w:rsid w:val="2F7E1F27"/>
    <w:rsid w:val="2F800377"/>
    <w:rsid w:val="2F809E8E"/>
    <w:rsid w:val="2F85F56D"/>
    <w:rsid w:val="2F873E23"/>
    <w:rsid w:val="2F894828"/>
    <w:rsid w:val="2F8D7038"/>
    <w:rsid w:val="2F903FFB"/>
    <w:rsid w:val="2F988015"/>
    <w:rsid w:val="2F98EAFB"/>
    <w:rsid w:val="2F98F26E"/>
    <w:rsid w:val="2F9B13CB"/>
    <w:rsid w:val="2F9BD188"/>
    <w:rsid w:val="2FA19E39"/>
    <w:rsid w:val="2FA2BFB0"/>
    <w:rsid w:val="2FA72E4D"/>
    <w:rsid w:val="2FA9DF0F"/>
    <w:rsid w:val="2FAAE397"/>
    <w:rsid w:val="2FADB619"/>
    <w:rsid w:val="2FB399A3"/>
    <w:rsid w:val="2FB6B5E9"/>
    <w:rsid w:val="2FB7FECB"/>
    <w:rsid w:val="2FB8172F"/>
    <w:rsid w:val="2FB81968"/>
    <w:rsid w:val="2FB8F72B"/>
    <w:rsid w:val="2FC015AC"/>
    <w:rsid w:val="2FC019DB"/>
    <w:rsid w:val="2FC308E7"/>
    <w:rsid w:val="2FC66557"/>
    <w:rsid w:val="2FC6C78C"/>
    <w:rsid w:val="2FCA5E1B"/>
    <w:rsid w:val="2FCAE39E"/>
    <w:rsid w:val="2FD1F564"/>
    <w:rsid w:val="2FD2960E"/>
    <w:rsid w:val="2FD2DE4A"/>
    <w:rsid w:val="2FD33F28"/>
    <w:rsid w:val="2FD41AC3"/>
    <w:rsid w:val="2FD82D49"/>
    <w:rsid w:val="2FDA2145"/>
    <w:rsid w:val="2FDEDBB1"/>
    <w:rsid w:val="2FE0FF79"/>
    <w:rsid w:val="2FE483BF"/>
    <w:rsid w:val="2FE6500B"/>
    <w:rsid w:val="2FED0F11"/>
    <w:rsid w:val="2FF12FEC"/>
    <w:rsid w:val="2FF2D200"/>
    <w:rsid w:val="2FF4182F"/>
    <w:rsid w:val="2FF6BE6D"/>
    <w:rsid w:val="2FFE1D2C"/>
    <w:rsid w:val="2FFF9BF9"/>
    <w:rsid w:val="300138BB"/>
    <w:rsid w:val="30075BAD"/>
    <w:rsid w:val="300AB33A"/>
    <w:rsid w:val="300DDDF7"/>
    <w:rsid w:val="30103435"/>
    <w:rsid w:val="3015A139"/>
    <w:rsid w:val="30171C96"/>
    <w:rsid w:val="30188DD6"/>
    <w:rsid w:val="3019708B"/>
    <w:rsid w:val="301B5E94"/>
    <w:rsid w:val="3021F7B7"/>
    <w:rsid w:val="30222471"/>
    <w:rsid w:val="302273A6"/>
    <w:rsid w:val="3024D983"/>
    <w:rsid w:val="3025AA1B"/>
    <w:rsid w:val="3028E1EC"/>
    <w:rsid w:val="302DA6B2"/>
    <w:rsid w:val="3032B319"/>
    <w:rsid w:val="30361F61"/>
    <w:rsid w:val="303AA772"/>
    <w:rsid w:val="303BEBC4"/>
    <w:rsid w:val="303D0E08"/>
    <w:rsid w:val="303EBC3A"/>
    <w:rsid w:val="303ED278"/>
    <w:rsid w:val="3043809E"/>
    <w:rsid w:val="3043A336"/>
    <w:rsid w:val="3044C581"/>
    <w:rsid w:val="30451AAE"/>
    <w:rsid w:val="30465B7C"/>
    <w:rsid w:val="304A8DB0"/>
    <w:rsid w:val="304C69E4"/>
    <w:rsid w:val="304D475E"/>
    <w:rsid w:val="3053B401"/>
    <w:rsid w:val="3056739C"/>
    <w:rsid w:val="30574BC7"/>
    <w:rsid w:val="305B1349"/>
    <w:rsid w:val="305CB4E2"/>
    <w:rsid w:val="30601D1B"/>
    <w:rsid w:val="30650E95"/>
    <w:rsid w:val="306BF46B"/>
    <w:rsid w:val="306C26C8"/>
    <w:rsid w:val="306E20F4"/>
    <w:rsid w:val="306EAE32"/>
    <w:rsid w:val="307038F1"/>
    <w:rsid w:val="30718167"/>
    <w:rsid w:val="3078D116"/>
    <w:rsid w:val="3078D854"/>
    <w:rsid w:val="3079C52C"/>
    <w:rsid w:val="307A9DFF"/>
    <w:rsid w:val="307CF5F5"/>
    <w:rsid w:val="307D9CC1"/>
    <w:rsid w:val="307F0844"/>
    <w:rsid w:val="3084920C"/>
    <w:rsid w:val="3087FC7A"/>
    <w:rsid w:val="308B861E"/>
    <w:rsid w:val="308D0F12"/>
    <w:rsid w:val="308EDEAA"/>
    <w:rsid w:val="30958264"/>
    <w:rsid w:val="30967090"/>
    <w:rsid w:val="3097557C"/>
    <w:rsid w:val="30989763"/>
    <w:rsid w:val="309BA91E"/>
    <w:rsid w:val="309BCB42"/>
    <w:rsid w:val="30A8E3A8"/>
    <w:rsid w:val="30ADEF86"/>
    <w:rsid w:val="30AF96ED"/>
    <w:rsid w:val="30B92F07"/>
    <w:rsid w:val="30BA38AD"/>
    <w:rsid w:val="30BBB00D"/>
    <w:rsid w:val="30BE325E"/>
    <w:rsid w:val="30C13127"/>
    <w:rsid w:val="30C1927C"/>
    <w:rsid w:val="30C87259"/>
    <w:rsid w:val="30CA6075"/>
    <w:rsid w:val="30CA9795"/>
    <w:rsid w:val="30CE85E9"/>
    <w:rsid w:val="30D0BA1A"/>
    <w:rsid w:val="30D59EB9"/>
    <w:rsid w:val="30DABAD9"/>
    <w:rsid w:val="30DB20D6"/>
    <w:rsid w:val="30DDCCD8"/>
    <w:rsid w:val="30E33253"/>
    <w:rsid w:val="30F92A2D"/>
    <w:rsid w:val="30FE7C1D"/>
    <w:rsid w:val="3100B8F9"/>
    <w:rsid w:val="31036110"/>
    <w:rsid w:val="3108750B"/>
    <w:rsid w:val="310B52C3"/>
    <w:rsid w:val="310BEFAA"/>
    <w:rsid w:val="310F2422"/>
    <w:rsid w:val="310F7921"/>
    <w:rsid w:val="311324C9"/>
    <w:rsid w:val="3114F723"/>
    <w:rsid w:val="3117228B"/>
    <w:rsid w:val="31177A4A"/>
    <w:rsid w:val="31186CEA"/>
    <w:rsid w:val="311B5BD0"/>
    <w:rsid w:val="311C2E86"/>
    <w:rsid w:val="311DAE50"/>
    <w:rsid w:val="311DB3BF"/>
    <w:rsid w:val="311E9930"/>
    <w:rsid w:val="3121CEEF"/>
    <w:rsid w:val="3126271F"/>
    <w:rsid w:val="31262942"/>
    <w:rsid w:val="312FFB90"/>
    <w:rsid w:val="3135CEA2"/>
    <w:rsid w:val="313644A4"/>
    <w:rsid w:val="313F8BD6"/>
    <w:rsid w:val="3148ABF7"/>
    <w:rsid w:val="314956CC"/>
    <w:rsid w:val="314B9C88"/>
    <w:rsid w:val="314EA7E1"/>
    <w:rsid w:val="314ED108"/>
    <w:rsid w:val="314F3D79"/>
    <w:rsid w:val="315AE643"/>
    <w:rsid w:val="315DDF5B"/>
    <w:rsid w:val="3160076B"/>
    <w:rsid w:val="316020DB"/>
    <w:rsid w:val="3164EEE2"/>
    <w:rsid w:val="3166B877"/>
    <w:rsid w:val="31684C1E"/>
    <w:rsid w:val="316C84B4"/>
    <w:rsid w:val="3173AAEA"/>
    <w:rsid w:val="3173F566"/>
    <w:rsid w:val="31746A63"/>
    <w:rsid w:val="31764633"/>
    <w:rsid w:val="317D120F"/>
    <w:rsid w:val="317F6829"/>
    <w:rsid w:val="318590D6"/>
    <w:rsid w:val="318C5BC7"/>
    <w:rsid w:val="318D40AE"/>
    <w:rsid w:val="318EE01B"/>
    <w:rsid w:val="31919589"/>
    <w:rsid w:val="31952940"/>
    <w:rsid w:val="319674F5"/>
    <w:rsid w:val="319ED177"/>
    <w:rsid w:val="31A2F9D1"/>
    <w:rsid w:val="31A5F056"/>
    <w:rsid w:val="31A8E76B"/>
    <w:rsid w:val="31A93CDB"/>
    <w:rsid w:val="31A990FD"/>
    <w:rsid w:val="31AB5B38"/>
    <w:rsid w:val="31B24A87"/>
    <w:rsid w:val="31B2B3BC"/>
    <w:rsid w:val="31B2D4BE"/>
    <w:rsid w:val="31B4AEBA"/>
    <w:rsid w:val="31BBFFA8"/>
    <w:rsid w:val="31BE5849"/>
    <w:rsid w:val="31C14306"/>
    <w:rsid w:val="31C553E1"/>
    <w:rsid w:val="31CB5982"/>
    <w:rsid w:val="31CDE210"/>
    <w:rsid w:val="31D48E4D"/>
    <w:rsid w:val="31D57BBF"/>
    <w:rsid w:val="31D758E1"/>
    <w:rsid w:val="31D8D9AE"/>
    <w:rsid w:val="31D9991D"/>
    <w:rsid w:val="31DB6AB3"/>
    <w:rsid w:val="31DDBE67"/>
    <w:rsid w:val="31DEFD38"/>
    <w:rsid w:val="31E20D65"/>
    <w:rsid w:val="31E41751"/>
    <w:rsid w:val="31E996A6"/>
    <w:rsid w:val="31EE8A1A"/>
    <w:rsid w:val="31EFB056"/>
    <w:rsid w:val="31F7294A"/>
    <w:rsid w:val="31F7F9F9"/>
    <w:rsid w:val="32004AF5"/>
    <w:rsid w:val="32012A09"/>
    <w:rsid w:val="32023839"/>
    <w:rsid w:val="3204F5F0"/>
    <w:rsid w:val="320528A0"/>
    <w:rsid w:val="32080545"/>
    <w:rsid w:val="3208BE18"/>
    <w:rsid w:val="3212759F"/>
    <w:rsid w:val="3216CDBC"/>
    <w:rsid w:val="3217EB31"/>
    <w:rsid w:val="321A3450"/>
    <w:rsid w:val="322198C2"/>
    <w:rsid w:val="3224FBAD"/>
    <w:rsid w:val="3229F2E7"/>
    <w:rsid w:val="322E3529"/>
    <w:rsid w:val="32326B2D"/>
    <w:rsid w:val="323AB11F"/>
    <w:rsid w:val="323AC14B"/>
    <w:rsid w:val="323E0361"/>
    <w:rsid w:val="324180FF"/>
    <w:rsid w:val="32433ACF"/>
    <w:rsid w:val="324C6479"/>
    <w:rsid w:val="324D1EF5"/>
    <w:rsid w:val="3250A1AA"/>
    <w:rsid w:val="3258C76D"/>
    <w:rsid w:val="325A11E1"/>
    <w:rsid w:val="325A9ECF"/>
    <w:rsid w:val="325DC692"/>
    <w:rsid w:val="3263311C"/>
    <w:rsid w:val="32694E67"/>
    <w:rsid w:val="326BB9CB"/>
    <w:rsid w:val="32716E42"/>
    <w:rsid w:val="32738AE5"/>
    <w:rsid w:val="32747E10"/>
    <w:rsid w:val="327593A0"/>
    <w:rsid w:val="327CD1D9"/>
    <w:rsid w:val="327FED97"/>
    <w:rsid w:val="32837458"/>
    <w:rsid w:val="32847C6E"/>
    <w:rsid w:val="32878D94"/>
    <w:rsid w:val="32892788"/>
    <w:rsid w:val="328B72EF"/>
    <w:rsid w:val="328C9737"/>
    <w:rsid w:val="329002AA"/>
    <w:rsid w:val="329738A9"/>
    <w:rsid w:val="329BE957"/>
    <w:rsid w:val="329E82F9"/>
    <w:rsid w:val="32A40938"/>
    <w:rsid w:val="32A748F5"/>
    <w:rsid w:val="32AAA0DA"/>
    <w:rsid w:val="32AAD7A3"/>
    <w:rsid w:val="32AADD45"/>
    <w:rsid w:val="32AAE0C9"/>
    <w:rsid w:val="32AC8B98"/>
    <w:rsid w:val="32B1ABEB"/>
    <w:rsid w:val="32B2B24F"/>
    <w:rsid w:val="32B321AE"/>
    <w:rsid w:val="32B41C80"/>
    <w:rsid w:val="32B4E2DA"/>
    <w:rsid w:val="32B5321F"/>
    <w:rsid w:val="32B89A59"/>
    <w:rsid w:val="32BCA036"/>
    <w:rsid w:val="32C18508"/>
    <w:rsid w:val="32C261FB"/>
    <w:rsid w:val="32C74180"/>
    <w:rsid w:val="32C97A74"/>
    <w:rsid w:val="32C9B0AC"/>
    <w:rsid w:val="32CCED84"/>
    <w:rsid w:val="32CEC075"/>
    <w:rsid w:val="32CF6057"/>
    <w:rsid w:val="32D066B2"/>
    <w:rsid w:val="32D5CBFD"/>
    <w:rsid w:val="32D6B2D9"/>
    <w:rsid w:val="32D92A51"/>
    <w:rsid w:val="32DFFE6E"/>
    <w:rsid w:val="32E6967E"/>
    <w:rsid w:val="32ED4FBD"/>
    <w:rsid w:val="32F1CBEB"/>
    <w:rsid w:val="32F45F4C"/>
    <w:rsid w:val="32F4E82C"/>
    <w:rsid w:val="32F693C5"/>
    <w:rsid w:val="32F69BDF"/>
    <w:rsid w:val="32FE14A0"/>
    <w:rsid w:val="32FFBE2C"/>
    <w:rsid w:val="3303B0A7"/>
    <w:rsid w:val="3309A4E3"/>
    <w:rsid w:val="330AA856"/>
    <w:rsid w:val="330DBB72"/>
    <w:rsid w:val="330E4D6E"/>
    <w:rsid w:val="330FEE58"/>
    <w:rsid w:val="331206DD"/>
    <w:rsid w:val="33125D39"/>
    <w:rsid w:val="3312FE8A"/>
    <w:rsid w:val="33134C74"/>
    <w:rsid w:val="3319B972"/>
    <w:rsid w:val="331ABDFB"/>
    <w:rsid w:val="331AF447"/>
    <w:rsid w:val="331BA904"/>
    <w:rsid w:val="331E9FDF"/>
    <w:rsid w:val="331EEF98"/>
    <w:rsid w:val="33245691"/>
    <w:rsid w:val="33248F0D"/>
    <w:rsid w:val="3328477E"/>
    <w:rsid w:val="33286D21"/>
    <w:rsid w:val="3329125F"/>
    <w:rsid w:val="332C8807"/>
    <w:rsid w:val="332E8D9A"/>
    <w:rsid w:val="33324556"/>
    <w:rsid w:val="33337F21"/>
    <w:rsid w:val="33347CEB"/>
    <w:rsid w:val="33377CB0"/>
    <w:rsid w:val="3338FC27"/>
    <w:rsid w:val="333A9392"/>
    <w:rsid w:val="333DD1F8"/>
    <w:rsid w:val="333EDB7D"/>
    <w:rsid w:val="3340303E"/>
    <w:rsid w:val="334237CA"/>
    <w:rsid w:val="3342F4A2"/>
    <w:rsid w:val="33430FC6"/>
    <w:rsid w:val="33441B52"/>
    <w:rsid w:val="3344B796"/>
    <w:rsid w:val="334B30B0"/>
    <w:rsid w:val="334ECF66"/>
    <w:rsid w:val="3350F324"/>
    <w:rsid w:val="3352F297"/>
    <w:rsid w:val="33533A2D"/>
    <w:rsid w:val="33546042"/>
    <w:rsid w:val="33559CB9"/>
    <w:rsid w:val="33571553"/>
    <w:rsid w:val="33581650"/>
    <w:rsid w:val="3359A980"/>
    <w:rsid w:val="335F717F"/>
    <w:rsid w:val="336025D4"/>
    <w:rsid w:val="3360A89D"/>
    <w:rsid w:val="3362F0EB"/>
    <w:rsid w:val="3369B037"/>
    <w:rsid w:val="336D4E0B"/>
    <w:rsid w:val="336D5587"/>
    <w:rsid w:val="3373EECC"/>
    <w:rsid w:val="3375E0BF"/>
    <w:rsid w:val="3376F7AE"/>
    <w:rsid w:val="33780F35"/>
    <w:rsid w:val="33789CC8"/>
    <w:rsid w:val="337AD6E8"/>
    <w:rsid w:val="337B2160"/>
    <w:rsid w:val="337CBA4D"/>
    <w:rsid w:val="3381AE2C"/>
    <w:rsid w:val="3382C363"/>
    <w:rsid w:val="338439A1"/>
    <w:rsid w:val="3384C601"/>
    <w:rsid w:val="3386F46B"/>
    <w:rsid w:val="3388C432"/>
    <w:rsid w:val="338C5AD6"/>
    <w:rsid w:val="339455A4"/>
    <w:rsid w:val="33959D8D"/>
    <w:rsid w:val="33981D67"/>
    <w:rsid w:val="339BC41E"/>
    <w:rsid w:val="339BED37"/>
    <w:rsid w:val="339BF506"/>
    <w:rsid w:val="339C3E84"/>
    <w:rsid w:val="339D3303"/>
    <w:rsid w:val="339E32EB"/>
    <w:rsid w:val="33A112DC"/>
    <w:rsid w:val="33AA78E5"/>
    <w:rsid w:val="33ACAD0B"/>
    <w:rsid w:val="33B1BFC3"/>
    <w:rsid w:val="33B490E1"/>
    <w:rsid w:val="33B4B23B"/>
    <w:rsid w:val="33BACF3C"/>
    <w:rsid w:val="33BCA920"/>
    <w:rsid w:val="33C1F847"/>
    <w:rsid w:val="33C61547"/>
    <w:rsid w:val="33C6959F"/>
    <w:rsid w:val="33CB337E"/>
    <w:rsid w:val="33CB98A4"/>
    <w:rsid w:val="33CBA64A"/>
    <w:rsid w:val="33D67C0A"/>
    <w:rsid w:val="33D7D185"/>
    <w:rsid w:val="33DC2407"/>
    <w:rsid w:val="33DD991C"/>
    <w:rsid w:val="33E3EF5F"/>
    <w:rsid w:val="33EF418C"/>
    <w:rsid w:val="33F2FFD1"/>
    <w:rsid w:val="33F7B4F6"/>
    <w:rsid w:val="33F7DD51"/>
    <w:rsid w:val="34010D3A"/>
    <w:rsid w:val="3401AD05"/>
    <w:rsid w:val="34022758"/>
    <w:rsid w:val="3404FBCD"/>
    <w:rsid w:val="3405A911"/>
    <w:rsid w:val="3408FE97"/>
    <w:rsid w:val="34092C10"/>
    <w:rsid w:val="340D3B90"/>
    <w:rsid w:val="340E31D0"/>
    <w:rsid w:val="34115243"/>
    <w:rsid w:val="341B9070"/>
    <w:rsid w:val="341BB388"/>
    <w:rsid w:val="341CBD86"/>
    <w:rsid w:val="3424BE88"/>
    <w:rsid w:val="3425E003"/>
    <w:rsid w:val="34260C66"/>
    <w:rsid w:val="342C1873"/>
    <w:rsid w:val="3431A1F2"/>
    <w:rsid w:val="34326E99"/>
    <w:rsid w:val="3433E4D5"/>
    <w:rsid w:val="3434965F"/>
    <w:rsid w:val="3436F9F7"/>
    <w:rsid w:val="34399BA2"/>
    <w:rsid w:val="343EC2D7"/>
    <w:rsid w:val="343F13A6"/>
    <w:rsid w:val="34423D17"/>
    <w:rsid w:val="34443159"/>
    <w:rsid w:val="3447487A"/>
    <w:rsid w:val="344D0C8D"/>
    <w:rsid w:val="34537380"/>
    <w:rsid w:val="3453AC6A"/>
    <w:rsid w:val="34553A64"/>
    <w:rsid w:val="3455A102"/>
    <w:rsid w:val="345A337F"/>
    <w:rsid w:val="345B8905"/>
    <w:rsid w:val="345BEE1F"/>
    <w:rsid w:val="345ECABB"/>
    <w:rsid w:val="346A670D"/>
    <w:rsid w:val="346C25E8"/>
    <w:rsid w:val="346C927B"/>
    <w:rsid w:val="346EE453"/>
    <w:rsid w:val="346F85BB"/>
    <w:rsid w:val="3472C3E9"/>
    <w:rsid w:val="34742BCE"/>
    <w:rsid w:val="34758A96"/>
    <w:rsid w:val="347C6C71"/>
    <w:rsid w:val="347D4C66"/>
    <w:rsid w:val="3482BFF0"/>
    <w:rsid w:val="34877D28"/>
    <w:rsid w:val="3487C238"/>
    <w:rsid w:val="34898DB3"/>
    <w:rsid w:val="348DC8A3"/>
    <w:rsid w:val="3495B417"/>
    <w:rsid w:val="3497898F"/>
    <w:rsid w:val="349AA539"/>
    <w:rsid w:val="349BEC5A"/>
    <w:rsid w:val="34A4A854"/>
    <w:rsid w:val="34AE82F4"/>
    <w:rsid w:val="34AF07A8"/>
    <w:rsid w:val="34B32904"/>
    <w:rsid w:val="34B32BD4"/>
    <w:rsid w:val="34B62863"/>
    <w:rsid w:val="34B67A7B"/>
    <w:rsid w:val="34B6D0A1"/>
    <w:rsid w:val="34B713D2"/>
    <w:rsid w:val="34BACBAE"/>
    <w:rsid w:val="34BE9370"/>
    <w:rsid w:val="34C1852C"/>
    <w:rsid w:val="34C3A494"/>
    <w:rsid w:val="34CDBF2E"/>
    <w:rsid w:val="34CEFA72"/>
    <w:rsid w:val="34D36CF8"/>
    <w:rsid w:val="34DD73BA"/>
    <w:rsid w:val="34E00C23"/>
    <w:rsid w:val="34E2F478"/>
    <w:rsid w:val="34E3F666"/>
    <w:rsid w:val="34E4A1BB"/>
    <w:rsid w:val="34E73075"/>
    <w:rsid w:val="34EA7F01"/>
    <w:rsid w:val="34EC6115"/>
    <w:rsid w:val="34ED02C9"/>
    <w:rsid w:val="34F082FE"/>
    <w:rsid w:val="34F1A41E"/>
    <w:rsid w:val="34F339F5"/>
    <w:rsid w:val="34F999FD"/>
    <w:rsid w:val="34FA6E34"/>
    <w:rsid w:val="34FDDB47"/>
    <w:rsid w:val="3503CF5B"/>
    <w:rsid w:val="3504B2E5"/>
    <w:rsid w:val="350DA302"/>
    <w:rsid w:val="350FAACD"/>
    <w:rsid w:val="35125882"/>
    <w:rsid w:val="35160892"/>
    <w:rsid w:val="35161E76"/>
    <w:rsid w:val="3517CD51"/>
    <w:rsid w:val="3519F3EC"/>
    <w:rsid w:val="351D8921"/>
    <w:rsid w:val="351DFED3"/>
    <w:rsid w:val="3520AE56"/>
    <w:rsid w:val="3520B881"/>
    <w:rsid w:val="3523360B"/>
    <w:rsid w:val="35256C00"/>
    <w:rsid w:val="3525C2BC"/>
    <w:rsid w:val="3527997E"/>
    <w:rsid w:val="3527D1D7"/>
    <w:rsid w:val="352A607A"/>
    <w:rsid w:val="352AB01F"/>
    <w:rsid w:val="352CA7A3"/>
    <w:rsid w:val="352F00F7"/>
    <w:rsid w:val="35314CCB"/>
    <w:rsid w:val="35321E4F"/>
    <w:rsid w:val="353269B6"/>
    <w:rsid w:val="3533C2BC"/>
    <w:rsid w:val="35371999"/>
    <w:rsid w:val="353F81D7"/>
    <w:rsid w:val="3541CC82"/>
    <w:rsid w:val="3544BA0A"/>
    <w:rsid w:val="35468560"/>
    <w:rsid w:val="354ABFAB"/>
    <w:rsid w:val="354F5EB3"/>
    <w:rsid w:val="3553FBC6"/>
    <w:rsid w:val="3555000E"/>
    <w:rsid w:val="3556555F"/>
    <w:rsid w:val="3556E50F"/>
    <w:rsid w:val="35580C08"/>
    <w:rsid w:val="3559BAFD"/>
    <w:rsid w:val="3559C243"/>
    <w:rsid w:val="355D0A11"/>
    <w:rsid w:val="355F1A97"/>
    <w:rsid w:val="356543FD"/>
    <w:rsid w:val="35663A32"/>
    <w:rsid w:val="3568CF59"/>
    <w:rsid w:val="3569BC22"/>
    <w:rsid w:val="356CBC82"/>
    <w:rsid w:val="357271B9"/>
    <w:rsid w:val="35741C4B"/>
    <w:rsid w:val="3574B889"/>
    <w:rsid w:val="3579F8D8"/>
    <w:rsid w:val="357CBEDA"/>
    <w:rsid w:val="357CC6EA"/>
    <w:rsid w:val="357CD04F"/>
    <w:rsid w:val="35808ABC"/>
    <w:rsid w:val="358CB9D1"/>
    <w:rsid w:val="358D65EF"/>
    <w:rsid w:val="358D9B81"/>
    <w:rsid w:val="3594B609"/>
    <w:rsid w:val="359B18FD"/>
    <w:rsid w:val="359DCFEB"/>
    <w:rsid w:val="359E8943"/>
    <w:rsid w:val="35A08D6A"/>
    <w:rsid w:val="35A2E66B"/>
    <w:rsid w:val="35A48B48"/>
    <w:rsid w:val="35A6CC13"/>
    <w:rsid w:val="35A9A589"/>
    <w:rsid w:val="35AA572B"/>
    <w:rsid w:val="35B40674"/>
    <w:rsid w:val="35B4BF8A"/>
    <w:rsid w:val="35B5E61E"/>
    <w:rsid w:val="35B75A3F"/>
    <w:rsid w:val="35B91660"/>
    <w:rsid w:val="35B9F714"/>
    <w:rsid w:val="35C2E30E"/>
    <w:rsid w:val="35C34857"/>
    <w:rsid w:val="35C4772E"/>
    <w:rsid w:val="35C51546"/>
    <w:rsid w:val="35C621B1"/>
    <w:rsid w:val="35CAC639"/>
    <w:rsid w:val="35CC2814"/>
    <w:rsid w:val="35CC84E7"/>
    <w:rsid w:val="35CE7300"/>
    <w:rsid w:val="35D57B11"/>
    <w:rsid w:val="35D5E5CA"/>
    <w:rsid w:val="35D71A7B"/>
    <w:rsid w:val="35D8320F"/>
    <w:rsid w:val="35DDA41D"/>
    <w:rsid w:val="35DE8262"/>
    <w:rsid w:val="35E04520"/>
    <w:rsid w:val="35E361B3"/>
    <w:rsid w:val="35E37879"/>
    <w:rsid w:val="35E6EA74"/>
    <w:rsid w:val="35EA5457"/>
    <w:rsid w:val="35EB9041"/>
    <w:rsid w:val="35EF2C08"/>
    <w:rsid w:val="35EF4C18"/>
    <w:rsid w:val="35EF86C2"/>
    <w:rsid w:val="35F156DA"/>
    <w:rsid w:val="35F1E071"/>
    <w:rsid w:val="35F463B6"/>
    <w:rsid w:val="35F665DB"/>
    <w:rsid w:val="35F976D2"/>
    <w:rsid w:val="35FFC223"/>
    <w:rsid w:val="3601FEB3"/>
    <w:rsid w:val="3604FB02"/>
    <w:rsid w:val="360609B4"/>
    <w:rsid w:val="36095190"/>
    <w:rsid w:val="360C5077"/>
    <w:rsid w:val="360F0874"/>
    <w:rsid w:val="361033BC"/>
    <w:rsid w:val="3610B97A"/>
    <w:rsid w:val="36145ECE"/>
    <w:rsid w:val="3614D330"/>
    <w:rsid w:val="36190A5D"/>
    <w:rsid w:val="361951DA"/>
    <w:rsid w:val="3621BC9A"/>
    <w:rsid w:val="3623F8D1"/>
    <w:rsid w:val="3628C943"/>
    <w:rsid w:val="363197FA"/>
    <w:rsid w:val="3635077D"/>
    <w:rsid w:val="36371ABE"/>
    <w:rsid w:val="36464CE3"/>
    <w:rsid w:val="36465865"/>
    <w:rsid w:val="36471C0D"/>
    <w:rsid w:val="364928E1"/>
    <w:rsid w:val="364A4280"/>
    <w:rsid w:val="364CBB63"/>
    <w:rsid w:val="36525EBD"/>
    <w:rsid w:val="3654EC42"/>
    <w:rsid w:val="3657E66A"/>
    <w:rsid w:val="36587687"/>
    <w:rsid w:val="365FE6B9"/>
    <w:rsid w:val="36606ADB"/>
    <w:rsid w:val="36670D98"/>
    <w:rsid w:val="36682455"/>
    <w:rsid w:val="36699C04"/>
    <w:rsid w:val="366E11E3"/>
    <w:rsid w:val="366E3AFF"/>
    <w:rsid w:val="366EEF8B"/>
    <w:rsid w:val="3679B9BE"/>
    <w:rsid w:val="367F9386"/>
    <w:rsid w:val="367FAEFA"/>
    <w:rsid w:val="36889572"/>
    <w:rsid w:val="368C9199"/>
    <w:rsid w:val="3693F2D4"/>
    <w:rsid w:val="3694474D"/>
    <w:rsid w:val="369BFAD4"/>
    <w:rsid w:val="369E07AA"/>
    <w:rsid w:val="36A0D636"/>
    <w:rsid w:val="36A1F183"/>
    <w:rsid w:val="36A525C4"/>
    <w:rsid w:val="36A60CE8"/>
    <w:rsid w:val="36AAA82C"/>
    <w:rsid w:val="36ACF1E0"/>
    <w:rsid w:val="36B2292E"/>
    <w:rsid w:val="36B2FB8C"/>
    <w:rsid w:val="36B6EBDB"/>
    <w:rsid w:val="36B7861C"/>
    <w:rsid w:val="36B9CF34"/>
    <w:rsid w:val="36BE9EE1"/>
    <w:rsid w:val="36CD270D"/>
    <w:rsid w:val="36CFABB8"/>
    <w:rsid w:val="36D0FE8A"/>
    <w:rsid w:val="36D104E6"/>
    <w:rsid w:val="36D6F58C"/>
    <w:rsid w:val="36DD5ACB"/>
    <w:rsid w:val="36DDFC28"/>
    <w:rsid w:val="36DE15A4"/>
    <w:rsid w:val="36DFC4BC"/>
    <w:rsid w:val="36E292A4"/>
    <w:rsid w:val="36E4F6E1"/>
    <w:rsid w:val="36EFCC27"/>
    <w:rsid w:val="36F3F1A4"/>
    <w:rsid w:val="36F47322"/>
    <w:rsid w:val="36F474E3"/>
    <w:rsid w:val="36F4F9A7"/>
    <w:rsid w:val="36F75B22"/>
    <w:rsid w:val="36F8E5E6"/>
    <w:rsid w:val="36F9B112"/>
    <w:rsid w:val="36F9BE31"/>
    <w:rsid w:val="36F9F75E"/>
    <w:rsid w:val="36FB5037"/>
    <w:rsid w:val="36FD02C1"/>
    <w:rsid w:val="37008EF0"/>
    <w:rsid w:val="3702171F"/>
    <w:rsid w:val="37090A99"/>
    <w:rsid w:val="370917A7"/>
    <w:rsid w:val="370D9207"/>
    <w:rsid w:val="370E14FF"/>
    <w:rsid w:val="37168BC6"/>
    <w:rsid w:val="37182E62"/>
    <w:rsid w:val="371CE8F3"/>
    <w:rsid w:val="371F859F"/>
    <w:rsid w:val="371FF136"/>
    <w:rsid w:val="3720A1F2"/>
    <w:rsid w:val="37234C98"/>
    <w:rsid w:val="37240FC4"/>
    <w:rsid w:val="3725BB58"/>
    <w:rsid w:val="3727A0F4"/>
    <w:rsid w:val="372891F2"/>
    <w:rsid w:val="37292E00"/>
    <w:rsid w:val="3736DE7D"/>
    <w:rsid w:val="3737070D"/>
    <w:rsid w:val="37395231"/>
    <w:rsid w:val="373C2BA5"/>
    <w:rsid w:val="373EAEB9"/>
    <w:rsid w:val="3744D87E"/>
    <w:rsid w:val="37486B31"/>
    <w:rsid w:val="374C2136"/>
    <w:rsid w:val="374E26AB"/>
    <w:rsid w:val="374F15D4"/>
    <w:rsid w:val="3758D0C8"/>
    <w:rsid w:val="375F18B8"/>
    <w:rsid w:val="37617889"/>
    <w:rsid w:val="3762AC57"/>
    <w:rsid w:val="3763FA2C"/>
    <w:rsid w:val="3764758D"/>
    <w:rsid w:val="37716C5F"/>
    <w:rsid w:val="377224CF"/>
    <w:rsid w:val="37741B06"/>
    <w:rsid w:val="37747DD1"/>
    <w:rsid w:val="377CE9EF"/>
    <w:rsid w:val="377D7A6D"/>
    <w:rsid w:val="377D9F8C"/>
    <w:rsid w:val="3780A455"/>
    <w:rsid w:val="378331F2"/>
    <w:rsid w:val="37842EC9"/>
    <w:rsid w:val="37843DBC"/>
    <w:rsid w:val="3785A684"/>
    <w:rsid w:val="378E2F34"/>
    <w:rsid w:val="378F2102"/>
    <w:rsid w:val="3791F923"/>
    <w:rsid w:val="3792773E"/>
    <w:rsid w:val="3793BC18"/>
    <w:rsid w:val="3794D640"/>
    <w:rsid w:val="3795B70B"/>
    <w:rsid w:val="379CA135"/>
    <w:rsid w:val="37A20068"/>
    <w:rsid w:val="37A523BA"/>
    <w:rsid w:val="37AE9C85"/>
    <w:rsid w:val="37B12DC8"/>
    <w:rsid w:val="37B42128"/>
    <w:rsid w:val="37B458CE"/>
    <w:rsid w:val="37B73902"/>
    <w:rsid w:val="37C3875C"/>
    <w:rsid w:val="37C510C2"/>
    <w:rsid w:val="37C9F242"/>
    <w:rsid w:val="37CE3F51"/>
    <w:rsid w:val="37D10CC7"/>
    <w:rsid w:val="37D357D2"/>
    <w:rsid w:val="37DA3463"/>
    <w:rsid w:val="37DE1F48"/>
    <w:rsid w:val="37E1867C"/>
    <w:rsid w:val="37E2EC6E"/>
    <w:rsid w:val="37E3428E"/>
    <w:rsid w:val="37E5EC5E"/>
    <w:rsid w:val="37EA5E0B"/>
    <w:rsid w:val="37EB1DD8"/>
    <w:rsid w:val="37ED3142"/>
    <w:rsid w:val="37EE5BCC"/>
    <w:rsid w:val="37EEB70D"/>
    <w:rsid w:val="37EFA114"/>
    <w:rsid w:val="37F015F6"/>
    <w:rsid w:val="37F0A787"/>
    <w:rsid w:val="37F5CD9A"/>
    <w:rsid w:val="37FA58FB"/>
    <w:rsid w:val="3807D524"/>
    <w:rsid w:val="3808D221"/>
    <w:rsid w:val="380D8E43"/>
    <w:rsid w:val="3811B0A1"/>
    <w:rsid w:val="3814D9C5"/>
    <w:rsid w:val="38184860"/>
    <w:rsid w:val="3822B15B"/>
    <w:rsid w:val="3825B84E"/>
    <w:rsid w:val="38315218"/>
    <w:rsid w:val="3835057F"/>
    <w:rsid w:val="38386789"/>
    <w:rsid w:val="38394046"/>
    <w:rsid w:val="383DD8D6"/>
    <w:rsid w:val="384108F5"/>
    <w:rsid w:val="3848C766"/>
    <w:rsid w:val="384E7B68"/>
    <w:rsid w:val="384EE153"/>
    <w:rsid w:val="3854B892"/>
    <w:rsid w:val="385815CB"/>
    <w:rsid w:val="38593043"/>
    <w:rsid w:val="385C8ADD"/>
    <w:rsid w:val="385E9237"/>
    <w:rsid w:val="385EBA52"/>
    <w:rsid w:val="38625DAC"/>
    <w:rsid w:val="38655726"/>
    <w:rsid w:val="386857EE"/>
    <w:rsid w:val="386A2858"/>
    <w:rsid w:val="386B89D7"/>
    <w:rsid w:val="386BBA2F"/>
    <w:rsid w:val="386DF6C6"/>
    <w:rsid w:val="386F0F07"/>
    <w:rsid w:val="387182A7"/>
    <w:rsid w:val="38734B8A"/>
    <w:rsid w:val="387602BA"/>
    <w:rsid w:val="387654DD"/>
    <w:rsid w:val="3877BBD0"/>
    <w:rsid w:val="387E2861"/>
    <w:rsid w:val="3882E492"/>
    <w:rsid w:val="388536D9"/>
    <w:rsid w:val="388688F8"/>
    <w:rsid w:val="38897154"/>
    <w:rsid w:val="38943D31"/>
    <w:rsid w:val="389A6F46"/>
    <w:rsid w:val="389AC82D"/>
    <w:rsid w:val="389DFD53"/>
    <w:rsid w:val="38A63199"/>
    <w:rsid w:val="38A6C0C6"/>
    <w:rsid w:val="38A9FB36"/>
    <w:rsid w:val="38AA7C39"/>
    <w:rsid w:val="38B48E6D"/>
    <w:rsid w:val="38BC1C0A"/>
    <w:rsid w:val="38BCD1C6"/>
    <w:rsid w:val="38C6CCAA"/>
    <w:rsid w:val="38C6F3F8"/>
    <w:rsid w:val="38C9B41E"/>
    <w:rsid w:val="38CA73AE"/>
    <w:rsid w:val="38D017A9"/>
    <w:rsid w:val="38D0D439"/>
    <w:rsid w:val="38DB52B4"/>
    <w:rsid w:val="38DE3520"/>
    <w:rsid w:val="38DF09B2"/>
    <w:rsid w:val="38DF812D"/>
    <w:rsid w:val="38E1CA10"/>
    <w:rsid w:val="38E7646F"/>
    <w:rsid w:val="38EF0066"/>
    <w:rsid w:val="38F590DC"/>
    <w:rsid w:val="38F70E60"/>
    <w:rsid w:val="38F9F1F7"/>
    <w:rsid w:val="38FAD322"/>
    <w:rsid w:val="38FE2552"/>
    <w:rsid w:val="3900D15F"/>
    <w:rsid w:val="3908CEAB"/>
    <w:rsid w:val="390AA904"/>
    <w:rsid w:val="390B5A89"/>
    <w:rsid w:val="3917C1BB"/>
    <w:rsid w:val="391BDD2E"/>
    <w:rsid w:val="391E48E2"/>
    <w:rsid w:val="3924DED4"/>
    <w:rsid w:val="39271D8D"/>
    <w:rsid w:val="392A1CDF"/>
    <w:rsid w:val="392B113C"/>
    <w:rsid w:val="392BB1F5"/>
    <w:rsid w:val="393741BA"/>
    <w:rsid w:val="393C9BC4"/>
    <w:rsid w:val="3940B288"/>
    <w:rsid w:val="3948AB9C"/>
    <w:rsid w:val="394A76B7"/>
    <w:rsid w:val="394BA760"/>
    <w:rsid w:val="3950316C"/>
    <w:rsid w:val="395320FF"/>
    <w:rsid w:val="3958982B"/>
    <w:rsid w:val="3959259A"/>
    <w:rsid w:val="39599A98"/>
    <w:rsid w:val="395ABE73"/>
    <w:rsid w:val="395AC57F"/>
    <w:rsid w:val="395CC113"/>
    <w:rsid w:val="395EEE4E"/>
    <w:rsid w:val="396145CA"/>
    <w:rsid w:val="3963277D"/>
    <w:rsid w:val="3964480D"/>
    <w:rsid w:val="3966E45A"/>
    <w:rsid w:val="396A594E"/>
    <w:rsid w:val="396A8E64"/>
    <w:rsid w:val="39701DFB"/>
    <w:rsid w:val="39731C33"/>
    <w:rsid w:val="3973569C"/>
    <w:rsid w:val="397403E8"/>
    <w:rsid w:val="3975433E"/>
    <w:rsid w:val="39754E3F"/>
    <w:rsid w:val="397C9E4D"/>
    <w:rsid w:val="397EBCCF"/>
    <w:rsid w:val="3984DDC2"/>
    <w:rsid w:val="3987B1E1"/>
    <w:rsid w:val="39896D8C"/>
    <w:rsid w:val="398A7135"/>
    <w:rsid w:val="399165BE"/>
    <w:rsid w:val="3992047A"/>
    <w:rsid w:val="39A463DC"/>
    <w:rsid w:val="39A8A733"/>
    <w:rsid w:val="39ACDA71"/>
    <w:rsid w:val="39AE3DF3"/>
    <w:rsid w:val="39B149D1"/>
    <w:rsid w:val="39B9CD83"/>
    <w:rsid w:val="39BA4773"/>
    <w:rsid w:val="39BC55FF"/>
    <w:rsid w:val="39BEF413"/>
    <w:rsid w:val="39C063CA"/>
    <w:rsid w:val="39C188AF"/>
    <w:rsid w:val="39C52DCF"/>
    <w:rsid w:val="39C58239"/>
    <w:rsid w:val="39C6A831"/>
    <w:rsid w:val="39CF6712"/>
    <w:rsid w:val="39CFF67D"/>
    <w:rsid w:val="39D367D3"/>
    <w:rsid w:val="39D4DD55"/>
    <w:rsid w:val="39D7555B"/>
    <w:rsid w:val="39DF64B4"/>
    <w:rsid w:val="39DF6973"/>
    <w:rsid w:val="39DFD77E"/>
    <w:rsid w:val="39E50C50"/>
    <w:rsid w:val="39E6E169"/>
    <w:rsid w:val="39E72C76"/>
    <w:rsid w:val="39E9340A"/>
    <w:rsid w:val="39EB5F03"/>
    <w:rsid w:val="39F00222"/>
    <w:rsid w:val="39F29715"/>
    <w:rsid w:val="39F55F4E"/>
    <w:rsid w:val="39F75B0E"/>
    <w:rsid w:val="39FEDB14"/>
    <w:rsid w:val="39FF631C"/>
    <w:rsid w:val="3A04F0F0"/>
    <w:rsid w:val="3A085768"/>
    <w:rsid w:val="3A08C780"/>
    <w:rsid w:val="3A0CB5FC"/>
    <w:rsid w:val="3A0D20C1"/>
    <w:rsid w:val="3A0DF319"/>
    <w:rsid w:val="3A0F1576"/>
    <w:rsid w:val="3A131E6B"/>
    <w:rsid w:val="3A1417C2"/>
    <w:rsid w:val="3A145FE6"/>
    <w:rsid w:val="3A150B21"/>
    <w:rsid w:val="3A2072DC"/>
    <w:rsid w:val="3A28D130"/>
    <w:rsid w:val="3A2A618E"/>
    <w:rsid w:val="3A2C2B4C"/>
    <w:rsid w:val="3A2D9B91"/>
    <w:rsid w:val="3A348A04"/>
    <w:rsid w:val="3A35743E"/>
    <w:rsid w:val="3A3932B8"/>
    <w:rsid w:val="3A3E37C5"/>
    <w:rsid w:val="3A4373D7"/>
    <w:rsid w:val="3A44BFC1"/>
    <w:rsid w:val="3A480650"/>
    <w:rsid w:val="3A5284C5"/>
    <w:rsid w:val="3A55C9E4"/>
    <w:rsid w:val="3A58A227"/>
    <w:rsid w:val="3A5AF404"/>
    <w:rsid w:val="3A5C433C"/>
    <w:rsid w:val="3A5D3FE8"/>
    <w:rsid w:val="3A5D7FCA"/>
    <w:rsid w:val="3A6421FF"/>
    <w:rsid w:val="3A6956AF"/>
    <w:rsid w:val="3A6C5A8E"/>
    <w:rsid w:val="3A704EBE"/>
    <w:rsid w:val="3A7126EE"/>
    <w:rsid w:val="3A729CA4"/>
    <w:rsid w:val="3A729E10"/>
    <w:rsid w:val="3A72C9A2"/>
    <w:rsid w:val="3A73193C"/>
    <w:rsid w:val="3A7B3F56"/>
    <w:rsid w:val="3A7C5446"/>
    <w:rsid w:val="3A7D0206"/>
    <w:rsid w:val="3A80D5BA"/>
    <w:rsid w:val="3A820074"/>
    <w:rsid w:val="3A824FEB"/>
    <w:rsid w:val="3A86C51E"/>
    <w:rsid w:val="3A8C5F6F"/>
    <w:rsid w:val="3A8E1048"/>
    <w:rsid w:val="3A8EEE65"/>
    <w:rsid w:val="3A90C1CE"/>
    <w:rsid w:val="3A91B60D"/>
    <w:rsid w:val="3A9586D5"/>
    <w:rsid w:val="3A99B9AD"/>
    <w:rsid w:val="3A9D93BB"/>
    <w:rsid w:val="3AA91282"/>
    <w:rsid w:val="3AAEA5BA"/>
    <w:rsid w:val="3AB1E817"/>
    <w:rsid w:val="3AB2AF00"/>
    <w:rsid w:val="3ABBB8DD"/>
    <w:rsid w:val="3AC1D462"/>
    <w:rsid w:val="3AC4E7FC"/>
    <w:rsid w:val="3AC62B94"/>
    <w:rsid w:val="3AC6C5E4"/>
    <w:rsid w:val="3AC896F3"/>
    <w:rsid w:val="3AD2C96F"/>
    <w:rsid w:val="3AD30618"/>
    <w:rsid w:val="3AD4296D"/>
    <w:rsid w:val="3AD8562C"/>
    <w:rsid w:val="3AD8F2F3"/>
    <w:rsid w:val="3ADD209D"/>
    <w:rsid w:val="3AE1E916"/>
    <w:rsid w:val="3AE6A4B4"/>
    <w:rsid w:val="3AE99DC5"/>
    <w:rsid w:val="3AE9E1C4"/>
    <w:rsid w:val="3AED3892"/>
    <w:rsid w:val="3AEDBE90"/>
    <w:rsid w:val="3AF4D824"/>
    <w:rsid w:val="3AFE5B46"/>
    <w:rsid w:val="3B012854"/>
    <w:rsid w:val="3B01DEE6"/>
    <w:rsid w:val="3B02DB7D"/>
    <w:rsid w:val="3B04001C"/>
    <w:rsid w:val="3B0957B0"/>
    <w:rsid w:val="3B0BC292"/>
    <w:rsid w:val="3B0D2212"/>
    <w:rsid w:val="3B0D53A9"/>
    <w:rsid w:val="3B0E313E"/>
    <w:rsid w:val="3B160C1E"/>
    <w:rsid w:val="3B179B2E"/>
    <w:rsid w:val="3B180358"/>
    <w:rsid w:val="3B193D78"/>
    <w:rsid w:val="3B19C2A6"/>
    <w:rsid w:val="3B1DC175"/>
    <w:rsid w:val="3B2A46BE"/>
    <w:rsid w:val="3B2A99B3"/>
    <w:rsid w:val="3B2BE9C2"/>
    <w:rsid w:val="3B2D26C8"/>
    <w:rsid w:val="3B34760A"/>
    <w:rsid w:val="3B38886C"/>
    <w:rsid w:val="3B3C11F3"/>
    <w:rsid w:val="3B3C7DAB"/>
    <w:rsid w:val="3B417FA0"/>
    <w:rsid w:val="3B43D108"/>
    <w:rsid w:val="3B464AAF"/>
    <w:rsid w:val="3B46F768"/>
    <w:rsid w:val="3B488C66"/>
    <w:rsid w:val="3B4B548C"/>
    <w:rsid w:val="3B4CA153"/>
    <w:rsid w:val="3B5236F6"/>
    <w:rsid w:val="3B541ED4"/>
    <w:rsid w:val="3B56808D"/>
    <w:rsid w:val="3B572EB6"/>
    <w:rsid w:val="3B5AD08A"/>
    <w:rsid w:val="3B641E49"/>
    <w:rsid w:val="3B673F4C"/>
    <w:rsid w:val="3B6874A2"/>
    <w:rsid w:val="3B70F41C"/>
    <w:rsid w:val="3B720157"/>
    <w:rsid w:val="3B754C88"/>
    <w:rsid w:val="3B763D0E"/>
    <w:rsid w:val="3B79BECE"/>
    <w:rsid w:val="3B7ACEBA"/>
    <w:rsid w:val="3B7B00F4"/>
    <w:rsid w:val="3B828200"/>
    <w:rsid w:val="3B85CE4E"/>
    <w:rsid w:val="3B88D047"/>
    <w:rsid w:val="3B8954A8"/>
    <w:rsid w:val="3B8A15A8"/>
    <w:rsid w:val="3B8A62BB"/>
    <w:rsid w:val="3B8C814F"/>
    <w:rsid w:val="3B8D2143"/>
    <w:rsid w:val="3B932A4D"/>
    <w:rsid w:val="3B942989"/>
    <w:rsid w:val="3B9DB346"/>
    <w:rsid w:val="3B9DE303"/>
    <w:rsid w:val="3BA0148D"/>
    <w:rsid w:val="3BA72B66"/>
    <w:rsid w:val="3BAB3945"/>
    <w:rsid w:val="3BB4493A"/>
    <w:rsid w:val="3BB7534D"/>
    <w:rsid w:val="3BB858F8"/>
    <w:rsid w:val="3BB9702C"/>
    <w:rsid w:val="3BB9ECFF"/>
    <w:rsid w:val="3BBFCAB1"/>
    <w:rsid w:val="3BC09A38"/>
    <w:rsid w:val="3BC15531"/>
    <w:rsid w:val="3BC282A9"/>
    <w:rsid w:val="3BC3B95C"/>
    <w:rsid w:val="3BC658E6"/>
    <w:rsid w:val="3BC9D61E"/>
    <w:rsid w:val="3BD09147"/>
    <w:rsid w:val="3BD47A7F"/>
    <w:rsid w:val="3BD49B15"/>
    <w:rsid w:val="3BD6B74D"/>
    <w:rsid w:val="3BD76FFE"/>
    <w:rsid w:val="3BD81A4C"/>
    <w:rsid w:val="3BDF21A5"/>
    <w:rsid w:val="3BE01044"/>
    <w:rsid w:val="3BE76C91"/>
    <w:rsid w:val="3BE7EB54"/>
    <w:rsid w:val="3BE96244"/>
    <w:rsid w:val="3BEDF0F4"/>
    <w:rsid w:val="3BF5D0D7"/>
    <w:rsid w:val="3BF9C70E"/>
    <w:rsid w:val="3BFBB20F"/>
    <w:rsid w:val="3C00E90E"/>
    <w:rsid w:val="3C020A2E"/>
    <w:rsid w:val="3C061D69"/>
    <w:rsid w:val="3C0A527F"/>
    <w:rsid w:val="3C0D03C0"/>
    <w:rsid w:val="3C0E95D4"/>
    <w:rsid w:val="3C121FDC"/>
    <w:rsid w:val="3C1B165F"/>
    <w:rsid w:val="3C1BBED1"/>
    <w:rsid w:val="3C1D6398"/>
    <w:rsid w:val="3C2133AC"/>
    <w:rsid w:val="3C213CF6"/>
    <w:rsid w:val="3C255F33"/>
    <w:rsid w:val="3C257C79"/>
    <w:rsid w:val="3C25F00E"/>
    <w:rsid w:val="3C277D09"/>
    <w:rsid w:val="3C2AFBBF"/>
    <w:rsid w:val="3C2B8E04"/>
    <w:rsid w:val="3C397C34"/>
    <w:rsid w:val="3C39F234"/>
    <w:rsid w:val="3C39FA62"/>
    <w:rsid w:val="3C3F0D57"/>
    <w:rsid w:val="3C3F49B4"/>
    <w:rsid w:val="3C4633A5"/>
    <w:rsid w:val="3C4AF8D5"/>
    <w:rsid w:val="3C4C3B0C"/>
    <w:rsid w:val="3C50DDD0"/>
    <w:rsid w:val="3C553CFA"/>
    <w:rsid w:val="3C5A2EC5"/>
    <w:rsid w:val="3C5A6400"/>
    <w:rsid w:val="3C5D5FE7"/>
    <w:rsid w:val="3C612B97"/>
    <w:rsid w:val="3C628C7E"/>
    <w:rsid w:val="3C636419"/>
    <w:rsid w:val="3C640778"/>
    <w:rsid w:val="3C64E015"/>
    <w:rsid w:val="3C6BE2F1"/>
    <w:rsid w:val="3C6ECCE0"/>
    <w:rsid w:val="3C6FC873"/>
    <w:rsid w:val="3C72DB5E"/>
    <w:rsid w:val="3C769967"/>
    <w:rsid w:val="3C7A58C1"/>
    <w:rsid w:val="3C821C20"/>
    <w:rsid w:val="3C82D42E"/>
    <w:rsid w:val="3C83E8FC"/>
    <w:rsid w:val="3C8780F5"/>
    <w:rsid w:val="3C878A06"/>
    <w:rsid w:val="3C8A03CA"/>
    <w:rsid w:val="3C8B739B"/>
    <w:rsid w:val="3C8B9421"/>
    <w:rsid w:val="3C8DC161"/>
    <w:rsid w:val="3C8E7430"/>
    <w:rsid w:val="3C92899B"/>
    <w:rsid w:val="3C93B8D8"/>
    <w:rsid w:val="3C991392"/>
    <w:rsid w:val="3C9A2BA7"/>
    <w:rsid w:val="3C9B9EBB"/>
    <w:rsid w:val="3CA54983"/>
    <w:rsid w:val="3CA8F4D1"/>
    <w:rsid w:val="3CA962ED"/>
    <w:rsid w:val="3CB4EC07"/>
    <w:rsid w:val="3CB8B343"/>
    <w:rsid w:val="3CBBE6A3"/>
    <w:rsid w:val="3CC7402C"/>
    <w:rsid w:val="3CC803E3"/>
    <w:rsid w:val="3CC8F2A8"/>
    <w:rsid w:val="3CCB19A5"/>
    <w:rsid w:val="3CCB91ED"/>
    <w:rsid w:val="3CCCFE3B"/>
    <w:rsid w:val="3CCDBCBF"/>
    <w:rsid w:val="3CCFE322"/>
    <w:rsid w:val="3CD5792A"/>
    <w:rsid w:val="3CD7E254"/>
    <w:rsid w:val="3CDCBD16"/>
    <w:rsid w:val="3CDE27AB"/>
    <w:rsid w:val="3CDEBC32"/>
    <w:rsid w:val="3CE07CE1"/>
    <w:rsid w:val="3CE16530"/>
    <w:rsid w:val="3CE23621"/>
    <w:rsid w:val="3CE52B2D"/>
    <w:rsid w:val="3CE638D8"/>
    <w:rsid w:val="3CE724ED"/>
    <w:rsid w:val="3CE83CBC"/>
    <w:rsid w:val="3CEFB1DC"/>
    <w:rsid w:val="3CF179F0"/>
    <w:rsid w:val="3CF40CA1"/>
    <w:rsid w:val="3CF6C8AF"/>
    <w:rsid w:val="3CF76A20"/>
    <w:rsid w:val="3CF7D624"/>
    <w:rsid w:val="3CF92971"/>
    <w:rsid w:val="3CFA2D4B"/>
    <w:rsid w:val="3D046941"/>
    <w:rsid w:val="3D049A68"/>
    <w:rsid w:val="3D089B12"/>
    <w:rsid w:val="3D0939CD"/>
    <w:rsid w:val="3D0D22D7"/>
    <w:rsid w:val="3D0E7315"/>
    <w:rsid w:val="3D136249"/>
    <w:rsid w:val="3D142A68"/>
    <w:rsid w:val="3D145B5D"/>
    <w:rsid w:val="3D191FDC"/>
    <w:rsid w:val="3D1A579C"/>
    <w:rsid w:val="3D1C1521"/>
    <w:rsid w:val="3D1C56C0"/>
    <w:rsid w:val="3D2119B3"/>
    <w:rsid w:val="3D28C1C9"/>
    <w:rsid w:val="3D2994BF"/>
    <w:rsid w:val="3D29D486"/>
    <w:rsid w:val="3D2DD5C6"/>
    <w:rsid w:val="3D2E2846"/>
    <w:rsid w:val="3D32FEBB"/>
    <w:rsid w:val="3D35824D"/>
    <w:rsid w:val="3D386EE8"/>
    <w:rsid w:val="3D3A9D9D"/>
    <w:rsid w:val="3D3B0E41"/>
    <w:rsid w:val="3D3C1B2C"/>
    <w:rsid w:val="3D3CBD9D"/>
    <w:rsid w:val="3D4111EF"/>
    <w:rsid w:val="3D444174"/>
    <w:rsid w:val="3D45735A"/>
    <w:rsid w:val="3D46B1C2"/>
    <w:rsid w:val="3D4A1B48"/>
    <w:rsid w:val="3D4E4793"/>
    <w:rsid w:val="3D4E7C68"/>
    <w:rsid w:val="3D547E5F"/>
    <w:rsid w:val="3D54FD9B"/>
    <w:rsid w:val="3D570563"/>
    <w:rsid w:val="3D57B3F0"/>
    <w:rsid w:val="3D58ED67"/>
    <w:rsid w:val="3D5C947D"/>
    <w:rsid w:val="3D5E92D9"/>
    <w:rsid w:val="3D67CE67"/>
    <w:rsid w:val="3D6B19B6"/>
    <w:rsid w:val="3D6BD61D"/>
    <w:rsid w:val="3D6E60D0"/>
    <w:rsid w:val="3D6F78E6"/>
    <w:rsid w:val="3D6FD6B2"/>
    <w:rsid w:val="3D781A0D"/>
    <w:rsid w:val="3D797183"/>
    <w:rsid w:val="3D7E8A59"/>
    <w:rsid w:val="3D802694"/>
    <w:rsid w:val="3D8223DA"/>
    <w:rsid w:val="3D8D7F36"/>
    <w:rsid w:val="3D8DC651"/>
    <w:rsid w:val="3D8F086C"/>
    <w:rsid w:val="3D8FBAEF"/>
    <w:rsid w:val="3D912C3F"/>
    <w:rsid w:val="3D91FD04"/>
    <w:rsid w:val="3D94B47A"/>
    <w:rsid w:val="3D95DD69"/>
    <w:rsid w:val="3D997626"/>
    <w:rsid w:val="3DA1E2DE"/>
    <w:rsid w:val="3DA58654"/>
    <w:rsid w:val="3DA72768"/>
    <w:rsid w:val="3DACE226"/>
    <w:rsid w:val="3DAEBA27"/>
    <w:rsid w:val="3DAF153F"/>
    <w:rsid w:val="3DAF938D"/>
    <w:rsid w:val="3DB0DCFF"/>
    <w:rsid w:val="3DB23248"/>
    <w:rsid w:val="3DB40B33"/>
    <w:rsid w:val="3DB64F43"/>
    <w:rsid w:val="3DB82384"/>
    <w:rsid w:val="3DB9B142"/>
    <w:rsid w:val="3DBB4563"/>
    <w:rsid w:val="3DBC5AB6"/>
    <w:rsid w:val="3DBE6E39"/>
    <w:rsid w:val="3DC1AD5A"/>
    <w:rsid w:val="3DC37C24"/>
    <w:rsid w:val="3DC6C862"/>
    <w:rsid w:val="3DCC9648"/>
    <w:rsid w:val="3DD4A140"/>
    <w:rsid w:val="3DD85CA3"/>
    <w:rsid w:val="3DDA128E"/>
    <w:rsid w:val="3DDA9045"/>
    <w:rsid w:val="3DDEC7B9"/>
    <w:rsid w:val="3DE1A635"/>
    <w:rsid w:val="3DE2C732"/>
    <w:rsid w:val="3DE6FED2"/>
    <w:rsid w:val="3DF03BC6"/>
    <w:rsid w:val="3DF28F50"/>
    <w:rsid w:val="3DF3773F"/>
    <w:rsid w:val="3DFB7E41"/>
    <w:rsid w:val="3E04F88F"/>
    <w:rsid w:val="3E05C0CE"/>
    <w:rsid w:val="3E0DFBA0"/>
    <w:rsid w:val="3E0E01B9"/>
    <w:rsid w:val="3E0E8DCD"/>
    <w:rsid w:val="3E0F68CD"/>
    <w:rsid w:val="3E10B4ED"/>
    <w:rsid w:val="3E115926"/>
    <w:rsid w:val="3E165DF3"/>
    <w:rsid w:val="3E1CB9C9"/>
    <w:rsid w:val="3E1F01D8"/>
    <w:rsid w:val="3E2297E1"/>
    <w:rsid w:val="3E249B79"/>
    <w:rsid w:val="3E250B2C"/>
    <w:rsid w:val="3E278258"/>
    <w:rsid w:val="3E34AACD"/>
    <w:rsid w:val="3E3E4637"/>
    <w:rsid w:val="3E44D14B"/>
    <w:rsid w:val="3E48F7D4"/>
    <w:rsid w:val="3E53106B"/>
    <w:rsid w:val="3E54EBFD"/>
    <w:rsid w:val="3E59EBDF"/>
    <w:rsid w:val="3E5A20C6"/>
    <w:rsid w:val="3E5C650F"/>
    <w:rsid w:val="3E5D7624"/>
    <w:rsid w:val="3E645378"/>
    <w:rsid w:val="3E65C8E6"/>
    <w:rsid w:val="3E67C534"/>
    <w:rsid w:val="3E699C2A"/>
    <w:rsid w:val="3E6D83C8"/>
    <w:rsid w:val="3E6F1297"/>
    <w:rsid w:val="3E6FEE61"/>
    <w:rsid w:val="3E70967E"/>
    <w:rsid w:val="3E78F7BA"/>
    <w:rsid w:val="3E7A566B"/>
    <w:rsid w:val="3E7B62D2"/>
    <w:rsid w:val="3E7E4BB5"/>
    <w:rsid w:val="3E8380FD"/>
    <w:rsid w:val="3E85BF5A"/>
    <w:rsid w:val="3E8D4A51"/>
    <w:rsid w:val="3E8F210A"/>
    <w:rsid w:val="3E9127C1"/>
    <w:rsid w:val="3E932433"/>
    <w:rsid w:val="3E96FED0"/>
    <w:rsid w:val="3E9A6DD3"/>
    <w:rsid w:val="3E9AE856"/>
    <w:rsid w:val="3E9C01C4"/>
    <w:rsid w:val="3EA0DA48"/>
    <w:rsid w:val="3EA261B9"/>
    <w:rsid w:val="3EA46F7A"/>
    <w:rsid w:val="3EA6D6C6"/>
    <w:rsid w:val="3EA7506B"/>
    <w:rsid w:val="3EA9DC44"/>
    <w:rsid w:val="3EA9FB92"/>
    <w:rsid w:val="3EAF45F7"/>
    <w:rsid w:val="3EB2AF8F"/>
    <w:rsid w:val="3EB6754F"/>
    <w:rsid w:val="3EBEF352"/>
    <w:rsid w:val="3EBFD304"/>
    <w:rsid w:val="3EC109CE"/>
    <w:rsid w:val="3EC3B2C4"/>
    <w:rsid w:val="3EC5217C"/>
    <w:rsid w:val="3EC5DDD4"/>
    <w:rsid w:val="3EC8AB0E"/>
    <w:rsid w:val="3ECAA3DA"/>
    <w:rsid w:val="3ECAE143"/>
    <w:rsid w:val="3ECC35E8"/>
    <w:rsid w:val="3ECCF43B"/>
    <w:rsid w:val="3ED0657E"/>
    <w:rsid w:val="3ED1242A"/>
    <w:rsid w:val="3ED283F6"/>
    <w:rsid w:val="3EDA6985"/>
    <w:rsid w:val="3EDF4FAA"/>
    <w:rsid w:val="3EE6C5CB"/>
    <w:rsid w:val="3EE75173"/>
    <w:rsid w:val="3EEB9CE3"/>
    <w:rsid w:val="3EEBA524"/>
    <w:rsid w:val="3EEDA489"/>
    <w:rsid w:val="3EF1EB6D"/>
    <w:rsid w:val="3EF38563"/>
    <w:rsid w:val="3EF3F41B"/>
    <w:rsid w:val="3EF40CFA"/>
    <w:rsid w:val="3EF41352"/>
    <w:rsid w:val="3EF60AAD"/>
    <w:rsid w:val="3EF60CFF"/>
    <w:rsid w:val="3EFD78CF"/>
    <w:rsid w:val="3EFF3A98"/>
    <w:rsid w:val="3F02C16A"/>
    <w:rsid w:val="3F039EC8"/>
    <w:rsid w:val="3F058392"/>
    <w:rsid w:val="3F060928"/>
    <w:rsid w:val="3F11BF24"/>
    <w:rsid w:val="3F13962C"/>
    <w:rsid w:val="3F15FF17"/>
    <w:rsid w:val="3F19C415"/>
    <w:rsid w:val="3F1AD04A"/>
    <w:rsid w:val="3F1B4DA8"/>
    <w:rsid w:val="3F1B6AE6"/>
    <w:rsid w:val="3F1EAFE8"/>
    <w:rsid w:val="3F21151A"/>
    <w:rsid w:val="3F227828"/>
    <w:rsid w:val="3F243EDE"/>
    <w:rsid w:val="3F29F6A7"/>
    <w:rsid w:val="3F2C43BA"/>
    <w:rsid w:val="3F318B48"/>
    <w:rsid w:val="3F378C0F"/>
    <w:rsid w:val="3F39D2AC"/>
    <w:rsid w:val="3F423F62"/>
    <w:rsid w:val="3F490EB7"/>
    <w:rsid w:val="3F51BAF6"/>
    <w:rsid w:val="3F548DEC"/>
    <w:rsid w:val="3F577077"/>
    <w:rsid w:val="3F580733"/>
    <w:rsid w:val="3F5EBD18"/>
    <w:rsid w:val="3F6021B5"/>
    <w:rsid w:val="3F643B52"/>
    <w:rsid w:val="3F71B2DA"/>
    <w:rsid w:val="3F72BAB1"/>
    <w:rsid w:val="3F758A79"/>
    <w:rsid w:val="3F7622E4"/>
    <w:rsid w:val="3F762744"/>
    <w:rsid w:val="3F79EC64"/>
    <w:rsid w:val="3F7B12A9"/>
    <w:rsid w:val="3F801340"/>
    <w:rsid w:val="3F86BFC8"/>
    <w:rsid w:val="3F8BDA7A"/>
    <w:rsid w:val="3F8EABF4"/>
    <w:rsid w:val="3F8EAC27"/>
    <w:rsid w:val="3F8FC2F7"/>
    <w:rsid w:val="3F909D97"/>
    <w:rsid w:val="3F913104"/>
    <w:rsid w:val="3F92E7DD"/>
    <w:rsid w:val="3F995C56"/>
    <w:rsid w:val="3F9BA2AD"/>
    <w:rsid w:val="3F9DD71D"/>
    <w:rsid w:val="3FA103FB"/>
    <w:rsid w:val="3FA4DF08"/>
    <w:rsid w:val="3FA66480"/>
    <w:rsid w:val="3FA9349F"/>
    <w:rsid w:val="3FA97609"/>
    <w:rsid w:val="3FA9B076"/>
    <w:rsid w:val="3FAB3DA7"/>
    <w:rsid w:val="3FACCC70"/>
    <w:rsid w:val="3FB1D559"/>
    <w:rsid w:val="3FB1E64B"/>
    <w:rsid w:val="3FB2036B"/>
    <w:rsid w:val="3FB38B74"/>
    <w:rsid w:val="3FB65603"/>
    <w:rsid w:val="3FBE56B4"/>
    <w:rsid w:val="3FBE77D6"/>
    <w:rsid w:val="3FC07E7F"/>
    <w:rsid w:val="3FC489CC"/>
    <w:rsid w:val="3FCBA1F6"/>
    <w:rsid w:val="3FCC877E"/>
    <w:rsid w:val="3FCF4D15"/>
    <w:rsid w:val="3FD0CEC5"/>
    <w:rsid w:val="3FD4327E"/>
    <w:rsid w:val="3FD87475"/>
    <w:rsid w:val="3FDA0E89"/>
    <w:rsid w:val="3FE484C2"/>
    <w:rsid w:val="3FE751CB"/>
    <w:rsid w:val="3FF00B27"/>
    <w:rsid w:val="3FF0C330"/>
    <w:rsid w:val="3FF3B0EA"/>
    <w:rsid w:val="3FF6C587"/>
    <w:rsid w:val="3FFD2743"/>
    <w:rsid w:val="3FFD85F1"/>
    <w:rsid w:val="3FFE1FF2"/>
    <w:rsid w:val="4004B7E9"/>
    <w:rsid w:val="400A3892"/>
    <w:rsid w:val="400C66DF"/>
    <w:rsid w:val="400F9458"/>
    <w:rsid w:val="4010BD93"/>
    <w:rsid w:val="4010F48D"/>
    <w:rsid w:val="40120229"/>
    <w:rsid w:val="4013D768"/>
    <w:rsid w:val="40146E54"/>
    <w:rsid w:val="401BD191"/>
    <w:rsid w:val="401DC150"/>
    <w:rsid w:val="40251AE5"/>
    <w:rsid w:val="4027A33B"/>
    <w:rsid w:val="4029128C"/>
    <w:rsid w:val="402DC15D"/>
    <w:rsid w:val="402E9ED3"/>
    <w:rsid w:val="40340878"/>
    <w:rsid w:val="40350E43"/>
    <w:rsid w:val="40403032"/>
    <w:rsid w:val="40418AF4"/>
    <w:rsid w:val="40425207"/>
    <w:rsid w:val="404397A6"/>
    <w:rsid w:val="404DDA76"/>
    <w:rsid w:val="404ED700"/>
    <w:rsid w:val="405030F8"/>
    <w:rsid w:val="40576429"/>
    <w:rsid w:val="405999D0"/>
    <w:rsid w:val="405F0D56"/>
    <w:rsid w:val="406252B5"/>
    <w:rsid w:val="40628773"/>
    <w:rsid w:val="40635F25"/>
    <w:rsid w:val="4065C908"/>
    <w:rsid w:val="4068BA61"/>
    <w:rsid w:val="4069B34C"/>
    <w:rsid w:val="406E965D"/>
    <w:rsid w:val="4077FBDE"/>
    <w:rsid w:val="407826CC"/>
    <w:rsid w:val="4078A57A"/>
    <w:rsid w:val="407940CA"/>
    <w:rsid w:val="40822687"/>
    <w:rsid w:val="40854C01"/>
    <w:rsid w:val="4085B299"/>
    <w:rsid w:val="408600E6"/>
    <w:rsid w:val="40860EE1"/>
    <w:rsid w:val="4087E73C"/>
    <w:rsid w:val="409484F6"/>
    <w:rsid w:val="40951341"/>
    <w:rsid w:val="4098210E"/>
    <w:rsid w:val="40989E5A"/>
    <w:rsid w:val="4099A52B"/>
    <w:rsid w:val="40A20F8E"/>
    <w:rsid w:val="40A45CD6"/>
    <w:rsid w:val="40AD535B"/>
    <w:rsid w:val="40AEE1DA"/>
    <w:rsid w:val="40B0B64A"/>
    <w:rsid w:val="40B489DF"/>
    <w:rsid w:val="40B4CE5C"/>
    <w:rsid w:val="40B793D2"/>
    <w:rsid w:val="40B9D21D"/>
    <w:rsid w:val="40BD700B"/>
    <w:rsid w:val="40BF3747"/>
    <w:rsid w:val="40C013F2"/>
    <w:rsid w:val="40C0BD3F"/>
    <w:rsid w:val="40C33D63"/>
    <w:rsid w:val="40C3FF89"/>
    <w:rsid w:val="40C5E9BF"/>
    <w:rsid w:val="40C87E32"/>
    <w:rsid w:val="40CC498A"/>
    <w:rsid w:val="40D1EB7B"/>
    <w:rsid w:val="40D46DA7"/>
    <w:rsid w:val="40DF3CF9"/>
    <w:rsid w:val="40E1C146"/>
    <w:rsid w:val="40E482E8"/>
    <w:rsid w:val="40EC03BE"/>
    <w:rsid w:val="40F57862"/>
    <w:rsid w:val="40F5A66E"/>
    <w:rsid w:val="40F7F509"/>
    <w:rsid w:val="40F88063"/>
    <w:rsid w:val="40F8BFB3"/>
    <w:rsid w:val="40FBF216"/>
    <w:rsid w:val="40FCD7CE"/>
    <w:rsid w:val="41020219"/>
    <w:rsid w:val="41047693"/>
    <w:rsid w:val="4104EB1A"/>
    <w:rsid w:val="410743DB"/>
    <w:rsid w:val="41089BCA"/>
    <w:rsid w:val="410A136F"/>
    <w:rsid w:val="410A4CFC"/>
    <w:rsid w:val="410E27EC"/>
    <w:rsid w:val="411150F2"/>
    <w:rsid w:val="411288A2"/>
    <w:rsid w:val="411429B5"/>
    <w:rsid w:val="411CC5D4"/>
    <w:rsid w:val="412271C2"/>
    <w:rsid w:val="41308942"/>
    <w:rsid w:val="4131338E"/>
    <w:rsid w:val="41342A5E"/>
    <w:rsid w:val="413451A8"/>
    <w:rsid w:val="413579B8"/>
    <w:rsid w:val="413747D2"/>
    <w:rsid w:val="4139A35B"/>
    <w:rsid w:val="413E6754"/>
    <w:rsid w:val="413FBF70"/>
    <w:rsid w:val="41427207"/>
    <w:rsid w:val="414364F1"/>
    <w:rsid w:val="4145AF91"/>
    <w:rsid w:val="414727A7"/>
    <w:rsid w:val="414C2E8C"/>
    <w:rsid w:val="415322D0"/>
    <w:rsid w:val="41560DCC"/>
    <w:rsid w:val="41562E1E"/>
    <w:rsid w:val="415A8380"/>
    <w:rsid w:val="415C4937"/>
    <w:rsid w:val="415E1A64"/>
    <w:rsid w:val="416134E5"/>
    <w:rsid w:val="4167287B"/>
    <w:rsid w:val="416B253B"/>
    <w:rsid w:val="416DF61B"/>
    <w:rsid w:val="416F151D"/>
    <w:rsid w:val="4175D910"/>
    <w:rsid w:val="41780508"/>
    <w:rsid w:val="417A1149"/>
    <w:rsid w:val="417A4CA3"/>
    <w:rsid w:val="417CD410"/>
    <w:rsid w:val="41824953"/>
    <w:rsid w:val="4183222C"/>
    <w:rsid w:val="4183A8F3"/>
    <w:rsid w:val="4184D6F7"/>
    <w:rsid w:val="4184E418"/>
    <w:rsid w:val="41870128"/>
    <w:rsid w:val="4189F63D"/>
    <w:rsid w:val="418A5E17"/>
    <w:rsid w:val="418B3048"/>
    <w:rsid w:val="418B75A8"/>
    <w:rsid w:val="418EA955"/>
    <w:rsid w:val="4194EEB0"/>
    <w:rsid w:val="41A125FB"/>
    <w:rsid w:val="41A27148"/>
    <w:rsid w:val="41A3BB19"/>
    <w:rsid w:val="41ABEA5F"/>
    <w:rsid w:val="41ACE609"/>
    <w:rsid w:val="41ADD28A"/>
    <w:rsid w:val="41B1E3F9"/>
    <w:rsid w:val="41B34BF1"/>
    <w:rsid w:val="41B50C7C"/>
    <w:rsid w:val="41B53670"/>
    <w:rsid w:val="41B66963"/>
    <w:rsid w:val="41B80686"/>
    <w:rsid w:val="41B97DAA"/>
    <w:rsid w:val="41C7DF51"/>
    <w:rsid w:val="41CE4759"/>
    <w:rsid w:val="41CFBCC4"/>
    <w:rsid w:val="41D0FE47"/>
    <w:rsid w:val="41D17759"/>
    <w:rsid w:val="41D5F4E3"/>
    <w:rsid w:val="41D6EF6E"/>
    <w:rsid w:val="41DB7E24"/>
    <w:rsid w:val="41DDB0BF"/>
    <w:rsid w:val="41E9E878"/>
    <w:rsid w:val="41EAEEE3"/>
    <w:rsid w:val="41EC4EA0"/>
    <w:rsid w:val="41EC5FC1"/>
    <w:rsid w:val="41EF417E"/>
    <w:rsid w:val="41EF72E4"/>
    <w:rsid w:val="41EF9B4A"/>
    <w:rsid w:val="41F46E9E"/>
    <w:rsid w:val="41F5A410"/>
    <w:rsid w:val="41F6544F"/>
    <w:rsid w:val="41F7706D"/>
    <w:rsid w:val="41F7B603"/>
    <w:rsid w:val="41F995E6"/>
    <w:rsid w:val="41FC81DB"/>
    <w:rsid w:val="420810E4"/>
    <w:rsid w:val="420AC6DC"/>
    <w:rsid w:val="420CCA08"/>
    <w:rsid w:val="420F354E"/>
    <w:rsid w:val="420F7760"/>
    <w:rsid w:val="4213CB85"/>
    <w:rsid w:val="4216FAEE"/>
    <w:rsid w:val="421C2A21"/>
    <w:rsid w:val="421FBC31"/>
    <w:rsid w:val="42220EF2"/>
    <w:rsid w:val="4224C752"/>
    <w:rsid w:val="42272D58"/>
    <w:rsid w:val="422B3CEF"/>
    <w:rsid w:val="422DBF83"/>
    <w:rsid w:val="422E9DCF"/>
    <w:rsid w:val="422FA691"/>
    <w:rsid w:val="4233D873"/>
    <w:rsid w:val="4240633D"/>
    <w:rsid w:val="42457433"/>
    <w:rsid w:val="42460C42"/>
    <w:rsid w:val="4247505D"/>
    <w:rsid w:val="42477C4D"/>
    <w:rsid w:val="42560859"/>
    <w:rsid w:val="425E22BF"/>
    <w:rsid w:val="4261EC1F"/>
    <w:rsid w:val="426214C8"/>
    <w:rsid w:val="4266DD55"/>
    <w:rsid w:val="426731B3"/>
    <w:rsid w:val="4268316B"/>
    <w:rsid w:val="426A659B"/>
    <w:rsid w:val="426C36BD"/>
    <w:rsid w:val="426CE481"/>
    <w:rsid w:val="426D67FB"/>
    <w:rsid w:val="4271989E"/>
    <w:rsid w:val="427709BB"/>
    <w:rsid w:val="427774DF"/>
    <w:rsid w:val="4277AA27"/>
    <w:rsid w:val="427BD6F0"/>
    <w:rsid w:val="427C9D52"/>
    <w:rsid w:val="42802F2A"/>
    <w:rsid w:val="42810E76"/>
    <w:rsid w:val="42851D20"/>
    <w:rsid w:val="4286F83E"/>
    <w:rsid w:val="42874C54"/>
    <w:rsid w:val="428CDE57"/>
    <w:rsid w:val="428D4FFE"/>
    <w:rsid w:val="428F3033"/>
    <w:rsid w:val="4292135D"/>
    <w:rsid w:val="4293B714"/>
    <w:rsid w:val="429553B9"/>
    <w:rsid w:val="42966D15"/>
    <w:rsid w:val="4296BC09"/>
    <w:rsid w:val="4299445A"/>
    <w:rsid w:val="429EBD7D"/>
    <w:rsid w:val="42A0230F"/>
    <w:rsid w:val="42A41132"/>
    <w:rsid w:val="42A723C0"/>
    <w:rsid w:val="42ACB7CF"/>
    <w:rsid w:val="42B19824"/>
    <w:rsid w:val="42B40DE2"/>
    <w:rsid w:val="42B4A59A"/>
    <w:rsid w:val="42C4F7BE"/>
    <w:rsid w:val="42CA406E"/>
    <w:rsid w:val="42CC25D1"/>
    <w:rsid w:val="42CD203B"/>
    <w:rsid w:val="42CDCF20"/>
    <w:rsid w:val="42D09216"/>
    <w:rsid w:val="42D505CE"/>
    <w:rsid w:val="42D5174B"/>
    <w:rsid w:val="42D562A8"/>
    <w:rsid w:val="42D7D0C3"/>
    <w:rsid w:val="42DB8FD1"/>
    <w:rsid w:val="42DF09F7"/>
    <w:rsid w:val="42E214A1"/>
    <w:rsid w:val="42E442DD"/>
    <w:rsid w:val="42E80095"/>
    <w:rsid w:val="42EBD170"/>
    <w:rsid w:val="42F605B6"/>
    <w:rsid w:val="42F6C84D"/>
    <w:rsid w:val="42F7EF85"/>
    <w:rsid w:val="42F97D8B"/>
    <w:rsid w:val="42FCBBDE"/>
    <w:rsid w:val="42FCC182"/>
    <w:rsid w:val="42FDFFA2"/>
    <w:rsid w:val="4300676F"/>
    <w:rsid w:val="430A2B82"/>
    <w:rsid w:val="430B2C0A"/>
    <w:rsid w:val="430B31C2"/>
    <w:rsid w:val="431A1E8F"/>
    <w:rsid w:val="431F41E9"/>
    <w:rsid w:val="432038A5"/>
    <w:rsid w:val="43219D97"/>
    <w:rsid w:val="43262DB4"/>
    <w:rsid w:val="432C946D"/>
    <w:rsid w:val="432D8C9B"/>
    <w:rsid w:val="43331E43"/>
    <w:rsid w:val="4333EC4A"/>
    <w:rsid w:val="433BFEBE"/>
    <w:rsid w:val="433C25AE"/>
    <w:rsid w:val="4349B3ED"/>
    <w:rsid w:val="4349EFF5"/>
    <w:rsid w:val="434EE953"/>
    <w:rsid w:val="43527783"/>
    <w:rsid w:val="4353AE6F"/>
    <w:rsid w:val="43564B36"/>
    <w:rsid w:val="4358787E"/>
    <w:rsid w:val="4358A1BD"/>
    <w:rsid w:val="435C6312"/>
    <w:rsid w:val="43607CE4"/>
    <w:rsid w:val="4361CC52"/>
    <w:rsid w:val="43686AF5"/>
    <w:rsid w:val="43698C31"/>
    <w:rsid w:val="436C87B2"/>
    <w:rsid w:val="4370848F"/>
    <w:rsid w:val="43732E85"/>
    <w:rsid w:val="43763508"/>
    <w:rsid w:val="437D4A3E"/>
    <w:rsid w:val="437E9F1C"/>
    <w:rsid w:val="438334B6"/>
    <w:rsid w:val="4388C836"/>
    <w:rsid w:val="438A0FDE"/>
    <w:rsid w:val="438AEE38"/>
    <w:rsid w:val="438E12F1"/>
    <w:rsid w:val="438F81BC"/>
    <w:rsid w:val="439212FE"/>
    <w:rsid w:val="4395A6A3"/>
    <w:rsid w:val="439729E8"/>
    <w:rsid w:val="4398D352"/>
    <w:rsid w:val="439C546A"/>
    <w:rsid w:val="43A0CDA8"/>
    <w:rsid w:val="43A0EF67"/>
    <w:rsid w:val="43A3CBD8"/>
    <w:rsid w:val="43A4202D"/>
    <w:rsid w:val="43A4B8A2"/>
    <w:rsid w:val="43A67A20"/>
    <w:rsid w:val="43A7E2AE"/>
    <w:rsid w:val="43A90467"/>
    <w:rsid w:val="43AC5C38"/>
    <w:rsid w:val="43AD9AC6"/>
    <w:rsid w:val="43ADB8B9"/>
    <w:rsid w:val="43B17F99"/>
    <w:rsid w:val="43B313F8"/>
    <w:rsid w:val="43B69E18"/>
    <w:rsid w:val="43BA68BA"/>
    <w:rsid w:val="43BAFDB8"/>
    <w:rsid w:val="43BE8263"/>
    <w:rsid w:val="43C0CAC4"/>
    <w:rsid w:val="43C374C2"/>
    <w:rsid w:val="43C87F47"/>
    <w:rsid w:val="43C97BD0"/>
    <w:rsid w:val="43CA3615"/>
    <w:rsid w:val="43CD5D5B"/>
    <w:rsid w:val="43D0C36B"/>
    <w:rsid w:val="43D24870"/>
    <w:rsid w:val="43D78EDD"/>
    <w:rsid w:val="43D806B8"/>
    <w:rsid w:val="43DAD1FB"/>
    <w:rsid w:val="43DE9CFB"/>
    <w:rsid w:val="43DF3B39"/>
    <w:rsid w:val="43E0ACF7"/>
    <w:rsid w:val="43E1DA54"/>
    <w:rsid w:val="43E7198A"/>
    <w:rsid w:val="43EC546E"/>
    <w:rsid w:val="43ECF633"/>
    <w:rsid w:val="43F11B66"/>
    <w:rsid w:val="43F88A7B"/>
    <w:rsid w:val="43F99E63"/>
    <w:rsid w:val="43FADB0D"/>
    <w:rsid w:val="43FB3AEF"/>
    <w:rsid w:val="43FC871B"/>
    <w:rsid w:val="44009669"/>
    <w:rsid w:val="4401F73A"/>
    <w:rsid w:val="440BD712"/>
    <w:rsid w:val="440BE088"/>
    <w:rsid w:val="440E3E22"/>
    <w:rsid w:val="44138F47"/>
    <w:rsid w:val="4413AC0B"/>
    <w:rsid w:val="44173957"/>
    <w:rsid w:val="44176E69"/>
    <w:rsid w:val="441891CA"/>
    <w:rsid w:val="441C6B81"/>
    <w:rsid w:val="4421858B"/>
    <w:rsid w:val="44251081"/>
    <w:rsid w:val="4428E20A"/>
    <w:rsid w:val="44295E78"/>
    <w:rsid w:val="4429CADA"/>
    <w:rsid w:val="442DB482"/>
    <w:rsid w:val="4431BAF0"/>
    <w:rsid w:val="44353999"/>
    <w:rsid w:val="4438B577"/>
    <w:rsid w:val="443E5718"/>
    <w:rsid w:val="44443A26"/>
    <w:rsid w:val="44473268"/>
    <w:rsid w:val="4448559A"/>
    <w:rsid w:val="44493751"/>
    <w:rsid w:val="444A7A0D"/>
    <w:rsid w:val="444BB090"/>
    <w:rsid w:val="444D01FE"/>
    <w:rsid w:val="444FA872"/>
    <w:rsid w:val="444FFDDC"/>
    <w:rsid w:val="44524B90"/>
    <w:rsid w:val="44544EF7"/>
    <w:rsid w:val="44552EBD"/>
    <w:rsid w:val="4458955D"/>
    <w:rsid w:val="445AACBD"/>
    <w:rsid w:val="445B6D1F"/>
    <w:rsid w:val="445CBAAD"/>
    <w:rsid w:val="445F14C2"/>
    <w:rsid w:val="4469A0C4"/>
    <w:rsid w:val="447069A2"/>
    <w:rsid w:val="4471185B"/>
    <w:rsid w:val="447741EC"/>
    <w:rsid w:val="447CE72C"/>
    <w:rsid w:val="448372EE"/>
    <w:rsid w:val="4485C108"/>
    <w:rsid w:val="44878C5F"/>
    <w:rsid w:val="448D93D8"/>
    <w:rsid w:val="4492FA50"/>
    <w:rsid w:val="44965704"/>
    <w:rsid w:val="44990519"/>
    <w:rsid w:val="44996563"/>
    <w:rsid w:val="44996EC5"/>
    <w:rsid w:val="449C3D14"/>
    <w:rsid w:val="449CE071"/>
    <w:rsid w:val="449EB41F"/>
    <w:rsid w:val="449EF6F2"/>
    <w:rsid w:val="44A06519"/>
    <w:rsid w:val="44A22351"/>
    <w:rsid w:val="44A2A491"/>
    <w:rsid w:val="44AC4423"/>
    <w:rsid w:val="44ACC324"/>
    <w:rsid w:val="44B08116"/>
    <w:rsid w:val="44B21804"/>
    <w:rsid w:val="44B4C6C1"/>
    <w:rsid w:val="44B5AD04"/>
    <w:rsid w:val="44B62271"/>
    <w:rsid w:val="44B940C5"/>
    <w:rsid w:val="44BDAD5B"/>
    <w:rsid w:val="44C68D43"/>
    <w:rsid w:val="44C868A7"/>
    <w:rsid w:val="44CCB7A8"/>
    <w:rsid w:val="44CD2898"/>
    <w:rsid w:val="44CE26A0"/>
    <w:rsid w:val="44D283D5"/>
    <w:rsid w:val="44D32709"/>
    <w:rsid w:val="44D5E9CD"/>
    <w:rsid w:val="44DC193B"/>
    <w:rsid w:val="44DCA4A7"/>
    <w:rsid w:val="44DFC92A"/>
    <w:rsid w:val="44E03197"/>
    <w:rsid w:val="44E7A8E2"/>
    <w:rsid w:val="44EBB3ED"/>
    <w:rsid w:val="44EDCE2A"/>
    <w:rsid w:val="44EE1A1F"/>
    <w:rsid w:val="44F161F1"/>
    <w:rsid w:val="44F33FBD"/>
    <w:rsid w:val="44FCF286"/>
    <w:rsid w:val="4500C417"/>
    <w:rsid w:val="45029E9C"/>
    <w:rsid w:val="4508A4DF"/>
    <w:rsid w:val="450A2BDF"/>
    <w:rsid w:val="450A6AF1"/>
    <w:rsid w:val="450FAA2E"/>
    <w:rsid w:val="451098CD"/>
    <w:rsid w:val="45159405"/>
    <w:rsid w:val="45162102"/>
    <w:rsid w:val="4516CBE6"/>
    <w:rsid w:val="4518B16B"/>
    <w:rsid w:val="451AA561"/>
    <w:rsid w:val="451B903C"/>
    <w:rsid w:val="45219A45"/>
    <w:rsid w:val="45264F17"/>
    <w:rsid w:val="452A4928"/>
    <w:rsid w:val="452B8835"/>
    <w:rsid w:val="453393AE"/>
    <w:rsid w:val="4536699F"/>
    <w:rsid w:val="4539E882"/>
    <w:rsid w:val="453A2EBE"/>
    <w:rsid w:val="453FC1E4"/>
    <w:rsid w:val="4540E0B4"/>
    <w:rsid w:val="4542752F"/>
    <w:rsid w:val="4549574B"/>
    <w:rsid w:val="454E8F1A"/>
    <w:rsid w:val="4551B4DA"/>
    <w:rsid w:val="4552A97A"/>
    <w:rsid w:val="4552CFB5"/>
    <w:rsid w:val="45569000"/>
    <w:rsid w:val="455AB414"/>
    <w:rsid w:val="455CE60D"/>
    <w:rsid w:val="4561DCD0"/>
    <w:rsid w:val="456725A3"/>
    <w:rsid w:val="4568ABDA"/>
    <w:rsid w:val="45694BC7"/>
    <w:rsid w:val="456B6B26"/>
    <w:rsid w:val="456BE504"/>
    <w:rsid w:val="456D425E"/>
    <w:rsid w:val="457184C7"/>
    <w:rsid w:val="4575BCB0"/>
    <w:rsid w:val="45764678"/>
    <w:rsid w:val="4578BD30"/>
    <w:rsid w:val="45795D12"/>
    <w:rsid w:val="457B12D8"/>
    <w:rsid w:val="45815EB4"/>
    <w:rsid w:val="45822B26"/>
    <w:rsid w:val="45855735"/>
    <w:rsid w:val="45863F69"/>
    <w:rsid w:val="458FEBD3"/>
    <w:rsid w:val="45905BAD"/>
    <w:rsid w:val="4590A35B"/>
    <w:rsid w:val="4593D6DE"/>
    <w:rsid w:val="459A64AB"/>
    <w:rsid w:val="459BE8FA"/>
    <w:rsid w:val="459D42FA"/>
    <w:rsid w:val="45A2C644"/>
    <w:rsid w:val="45A5EE93"/>
    <w:rsid w:val="45A6304D"/>
    <w:rsid w:val="45B0405C"/>
    <w:rsid w:val="45B0C620"/>
    <w:rsid w:val="45B55197"/>
    <w:rsid w:val="45B6AA5B"/>
    <w:rsid w:val="45B97114"/>
    <w:rsid w:val="45BE0D08"/>
    <w:rsid w:val="45C1EDF5"/>
    <w:rsid w:val="45C2D232"/>
    <w:rsid w:val="45CA9C22"/>
    <w:rsid w:val="45CFA035"/>
    <w:rsid w:val="45CFA458"/>
    <w:rsid w:val="45CFB2BC"/>
    <w:rsid w:val="45D49264"/>
    <w:rsid w:val="45D71B65"/>
    <w:rsid w:val="45D87669"/>
    <w:rsid w:val="45DAEEF9"/>
    <w:rsid w:val="45E4E22F"/>
    <w:rsid w:val="45E6EAB0"/>
    <w:rsid w:val="45EA42B1"/>
    <w:rsid w:val="45EA7A6A"/>
    <w:rsid w:val="45EB51F3"/>
    <w:rsid w:val="45ED64E9"/>
    <w:rsid w:val="45EF7B3F"/>
    <w:rsid w:val="45F34F1C"/>
    <w:rsid w:val="45F358CF"/>
    <w:rsid w:val="45F63EEE"/>
    <w:rsid w:val="45F6A124"/>
    <w:rsid w:val="45F6C964"/>
    <w:rsid w:val="45FCCDC8"/>
    <w:rsid w:val="45FE0CC8"/>
    <w:rsid w:val="4600F354"/>
    <w:rsid w:val="4601419E"/>
    <w:rsid w:val="4601B0D8"/>
    <w:rsid w:val="46067F72"/>
    <w:rsid w:val="46076FEA"/>
    <w:rsid w:val="460ADE2F"/>
    <w:rsid w:val="46111E1A"/>
    <w:rsid w:val="4615DA4E"/>
    <w:rsid w:val="4615F41C"/>
    <w:rsid w:val="461A2B97"/>
    <w:rsid w:val="461A4F0F"/>
    <w:rsid w:val="461F53E7"/>
    <w:rsid w:val="461FCDDC"/>
    <w:rsid w:val="46221B2B"/>
    <w:rsid w:val="46225321"/>
    <w:rsid w:val="4622E595"/>
    <w:rsid w:val="4622FE21"/>
    <w:rsid w:val="46236D0E"/>
    <w:rsid w:val="4625F619"/>
    <w:rsid w:val="4627C6B2"/>
    <w:rsid w:val="462D7054"/>
    <w:rsid w:val="462DA19D"/>
    <w:rsid w:val="463DCC1B"/>
    <w:rsid w:val="463F4E48"/>
    <w:rsid w:val="4646858D"/>
    <w:rsid w:val="4648555D"/>
    <w:rsid w:val="464B46EA"/>
    <w:rsid w:val="46521AC1"/>
    <w:rsid w:val="4653D273"/>
    <w:rsid w:val="4654BD93"/>
    <w:rsid w:val="465C9076"/>
    <w:rsid w:val="465DFC45"/>
    <w:rsid w:val="46622347"/>
    <w:rsid w:val="46656D20"/>
    <w:rsid w:val="4665FFC7"/>
    <w:rsid w:val="46677EFB"/>
    <w:rsid w:val="466B0285"/>
    <w:rsid w:val="466B248E"/>
    <w:rsid w:val="466C6815"/>
    <w:rsid w:val="467176EA"/>
    <w:rsid w:val="4672C171"/>
    <w:rsid w:val="467A411F"/>
    <w:rsid w:val="467C2B5B"/>
    <w:rsid w:val="46841277"/>
    <w:rsid w:val="468471F4"/>
    <w:rsid w:val="46848FB5"/>
    <w:rsid w:val="468AE1E7"/>
    <w:rsid w:val="468AFF4F"/>
    <w:rsid w:val="468D1B51"/>
    <w:rsid w:val="468ED2A1"/>
    <w:rsid w:val="468F4C3A"/>
    <w:rsid w:val="4696D118"/>
    <w:rsid w:val="469DF266"/>
    <w:rsid w:val="46A00BB7"/>
    <w:rsid w:val="46A3FFFE"/>
    <w:rsid w:val="46A5782D"/>
    <w:rsid w:val="46A899F7"/>
    <w:rsid w:val="46A8DA5A"/>
    <w:rsid w:val="46ACCB8D"/>
    <w:rsid w:val="46AD202A"/>
    <w:rsid w:val="46B300C9"/>
    <w:rsid w:val="46B9AE75"/>
    <w:rsid w:val="46BA2732"/>
    <w:rsid w:val="46C26E15"/>
    <w:rsid w:val="46C30C6D"/>
    <w:rsid w:val="46C87D20"/>
    <w:rsid w:val="46C9E20B"/>
    <w:rsid w:val="46CEB429"/>
    <w:rsid w:val="46CF2C42"/>
    <w:rsid w:val="46D19576"/>
    <w:rsid w:val="46D3E4DB"/>
    <w:rsid w:val="46D4D464"/>
    <w:rsid w:val="46D8CA31"/>
    <w:rsid w:val="46DDDCF5"/>
    <w:rsid w:val="46DFA6AF"/>
    <w:rsid w:val="46E077E0"/>
    <w:rsid w:val="46E08FE2"/>
    <w:rsid w:val="46E2C4D4"/>
    <w:rsid w:val="46E5D3AA"/>
    <w:rsid w:val="46F3B442"/>
    <w:rsid w:val="46F62A4F"/>
    <w:rsid w:val="46F6C4EE"/>
    <w:rsid w:val="46FBF2CC"/>
    <w:rsid w:val="46FF3EF4"/>
    <w:rsid w:val="46FFC6D6"/>
    <w:rsid w:val="47048AE1"/>
    <w:rsid w:val="470AEA88"/>
    <w:rsid w:val="470BBFEC"/>
    <w:rsid w:val="470F7006"/>
    <w:rsid w:val="470F743A"/>
    <w:rsid w:val="470F765A"/>
    <w:rsid w:val="470F995F"/>
    <w:rsid w:val="471AE63D"/>
    <w:rsid w:val="471C9BC9"/>
    <w:rsid w:val="471DF4BB"/>
    <w:rsid w:val="4720DECA"/>
    <w:rsid w:val="4721261B"/>
    <w:rsid w:val="472810E9"/>
    <w:rsid w:val="472A4141"/>
    <w:rsid w:val="472EDE95"/>
    <w:rsid w:val="4735A268"/>
    <w:rsid w:val="4735D2B3"/>
    <w:rsid w:val="473A4E7B"/>
    <w:rsid w:val="4744C535"/>
    <w:rsid w:val="4749664C"/>
    <w:rsid w:val="474B1BC6"/>
    <w:rsid w:val="475277A0"/>
    <w:rsid w:val="47582B12"/>
    <w:rsid w:val="475873EB"/>
    <w:rsid w:val="4758D6BE"/>
    <w:rsid w:val="475F784C"/>
    <w:rsid w:val="476014F8"/>
    <w:rsid w:val="47634755"/>
    <w:rsid w:val="47638517"/>
    <w:rsid w:val="47675B91"/>
    <w:rsid w:val="476CC237"/>
    <w:rsid w:val="4772DEFB"/>
    <w:rsid w:val="4772F3E0"/>
    <w:rsid w:val="47761985"/>
    <w:rsid w:val="47762323"/>
    <w:rsid w:val="477B20A2"/>
    <w:rsid w:val="477CEAC6"/>
    <w:rsid w:val="4780421C"/>
    <w:rsid w:val="47809C5E"/>
    <w:rsid w:val="47810C3B"/>
    <w:rsid w:val="47849CCA"/>
    <w:rsid w:val="478817E6"/>
    <w:rsid w:val="478D5033"/>
    <w:rsid w:val="479055B6"/>
    <w:rsid w:val="47924ED8"/>
    <w:rsid w:val="4792614D"/>
    <w:rsid w:val="47951D78"/>
    <w:rsid w:val="479891EC"/>
    <w:rsid w:val="479ADEF9"/>
    <w:rsid w:val="479BC5B9"/>
    <w:rsid w:val="47A0BB42"/>
    <w:rsid w:val="47A53ABD"/>
    <w:rsid w:val="47AC345F"/>
    <w:rsid w:val="47AE0E08"/>
    <w:rsid w:val="47AFEDC3"/>
    <w:rsid w:val="47B029A4"/>
    <w:rsid w:val="47B07366"/>
    <w:rsid w:val="47B0EE5E"/>
    <w:rsid w:val="47B3ED84"/>
    <w:rsid w:val="47BB2B76"/>
    <w:rsid w:val="47C20C2F"/>
    <w:rsid w:val="47C211CD"/>
    <w:rsid w:val="47CDF7C6"/>
    <w:rsid w:val="47D00AAE"/>
    <w:rsid w:val="47D43F1B"/>
    <w:rsid w:val="47D95B72"/>
    <w:rsid w:val="47DA7EFB"/>
    <w:rsid w:val="47DBE247"/>
    <w:rsid w:val="47DE81E9"/>
    <w:rsid w:val="47DEE015"/>
    <w:rsid w:val="47E89D19"/>
    <w:rsid w:val="47EEA8C3"/>
    <w:rsid w:val="47F2701F"/>
    <w:rsid w:val="47F55D22"/>
    <w:rsid w:val="47F92361"/>
    <w:rsid w:val="47FB1D0C"/>
    <w:rsid w:val="47FCFC42"/>
    <w:rsid w:val="47FDCD72"/>
    <w:rsid w:val="4810C927"/>
    <w:rsid w:val="4813F95E"/>
    <w:rsid w:val="48144569"/>
    <w:rsid w:val="4815241C"/>
    <w:rsid w:val="48158DCE"/>
    <w:rsid w:val="4817FBBC"/>
    <w:rsid w:val="481DA7AD"/>
    <w:rsid w:val="481EC4D3"/>
    <w:rsid w:val="48201007"/>
    <w:rsid w:val="4820BDD8"/>
    <w:rsid w:val="4825E836"/>
    <w:rsid w:val="4829B727"/>
    <w:rsid w:val="482D5156"/>
    <w:rsid w:val="482FECB8"/>
    <w:rsid w:val="48308898"/>
    <w:rsid w:val="48312189"/>
    <w:rsid w:val="4833DFA5"/>
    <w:rsid w:val="4835D14E"/>
    <w:rsid w:val="4839492B"/>
    <w:rsid w:val="48446C72"/>
    <w:rsid w:val="48463BFD"/>
    <w:rsid w:val="48484E00"/>
    <w:rsid w:val="48489BEE"/>
    <w:rsid w:val="48498561"/>
    <w:rsid w:val="48501296"/>
    <w:rsid w:val="4852DB65"/>
    <w:rsid w:val="485BD98A"/>
    <w:rsid w:val="485F454D"/>
    <w:rsid w:val="48615E4F"/>
    <w:rsid w:val="48622206"/>
    <w:rsid w:val="486747F1"/>
    <w:rsid w:val="486970D9"/>
    <w:rsid w:val="486ADA01"/>
    <w:rsid w:val="4877C47F"/>
    <w:rsid w:val="4878A5D2"/>
    <w:rsid w:val="487AC8D2"/>
    <w:rsid w:val="487F4C45"/>
    <w:rsid w:val="4882412D"/>
    <w:rsid w:val="488B2797"/>
    <w:rsid w:val="488E1953"/>
    <w:rsid w:val="488EB97D"/>
    <w:rsid w:val="48902FBB"/>
    <w:rsid w:val="48915222"/>
    <w:rsid w:val="4891A9D3"/>
    <w:rsid w:val="4896AA3E"/>
    <w:rsid w:val="48979370"/>
    <w:rsid w:val="489872A7"/>
    <w:rsid w:val="48991AEC"/>
    <w:rsid w:val="4899A65D"/>
    <w:rsid w:val="489D222F"/>
    <w:rsid w:val="489D77B2"/>
    <w:rsid w:val="489F3F93"/>
    <w:rsid w:val="48A2E6BF"/>
    <w:rsid w:val="48A4E320"/>
    <w:rsid w:val="48A63B96"/>
    <w:rsid w:val="48A98E6C"/>
    <w:rsid w:val="48AF022B"/>
    <w:rsid w:val="48B4A2EC"/>
    <w:rsid w:val="48B4B7B9"/>
    <w:rsid w:val="48B7F510"/>
    <w:rsid w:val="48BE8563"/>
    <w:rsid w:val="48C02501"/>
    <w:rsid w:val="48C0E67B"/>
    <w:rsid w:val="48C3A1F2"/>
    <w:rsid w:val="48C5D30F"/>
    <w:rsid w:val="48CE4A2D"/>
    <w:rsid w:val="48CFC7A4"/>
    <w:rsid w:val="48D1AFC6"/>
    <w:rsid w:val="48D306A9"/>
    <w:rsid w:val="48DC600D"/>
    <w:rsid w:val="48E5AEF8"/>
    <w:rsid w:val="48E82212"/>
    <w:rsid w:val="48EA8A8E"/>
    <w:rsid w:val="48EB1CEA"/>
    <w:rsid w:val="48F206A7"/>
    <w:rsid w:val="48F4AACD"/>
    <w:rsid w:val="48FAF317"/>
    <w:rsid w:val="48FB7BBF"/>
    <w:rsid w:val="49000C9F"/>
    <w:rsid w:val="4901D37C"/>
    <w:rsid w:val="4903766A"/>
    <w:rsid w:val="490740F7"/>
    <w:rsid w:val="4908E74F"/>
    <w:rsid w:val="490A6571"/>
    <w:rsid w:val="490EDEEB"/>
    <w:rsid w:val="49184806"/>
    <w:rsid w:val="491ACE2D"/>
    <w:rsid w:val="491D6CCF"/>
    <w:rsid w:val="491FD614"/>
    <w:rsid w:val="4924BCED"/>
    <w:rsid w:val="49253BA8"/>
    <w:rsid w:val="4925B352"/>
    <w:rsid w:val="4926C456"/>
    <w:rsid w:val="492716E2"/>
    <w:rsid w:val="492CCA09"/>
    <w:rsid w:val="492FDCAF"/>
    <w:rsid w:val="4935D4F2"/>
    <w:rsid w:val="493BAE06"/>
    <w:rsid w:val="493CE0E5"/>
    <w:rsid w:val="493CE839"/>
    <w:rsid w:val="4943D13C"/>
    <w:rsid w:val="49446D0D"/>
    <w:rsid w:val="49490D78"/>
    <w:rsid w:val="49499ADE"/>
    <w:rsid w:val="494CD8F7"/>
    <w:rsid w:val="494E4B7B"/>
    <w:rsid w:val="494E73A7"/>
    <w:rsid w:val="494F875E"/>
    <w:rsid w:val="494FC689"/>
    <w:rsid w:val="4951451B"/>
    <w:rsid w:val="4952B04E"/>
    <w:rsid w:val="4952B524"/>
    <w:rsid w:val="4954C862"/>
    <w:rsid w:val="4955029B"/>
    <w:rsid w:val="495CBA07"/>
    <w:rsid w:val="495E01BF"/>
    <w:rsid w:val="495F011F"/>
    <w:rsid w:val="49617DE3"/>
    <w:rsid w:val="4962CE43"/>
    <w:rsid w:val="4967D106"/>
    <w:rsid w:val="496AAE6D"/>
    <w:rsid w:val="496B2492"/>
    <w:rsid w:val="496CB261"/>
    <w:rsid w:val="496E1784"/>
    <w:rsid w:val="496F689D"/>
    <w:rsid w:val="4979A6BC"/>
    <w:rsid w:val="497F3AEB"/>
    <w:rsid w:val="4981CE74"/>
    <w:rsid w:val="4982B16D"/>
    <w:rsid w:val="4984D497"/>
    <w:rsid w:val="4985752D"/>
    <w:rsid w:val="498B8D00"/>
    <w:rsid w:val="498EABAF"/>
    <w:rsid w:val="4991537A"/>
    <w:rsid w:val="499362A9"/>
    <w:rsid w:val="499BD42F"/>
    <w:rsid w:val="499CCE1F"/>
    <w:rsid w:val="49A32B30"/>
    <w:rsid w:val="49A65C57"/>
    <w:rsid w:val="49A6E658"/>
    <w:rsid w:val="49B130A6"/>
    <w:rsid w:val="49B28CBD"/>
    <w:rsid w:val="49B2D61D"/>
    <w:rsid w:val="49B49F53"/>
    <w:rsid w:val="49B84069"/>
    <w:rsid w:val="49B8D08F"/>
    <w:rsid w:val="49B959FB"/>
    <w:rsid w:val="49BCF048"/>
    <w:rsid w:val="49BDBE05"/>
    <w:rsid w:val="49BF75F8"/>
    <w:rsid w:val="49BFB3EC"/>
    <w:rsid w:val="49C1473F"/>
    <w:rsid w:val="49C31C26"/>
    <w:rsid w:val="49C4129E"/>
    <w:rsid w:val="49CAA3F8"/>
    <w:rsid w:val="49D15540"/>
    <w:rsid w:val="49D22029"/>
    <w:rsid w:val="49D36067"/>
    <w:rsid w:val="49D477E5"/>
    <w:rsid w:val="49D63E80"/>
    <w:rsid w:val="49DAB56C"/>
    <w:rsid w:val="49DD578A"/>
    <w:rsid w:val="49DD71C7"/>
    <w:rsid w:val="49EC228E"/>
    <w:rsid w:val="49ECB147"/>
    <w:rsid w:val="49ED936A"/>
    <w:rsid w:val="49F3DDC9"/>
    <w:rsid w:val="49F713F4"/>
    <w:rsid w:val="49F989E3"/>
    <w:rsid w:val="49FE456F"/>
    <w:rsid w:val="4A00295A"/>
    <w:rsid w:val="4A01E91B"/>
    <w:rsid w:val="4A09C5D5"/>
    <w:rsid w:val="4A0C0A83"/>
    <w:rsid w:val="4A10C81D"/>
    <w:rsid w:val="4A141FD2"/>
    <w:rsid w:val="4A1B916A"/>
    <w:rsid w:val="4A1EC97D"/>
    <w:rsid w:val="4A1F6391"/>
    <w:rsid w:val="4A24BB1C"/>
    <w:rsid w:val="4A289E50"/>
    <w:rsid w:val="4A2A916A"/>
    <w:rsid w:val="4A3056C8"/>
    <w:rsid w:val="4A321FC5"/>
    <w:rsid w:val="4A37706F"/>
    <w:rsid w:val="4A3DC03E"/>
    <w:rsid w:val="4A432733"/>
    <w:rsid w:val="4A4328B1"/>
    <w:rsid w:val="4A4912EA"/>
    <w:rsid w:val="4A4BA472"/>
    <w:rsid w:val="4A563A21"/>
    <w:rsid w:val="4A59DBDE"/>
    <w:rsid w:val="4A5A547C"/>
    <w:rsid w:val="4A5AC522"/>
    <w:rsid w:val="4A61B426"/>
    <w:rsid w:val="4A61C153"/>
    <w:rsid w:val="4A64CDFD"/>
    <w:rsid w:val="4A673EB7"/>
    <w:rsid w:val="4A6C7FAD"/>
    <w:rsid w:val="4A6EA5DF"/>
    <w:rsid w:val="4A72023D"/>
    <w:rsid w:val="4A7599B7"/>
    <w:rsid w:val="4A78306E"/>
    <w:rsid w:val="4A7B3E9A"/>
    <w:rsid w:val="4A7C53ED"/>
    <w:rsid w:val="4A8074C5"/>
    <w:rsid w:val="4A811B8A"/>
    <w:rsid w:val="4A817F59"/>
    <w:rsid w:val="4A81EB15"/>
    <w:rsid w:val="4A826BA1"/>
    <w:rsid w:val="4A840C23"/>
    <w:rsid w:val="4A847B80"/>
    <w:rsid w:val="4A8A0962"/>
    <w:rsid w:val="4A8E36A5"/>
    <w:rsid w:val="4A8FB9BA"/>
    <w:rsid w:val="4A90689F"/>
    <w:rsid w:val="4A91C11B"/>
    <w:rsid w:val="4A923EB7"/>
    <w:rsid w:val="4A92D0FE"/>
    <w:rsid w:val="4A95875D"/>
    <w:rsid w:val="4A9C0F31"/>
    <w:rsid w:val="4A9C7506"/>
    <w:rsid w:val="4A9ED551"/>
    <w:rsid w:val="4AA0856D"/>
    <w:rsid w:val="4AA7B5CB"/>
    <w:rsid w:val="4AAA5117"/>
    <w:rsid w:val="4AAA7FBD"/>
    <w:rsid w:val="4AAE4B86"/>
    <w:rsid w:val="4AAEEC20"/>
    <w:rsid w:val="4AB39B2E"/>
    <w:rsid w:val="4AB4B281"/>
    <w:rsid w:val="4AB5134A"/>
    <w:rsid w:val="4AB59776"/>
    <w:rsid w:val="4AB7ECDD"/>
    <w:rsid w:val="4ABEDE15"/>
    <w:rsid w:val="4AC175B7"/>
    <w:rsid w:val="4AC8C7F6"/>
    <w:rsid w:val="4AD0F0B1"/>
    <w:rsid w:val="4AD10B7D"/>
    <w:rsid w:val="4AD1F835"/>
    <w:rsid w:val="4ADCB1BB"/>
    <w:rsid w:val="4ADDA1E4"/>
    <w:rsid w:val="4AE0EE04"/>
    <w:rsid w:val="4AE13F96"/>
    <w:rsid w:val="4AE4DDD9"/>
    <w:rsid w:val="4AE649DA"/>
    <w:rsid w:val="4AE91942"/>
    <w:rsid w:val="4AE92529"/>
    <w:rsid w:val="4AEC0C78"/>
    <w:rsid w:val="4AEE1831"/>
    <w:rsid w:val="4AEF9926"/>
    <w:rsid w:val="4AEF9F3C"/>
    <w:rsid w:val="4AF11A4E"/>
    <w:rsid w:val="4B0412C5"/>
    <w:rsid w:val="4B0F3752"/>
    <w:rsid w:val="4B14961C"/>
    <w:rsid w:val="4B14B344"/>
    <w:rsid w:val="4B2BFCB0"/>
    <w:rsid w:val="4B2CFDE4"/>
    <w:rsid w:val="4B346D42"/>
    <w:rsid w:val="4B349549"/>
    <w:rsid w:val="4B353352"/>
    <w:rsid w:val="4B3AA2C0"/>
    <w:rsid w:val="4B3D60A9"/>
    <w:rsid w:val="4B42B415"/>
    <w:rsid w:val="4B46C0E9"/>
    <w:rsid w:val="4B4F00FD"/>
    <w:rsid w:val="4B5260E7"/>
    <w:rsid w:val="4B5389EC"/>
    <w:rsid w:val="4B56DF31"/>
    <w:rsid w:val="4B5AD522"/>
    <w:rsid w:val="4B5FE2F8"/>
    <w:rsid w:val="4B653B78"/>
    <w:rsid w:val="4B721AD1"/>
    <w:rsid w:val="4B746BCC"/>
    <w:rsid w:val="4B75AB38"/>
    <w:rsid w:val="4B76E287"/>
    <w:rsid w:val="4B83D201"/>
    <w:rsid w:val="4B868F0C"/>
    <w:rsid w:val="4B873E57"/>
    <w:rsid w:val="4B87F2EF"/>
    <w:rsid w:val="4B8C950A"/>
    <w:rsid w:val="4B906666"/>
    <w:rsid w:val="4B906A7A"/>
    <w:rsid w:val="4B916063"/>
    <w:rsid w:val="4B9579A8"/>
    <w:rsid w:val="4B98B54F"/>
    <w:rsid w:val="4B9953B8"/>
    <w:rsid w:val="4B9B4B99"/>
    <w:rsid w:val="4B9C110E"/>
    <w:rsid w:val="4B9EC0F3"/>
    <w:rsid w:val="4B9FCB9D"/>
    <w:rsid w:val="4BA10883"/>
    <w:rsid w:val="4BACDCFB"/>
    <w:rsid w:val="4BB43942"/>
    <w:rsid w:val="4BB70B0D"/>
    <w:rsid w:val="4BBB6558"/>
    <w:rsid w:val="4BBFE6CB"/>
    <w:rsid w:val="4BC452E0"/>
    <w:rsid w:val="4BC937EB"/>
    <w:rsid w:val="4BC95C22"/>
    <w:rsid w:val="4BCABEC5"/>
    <w:rsid w:val="4BCB8CF2"/>
    <w:rsid w:val="4BCFC2C4"/>
    <w:rsid w:val="4BD1EC30"/>
    <w:rsid w:val="4BD249F6"/>
    <w:rsid w:val="4BD7532B"/>
    <w:rsid w:val="4BD9801A"/>
    <w:rsid w:val="4BE1131D"/>
    <w:rsid w:val="4BE13F24"/>
    <w:rsid w:val="4BE59CDC"/>
    <w:rsid w:val="4BE7B337"/>
    <w:rsid w:val="4BE87905"/>
    <w:rsid w:val="4BE88281"/>
    <w:rsid w:val="4BE965BA"/>
    <w:rsid w:val="4BED04BF"/>
    <w:rsid w:val="4BEDC218"/>
    <w:rsid w:val="4BEEB5AF"/>
    <w:rsid w:val="4BF60701"/>
    <w:rsid w:val="4BFCEBB3"/>
    <w:rsid w:val="4BFD2DF0"/>
    <w:rsid w:val="4BFE5E67"/>
    <w:rsid w:val="4C085274"/>
    <w:rsid w:val="4C0BADCC"/>
    <w:rsid w:val="4C0DB723"/>
    <w:rsid w:val="4C0EE301"/>
    <w:rsid w:val="4C106B38"/>
    <w:rsid w:val="4C16F88F"/>
    <w:rsid w:val="4C192D33"/>
    <w:rsid w:val="4C1C2545"/>
    <w:rsid w:val="4C1C9C92"/>
    <w:rsid w:val="4C1CCD7C"/>
    <w:rsid w:val="4C27BBDE"/>
    <w:rsid w:val="4C29E712"/>
    <w:rsid w:val="4C352F45"/>
    <w:rsid w:val="4C37A9FF"/>
    <w:rsid w:val="4C3A301B"/>
    <w:rsid w:val="4C3BD583"/>
    <w:rsid w:val="4C3D739E"/>
    <w:rsid w:val="4C3E5121"/>
    <w:rsid w:val="4C404CE9"/>
    <w:rsid w:val="4C500BDD"/>
    <w:rsid w:val="4C5071F9"/>
    <w:rsid w:val="4C559DD6"/>
    <w:rsid w:val="4C5EC647"/>
    <w:rsid w:val="4C616A28"/>
    <w:rsid w:val="4C64ED33"/>
    <w:rsid w:val="4C690897"/>
    <w:rsid w:val="4C6C6B52"/>
    <w:rsid w:val="4C6F92AB"/>
    <w:rsid w:val="4C700459"/>
    <w:rsid w:val="4C72C8BF"/>
    <w:rsid w:val="4C78104D"/>
    <w:rsid w:val="4C7AE4B3"/>
    <w:rsid w:val="4C7C8971"/>
    <w:rsid w:val="4C7CCF31"/>
    <w:rsid w:val="4C7DD51C"/>
    <w:rsid w:val="4C7F15D1"/>
    <w:rsid w:val="4C7F5B84"/>
    <w:rsid w:val="4C80AE3A"/>
    <w:rsid w:val="4C82DFE7"/>
    <w:rsid w:val="4C866600"/>
    <w:rsid w:val="4C88D253"/>
    <w:rsid w:val="4C8BFB5A"/>
    <w:rsid w:val="4C8E84C0"/>
    <w:rsid w:val="4C8F0F12"/>
    <w:rsid w:val="4C92F79A"/>
    <w:rsid w:val="4C9471DF"/>
    <w:rsid w:val="4C972714"/>
    <w:rsid w:val="4C9BE7A1"/>
    <w:rsid w:val="4C9C274B"/>
    <w:rsid w:val="4C9F9838"/>
    <w:rsid w:val="4CA7C9C0"/>
    <w:rsid w:val="4CABCD58"/>
    <w:rsid w:val="4CB4F807"/>
    <w:rsid w:val="4CB94A94"/>
    <w:rsid w:val="4CBB4684"/>
    <w:rsid w:val="4CC41892"/>
    <w:rsid w:val="4CC7743D"/>
    <w:rsid w:val="4CC99601"/>
    <w:rsid w:val="4CCE84CD"/>
    <w:rsid w:val="4CCFB5AE"/>
    <w:rsid w:val="4CD76DD6"/>
    <w:rsid w:val="4CD7965F"/>
    <w:rsid w:val="4CDA6E01"/>
    <w:rsid w:val="4CDB16A6"/>
    <w:rsid w:val="4CDEE882"/>
    <w:rsid w:val="4CE11876"/>
    <w:rsid w:val="4CEC710E"/>
    <w:rsid w:val="4CF1FAFD"/>
    <w:rsid w:val="4CF4927A"/>
    <w:rsid w:val="4CF8E801"/>
    <w:rsid w:val="4CFA5986"/>
    <w:rsid w:val="4CFB1E07"/>
    <w:rsid w:val="4CFCDC86"/>
    <w:rsid w:val="4CFE3175"/>
    <w:rsid w:val="4D0406B1"/>
    <w:rsid w:val="4D053A8D"/>
    <w:rsid w:val="4D068033"/>
    <w:rsid w:val="4D0A16F1"/>
    <w:rsid w:val="4D0E132C"/>
    <w:rsid w:val="4D12562E"/>
    <w:rsid w:val="4D16E936"/>
    <w:rsid w:val="4D1C8DAE"/>
    <w:rsid w:val="4D21B51A"/>
    <w:rsid w:val="4D237042"/>
    <w:rsid w:val="4D28A510"/>
    <w:rsid w:val="4D2B8900"/>
    <w:rsid w:val="4D2C1F9D"/>
    <w:rsid w:val="4D2E5C4D"/>
    <w:rsid w:val="4D31DE22"/>
    <w:rsid w:val="4D3437C4"/>
    <w:rsid w:val="4D34F52D"/>
    <w:rsid w:val="4D353EC6"/>
    <w:rsid w:val="4D355B5D"/>
    <w:rsid w:val="4D355E00"/>
    <w:rsid w:val="4D35C089"/>
    <w:rsid w:val="4D378255"/>
    <w:rsid w:val="4D426659"/>
    <w:rsid w:val="4D4A1E14"/>
    <w:rsid w:val="4D4D8D99"/>
    <w:rsid w:val="4D4F4226"/>
    <w:rsid w:val="4D4F4BFC"/>
    <w:rsid w:val="4D4F6E7C"/>
    <w:rsid w:val="4D506B13"/>
    <w:rsid w:val="4D5096F7"/>
    <w:rsid w:val="4D511F57"/>
    <w:rsid w:val="4D5124C6"/>
    <w:rsid w:val="4D53B2F6"/>
    <w:rsid w:val="4D56FC5F"/>
    <w:rsid w:val="4D57745F"/>
    <w:rsid w:val="4D57ED41"/>
    <w:rsid w:val="4D5A463B"/>
    <w:rsid w:val="4D5EE226"/>
    <w:rsid w:val="4D649DF3"/>
    <w:rsid w:val="4D65DEAF"/>
    <w:rsid w:val="4D696432"/>
    <w:rsid w:val="4D70A516"/>
    <w:rsid w:val="4D715237"/>
    <w:rsid w:val="4D73272D"/>
    <w:rsid w:val="4D783440"/>
    <w:rsid w:val="4D787AD1"/>
    <w:rsid w:val="4D78EE5F"/>
    <w:rsid w:val="4D7986AE"/>
    <w:rsid w:val="4D7D1EFB"/>
    <w:rsid w:val="4D7E8EA5"/>
    <w:rsid w:val="4D81585D"/>
    <w:rsid w:val="4D85CB27"/>
    <w:rsid w:val="4D896C98"/>
    <w:rsid w:val="4D8C7BF0"/>
    <w:rsid w:val="4D8CA1C0"/>
    <w:rsid w:val="4D912B62"/>
    <w:rsid w:val="4D99CA42"/>
    <w:rsid w:val="4D9B382F"/>
    <w:rsid w:val="4DA4740B"/>
    <w:rsid w:val="4DA4A74C"/>
    <w:rsid w:val="4DA5F4CA"/>
    <w:rsid w:val="4DA8386B"/>
    <w:rsid w:val="4DA868C8"/>
    <w:rsid w:val="4DAE6A0B"/>
    <w:rsid w:val="4DB16298"/>
    <w:rsid w:val="4DB44437"/>
    <w:rsid w:val="4DB4BCD7"/>
    <w:rsid w:val="4DB83241"/>
    <w:rsid w:val="4DBB3565"/>
    <w:rsid w:val="4DBB8131"/>
    <w:rsid w:val="4DBBC2F3"/>
    <w:rsid w:val="4DBBD6EE"/>
    <w:rsid w:val="4DC189BD"/>
    <w:rsid w:val="4DC51B5D"/>
    <w:rsid w:val="4DC7B3DB"/>
    <w:rsid w:val="4DC824FB"/>
    <w:rsid w:val="4DC88AE7"/>
    <w:rsid w:val="4DCE7B07"/>
    <w:rsid w:val="4DD39B87"/>
    <w:rsid w:val="4DD407F8"/>
    <w:rsid w:val="4DD58DF2"/>
    <w:rsid w:val="4DD7B286"/>
    <w:rsid w:val="4DD8B212"/>
    <w:rsid w:val="4DDB797F"/>
    <w:rsid w:val="4DDE6DDB"/>
    <w:rsid w:val="4DE002DE"/>
    <w:rsid w:val="4DE10FE3"/>
    <w:rsid w:val="4DE30914"/>
    <w:rsid w:val="4DE689DB"/>
    <w:rsid w:val="4DE82B59"/>
    <w:rsid w:val="4DE9B21E"/>
    <w:rsid w:val="4DEEA6A8"/>
    <w:rsid w:val="4DEF06A3"/>
    <w:rsid w:val="4DEF0F02"/>
    <w:rsid w:val="4DF2B5A6"/>
    <w:rsid w:val="4DF8A8BE"/>
    <w:rsid w:val="4DF8E53C"/>
    <w:rsid w:val="4DFD3099"/>
    <w:rsid w:val="4DFF655B"/>
    <w:rsid w:val="4E07D0AA"/>
    <w:rsid w:val="4E087F51"/>
    <w:rsid w:val="4E0CCB82"/>
    <w:rsid w:val="4E0DDDA5"/>
    <w:rsid w:val="4E108036"/>
    <w:rsid w:val="4E1A1655"/>
    <w:rsid w:val="4E1B6877"/>
    <w:rsid w:val="4E1C3676"/>
    <w:rsid w:val="4E1D9DE6"/>
    <w:rsid w:val="4E1F9B36"/>
    <w:rsid w:val="4E20DD29"/>
    <w:rsid w:val="4E301B6B"/>
    <w:rsid w:val="4E31BBFB"/>
    <w:rsid w:val="4E325097"/>
    <w:rsid w:val="4E329601"/>
    <w:rsid w:val="4E332AFA"/>
    <w:rsid w:val="4E350B3E"/>
    <w:rsid w:val="4E3704E0"/>
    <w:rsid w:val="4E395FEA"/>
    <w:rsid w:val="4E3C76E4"/>
    <w:rsid w:val="4E3CC9CB"/>
    <w:rsid w:val="4E3FEBDA"/>
    <w:rsid w:val="4E43AB0A"/>
    <w:rsid w:val="4E4AA465"/>
    <w:rsid w:val="4E4C1FD2"/>
    <w:rsid w:val="4E523DA2"/>
    <w:rsid w:val="4E535E9B"/>
    <w:rsid w:val="4E56471E"/>
    <w:rsid w:val="4E5924E2"/>
    <w:rsid w:val="4E597A9E"/>
    <w:rsid w:val="4E5B7C6C"/>
    <w:rsid w:val="4E5F67E8"/>
    <w:rsid w:val="4E61303D"/>
    <w:rsid w:val="4E61C64C"/>
    <w:rsid w:val="4E67282D"/>
    <w:rsid w:val="4E68AEAE"/>
    <w:rsid w:val="4E68E8F6"/>
    <w:rsid w:val="4E70A18B"/>
    <w:rsid w:val="4E742511"/>
    <w:rsid w:val="4E756997"/>
    <w:rsid w:val="4E7A0765"/>
    <w:rsid w:val="4E7D162F"/>
    <w:rsid w:val="4E7D5F49"/>
    <w:rsid w:val="4E868E6F"/>
    <w:rsid w:val="4E86E767"/>
    <w:rsid w:val="4E88A0CC"/>
    <w:rsid w:val="4E8B3A0B"/>
    <w:rsid w:val="4E8D1A53"/>
    <w:rsid w:val="4E8E722F"/>
    <w:rsid w:val="4E904559"/>
    <w:rsid w:val="4E994DAB"/>
    <w:rsid w:val="4EA1A931"/>
    <w:rsid w:val="4EA51757"/>
    <w:rsid w:val="4EA60349"/>
    <w:rsid w:val="4EA8E08B"/>
    <w:rsid w:val="4EB0004E"/>
    <w:rsid w:val="4EB4FE6F"/>
    <w:rsid w:val="4EBA66F0"/>
    <w:rsid w:val="4EBC4E77"/>
    <w:rsid w:val="4EBC5411"/>
    <w:rsid w:val="4EBD33BD"/>
    <w:rsid w:val="4EBF4FCD"/>
    <w:rsid w:val="4EBF9819"/>
    <w:rsid w:val="4ECD22BC"/>
    <w:rsid w:val="4ECE33C1"/>
    <w:rsid w:val="4ED35AE2"/>
    <w:rsid w:val="4ED4F460"/>
    <w:rsid w:val="4EE6B67B"/>
    <w:rsid w:val="4EF4F5DC"/>
    <w:rsid w:val="4EF78B04"/>
    <w:rsid w:val="4EF9A6BB"/>
    <w:rsid w:val="4F040061"/>
    <w:rsid w:val="4F05100A"/>
    <w:rsid w:val="4F05C093"/>
    <w:rsid w:val="4F0CA538"/>
    <w:rsid w:val="4F0ED870"/>
    <w:rsid w:val="4F15F01F"/>
    <w:rsid w:val="4F1991A8"/>
    <w:rsid w:val="4F1AF3EB"/>
    <w:rsid w:val="4F20063B"/>
    <w:rsid w:val="4F2019C7"/>
    <w:rsid w:val="4F204A9E"/>
    <w:rsid w:val="4F206FE8"/>
    <w:rsid w:val="4F238B7C"/>
    <w:rsid w:val="4F24B6C7"/>
    <w:rsid w:val="4F2D29B4"/>
    <w:rsid w:val="4F2ED976"/>
    <w:rsid w:val="4F3551F4"/>
    <w:rsid w:val="4F35C9CA"/>
    <w:rsid w:val="4F36C314"/>
    <w:rsid w:val="4F3729A1"/>
    <w:rsid w:val="4F3C839A"/>
    <w:rsid w:val="4F418660"/>
    <w:rsid w:val="4F4D5BF6"/>
    <w:rsid w:val="4F54D229"/>
    <w:rsid w:val="4F57A833"/>
    <w:rsid w:val="4F581620"/>
    <w:rsid w:val="4F5B936E"/>
    <w:rsid w:val="4F6812BF"/>
    <w:rsid w:val="4F6E76C6"/>
    <w:rsid w:val="4F6EFB47"/>
    <w:rsid w:val="4F7336DC"/>
    <w:rsid w:val="4F7749E0"/>
    <w:rsid w:val="4F7A064F"/>
    <w:rsid w:val="4F7BD369"/>
    <w:rsid w:val="4F7D47F7"/>
    <w:rsid w:val="4F828780"/>
    <w:rsid w:val="4F82F7AC"/>
    <w:rsid w:val="4F8A437C"/>
    <w:rsid w:val="4F8CEE21"/>
    <w:rsid w:val="4F8D0E58"/>
    <w:rsid w:val="4F910A67"/>
    <w:rsid w:val="4F928966"/>
    <w:rsid w:val="4F92E151"/>
    <w:rsid w:val="4F9394E8"/>
    <w:rsid w:val="4F9549CB"/>
    <w:rsid w:val="4F9B4295"/>
    <w:rsid w:val="4FA002BA"/>
    <w:rsid w:val="4FA5E3BA"/>
    <w:rsid w:val="4FA80115"/>
    <w:rsid w:val="4FBDED05"/>
    <w:rsid w:val="4FBED836"/>
    <w:rsid w:val="4FC14779"/>
    <w:rsid w:val="4FC430AB"/>
    <w:rsid w:val="4FC58F19"/>
    <w:rsid w:val="4FC5AF6F"/>
    <w:rsid w:val="4FC6E863"/>
    <w:rsid w:val="4FC724F7"/>
    <w:rsid w:val="4FC9E8A6"/>
    <w:rsid w:val="4FCB7137"/>
    <w:rsid w:val="4FD027B7"/>
    <w:rsid w:val="4FD17002"/>
    <w:rsid w:val="4FD46363"/>
    <w:rsid w:val="4FDA7427"/>
    <w:rsid w:val="4FDE2279"/>
    <w:rsid w:val="4FE3D42E"/>
    <w:rsid w:val="4FE534BB"/>
    <w:rsid w:val="4FE6B6A8"/>
    <w:rsid w:val="4FE8AE8A"/>
    <w:rsid w:val="4FEDCB62"/>
    <w:rsid w:val="4FF5E736"/>
    <w:rsid w:val="50068FF4"/>
    <w:rsid w:val="5006D85E"/>
    <w:rsid w:val="500703C1"/>
    <w:rsid w:val="5009AE41"/>
    <w:rsid w:val="5011B52D"/>
    <w:rsid w:val="50237339"/>
    <w:rsid w:val="50297E8A"/>
    <w:rsid w:val="502C2B1F"/>
    <w:rsid w:val="503052CB"/>
    <w:rsid w:val="503DCEA5"/>
    <w:rsid w:val="50423593"/>
    <w:rsid w:val="504A78E4"/>
    <w:rsid w:val="504D8BCF"/>
    <w:rsid w:val="5055553A"/>
    <w:rsid w:val="5056B92E"/>
    <w:rsid w:val="505D0442"/>
    <w:rsid w:val="50625FC4"/>
    <w:rsid w:val="5062CDD0"/>
    <w:rsid w:val="5062F968"/>
    <w:rsid w:val="50631956"/>
    <w:rsid w:val="506498DF"/>
    <w:rsid w:val="506E78D6"/>
    <w:rsid w:val="50729305"/>
    <w:rsid w:val="50730E02"/>
    <w:rsid w:val="50753F9B"/>
    <w:rsid w:val="50759432"/>
    <w:rsid w:val="50767787"/>
    <w:rsid w:val="507ED83B"/>
    <w:rsid w:val="508167EB"/>
    <w:rsid w:val="5087E368"/>
    <w:rsid w:val="508893C6"/>
    <w:rsid w:val="508ADF79"/>
    <w:rsid w:val="508B7283"/>
    <w:rsid w:val="5093A5A4"/>
    <w:rsid w:val="5095771C"/>
    <w:rsid w:val="509797AF"/>
    <w:rsid w:val="509C19FB"/>
    <w:rsid w:val="509CC356"/>
    <w:rsid w:val="50AEAFCA"/>
    <w:rsid w:val="50B48FD0"/>
    <w:rsid w:val="50B59FFB"/>
    <w:rsid w:val="50BBD0D6"/>
    <w:rsid w:val="50C40DB3"/>
    <w:rsid w:val="50C4BDA8"/>
    <w:rsid w:val="50C9D3A4"/>
    <w:rsid w:val="50CB8B29"/>
    <w:rsid w:val="50CE9A5F"/>
    <w:rsid w:val="50D30B07"/>
    <w:rsid w:val="50D68DB4"/>
    <w:rsid w:val="50DBCAB1"/>
    <w:rsid w:val="50DCD634"/>
    <w:rsid w:val="50E0992D"/>
    <w:rsid w:val="50E20421"/>
    <w:rsid w:val="50E8C6B8"/>
    <w:rsid w:val="50E911E2"/>
    <w:rsid w:val="50E9C6E7"/>
    <w:rsid w:val="50E9F359"/>
    <w:rsid w:val="50ECC551"/>
    <w:rsid w:val="50EE7C36"/>
    <w:rsid w:val="50EF4630"/>
    <w:rsid w:val="50F51B26"/>
    <w:rsid w:val="50F8201B"/>
    <w:rsid w:val="50FAC2BF"/>
    <w:rsid w:val="50FAD0D7"/>
    <w:rsid w:val="510335A3"/>
    <w:rsid w:val="510A7EA8"/>
    <w:rsid w:val="510F18D7"/>
    <w:rsid w:val="511238E2"/>
    <w:rsid w:val="5117D4C3"/>
    <w:rsid w:val="511975B3"/>
    <w:rsid w:val="511BF000"/>
    <w:rsid w:val="511F27D1"/>
    <w:rsid w:val="51247E0A"/>
    <w:rsid w:val="51253A90"/>
    <w:rsid w:val="5133DF2C"/>
    <w:rsid w:val="5137D824"/>
    <w:rsid w:val="513F865C"/>
    <w:rsid w:val="513FD8BB"/>
    <w:rsid w:val="5143ED44"/>
    <w:rsid w:val="514A4507"/>
    <w:rsid w:val="515061E9"/>
    <w:rsid w:val="5153405B"/>
    <w:rsid w:val="51537704"/>
    <w:rsid w:val="5156A40E"/>
    <w:rsid w:val="51589F62"/>
    <w:rsid w:val="515A5F6F"/>
    <w:rsid w:val="515AF83C"/>
    <w:rsid w:val="515CDA2B"/>
    <w:rsid w:val="515FE698"/>
    <w:rsid w:val="5161C4BD"/>
    <w:rsid w:val="51649DBC"/>
    <w:rsid w:val="5165747F"/>
    <w:rsid w:val="5165F66E"/>
    <w:rsid w:val="516B67EC"/>
    <w:rsid w:val="516C6720"/>
    <w:rsid w:val="5175E980"/>
    <w:rsid w:val="5179E5B3"/>
    <w:rsid w:val="517E43F5"/>
    <w:rsid w:val="5180E501"/>
    <w:rsid w:val="51846EB9"/>
    <w:rsid w:val="5189C55B"/>
    <w:rsid w:val="518D2283"/>
    <w:rsid w:val="518FF40E"/>
    <w:rsid w:val="5191B797"/>
    <w:rsid w:val="51928FF3"/>
    <w:rsid w:val="5193208F"/>
    <w:rsid w:val="51948F11"/>
    <w:rsid w:val="51969FCD"/>
    <w:rsid w:val="5197130E"/>
    <w:rsid w:val="519D6BED"/>
    <w:rsid w:val="51A2F83D"/>
    <w:rsid w:val="51A9945E"/>
    <w:rsid w:val="51AD3A46"/>
    <w:rsid w:val="51AE0506"/>
    <w:rsid w:val="51B4AC4A"/>
    <w:rsid w:val="51BE034A"/>
    <w:rsid w:val="51BE3E0D"/>
    <w:rsid w:val="51BED5B8"/>
    <w:rsid w:val="51BFB2FC"/>
    <w:rsid w:val="51C1660A"/>
    <w:rsid w:val="51C28324"/>
    <w:rsid w:val="51C76357"/>
    <w:rsid w:val="51CA92B2"/>
    <w:rsid w:val="51D04731"/>
    <w:rsid w:val="51D3FB41"/>
    <w:rsid w:val="51DB2C38"/>
    <w:rsid w:val="51E77F7A"/>
    <w:rsid w:val="51E7E744"/>
    <w:rsid w:val="51E98018"/>
    <w:rsid w:val="51EBC6BE"/>
    <w:rsid w:val="51F0CE37"/>
    <w:rsid w:val="51F2A4FA"/>
    <w:rsid w:val="51F5A6B2"/>
    <w:rsid w:val="51F7DA26"/>
    <w:rsid w:val="51FB90C9"/>
    <w:rsid w:val="5200B3E2"/>
    <w:rsid w:val="520604E8"/>
    <w:rsid w:val="5208B092"/>
    <w:rsid w:val="5209CBB0"/>
    <w:rsid w:val="520A28CE"/>
    <w:rsid w:val="520B2555"/>
    <w:rsid w:val="520DE491"/>
    <w:rsid w:val="5210ECD2"/>
    <w:rsid w:val="521E04B5"/>
    <w:rsid w:val="521F0C0B"/>
    <w:rsid w:val="52203670"/>
    <w:rsid w:val="52206A5B"/>
    <w:rsid w:val="5225226B"/>
    <w:rsid w:val="5227F9D0"/>
    <w:rsid w:val="522D6D36"/>
    <w:rsid w:val="5237CFB5"/>
    <w:rsid w:val="52392430"/>
    <w:rsid w:val="524094EC"/>
    <w:rsid w:val="5245AC90"/>
    <w:rsid w:val="52479705"/>
    <w:rsid w:val="5250287D"/>
    <w:rsid w:val="525059EC"/>
    <w:rsid w:val="5250A633"/>
    <w:rsid w:val="525A6B69"/>
    <w:rsid w:val="525B8C33"/>
    <w:rsid w:val="525F0328"/>
    <w:rsid w:val="525F37AD"/>
    <w:rsid w:val="52688916"/>
    <w:rsid w:val="526A9D9B"/>
    <w:rsid w:val="526D63F6"/>
    <w:rsid w:val="5279DA51"/>
    <w:rsid w:val="527CE479"/>
    <w:rsid w:val="527F7474"/>
    <w:rsid w:val="528387B8"/>
    <w:rsid w:val="5289E3BC"/>
    <w:rsid w:val="528A8C22"/>
    <w:rsid w:val="528B648D"/>
    <w:rsid w:val="528E7CED"/>
    <w:rsid w:val="528EA1D2"/>
    <w:rsid w:val="528F488A"/>
    <w:rsid w:val="528F8D65"/>
    <w:rsid w:val="529317E7"/>
    <w:rsid w:val="52956350"/>
    <w:rsid w:val="529731EF"/>
    <w:rsid w:val="5297364F"/>
    <w:rsid w:val="529D86E7"/>
    <w:rsid w:val="529E6DED"/>
    <w:rsid w:val="529EF51B"/>
    <w:rsid w:val="52A17F84"/>
    <w:rsid w:val="52A1DF47"/>
    <w:rsid w:val="52A42FEC"/>
    <w:rsid w:val="52A69C09"/>
    <w:rsid w:val="52AA936D"/>
    <w:rsid w:val="52AC1331"/>
    <w:rsid w:val="52AD4623"/>
    <w:rsid w:val="52AFB09C"/>
    <w:rsid w:val="52B5184C"/>
    <w:rsid w:val="52B75DCA"/>
    <w:rsid w:val="52B8DCF6"/>
    <w:rsid w:val="52BF6D3E"/>
    <w:rsid w:val="52C130EA"/>
    <w:rsid w:val="52C1F3C4"/>
    <w:rsid w:val="52C69E53"/>
    <w:rsid w:val="52C6F895"/>
    <w:rsid w:val="52C85CA6"/>
    <w:rsid w:val="52C8C573"/>
    <w:rsid w:val="52CF5363"/>
    <w:rsid w:val="52CFA294"/>
    <w:rsid w:val="52D063FC"/>
    <w:rsid w:val="52D10BF3"/>
    <w:rsid w:val="52D2E688"/>
    <w:rsid w:val="52D70C15"/>
    <w:rsid w:val="52D87D33"/>
    <w:rsid w:val="52E0A717"/>
    <w:rsid w:val="52E3FEA5"/>
    <w:rsid w:val="52E7928C"/>
    <w:rsid w:val="52EAF723"/>
    <w:rsid w:val="52EFAB2A"/>
    <w:rsid w:val="52F0A644"/>
    <w:rsid w:val="52F1D1AC"/>
    <w:rsid w:val="52F23905"/>
    <w:rsid w:val="52F6F010"/>
    <w:rsid w:val="53007927"/>
    <w:rsid w:val="53057E40"/>
    <w:rsid w:val="5305E3AD"/>
    <w:rsid w:val="5307B3CF"/>
    <w:rsid w:val="530B1830"/>
    <w:rsid w:val="530CC7F3"/>
    <w:rsid w:val="530F9621"/>
    <w:rsid w:val="5316A9D2"/>
    <w:rsid w:val="531E2287"/>
    <w:rsid w:val="531F1E5D"/>
    <w:rsid w:val="5320EEDC"/>
    <w:rsid w:val="532150A7"/>
    <w:rsid w:val="532384AC"/>
    <w:rsid w:val="53241C6D"/>
    <w:rsid w:val="532903F9"/>
    <w:rsid w:val="53297338"/>
    <w:rsid w:val="532B9C54"/>
    <w:rsid w:val="532CAD27"/>
    <w:rsid w:val="532E731C"/>
    <w:rsid w:val="532E8DA0"/>
    <w:rsid w:val="5330275E"/>
    <w:rsid w:val="5330A0E2"/>
    <w:rsid w:val="53367E9F"/>
    <w:rsid w:val="5336DFCD"/>
    <w:rsid w:val="533AAE1F"/>
    <w:rsid w:val="534082F3"/>
    <w:rsid w:val="534284B0"/>
    <w:rsid w:val="5345A69E"/>
    <w:rsid w:val="534B0F7F"/>
    <w:rsid w:val="5350FA0D"/>
    <w:rsid w:val="535627C1"/>
    <w:rsid w:val="535649FD"/>
    <w:rsid w:val="5356C63B"/>
    <w:rsid w:val="5369C668"/>
    <w:rsid w:val="536DCCC9"/>
    <w:rsid w:val="536E6EE1"/>
    <w:rsid w:val="536F3B87"/>
    <w:rsid w:val="53743BF5"/>
    <w:rsid w:val="53790177"/>
    <w:rsid w:val="53793A6D"/>
    <w:rsid w:val="537E28D1"/>
    <w:rsid w:val="537FE069"/>
    <w:rsid w:val="5381FC2F"/>
    <w:rsid w:val="53843227"/>
    <w:rsid w:val="538551A4"/>
    <w:rsid w:val="53958227"/>
    <w:rsid w:val="53A1DCC0"/>
    <w:rsid w:val="53A595D6"/>
    <w:rsid w:val="53AA5F3F"/>
    <w:rsid w:val="53ABCC61"/>
    <w:rsid w:val="53AC0383"/>
    <w:rsid w:val="53AC68EF"/>
    <w:rsid w:val="53ADCC42"/>
    <w:rsid w:val="53AF093A"/>
    <w:rsid w:val="53B5C081"/>
    <w:rsid w:val="53B92CF9"/>
    <w:rsid w:val="53BAC6F8"/>
    <w:rsid w:val="53BC7370"/>
    <w:rsid w:val="53BCA2C8"/>
    <w:rsid w:val="53BEEDBF"/>
    <w:rsid w:val="53C20560"/>
    <w:rsid w:val="53CC6025"/>
    <w:rsid w:val="53D9BA4A"/>
    <w:rsid w:val="53D9BFC0"/>
    <w:rsid w:val="53DC3485"/>
    <w:rsid w:val="53DD2AE6"/>
    <w:rsid w:val="53EAC633"/>
    <w:rsid w:val="53ED6688"/>
    <w:rsid w:val="53ED88CA"/>
    <w:rsid w:val="53EDBDA5"/>
    <w:rsid w:val="53EF7A1B"/>
    <w:rsid w:val="53F129DD"/>
    <w:rsid w:val="53F33EB5"/>
    <w:rsid w:val="53F6DABA"/>
    <w:rsid w:val="53FE9D3F"/>
    <w:rsid w:val="54046D60"/>
    <w:rsid w:val="54054410"/>
    <w:rsid w:val="54090B73"/>
    <w:rsid w:val="5409C5A7"/>
    <w:rsid w:val="5411CB45"/>
    <w:rsid w:val="54174095"/>
    <w:rsid w:val="541B1FF0"/>
    <w:rsid w:val="54206539"/>
    <w:rsid w:val="5425AA61"/>
    <w:rsid w:val="5427A63D"/>
    <w:rsid w:val="542B7D0E"/>
    <w:rsid w:val="5435DFD2"/>
    <w:rsid w:val="543B8FED"/>
    <w:rsid w:val="54426C6A"/>
    <w:rsid w:val="54437D6A"/>
    <w:rsid w:val="54568356"/>
    <w:rsid w:val="545E015C"/>
    <w:rsid w:val="54618BDC"/>
    <w:rsid w:val="5464C575"/>
    <w:rsid w:val="54663A90"/>
    <w:rsid w:val="5467F951"/>
    <w:rsid w:val="546D5330"/>
    <w:rsid w:val="5475BFD2"/>
    <w:rsid w:val="5477DD79"/>
    <w:rsid w:val="547A5B6B"/>
    <w:rsid w:val="547C5964"/>
    <w:rsid w:val="547D0685"/>
    <w:rsid w:val="547F75EE"/>
    <w:rsid w:val="5480FD89"/>
    <w:rsid w:val="549130DC"/>
    <w:rsid w:val="54914075"/>
    <w:rsid w:val="5497B397"/>
    <w:rsid w:val="549F9D16"/>
    <w:rsid w:val="54A195F2"/>
    <w:rsid w:val="54A41C96"/>
    <w:rsid w:val="54A421FC"/>
    <w:rsid w:val="54AAF807"/>
    <w:rsid w:val="54ABFF57"/>
    <w:rsid w:val="54ACDDBA"/>
    <w:rsid w:val="54B3FAE2"/>
    <w:rsid w:val="54B509F7"/>
    <w:rsid w:val="54BE2F9C"/>
    <w:rsid w:val="54BFFC62"/>
    <w:rsid w:val="54C212D0"/>
    <w:rsid w:val="54CBAB42"/>
    <w:rsid w:val="54D04289"/>
    <w:rsid w:val="54D1E617"/>
    <w:rsid w:val="54D3F243"/>
    <w:rsid w:val="54D4443C"/>
    <w:rsid w:val="54DB147D"/>
    <w:rsid w:val="54DE55AB"/>
    <w:rsid w:val="54EADBCD"/>
    <w:rsid w:val="54EB2224"/>
    <w:rsid w:val="54EDA330"/>
    <w:rsid w:val="54EEF952"/>
    <w:rsid w:val="54EF6A3C"/>
    <w:rsid w:val="54F22374"/>
    <w:rsid w:val="54F43CDA"/>
    <w:rsid w:val="54F6260F"/>
    <w:rsid w:val="54F6E8BB"/>
    <w:rsid w:val="54F7B63A"/>
    <w:rsid w:val="54F9BB89"/>
    <w:rsid w:val="54FCD4AA"/>
    <w:rsid w:val="55002397"/>
    <w:rsid w:val="55008814"/>
    <w:rsid w:val="550B2469"/>
    <w:rsid w:val="551037E9"/>
    <w:rsid w:val="55138CA9"/>
    <w:rsid w:val="55159BB9"/>
    <w:rsid w:val="551ACA9B"/>
    <w:rsid w:val="551B501D"/>
    <w:rsid w:val="55211E66"/>
    <w:rsid w:val="55226284"/>
    <w:rsid w:val="55279389"/>
    <w:rsid w:val="55284B88"/>
    <w:rsid w:val="552DB85D"/>
    <w:rsid w:val="552FDF09"/>
    <w:rsid w:val="553390C9"/>
    <w:rsid w:val="55361F84"/>
    <w:rsid w:val="5537DEF8"/>
    <w:rsid w:val="553D3770"/>
    <w:rsid w:val="55400263"/>
    <w:rsid w:val="55422702"/>
    <w:rsid w:val="5544795D"/>
    <w:rsid w:val="554A033C"/>
    <w:rsid w:val="554A0C54"/>
    <w:rsid w:val="554A1D94"/>
    <w:rsid w:val="5555CCEE"/>
    <w:rsid w:val="5555ED01"/>
    <w:rsid w:val="555BB3A3"/>
    <w:rsid w:val="55639F0B"/>
    <w:rsid w:val="556C7B09"/>
    <w:rsid w:val="5572E864"/>
    <w:rsid w:val="5575C67D"/>
    <w:rsid w:val="55778D76"/>
    <w:rsid w:val="55782242"/>
    <w:rsid w:val="5578B93D"/>
    <w:rsid w:val="557A31B7"/>
    <w:rsid w:val="557C2FEA"/>
    <w:rsid w:val="557CBCD3"/>
    <w:rsid w:val="557D4FC4"/>
    <w:rsid w:val="558A9707"/>
    <w:rsid w:val="558EB86E"/>
    <w:rsid w:val="558FB243"/>
    <w:rsid w:val="5593EBEE"/>
    <w:rsid w:val="55942ECB"/>
    <w:rsid w:val="55979F87"/>
    <w:rsid w:val="5599288B"/>
    <w:rsid w:val="5599BD3C"/>
    <w:rsid w:val="559EFC6C"/>
    <w:rsid w:val="55A100ED"/>
    <w:rsid w:val="55A47859"/>
    <w:rsid w:val="55A4B8CD"/>
    <w:rsid w:val="55AACDF8"/>
    <w:rsid w:val="55ABE277"/>
    <w:rsid w:val="55AC438D"/>
    <w:rsid w:val="55AE4E81"/>
    <w:rsid w:val="55B565F5"/>
    <w:rsid w:val="55B6F5FF"/>
    <w:rsid w:val="55B7468F"/>
    <w:rsid w:val="55BBB151"/>
    <w:rsid w:val="55C187C6"/>
    <w:rsid w:val="55C7A380"/>
    <w:rsid w:val="55CB5EF3"/>
    <w:rsid w:val="55CF3275"/>
    <w:rsid w:val="55D1F567"/>
    <w:rsid w:val="55D808D4"/>
    <w:rsid w:val="55DBBDD4"/>
    <w:rsid w:val="55E02E81"/>
    <w:rsid w:val="55E28E8F"/>
    <w:rsid w:val="55E763BC"/>
    <w:rsid w:val="55E831A6"/>
    <w:rsid w:val="55EBE5A6"/>
    <w:rsid w:val="55ED54EA"/>
    <w:rsid w:val="55F02729"/>
    <w:rsid w:val="55F3212F"/>
    <w:rsid w:val="55F38130"/>
    <w:rsid w:val="55F9EA98"/>
    <w:rsid w:val="55FF0372"/>
    <w:rsid w:val="56077139"/>
    <w:rsid w:val="560C2C30"/>
    <w:rsid w:val="560F2193"/>
    <w:rsid w:val="5610EDB6"/>
    <w:rsid w:val="56130184"/>
    <w:rsid w:val="5618C211"/>
    <w:rsid w:val="561B93AC"/>
    <w:rsid w:val="561CB075"/>
    <w:rsid w:val="56238454"/>
    <w:rsid w:val="56280242"/>
    <w:rsid w:val="562AEA10"/>
    <w:rsid w:val="562D4846"/>
    <w:rsid w:val="562DAE99"/>
    <w:rsid w:val="562F7463"/>
    <w:rsid w:val="563228B3"/>
    <w:rsid w:val="56324C1B"/>
    <w:rsid w:val="5637C433"/>
    <w:rsid w:val="56412C15"/>
    <w:rsid w:val="5648AFEE"/>
    <w:rsid w:val="564B439A"/>
    <w:rsid w:val="564C29E5"/>
    <w:rsid w:val="564CB10E"/>
    <w:rsid w:val="564CD2E0"/>
    <w:rsid w:val="564D146C"/>
    <w:rsid w:val="564E1BC2"/>
    <w:rsid w:val="56500B64"/>
    <w:rsid w:val="5650818F"/>
    <w:rsid w:val="56518DA5"/>
    <w:rsid w:val="5652F6F6"/>
    <w:rsid w:val="56552E26"/>
    <w:rsid w:val="5656121C"/>
    <w:rsid w:val="56566077"/>
    <w:rsid w:val="5659EA88"/>
    <w:rsid w:val="565A1192"/>
    <w:rsid w:val="565F80E4"/>
    <w:rsid w:val="5661F406"/>
    <w:rsid w:val="5662AD44"/>
    <w:rsid w:val="5663B0E8"/>
    <w:rsid w:val="5665B5AB"/>
    <w:rsid w:val="5667E2BD"/>
    <w:rsid w:val="566B0B1C"/>
    <w:rsid w:val="566FBD6E"/>
    <w:rsid w:val="5671A97C"/>
    <w:rsid w:val="5675005D"/>
    <w:rsid w:val="567A2AF7"/>
    <w:rsid w:val="567C00B4"/>
    <w:rsid w:val="5680AD9D"/>
    <w:rsid w:val="56819D0C"/>
    <w:rsid w:val="5681AB27"/>
    <w:rsid w:val="5684F7CB"/>
    <w:rsid w:val="568AE765"/>
    <w:rsid w:val="568E5CAD"/>
    <w:rsid w:val="56914D6E"/>
    <w:rsid w:val="569405C1"/>
    <w:rsid w:val="5696DFF1"/>
    <w:rsid w:val="56973C47"/>
    <w:rsid w:val="5698CFD8"/>
    <w:rsid w:val="569C1E07"/>
    <w:rsid w:val="56A05372"/>
    <w:rsid w:val="56A15FB2"/>
    <w:rsid w:val="56A86622"/>
    <w:rsid w:val="56AF5EA1"/>
    <w:rsid w:val="56AFF85C"/>
    <w:rsid w:val="56B110F6"/>
    <w:rsid w:val="56B13379"/>
    <w:rsid w:val="56B4802F"/>
    <w:rsid w:val="56B53D89"/>
    <w:rsid w:val="56BF9C99"/>
    <w:rsid w:val="56C08DFC"/>
    <w:rsid w:val="56C213ED"/>
    <w:rsid w:val="56C6716E"/>
    <w:rsid w:val="56C750BD"/>
    <w:rsid w:val="56CFC359"/>
    <w:rsid w:val="56D175EE"/>
    <w:rsid w:val="56D18638"/>
    <w:rsid w:val="56D3C4F7"/>
    <w:rsid w:val="56D5A13C"/>
    <w:rsid w:val="56D8EF82"/>
    <w:rsid w:val="56DE1FA7"/>
    <w:rsid w:val="56E0F6F4"/>
    <w:rsid w:val="56E1E685"/>
    <w:rsid w:val="56E327DA"/>
    <w:rsid w:val="56E4764D"/>
    <w:rsid w:val="56E65BE7"/>
    <w:rsid w:val="56EEFE55"/>
    <w:rsid w:val="56F9208D"/>
    <w:rsid w:val="56FA41D5"/>
    <w:rsid w:val="56FCCDFB"/>
    <w:rsid w:val="570C3447"/>
    <w:rsid w:val="570E4E45"/>
    <w:rsid w:val="570F4074"/>
    <w:rsid w:val="57110785"/>
    <w:rsid w:val="5711AB27"/>
    <w:rsid w:val="57120148"/>
    <w:rsid w:val="5712E3B8"/>
    <w:rsid w:val="571415F0"/>
    <w:rsid w:val="5715BBD6"/>
    <w:rsid w:val="571D1750"/>
    <w:rsid w:val="571D373A"/>
    <w:rsid w:val="571DD972"/>
    <w:rsid w:val="5720BCD1"/>
    <w:rsid w:val="5721A470"/>
    <w:rsid w:val="5722E5C5"/>
    <w:rsid w:val="57261C4B"/>
    <w:rsid w:val="5726D9DC"/>
    <w:rsid w:val="572E8314"/>
    <w:rsid w:val="572FA971"/>
    <w:rsid w:val="57340E00"/>
    <w:rsid w:val="57362794"/>
    <w:rsid w:val="573AE259"/>
    <w:rsid w:val="573D6DA5"/>
    <w:rsid w:val="57422BD5"/>
    <w:rsid w:val="5742EB75"/>
    <w:rsid w:val="574C7D0F"/>
    <w:rsid w:val="575B3FEE"/>
    <w:rsid w:val="575D0E9B"/>
    <w:rsid w:val="575D1C49"/>
    <w:rsid w:val="575D6A77"/>
    <w:rsid w:val="575F46FF"/>
    <w:rsid w:val="5762BA4B"/>
    <w:rsid w:val="57646002"/>
    <w:rsid w:val="576484D0"/>
    <w:rsid w:val="57656359"/>
    <w:rsid w:val="57663FC1"/>
    <w:rsid w:val="57779E7F"/>
    <w:rsid w:val="57799D89"/>
    <w:rsid w:val="577B544C"/>
    <w:rsid w:val="577FC7C8"/>
    <w:rsid w:val="5780994D"/>
    <w:rsid w:val="5782494A"/>
    <w:rsid w:val="57825BC5"/>
    <w:rsid w:val="5782B7F8"/>
    <w:rsid w:val="57852A82"/>
    <w:rsid w:val="57927092"/>
    <w:rsid w:val="5797070C"/>
    <w:rsid w:val="5797EEF3"/>
    <w:rsid w:val="57983A6C"/>
    <w:rsid w:val="57A415BA"/>
    <w:rsid w:val="57A7E8B0"/>
    <w:rsid w:val="57A85E51"/>
    <w:rsid w:val="57A8BD8F"/>
    <w:rsid w:val="57AAEE93"/>
    <w:rsid w:val="57B1B355"/>
    <w:rsid w:val="57B1D520"/>
    <w:rsid w:val="57B32EC8"/>
    <w:rsid w:val="57B469DE"/>
    <w:rsid w:val="57C2F860"/>
    <w:rsid w:val="57C304E4"/>
    <w:rsid w:val="57C4F872"/>
    <w:rsid w:val="57CE4912"/>
    <w:rsid w:val="57CF8DA3"/>
    <w:rsid w:val="57D16005"/>
    <w:rsid w:val="57D2F54F"/>
    <w:rsid w:val="57D3FCAD"/>
    <w:rsid w:val="57DAEF7A"/>
    <w:rsid w:val="57E5093D"/>
    <w:rsid w:val="57E8D4C9"/>
    <w:rsid w:val="57E90209"/>
    <w:rsid w:val="57F5F36D"/>
    <w:rsid w:val="57F9F06F"/>
    <w:rsid w:val="57FA1347"/>
    <w:rsid w:val="57FD4F4B"/>
    <w:rsid w:val="57FF0D77"/>
    <w:rsid w:val="58037456"/>
    <w:rsid w:val="5804096B"/>
    <w:rsid w:val="58044A61"/>
    <w:rsid w:val="58049613"/>
    <w:rsid w:val="58066D40"/>
    <w:rsid w:val="58092AB4"/>
    <w:rsid w:val="58097227"/>
    <w:rsid w:val="580E7C63"/>
    <w:rsid w:val="5811B047"/>
    <w:rsid w:val="58187911"/>
    <w:rsid w:val="581A62CF"/>
    <w:rsid w:val="581E97C4"/>
    <w:rsid w:val="581ED914"/>
    <w:rsid w:val="5821773F"/>
    <w:rsid w:val="5822386B"/>
    <w:rsid w:val="582ADD5C"/>
    <w:rsid w:val="582B1D8E"/>
    <w:rsid w:val="582E721F"/>
    <w:rsid w:val="5838EAA6"/>
    <w:rsid w:val="5839CC4A"/>
    <w:rsid w:val="583BB435"/>
    <w:rsid w:val="58449361"/>
    <w:rsid w:val="5847E8E4"/>
    <w:rsid w:val="58487038"/>
    <w:rsid w:val="5849F5B5"/>
    <w:rsid w:val="584B39DF"/>
    <w:rsid w:val="584C7FF5"/>
    <w:rsid w:val="584F6F10"/>
    <w:rsid w:val="5854BBB9"/>
    <w:rsid w:val="585738CF"/>
    <w:rsid w:val="58583B4C"/>
    <w:rsid w:val="5861501B"/>
    <w:rsid w:val="58624E29"/>
    <w:rsid w:val="586345ED"/>
    <w:rsid w:val="586B9F49"/>
    <w:rsid w:val="586DC3E4"/>
    <w:rsid w:val="5873B35C"/>
    <w:rsid w:val="5873B55E"/>
    <w:rsid w:val="587602A9"/>
    <w:rsid w:val="5876A47A"/>
    <w:rsid w:val="5877725D"/>
    <w:rsid w:val="58782FAD"/>
    <w:rsid w:val="587CFA52"/>
    <w:rsid w:val="587E9F78"/>
    <w:rsid w:val="588044C6"/>
    <w:rsid w:val="5884A1F7"/>
    <w:rsid w:val="588760A4"/>
    <w:rsid w:val="5888AD89"/>
    <w:rsid w:val="5889D4AF"/>
    <w:rsid w:val="5889F2B8"/>
    <w:rsid w:val="588E1DE8"/>
    <w:rsid w:val="588E698B"/>
    <w:rsid w:val="58932319"/>
    <w:rsid w:val="589573F6"/>
    <w:rsid w:val="589B6E09"/>
    <w:rsid w:val="58A496CA"/>
    <w:rsid w:val="58AB2700"/>
    <w:rsid w:val="58B0F314"/>
    <w:rsid w:val="58B63CA0"/>
    <w:rsid w:val="58BAF903"/>
    <w:rsid w:val="58BDB38C"/>
    <w:rsid w:val="58BFE7B7"/>
    <w:rsid w:val="58C1A8AF"/>
    <w:rsid w:val="58C4F9EA"/>
    <w:rsid w:val="58C8F706"/>
    <w:rsid w:val="58CD8574"/>
    <w:rsid w:val="58CEDFAB"/>
    <w:rsid w:val="58CF2AE2"/>
    <w:rsid w:val="58D1AC22"/>
    <w:rsid w:val="58D25D3B"/>
    <w:rsid w:val="58DD7EF9"/>
    <w:rsid w:val="58DDF191"/>
    <w:rsid w:val="58E2E82A"/>
    <w:rsid w:val="58EA412D"/>
    <w:rsid w:val="58EB0EA5"/>
    <w:rsid w:val="58EB74D9"/>
    <w:rsid w:val="58F0C7C9"/>
    <w:rsid w:val="58F248F8"/>
    <w:rsid w:val="58F25503"/>
    <w:rsid w:val="58F52057"/>
    <w:rsid w:val="58F74028"/>
    <w:rsid w:val="58F7CA47"/>
    <w:rsid w:val="58F874E9"/>
    <w:rsid w:val="58FA4680"/>
    <w:rsid w:val="58FD04AA"/>
    <w:rsid w:val="58FEFE8A"/>
    <w:rsid w:val="58FFBDD0"/>
    <w:rsid w:val="5903DD3D"/>
    <w:rsid w:val="590507BC"/>
    <w:rsid w:val="590AE599"/>
    <w:rsid w:val="5910C108"/>
    <w:rsid w:val="59135E96"/>
    <w:rsid w:val="591A4360"/>
    <w:rsid w:val="59211C23"/>
    <w:rsid w:val="5921490E"/>
    <w:rsid w:val="5923228B"/>
    <w:rsid w:val="5924B7C8"/>
    <w:rsid w:val="5926081E"/>
    <w:rsid w:val="59275C7D"/>
    <w:rsid w:val="592F368A"/>
    <w:rsid w:val="59333B59"/>
    <w:rsid w:val="59337F9A"/>
    <w:rsid w:val="593461B2"/>
    <w:rsid w:val="59390AC6"/>
    <w:rsid w:val="593CB4A9"/>
    <w:rsid w:val="593FD821"/>
    <w:rsid w:val="59430BDE"/>
    <w:rsid w:val="5945CA27"/>
    <w:rsid w:val="5948D017"/>
    <w:rsid w:val="594F657E"/>
    <w:rsid w:val="59554142"/>
    <w:rsid w:val="595BD0B8"/>
    <w:rsid w:val="59607AFE"/>
    <w:rsid w:val="596188FE"/>
    <w:rsid w:val="59646F45"/>
    <w:rsid w:val="596487E5"/>
    <w:rsid w:val="5967977F"/>
    <w:rsid w:val="596B5F90"/>
    <w:rsid w:val="596C34A5"/>
    <w:rsid w:val="596E10F3"/>
    <w:rsid w:val="596E6DF1"/>
    <w:rsid w:val="59702CC4"/>
    <w:rsid w:val="597044A0"/>
    <w:rsid w:val="5970E4BF"/>
    <w:rsid w:val="59719140"/>
    <w:rsid w:val="59783BAF"/>
    <w:rsid w:val="597A4C11"/>
    <w:rsid w:val="597B4B26"/>
    <w:rsid w:val="597D6E19"/>
    <w:rsid w:val="5982C58E"/>
    <w:rsid w:val="5982E9A3"/>
    <w:rsid w:val="5983D96C"/>
    <w:rsid w:val="59853294"/>
    <w:rsid w:val="59868FFC"/>
    <w:rsid w:val="598E5721"/>
    <w:rsid w:val="598EF057"/>
    <w:rsid w:val="59922941"/>
    <w:rsid w:val="5995F3DE"/>
    <w:rsid w:val="5995FF2C"/>
    <w:rsid w:val="59967CBD"/>
    <w:rsid w:val="5997A9B7"/>
    <w:rsid w:val="599B3126"/>
    <w:rsid w:val="599E2181"/>
    <w:rsid w:val="59A441F4"/>
    <w:rsid w:val="59AE1B71"/>
    <w:rsid w:val="59B4E5BF"/>
    <w:rsid w:val="59BDB262"/>
    <w:rsid w:val="59BEEE14"/>
    <w:rsid w:val="59C58B81"/>
    <w:rsid w:val="59C629AB"/>
    <w:rsid w:val="59C6769E"/>
    <w:rsid w:val="59C8FA74"/>
    <w:rsid w:val="59C984B0"/>
    <w:rsid w:val="59CC258E"/>
    <w:rsid w:val="59CEBD97"/>
    <w:rsid w:val="59D2A1B5"/>
    <w:rsid w:val="59D377B2"/>
    <w:rsid w:val="59DA3D69"/>
    <w:rsid w:val="59DC219A"/>
    <w:rsid w:val="59E4496B"/>
    <w:rsid w:val="59E62DD8"/>
    <w:rsid w:val="59EA1453"/>
    <w:rsid w:val="59F16176"/>
    <w:rsid w:val="59F21CCC"/>
    <w:rsid w:val="59F357D4"/>
    <w:rsid w:val="59F5C704"/>
    <w:rsid w:val="59F8AF31"/>
    <w:rsid w:val="59F92BE9"/>
    <w:rsid w:val="59FA29AC"/>
    <w:rsid w:val="59FA8DDF"/>
    <w:rsid w:val="5A075B29"/>
    <w:rsid w:val="5A07D7F4"/>
    <w:rsid w:val="5A0BDDAD"/>
    <w:rsid w:val="5A0CC0F0"/>
    <w:rsid w:val="5A0F12F3"/>
    <w:rsid w:val="5A115B18"/>
    <w:rsid w:val="5A12F06A"/>
    <w:rsid w:val="5A144BD2"/>
    <w:rsid w:val="5A14A0D7"/>
    <w:rsid w:val="5A15869F"/>
    <w:rsid w:val="5A1967D4"/>
    <w:rsid w:val="5A1B0CA1"/>
    <w:rsid w:val="5A1B7A7D"/>
    <w:rsid w:val="5A1EA3E5"/>
    <w:rsid w:val="5A1FE1E6"/>
    <w:rsid w:val="5A255823"/>
    <w:rsid w:val="5A2F0B3D"/>
    <w:rsid w:val="5A2F3997"/>
    <w:rsid w:val="5A2F6C33"/>
    <w:rsid w:val="5A3057B4"/>
    <w:rsid w:val="5A334353"/>
    <w:rsid w:val="5A3FDE7A"/>
    <w:rsid w:val="5A4594DB"/>
    <w:rsid w:val="5A4864AA"/>
    <w:rsid w:val="5A487379"/>
    <w:rsid w:val="5A4AA773"/>
    <w:rsid w:val="5A4BC40E"/>
    <w:rsid w:val="5A4E199E"/>
    <w:rsid w:val="5A4E34B4"/>
    <w:rsid w:val="5A4F6BF6"/>
    <w:rsid w:val="5A59ED4D"/>
    <w:rsid w:val="5A64CABE"/>
    <w:rsid w:val="5A64D490"/>
    <w:rsid w:val="5A6FDE30"/>
    <w:rsid w:val="5A78053D"/>
    <w:rsid w:val="5A786CAB"/>
    <w:rsid w:val="5A7BBDDD"/>
    <w:rsid w:val="5A7F148A"/>
    <w:rsid w:val="5A85441F"/>
    <w:rsid w:val="5A87BE91"/>
    <w:rsid w:val="5A8BFB46"/>
    <w:rsid w:val="5A8C40C5"/>
    <w:rsid w:val="5A8CF1AE"/>
    <w:rsid w:val="5A96F0CD"/>
    <w:rsid w:val="5A97DE12"/>
    <w:rsid w:val="5A9944FF"/>
    <w:rsid w:val="5A9D973E"/>
    <w:rsid w:val="5A9DF3F8"/>
    <w:rsid w:val="5A9E9EAA"/>
    <w:rsid w:val="5A9F8017"/>
    <w:rsid w:val="5AA056E1"/>
    <w:rsid w:val="5AA0E402"/>
    <w:rsid w:val="5AA60681"/>
    <w:rsid w:val="5AA66B7C"/>
    <w:rsid w:val="5AAC9169"/>
    <w:rsid w:val="5AACD114"/>
    <w:rsid w:val="5AB39B0D"/>
    <w:rsid w:val="5AB44D54"/>
    <w:rsid w:val="5AB93961"/>
    <w:rsid w:val="5AB93D17"/>
    <w:rsid w:val="5AB9CE54"/>
    <w:rsid w:val="5ABB2469"/>
    <w:rsid w:val="5ABE4023"/>
    <w:rsid w:val="5ABE9431"/>
    <w:rsid w:val="5ABEF109"/>
    <w:rsid w:val="5AC5C65F"/>
    <w:rsid w:val="5ACD42E0"/>
    <w:rsid w:val="5AD51F4A"/>
    <w:rsid w:val="5AD594B1"/>
    <w:rsid w:val="5AD5B98C"/>
    <w:rsid w:val="5AD634EC"/>
    <w:rsid w:val="5AD69C0A"/>
    <w:rsid w:val="5ADD3E69"/>
    <w:rsid w:val="5ADE6238"/>
    <w:rsid w:val="5AE32F4A"/>
    <w:rsid w:val="5AE3BECA"/>
    <w:rsid w:val="5AE592AB"/>
    <w:rsid w:val="5AE5F059"/>
    <w:rsid w:val="5AE7BE01"/>
    <w:rsid w:val="5AE8648A"/>
    <w:rsid w:val="5AE9D499"/>
    <w:rsid w:val="5AEBA094"/>
    <w:rsid w:val="5AEC3537"/>
    <w:rsid w:val="5AEE2554"/>
    <w:rsid w:val="5AEF04CF"/>
    <w:rsid w:val="5AF6094B"/>
    <w:rsid w:val="5AF825B6"/>
    <w:rsid w:val="5AFA1D18"/>
    <w:rsid w:val="5AFBE394"/>
    <w:rsid w:val="5AFF9915"/>
    <w:rsid w:val="5B037BBE"/>
    <w:rsid w:val="5B05BD3E"/>
    <w:rsid w:val="5B07914F"/>
    <w:rsid w:val="5B0AF3BE"/>
    <w:rsid w:val="5B0D748B"/>
    <w:rsid w:val="5B0DDBED"/>
    <w:rsid w:val="5B0F9C84"/>
    <w:rsid w:val="5B14CA96"/>
    <w:rsid w:val="5B15EA44"/>
    <w:rsid w:val="5B170691"/>
    <w:rsid w:val="5B1CAFF4"/>
    <w:rsid w:val="5B1CD98D"/>
    <w:rsid w:val="5B1EC97B"/>
    <w:rsid w:val="5B20BAB8"/>
    <w:rsid w:val="5B232792"/>
    <w:rsid w:val="5B235DCB"/>
    <w:rsid w:val="5B25DC82"/>
    <w:rsid w:val="5B280DD8"/>
    <w:rsid w:val="5B28631B"/>
    <w:rsid w:val="5B288620"/>
    <w:rsid w:val="5B32E3FE"/>
    <w:rsid w:val="5B3740E1"/>
    <w:rsid w:val="5B3B5713"/>
    <w:rsid w:val="5B3B85A4"/>
    <w:rsid w:val="5B3D8FAD"/>
    <w:rsid w:val="5B407EE3"/>
    <w:rsid w:val="5B411D85"/>
    <w:rsid w:val="5B4A1DE1"/>
    <w:rsid w:val="5B4C8D75"/>
    <w:rsid w:val="5B507C0A"/>
    <w:rsid w:val="5B5139FA"/>
    <w:rsid w:val="5B54FEE7"/>
    <w:rsid w:val="5B578D0B"/>
    <w:rsid w:val="5B5B2004"/>
    <w:rsid w:val="5B5F30AA"/>
    <w:rsid w:val="5B6534B3"/>
    <w:rsid w:val="5B67DEEA"/>
    <w:rsid w:val="5B6863D0"/>
    <w:rsid w:val="5B69E1A8"/>
    <w:rsid w:val="5B6BD8AC"/>
    <w:rsid w:val="5B6D8B02"/>
    <w:rsid w:val="5B7730E8"/>
    <w:rsid w:val="5B79F03E"/>
    <w:rsid w:val="5B7C73D5"/>
    <w:rsid w:val="5B7D3CD0"/>
    <w:rsid w:val="5B7F4DA3"/>
    <w:rsid w:val="5B80994D"/>
    <w:rsid w:val="5B8188EA"/>
    <w:rsid w:val="5B89B8D1"/>
    <w:rsid w:val="5B8BB62C"/>
    <w:rsid w:val="5B9A781C"/>
    <w:rsid w:val="5B9D3399"/>
    <w:rsid w:val="5B9D6EA4"/>
    <w:rsid w:val="5BA4C962"/>
    <w:rsid w:val="5BA7C386"/>
    <w:rsid w:val="5BABBDEE"/>
    <w:rsid w:val="5BABFF8D"/>
    <w:rsid w:val="5BAE5CF8"/>
    <w:rsid w:val="5BB1C33A"/>
    <w:rsid w:val="5BB29D42"/>
    <w:rsid w:val="5BB35C4C"/>
    <w:rsid w:val="5BB53809"/>
    <w:rsid w:val="5BB7AB44"/>
    <w:rsid w:val="5BB7BE20"/>
    <w:rsid w:val="5BB9C1CF"/>
    <w:rsid w:val="5BBAE517"/>
    <w:rsid w:val="5BC3364C"/>
    <w:rsid w:val="5BC3805B"/>
    <w:rsid w:val="5BC3D01A"/>
    <w:rsid w:val="5BC957A4"/>
    <w:rsid w:val="5BCB82CD"/>
    <w:rsid w:val="5BCDDC0B"/>
    <w:rsid w:val="5BCFF1DE"/>
    <w:rsid w:val="5BD154F8"/>
    <w:rsid w:val="5BD4BE6A"/>
    <w:rsid w:val="5BD549B9"/>
    <w:rsid w:val="5BDDE266"/>
    <w:rsid w:val="5BE2D971"/>
    <w:rsid w:val="5BE64708"/>
    <w:rsid w:val="5BE7E664"/>
    <w:rsid w:val="5BE8D4A2"/>
    <w:rsid w:val="5BEDDC17"/>
    <w:rsid w:val="5BEE1FA9"/>
    <w:rsid w:val="5BF1CB1A"/>
    <w:rsid w:val="5BF484CF"/>
    <w:rsid w:val="5BF9FDAB"/>
    <w:rsid w:val="5BFAA645"/>
    <w:rsid w:val="5BFDAC2B"/>
    <w:rsid w:val="5C0688A7"/>
    <w:rsid w:val="5C0B66D3"/>
    <w:rsid w:val="5C10CD53"/>
    <w:rsid w:val="5C16C2BF"/>
    <w:rsid w:val="5C1A1951"/>
    <w:rsid w:val="5C1ED669"/>
    <w:rsid w:val="5C1F277A"/>
    <w:rsid w:val="5C231744"/>
    <w:rsid w:val="5C259D83"/>
    <w:rsid w:val="5C26AAE3"/>
    <w:rsid w:val="5C2BA06B"/>
    <w:rsid w:val="5C2C7D65"/>
    <w:rsid w:val="5C2D9EDD"/>
    <w:rsid w:val="5C2E7D59"/>
    <w:rsid w:val="5C314600"/>
    <w:rsid w:val="5C31B946"/>
    <w:rsid w:val="5C322EAC"/>
    <w:rsid w:val="5C33274D"/>
    <w:rsid w:val="5C33AE73"/>
    <w:rsid w:val="5C37B2D8"/>
    <w:rsid w:val="5C3AC591"/>
    <w:rsid w:val="5C3AE67F"/>
    <w:rsid w:val="5C3E9168"/>
    <w:rsid w:val="5C3F9409"/>
    <w:rsid w:val="5C402A7C"/>
    <w:rsid w:val="5C43F510"/>
    <w:rsid w:val="5C4486A1"/>
    <w:rsid w:val="5C47CBA7"/>
    <w:rsid w:val="5C47FA56"/>
    <w:rsid w:val="5C4A54F3"/>
    <w:rsid w:val="5C4D6003"/>
    <w:rsid w:val="5C4E8264"/>
    <w:rsid w:val="5C4F2598"/>
    <w:rsid w:val="5C5108EE"/>
    <w:rsid w:val="5C52A184"/>
    <w:rsid w:val="5C53082D"/>
    <w:rsid w:val="5C533D8C"/>
    <w:rsid w:val="5C59505A"/>
    <w:rsid w:val="5C5F67B9"/>
    <w:rsid w:val="5C5F9713"/>
    <w:rsid w:val="5C60B640"/>
    <w:rsid w:val="5C60C3FB"/>
    <w:rsid w:val="5C60E576"/>
    <w:rsid w:val="5C635B69"/>
    <w:rsid w:val="5C64296C"/>
    <w:rsid w:val="5C69D11E"/>
    <w:rsid w:val="5C6B1D2D"/>
    <w:rsid w:val="5C6DE669"/>
    <w:rsid w:val="5C6F81A2"/>
    <w:rsid w:val="5C712326"/>
    <w:rsid w:val="5C7311A4"/>
    <w:rsid w:val="5C73D0E0"/>
    <w:rsid w:val="5C75935C"/>
    <w:rsid w:val="5C767EF1"/>
    <w:rsid w:val="5C7BDA98"/>
    <w:rsid w:val="5C7DDE17"/>
    <w:rsid w:val="5C8206FF"/>
    <w:rsid w:val="5C8F5D24"/>
    <w:rsid w:val="5C937EC5"/>
    <w:rsid w:val="5C9AEC22"/>
    <w:rsid w:val="5C9BA816"/>
    <w:rsid w:val="5CA02565"/>
    <w:rsid w:val="5CA0E098"/>
    <w:rsid w:val="5CAB59A5"/>
    <w:rsid w:val="5CAB9158"/>
    <w:rsid w:val="5CAE0C4E"/>
    <w:rsid w:val="5CAE5808"/>
    <w:rsid w:val="5CAE9F3C"/>
    <w:rsid w:val="5CAF0BD7"/>
    <w:rsid w:val="5CAFCD98"/>
    <w:rsid w:val="5CB0C37C"/>
    <w:rsid w:val="5CB5650A"/>
    <w:rsid w:val="5CB7CCDC"/>
    <w:rsid w:val="5CB95D8A"/>
    <w:rsid w:val="5CBA3BB5"/>
    <w:rsid w:val="5CBBA5AB"/>
    <w:rsid w:val="5CBC69E7"/>
    <w:rsid w:val="5CC2A5F1"/>
    <w:rsid w:val="5CC4B3E8"/>
    <w:rsid w:val="5CC7B5C3"/>
    <w:rsid w:val="5CC7CB28"/>
    <w:rsid w:val="5CD02F7B"/>
    <w:rsid w:val="5CD2B486"/>
    <w:rsid w:val="5CD5675F"/>
    <w:rsid w:val="5CD99A6E"/>
    <w:rsid w:val="5CDA3A89"/>
    <w:rsid w:val="5CDBB7C5"/>
    <w:rsid w:val="5CDD362E"/>
    <w:rsid w:val="5CE0C5DA"/>
    <w:rsid w:val="5CE12FEB"/>
    <w:rsid w:val="5CE13C90"/>
    <w:rsid w:val="5CE3FBF3"/>
    <w:rsid w:val="5CE51B32"/>
    <w:rsid w:val="5CEF998E"/>
    <w:rsid w:val="5CF0B96A"/>
    <w:rsid w:val="5CF0FF94"/>
    <w:rsid w:val="5CF255E9"/>
    <w:rsid w:val="5CF411F9"/>
    <w:rsid w:val="5CFA4066"/>
    <w:rsid w:val="5CFD7B6C"/>
    <w:rsid w:val="5CFDD0F4"/>
    <w:rsid w:val="5CFF0022"/>
    <w:rsid w:val="5D0391CC"/>
    <w:rsid w:val="5D0574E2"/>
    <w:rsid w:val="5D093246"/>
    <w:rsid w:val="5D0E9681"/>
    <w:rsid w:val="5D10A12C"/>
    <w:rsid w:val="5D143DE7"/>
    <w:rsid w:val="5D1604C1"/>
    <w:rsid w:val="5D195370"/>
    <w:rsid w:val="5D1959B0"/>
    <w:rsid w:val="5D1AEECF"/>
    <w:rsid w:val="5D1C5A47"/>
    <w:rsid w:val="5D249844"/>
    <w:rsid w:val="5D262940"/>
    <w:rsid w:val="5D26B850"/>
    <w:rsid w:val="5D28E969"/>
    <w:rsid w:val="5D2A460F"/>
    <w:rsid w:val="5D2C9EC6"/>
    <w:rsid w:val="5D31D2E1"/>
    <w:rsid w:val="5D3743EC"/>
    <w:rsid w:val="5D39A849"/>
    <w:rsid w:val="5D3B5BBE"/>
    <w:rsid w:val="5D402570"/>
    <w:rsid w:val="5D41D4A0"/>
    <w:rsid w:val="5D42A208"/>
    <w:rsid w:val="5D453C3A"/>
    <w:rsid w:val="5D47E099"/>
    <w:rsid w:val="5D4A806F"/>
    <w:rsid w:val="5D4AC1A0"/>
    <w:rsid w:val="5D51B79F"/>
    <w:rsid w:val="5D51E68A"/>
    <w:rsid w:val="5D52109B"/>
    <w:rsid w:val="5D540FB0"/>
    <w:rsid w:val="5D585D42"/>
    <w:rsid w:val="5D5A6E9E"/>
    <w:rsid w:val="5D5A8FFD"/>
    <w:rsid w:val="5D5AEF95"/>
    <w:rsid w:val="5D5D5364"/>
    <w:rsid w:val="5D5F03B5"/>
    <w:rsid w:val="5D5F135A"/>
    <w:rsid w:val="5D69AA73"/>
    <w:rsid w:val="5D6B391B"/>
    <w:rsid w:val="5D70B90C"/>
    <w:rsid w:val="5D722E6F"/>
    <w:rsid w:val="5D73F565"/>
    <w:rsid w:val="5D762FA5"/>
    <w:rsid w:val="5D777903"/>
    <w:rsid w:val="5D7B3AE2"/>
    <w:rsid w:val="5D7E3124"/>
    <w:rsid w:val="5D80A4F7"/>
    <w:rsid w:val="5D8645D3"/>
    <w:rsid w:val="5D894A6F"/>
    <w:rsid w:val="5D8C11F0"/>
    <w:rsid w:val="5D8C3602"/>
    <w:rsid w:val="5D90021C"/>
    <w:rsid w:val="5D953B73"/>
    <w:rsid w:val="5D98D5B1"/>
    <w:rsid w:val="5D9E8B7C"/>
    <w:rsid w:val="5DA25908"/>
    <w:rsid w:val="5DA29592"/>
    <w:rsid w:val="5DA481AA"/>
    <w:rsid w:val="5DB573F0"/>
    <w:rsid w:val="5DB8FFDE"/>
    <w:rsid w:val="5DBB7A4E"/>
    <w:rsid w:val="5DBD3FBB"/>
    <w:rsid w:val="5DBEE6AF"/>
    <w:rsid w:val="5DBFD7B4"/>
    <w:rsid w:val="5DC1396C"/>
    <w:rsid w:val="5DC28C0B"/>
    <w:rsid w:val="5DCD0D9F"/>
    <w:rsid w:val="5DE009F8"/>
    <w:rsid w:val="5DE3092C"/>
    <w:rsid w:val="5DE94E5C"/>
    <w:rsid w:val="5DEA038C"/>
    <w:rsid w:val="5DEF17A5"/>
    <w:rsid w:val="5DEFA173"/>
    <w:rsid w:val="5DF33166"/>
    <w:rsid w:val="5DF6B7BC"/>
    <w:rsid w:val="5DF78A92"/>
    <w:rsid w:val="5DFA9624"/>
    <w:rsid w:val="5DFE5DC9"/>
    <w:rsid w:val="5E028C99"/>
    <w:rsid w:val="5E082D74"/>
    <w:rsid w:val="5E0947EF"/>
    <w:rsid w:val="5E185ADE"/>
    <w:rsid w:val="5E1ADB13"/>
    <w:rsid w:val="5E1CA559"/>
    <w:rsid w:val="5E1E73E4"/>
    <w:rsid w:val="5E1F9821"/>
    <w:rsid w:val="5E21202B"/>
    <w:rsid w:val="5E25E4C0"/>
    <w:rsid w:val="5E284A7B"/>
    <w:rsid w:val="5E2978DC"/>
    <w:rsid w:val="5E2BE7F5"/>
    <w:rsid w:val="5E2C55A1"/>
    <w:rsid w:val="5E2C7C8A"/>
    <w:rsid w:val="5E2C9B17"/>
    <w:rsid w:val="5E2CA04C"/>
    <w:rsid w:val="5E2DAA0D"/>
    <w:rsid w:val="5E2DDC9D"/>
    <w:rsid w:val="5E30A14E"/>
    <w:rsid w:val="5E315C57"/>
    <w:rsid w:val="5E3358C8"/>
    <w:rsid w:val="5E363746"/>
    <w:rsid w:val="5E3D9F39"/>
    <w:rsid w:val="5E46719A"/>
    <w:rsid w:val="5E468278"/>
    <w:rsid w:val="5E47D572"/>
    <w:rsid w:val="5E5365F3"/>
    <w:rsid w:val="5E5521BE"/>
    <w:rsid w:val="5E590D7A"/>
    <w:rsid w:val="5E5A4500"/>
    <w:rsid w:val="5E5ABA1A"/>
    <w:rsid w:val="5E5CA7AB"/>
    <w:rsid w:val="5E5CFFC0"/>
    <w:rsid w:val="5E5D78FA"/>
    <w:rsid w:val="5E5F1D74"/>
    <w:rsid w:val="5E626D80"/>
    <w:rsid w:val="5E62E4C7"/>
    <w:rsid w:val="5E67E418"/>
    <w:rsid w:val="5E685013"/>
    <w:rsid w:val="5E696550"/>
    <w:rsid w:val="5E6E7CE8"/>
    <w:rsid w:val="5E6EE1A3"/>
    <w:rsid w:val="5E78B2F3"/>
    <w:rsid w:val="5E79151C"/>
    <w:rsid w:val="5E7966FC"/>
    <w:rsid w:val="5E805633"/>
    <w:rsid w:val="5E8236FB"/>
    <w:rsid w:val="5E89C9F4"/>
    <w:rsid w:val="5E89E3EA"/>
    <w:rsid w:val="5E8D4026"/>
    <w:rsid w:val="5E8E30D6"/>
    <w:rsid w:val="5E913E85"/>
    <w:rsid w:val="5E9142A6"/>
    <w:rsid w:val="5E934299"/>
    <w:rsid w:val="5E9654E1"/>
    <w:rsid w:val="5E988326"/>
    <w:rsid w:val="5E9D96D3"/>
    <w:rsid w:val="5EA090EE"/>
    <w:rsid w:val="5EA20EC6"/>
    <w:rsid w:val="5EA2EF8D"/>
    <w:rsid w:val="5EA6DF97"/>
    <w:rsid w:val="5EAB3E01"/>
    <w:rsid w:val="5EABFC3E"/>
    <w:rsid w:val="5EB10F6B"/>
    <w:rsid w:val="5EBDCCC8"/>
    <w:rsid w:val="5EBF03D4"/>
    <w:rsid w:val="5EC0CD7D"/>
    <w:rsid w:val="5EC531E3"/>
    <w:rsid w:val="5EC5430F"/>
    <w:rsid w:val="5EC5BEC2"/>
    <w:rsid w:val="5ECEE6A5"/>
    <w:rsid w:val="5ED50D9B"/>
    <w:rsid w:val="5ED8456F"/>
    <w:rsid w:val="5ED9A96F"/>
    <w:rsid w:val="5EDCB765"/>
    <w:rsid w:val="5EE3188B"/>
    <w:rsid w:val="5EE4F3C9"/>
    <w:rsid w:val="5EE58271"/>
    <w:rsid w:val="5EE59E48"/>
    <w:rsid w:val="5EE5F6B9"/>
    <w:rsid w:val="5EE9DECE"/>
    <w:rsid w:val="5EEBD3F5"/>
    <w:rsid w:val="5EEBF646"/>
    <w:rsid w:val="5EECBFA6"/>
    <w:rsid w:val="5EECE2E7"/>
    <w:rsid w:val="5EED547B"/>
    <w:rsid w:val="5EEDE0FC"/>
    <w:rsid w:val="5EEEF7EC"/>
    <w:rsid w:val="5EEFE011"/>
    <w:rsid w:val="5EF2257C"/>
    <w:rsid w:val="5EF244FD"/>
    <w:rsid w:val="5EFC99FC"/>
    <w:rsid w:val="5EFFEBA4"/>
    <w:rsid w:val="5F03C09F"/>
    <w:rsid w:val="5F07F244"/>
    <w:rsid w:val="5F0C051D"/>
    <w:rsid w:val="5F0D9DE1"/>
    <w:rsid w:val="5F0FF6DC"/>
    <w:rsid w:val="5F114417"/>
    <w:rsid w:val="5F12C597"/>
    <w:rsid w:val="5F12F3B5"/>
    <w:rsid w:val="5F16C800"/>
    <w:rsid w:val="5F16ED13"/>
    <w:rsid w:val="5F23FDC2"/>
    <w:rsid w:val="5F273E88"/>
    <w:rsid w:val="5F2AADF7"/>
    <w:rsid w:val="5F2D9844"/>
    <w:rsid w:val="5F307D4E"/>
    <w:rsid w:val="5F38767D"/>
    <w:rsid w:val="5F393FD8"/>
    <w:rsid w:val="5F3C3575"/>
    <w:rsid w:val="5F3F15DB"/>
    <w:rsid w:val="5F41D545"/>
    <w:rsid w:val="5F4279BF"/>
    <w:rsid w:val="5F430795"/>
    <w:rsid w:val="5F45B018"/>
    <w:rsid w:val="5F4646BA"/>
    <w:rsid w:val="5F4695D8"/>
    <w:rsid w:val="5F4768EB"/>
    <w:rsid w:val="5F4C9873"/>
    <w:rsid w:val="5F4F91A5"/>
    <w:rsid w:val="5F51BD98"/>
    <w:rsid w:val="5F53B855"/>
    <w:rsid w:val="5F56AB33"/>
    <w:rsid w:val="5F592DAA"/>
    <w:rsid w:val="5F594E65"/>
    <w:rsid w:val="5F5DD4FF"/>
    <w:rsid w:val="5F6211EE"/>
    <w:rsid w:val="5F64CD5B"/>
    <w:rsid w:val="5F675D51"/>
    <w:rsid w:val="5F67BA1D"/>
    <w:rsid w:val="5F69E572"/>
    <w:rsid w:val="5F6B2B02"/>
    <w:rsid w:val="5F6C0770"/>
    <w:rsid w:val="5F6F44BC"/>
    <w:rsid w:val="5F6F96B5"/>
    <w:rsid w:val="5F724EA4"/>
    <w:rsid w:val="5F787A8F"/>
    <w:rsid w:val="5F78CED6"/>
    <w:rsid w:val="5F7AB109"/>
    <w:rsid w:val="5F83AC5B"/>
    <w:rsid w:val="5F8A9359"/>
    <w:rsid w:val="5F8B874D"/>
    <w:rsid w:val="5F8BE680"/>
    <w:rsid w:val="5F933003"/>
    <w:rsid w:val="5F952FF9"/>
    <w:rsid w:val="5F96F05F"/>
    <w:rsid w:val="5F984530"/>
    <w:rsid w:val="5F99655C"/>
    <w:rsid w:val="5F9B92C5"/>
    <w:rsid w:val="5F9D4F6C"/>
    <w:rsid w:val="5FA16371"/>
    <w:rsid w:val="5FA85602"/>
    <w:rsid w:val="5FAAF20C"/>
    <w:rsid w:val="5FAE0C09"/>
    <w:rsid w:val="5FAE0E2B"/>
    <w:rsid w:val="5FB2CB08"/>
    <w:rsid w:val="5FB30D5E"/>
    <w:rsid w:val="5FB7C190"/>
    <w:rsid w:val="5FB7E694"/>
    <w:rsid w:val="5FBBD132"/>
    <w:rsid w:val="5FBE3043"/>
    <w:rsid w:val="5FC18FFB"/>
    <w:rsid w:val="5FC275F2"/>
    <w:rsid w:val="5FC377B7"/>
    <w:rsid w:val="5FC3D1C3"/>
    <w:rsid w:val="5FC4DED7"/>
    <w:rsid w:val="5FC54A64"/>
    <w:rsid w:val="5FC5FF4C"/>
    <w:rsid w:val="5FC6DA98"/>
    <w:rsid w:val="5FC84128"/>
    <w:rsid w:val="5FCB0638"/>
    <w:rsid w:val="5FCCA3B7"/>
    <w:rsid w:val="5FCCB914"/>
    <w:rsid w:val="5FCF4B22"/>
    <w:rsid w:val="5FD298B4"/>
    <w:rsid w:val="5FDA0001"/>
    <w:rsid w:val="5FDDABBD"/>
    <w:rsid w:val="5FDFD975"/>
    <w:rsid w:val="5FE3E24C"/>
    <w:rsid w:val="5FE6492B"/>
    <w:rsid w:val="5FED7989"/>
    <w:rsid w:val="5FEF7283"/>
    <w:rsid w:val="5FF17877"/>
    <w:rsid w:val="5FF6B76C"/>
    <w:rsid w:val="5FFF66E0"/>
    <w:rsid w:val="60005548"/>
    <w:rsid w:val="60046CE4"/>
    <w:rsid w:val="6009EE17"/>
    <w:rsid w:val="600A8E5D"/>
    <w:rsid w:val="60175AA6"/>
    <w:rsid w:val="601BA4A8"/>
    <w:rsid w:val="601DB3D3"/>
    <w:rsid w:val="601FDF05"/>
    <w:rsid w:val="60274474"/>
    <w:rsid w:val="603157CB"/>
    <w:rsid w:val="603410CB"/>
    <w:rsid w:val="603AE830"/>
    <w:rsid w:val="60428C1B"/>
    <w:rsid w:val="6043A323"/>
    <w:rsid w:val="6043CDE1"/>
    <w:rsid w:val="6044E56B"/>
    <w:rsid w:val="60546513"/>
    <w:rsid w:val="6055D7AB"/>
    <w:rsid w:val="6055EAEB"/>
    <w:rsid w:val="605845EF"/>
    <w:rsid w:val="6058BE89"/>
    <w:rsid w:val="60596846"/>
    <w:rsid w:val="605C794A"/>
    <w:rsid w:val="605F409C"/>
    <w:rsid w:val="6061AED7"/>
    <w:rsid w:val="60622615"/>
    <w:rsid w:val="6062E26A"/>
    <w:rsid w:val="60630C8F"/>
    <w:rsid w:val="6063D8B3"/>
    <w:rsid w:val="60662560"/>
    <w:rsid w:val="6066F24F"/>
    <w:rsid w:val="606740DB"/>
    <w:rsid w:val="606AFD23"/>
    <w:rsid w:val="606DF100"/>
    <w:rsid w:val="6079A114"/>
    <w:rsid w:val="607AA572"/>
    <w:rsid w:val="607B16FB"/>
    <w:rsid w:val="607D050E"/>
    <w:rsid w:val="607D9A6B"/>
    <w:rsid w:val="607DC48B"/>
    <w:rsid w:val="607EA41E"/>
    <w:rsid w:val="608012A5"/>
    <w:rsid w:val="60811156"/>
    <w:rsid w:val="608B9A6E"/>
    <w:rsid w:val="608D3E2D"/>
    <w:rsid w:val="608F12AB"/>
    <w:rsid w:val="608F379A"/>
    <w:rsid w:val="6092282A"/>
    <w:rsid w:val="6096510E"/>
    <w:rsid w:val="609B040C"/>
    <w:rsid w:val="609BBC05"/>
    <w:rsid w:val="609DC354"/>
    <w:rsid w:val="609EB2D8"/>
    <w:rsid w:val="60A1002D"/>
    <w:rsid w:val="60A53F24"/>
    <w:rsid w:val="60A847D0"/>
    <w:rsid w:val="60A94899"/>
    <w:rsid w:val="60AA6361"/>
    <w:rsid w:val="60AB094B"/>
    <w:rsid w:val="60AD1835"/>
    <w:rsid w:val="60AE5758"/>
    <w:rsid w:val="60AF4A38"/>
    <w:rsid w:val="60B9618E"/>
    <w:rsid w:val="60BF1E1D"/>
    <w:rsid w:val="60C082F1"/>
    <w:rsid w:val="60C3937A"/>
    <w:rsid w:val="60C3C777"/>
    <w:rsid w:val="60C71051"/>
    <w:rsid w:val="60C84A38"/>
    <w:rsid w:val="60C87E90"/>
    <w:rsid w:val="60CC7DAC"/>
    <w:rsid w:val="60D1489E"/>
    <w:rsid w:val="60D1F7C7"/>
    <w:rsid w:val="60D2576B"/>
    <w:rsid w:val="60D25B89"/>
    <w:rsid w:val="60D369EB"/>
    <w:rsid w:val="60D6B918"/>
    <w:rsid w:val="60D9F190"/>
    <w:rsid w:val="60DE58D7"/>
    <w:rsid w:val="60E013F9"/>
    <w:rsid w:val="60E13A02"/>
    <w:rsid w:val="60F0087C"/>
    <w:rsid w:val="60F0DEFF"/>
    <w:rsid w:val="60F5C696"/>
    <w:rsid w:val="60FBD9AE"/>
    <w:rsid w:val="61012B36"/>
    <w:rsid w:val="610226DC"/>
    <w:rsid w:val="61038E98"/>
    <w:rsid w:val="610572DE"/>
    <w:rsid w:val="610682E2"/>
    <w:rsid w:val="61088B42"/>
    <w:rsid w:val="610B5242"/>
    <w:rsid w:val="610B92A8"/>
    <w:rsid w:val="610CC482"/>
    <w:rsid w:val="610D6576"/>
    <w:rsid w:val="610EA7B2"/>
    <w:rsid w:val="61129538"/>
    <w:rsid w:val="6112D843"/>
    <w:rsid w:val="611A7ACC"/>
    <w:rsid w:val="611B1ED6"/>
    <w:rsid w:val="611C4245"/>
    <w:rsid w:val="611D0D6E"/>
    <w:rsid w:val="61204795"/>
    <w:rsid w:val="6126A0F2"/>
    <w:rsid w:val="612F1B77"/>
    <w:rsid w:val="612F8C3C"/>
    <w:rsid w:val="61351489"/>
    <w:rsid w:val="6138BB26"/>
    <w:rsid w:val="6145367F"/>
    <w:rsid w:val="61458F10"/>
    <w:rsid w:val="6145ED41"/>
    <w:rsid w:val="614A8281"/>
    <w:rsid w:val="614A9D95"/>
    <w:rsid w:val="614DF253"/>
    <w:rsid w:val="614E1DC3"/>
    <w:rsid w:val="614E7306"/>
    <w:rsid w:val="61530C2E"/>
    <w:rsid w:val="61568E45"/>
    <w:rsid w:val="615766CA"/>
    <w:rsid w:val="615891CD"/>
    <w:rsid w:val="615E4F05"/>
    <w:rsid w:val="61669DD6"/>
    <w:rsid w:val="616A7578"/>
    <w:rsid w:val="616D43AB"/>
    <w:rsid w:val="616E580E"/>
    <w:rsid w:val="61790291"/>
    <w:rsid w:val="61793B4E"/>
    <w:rsid w:val="617C5B79"/>
    <w:rsid w:val="617D2995"/>
    <w:rsid w:val="61810424"/>
    <w:rsid w:val="618392BA"/>
    <w:rsid w:val="6195B5B3"/>
    <w:rsid w:val="6195DEAE"/>
    <w:rsid w:val="619727C9"/>
    <w:rsid w:val="61993D2B"/>
    <w:rsid w:val="619B4054"/>
    <w:rsid w:val="619F181F"/>
    <w:rsid w:val="61A0C752"/>
    <w:rsid w:val="61A12370"/>
    <w:rsid w:val="61A1DE3B"/>
    <w:rsid w:val="61A77CD6"/>
    <w:rsid w:val="61A9D034"/>
    <w:rsid w:val="61AC2763"/>
    <w:rsid w:val="61AFD76C"/>
    <w:rsid w:val="61B04E51"/>
    <w:rsid w:val="61B48B8D"/>
    <w:rsid w:val="61B59150"/>
    <w:rsid w:val="61BBDC6C"/>
    <w:rsid w:val="61C05BEF"/>
    <w:rsid w:val="61C38ACD"/>
    <w:rsid w:val="61C3D0D4"/>
    <w:rsid w:val="61C50420"/>
    <w:rsid w:val="61C69D2C"/>
    <w:rsid w:val="61C86786"/>
    <w:rsid w:val="61D64282"/>
    <w:rsid w:val="61D67603"/>
    <w:rsid w:val="61D7C56A"/>
    <w:rsid w:val="61DA09B2"/>
    <w:rsid w:val="61DA71AC"/>
    <w:rsid w:val="61DBF803"/>
    <w:rsid w:val="61DF1ABB"/>
    <w:rsid w:val="61E0BA74"/>
    <w:rsid w:val="61E35896"/>
    <w:rsid w:val="61E70E74"/>
    <w:rsid w:val="61EBEB61"/>
    <w:rsid w:val="61EBFE1C"/>
    <w:rsid w:val="61F05F18"/>
    <w:rsid w:val="61F52984"/>
    <w:rsid w:val="61F6BC04"/>
    <w:rsid w:val="61FE5785"/>
    <w:rsid w:val="61FEC0B4"/>
    <w:rsid w:val="620201A4"/>
    <w:rsid w:val="6204B7A1"/>
    <w:rsid w:val="6206D9C8"/>
    <w:rsid w:val="6207A7D8"/>
    <w:rsid w:val="6207C211"/>
    <w:rsid w:val="620BEAC8"/>
    <w:rsid w:val="62152E8F"/>
    <w:rsid w:val="62176B1C"/>
    <w:rsid w:val="621C6053"/>
    <w:rsid w:val="6220B96D"/>
    <w:rsid w:val="6227F491"/>
    <w:rsid w:val="62290E8E"/>
    <w:rsid w:val="62297712"/>
    <w:rsid w:val="6229796D"/>
    <w:rsid w:val="622CA8ED"/>
    <w:rsid w:val="622DF88B"/>
    <w:rsid w:val="62322BE2"/>
    <w:rsid w:val="62363797"/>
    <w:rsid w:val="6236A11B"/>
    <w:rsid w:val="623B102E"/>
    <w:rsid w:val="623B214B"/>
    <w:rsid w:val="623B7E54"/>
    <w:rsid w:val="623F4310"/>
    <w:rsid w:val="62405208"/>
    <w:rsid w:val="624720E8"/>
    <w:rsid w:val="624CA999"/>
    <w:rsid w:val="624CEA87"/>
    <w:rsid w:val="62509887"/>
    <w:rsid w:val="62517C66"/>
    <w:rsid w:val="62541277"/>
    <w:rsid w:val="6254161A"/>
    <w:rsid w:val="62562C34"/>
    <w:rsid w:val="62568ABF"/>
    <w:rsid w:val="62569C9E"/>
    <w:rsid w:val="62582907"/>
    <w:rsid w:val="625977C6"/>
    <w:rsid w:val="62609A1C"/>
    <w:rsid w:val="62615724"/>
    <w:rsid w:val="6261D5BF"/>
    <w:rsid w:val="62625F84"/>
    <w:rsid w:val="6264D606"/>
    <w:rsid w:val="6268989B"/>
    <w:rsid w:val="6272BC65"/>
    <w:rsid w:val="62745F9E"/>
    <w:rsid w:val="6275C130"/>
    <w:rsid w:val="62761257"/>
    <w:rsid w:val="6278B557"/>
    <w:rsid w:val="627D46FF"/>
    <w:rsid w:val="6280FCA8"/>
    <w:rsid w:val="62862E9A"/>
    <w:rsid w:val="628748AE"/>
    <w:rsid w:val="62876CEC"/>
    <w:rsid w:val="6287D200"/>
    <w:rsid w:val="6293B3C8"/>
    <w:rsid w:val="6294CD16"/>
    <w:rsid w:val="6297372A"/>
    <w:rsid w:val="629B9E54"/>
    <w:rsid w:val="629CDA09"/>
    <w:rsid w:val="629F43D4"/>
    <w:rsid w:val="629F5ADF"/>
    <w:rsid w:val="629F5ED3"/>
    <w:rsid w:val="62A1CDD4"/>
    <w:rsid w:val="62ACA904"/>
    <w:rsid w:val="62B943AE"/>
    <w:rsid w:val="62C7F729"/>
    <w:rsid w:val="62C93B88"/>
    <w:rsid w:val="62C989D6"/>
    <w:rsid w:val="62CB0CD1"/>
    <w:rsid w:val="62CC5075"/>
    <w:rsid w:val="62CC7053"/>
    <w:rsid w:val="62DA4B4B"/>
    <w:rsid w:val="62DA6D6D"/>
    <w:rsid w:val="62DE407D"/>
    <w:rsid w:val="62E27B3C"/>
    <w:rsid w:val="62EDB656"/>
    <w:rsid w:val="62EEBDAE"/>
    <w:rsid w:val="62F0C43B"/>
    <w:rsid w:val="62FD351B"/>
    <w:rsid w:val="6301AD5F"/>
    <w:rsid w:val="63041FB8"/>
    <w:rsid w:val="630D7D35"/>
    <w:rsid w:val="63104A55"/>
    <w:rsid w:val="6313DA1E"/>
    <w:rsid w:val="63180FA2"/>
    <w:rsid w:val="6322D026"/>
    <w:rsid w:val="6327234E"/>
    <w:rsid w:val="6327D47A"/>
    <w:rsid w:val="6329E810"/>
    <w:rsid w:val="632F70FB"/>
    <w:rsid w:val="6331232A"/>
    <w:rsid w:val="6334BA87"/>
    <w:rsid w:val="6339B01C"/>
    <w:rsid w:val="633A5FCA"/>
    <w:rsid w:val="633EDCE8"/>
    <w:rsid w:val="6340D6EA"/>
    <w:rsid w:val="6347C200"/>
    <w:rsid w:val="634BA60A"/>
    <w:rsid w:val="634EB862"/>
    <w:rsid w:val="6355253E"/>
    <w:rsid w:val="63571D09"/>
    <w:rsid w:val="635CDB99"/>
    <w:rsid w:val="63631784"/>
    <w:rsid w:val="63655696"/>
    <w:rsid w:val="636B141A"/>
    <w:rsid w:val="636B6E48"/>
    <w:rsid w:val="636DA763"/>
    <w:rsid w:val="637C61C4"/>
    <w:rsid w:val="637EF6BC"/>
    <w:rsid w:val="638383DA"/>
    <w:rsid w:val="63860F08"/>
    <w:rsid w:val="6386872C"/>
    <w:rsid w:val="6386DBE1"/>
    <w:rsid w:val="6389CA2B"/>
    <w:rsid w:val="6389F761"/>
    <w:rsid w:val="638BA257"/>
    <w:rsid w:val="638C2F79"/>
    <w:rsid w:val="638F5B35"/>
    <w:rsid w:val="638FDA08"/>
    <w:rsid w:val="6392ECC1"/>
    <w:rsid w:val="63948891"/>
    <w:rsid w:val="6395BC99"/>
    <w:rsid w:val="63987990"/>
    <w:rsid w:val="6399E85D"/>
    <w:rsid w:val="639B7EB4"/>
    <w:rsid w:val="639DE2F6"/>
    <w:rsid w:val="63A0C469"/>
    <w:rsid w:val="63A0D46F"/>
    <w:rsid w:val="63A3A8B9"/>
    <w:rsid w:val="63A6DF83"/>
    <w:rsid w:val="63A76E51"/>
    <w:rsid w:val="63A8DE03"/>
    <w:rsid w:val="63A8DF8E"/>
    <w:rsid w:val="63A9889D"/>
    <w:rsid w:val="63AE7FF9"/>
    <w:rsid w:val="63AF2F7F"/>
    <w:rsid w:val="63B546E0"/>
    <w:rsid w:val="63B5DEA4"/>
    <w:rsid w:val="63B60CA4"/>
    <w:rsid w:val="63B6D0CE"/>
    <w:rsid w:val="63BEE618"/>
    <w:rsid w:val="63C123E2"/>
    <w:rsid w:val="63C18FE7"/>
    <w:rsid w:val="63C6965B"/>
    <w:rsid w:val="63C72202"/>
    <w:rsid w:val="63CA3937"/>
    <w:rsid w:val="63D05C85"/>
    <w:rsid w:val="63D2B90C"/>
    <w:rsid w:val="63D38D04"/>
    <w:rsid w:val="63D498C1"/>
    <w:rsid w:val="63D9784F"/>
    <w:rsid w:val="63DCB35B"/>
    <w:rsid w:val="63DE45D8"/>
    <w:rsid w:val="63E206D9"/>
    <w:rsid w:val="63EA608D"/>
    <w:rsid w:val="63EA64F9"/>
    <w:rsid w:val="63EABE04"/>
    <w:rsid w:val="63EFD9AF"/>
    <w:rsid w:val="63F09C5B"/>
    <w:rsid w:val="63F15628"/>
    <w:rsid w:val="63F18102"/>
    <w:rsid w:val="63F49782"/>
    <w:rsid w:val="63F568FD"/>
    <w:rsid w:val="63F7D595"/>
    <w:rsid w:val="63FB351D"/>
    <w:rsid w:val="63FBB75F"/>
    <w:rsid w:val="64045F45"/>
    <w:rsid w:val="640C046F"/>
    <w:rsid w:val="640EBE39"/>
    <w:rsid w:val="6410183D"/>
    <w:rsid w:val="6414B1B3"/>
    <w:rsid w:val="64195863"/>
    <w:rsid w:val="6419C37B"/>
    <w:rsid w:val="641B3495"/>
    <w:rsid w:val="641B4668"/>
    <w:rsid w:val="641B48F8"/>
    <w:rsid w:val="641D84FE"/>
    <w:rsid w:val="6424253F"/>
    <w:rsid w:val="64260DFF"/>
    <w:rsid w:val="6428802C"/>
    <w:rsid w:val="6429CA4B"/>
    <w:rsid w:val="642CEB12"/>
    <w:rsid w:val="64324C39"/>
    <w:rsid w:val="643F1DAA"/>
    <w:rsid w:val="6441320F"/>
    <w:rsid w:val="644307D8"/>
    <w:rsid w:val="6444F85F"/>
    <w:rsid w:val="644BD514"/>
    <w:rsid w:val="644E3717"/>
    <w:rsid w:val="64503DF5"/>
    <w:rsid w:val="645099F0"/>
    <w:rsid w:val="64579CAE"/>
    <w:rsid w:val="6458EEF7"/>
    <w:rsid w:val="645944C5"/>
    <w:rsid w:val="6467087B"/>
    <w:rsid w:val="6468BE27"/>
    <w:rsid w:val="6468F335"/>
    <w:rsid w:val="646962D0"/>
    <w:rsid w:val="64696DE6"/>
    <w:rsid w:val="6469CE7E"/>
    <w:rsid w:val="646B4104"/>
    <w:rsid w:val="6478A73F"/>
    <w:rsid w:val="647DE42A"/>
    <w:rsid w:val="64809E8E"/>
    <w:rsid w:val="6480E332"/>
    <w:rsid w:val="64853C5F"/>
    <w:rsid w:val="6485BE85"/>
    <w:rsid w:val="64877FA5"/>
    <w:rsid w:val="6487C319"/>
    <w:rsid w:val="648CB617"/>
    <w:rsid w:val="648E998C"/>
    <w:rsid w:val="648FDF36"/>
    <w:rsid w:val="649074F2"/>
    <w:rsid w:val="6493AF15"/>
    <w:rsid w:val="649B57C8"/>
    <w:rsid w:val="64A63F69"/>
    <w:rsid w:val="64A877E9"/>
    <w:rsid w:val="64AAF393"/>
    <w:rsid w:val="64AE247A"/>
    <w:rsid w:val="64AF3F83"/>
    <w:rsid w:val="64AF742C"/>
    <w:rsid w:val="64B1ACA2"/>
    <w:rsid w:val="64B28E62"/>
    <w:rsid w:val="64B6E5D4"/>
    <w:rsid w:val="64BA126E"/>
    <w:rsid w:val="64BDD63E"/>
    <w:rsid w:val="64C1060F"/>
    <w:rsid w:val="64C32CBC"/>
    <w:rsid w:val="64CE5EC3"/>
    <w:rsid w:val="64D099D5"/>
    <w:rsid w:val="64D0CEA4"/>
    <w:rsid w:val="64D22217"/>
    <w:rsid w:val="64D34594"/>
    <w:rsid w:val="64D70AF2"/>
    <w:rsid w:val="64D9976A"/>
    <w:rsid w:val="64DB66B7"/>
    <w:rsid w:val="64DF654C"/>
    <w:rsid w:val="64E0C57E"/>
    <w:rsid w:val="64E3CF7B"/>
    <w:rsid w:val="64E48710"/>
    <w:rsid w:val="64E4B421"/>
    <w:rsid w:val="64EBE192"/>
    <w:rsid w:val="64F5EC9E"/>
    <w:rsid w:val="64F7F51C"/>
    <w:rsid w:val="64F9A131"/>
    <w:rsid w:val="64FDDA28"/>
    <w:rsid w:val="65054752"/>
    <w:rsid w:val="65095FB2"/>
    <w:rsid w:val="6509B506"/>
    <w:rsid w:val="650A2D8D"/>
    <w:rsid w:val="650A4D71"/>
    <w:rsid w:val="650DEE04"/>
    <w:rsid w:val="650EC555"/>
    <w:rsid w:val="651A51E7"/>
    <w:rsid w:val="651A8058"/>
    <w:rsid w:val="651F724E"/>
    <w:rsid w:val="6524DECC"/>
    <w:rsid w:val="652536D2"/>
    <w:rsid w:val="65261275"/>
    <w:rsid w:val="652B7215"/>
    <w:rsid w:val="6538CF7B"/>
    <w:rsid w:val="653C1DF4"/>
    <w:rsid w:val="6542C514"/>
    <w:rsid w:val="65446450"/>
    <w:rsid w:val="65470945"/>
    <w:rsid w:val="65493AE0"/>
    <w:rsid w:val="65507D72"/>
    <w:rsid w:val="65584575"/>
    <w:rsid w:val="655FA140"/>
    <w:rsid w:val="65613BCE"/>
    <w:rsid w:val="65698230"/>
    <w:rsid w:val="656B3A56"/>
    <w:rsid w:val="656C8B21"/>
    <w:rsid w:val="657042D9"/>
    <w:rsid w:val="6571C5D9"/>
    <w:rsid w:val="65778E7A"/>
    <w:rsid w:val="6577B20D"/>
    <w:rsid w:val="65786405"/>
    <w:rsid w:val="657E0561"/>
    <w:rsid w:val="6581BC82"/>
    <w:rsid w:val="6589BBB7"/>
    <w:rsid w:val="658BB6DC"/>
    <w:rsid w:val="658CE484"/>
    <w:rsid w:val="659C24E2"/>
    <w:rsid w:val="659D6309"/>
    <w:rsid w:val="659D9691"/>
    <w:rsid w:val="65A086F3"/>
    <w:rsid w:val="65A478B5"/>
    <w:rsid w:val="65AA71E6"/>
    <w:rsid w:val="65AC1FB6"/>
    <w:rsid w:val="65BABF75"/>
    <w:rsid w:val="65BCAE4A"/>
    <w:rsid w:val="65BD3223"/>
    <w:rsid w:val="65BDCC9E"/>
    <w:rsid w:val="65C62740"/>
    <w:rsid w:val="65C6A000"/>
    <w:rsid w:val="65C91AF3"/>
    <w:rsid w:val="65CC9985"/>
    <w:rsid w:val="65CDF5B0"/>
    <w:rsid w:val="65CF9BC7"/>
    <w:rsid w:val="65D1F90A"/>
    <w:rsid w:val="65D37948"/>
    <w:rsid w:val="65D3A604"/>
    <w:rsid w:val="65D3C265"/>
    <w:rsid w:val="65D7D867"/>
    <w:rsid w:val="65D8F95A"/>
    <w:rsid w:val="65DD6232"/>
    <w:rsid w:val="65E1AF48"/>
    <w:rsid w:val="65E4A4CF"/>
    <w:rsid w:val="65E4AEBD"/>
    <w:rsid w:val="65E63D38"/>
    <w:rsid w:val="65E74F01"/>
    <w:rsid w:val="65E75766"/>
    <w:rsid w:val="65EFAEF2"/>
    <w:rsid w:val="65F251B7"/>
    <w:rsid w:val="65F60508"/>
    <w:rsid w:val="65F81BA6"/>
    <w:rsid w:val="65F90408"/>
    <w:rsid w:val="65F971EF"/>
    <w:rsid w:val="65FCD064"/>
    <w:rsid w:val="6602AFDB"/>
    <w:rsid w:val="6602F73D"/>
    <w:rsid w:val="66046AE1"/>
    <w:rsid w:val="66081E2C"/>
    <w:rsid w:val="660822A8"/>
    <w:rsid w:val="660AD81F"/>
    <w:rsid w:val="660BE8F8"/>
    <w:rsid w:val="660E1635"/>
    <w:rsid w:val="660FC7ED"/>
    <w:rsid w:val="6614F430"/>
    <w:rsid w:val="6616756E"/>
    <w:rsid w:val="661F49D5"/>
    <w:rsid w:val="661FB46F"/>
    <w:rsid w:val="662274DD"/>
    <w:rsid w:val="6628D423"/>
    <w:rsid w:val="662DE0D4"/>
    <w:rsid w:val="6630CAB0"/>
    <w:rsid w:val="6631B776"/>
    <w:rsid w:val="6634AC6F"/>
    <w:rsid w:val="663868E4"/>
    <w:rsid w:val="6638C0CA"/>
    <w:rsid w:val="663B12DC"/>
    <w:rsid w:val="663BE8AC"/>
    <w:rsid w:val="66402B87"/>
    <w:rsid w:val="6646B65F"/>
    <w:rsid w:val="66479CAF"/>
    <w:rsid w:val="6648B266"/>
    <w:rsid w:val="664974B8"/>
    <w:rsid w:val="664BF8EC"/>
    <w:rsid w:val="664CFEF0"/>
    <w:rsid w:val="66540FED"/>
    <w:rsid w:val="66558511"/>
    <w:rsid w:val="6655C683"/>
    <w:rsid w:val="66591D47"/>
    <w:rsid w:val="6660F130"/>
    <w:rsid w:val="6661D6B7"/>
    <w:rsid w:val="6666A96C"/>
    <w:rsid w:val="666A9717"/>
    <w:rsid w:val="666AD89D"/>
    <w:rsid w:val="666DFF14"/>
    <w:rsid w:val="667117CA"/>
    <w:rsid w:val="66715BE6"/>
    <w:rsid w:val="66756E06"/>
    <w:rsid w:val="6675C207"/>
    <w:rsid w:val="6678879F"/>
    <w:rsid w:val="667AFE78"/>
    <w:rsid w:val="667C34A9"/>
    <w:rsid w:val="6681791B"/>
    <w:rsid w:val="668230D7"/>
    <w:rsid w:val="6684E560"/>
    <w:rsid w:val="66855AC4"/>
    <w:rsid w:val="6685E442"/>
    <w:rsid w:val="66861D6D"/>
    <w:rsid w:val="668869C0"/>
    <w:rsid w:val="66887FE3"/>
    <w:rsid w:val="66889680"/>
    <w:rsid w:val="668A9E87"/>
    <w:rsid w:val="668C23E3"/>
    <w:rsid w:val="668D6823"/>
    <w:rsid w:val="668E04E0"/>
    <w:rsid w:val="66998E82"/>
    <w:rsid w:val="669A26BA"/>
    <w:rsid w:val="669A66B7"/>
    <w:rsid w:val="669DB6F1"/>
    <w:rsid w:val="66A14625"/>
    <w:rsid w:val="66A6186C"/>
    <w:rsid w:val="66A8DB03"/>
    <w:rsid w:val="66AAFAF8"/>
    <w:rsid w:val="66AD3B96"/>
    <w:rsid w:val="66B64092"/>
    <w:rsid w:val="66B6600A"/>
    <w:rsid w:val="66B878E6"/>
    <w:rsid w:val="66BB5B87"/>
    <w:rsid w:val="66BF734A"/>
    <w:rsid w:val="66C32675"/>
    <w:rsid w:val="66C832B5"/>
    <w:rsid w:val="66C90A2F"/>
    <w:rsid w:val="66CA01E9"/>
    <w:rsid w:val="66CBD5D7"/>
    <w:rsid w:val="66CBFAF2"/>
    <w:rsid w:val="66CD36EB"/>
    <w:rsid w:val="66CE1A63"/>
    <w:rsid w:val="66D0D9F0"/>
    <w:rsid w:val="66D19D7A"/>
    <w:rsid w:val="66D7E6C9"/>
    <w:rsid w:val="66D99E13"/>
    <w:rsid w:val="66D9B0A5"/>
    <w:rsid w:val="66E0C432"/>
    <w:rsid w:val="66E50B41"/>
    <w:rsid w:val="66E64418"/>
    <w:rsid w:val="66E87209"/>
    <w:rsid w:val="66EA9EDE"/>
    <w:rsid w:val="66EAEBB9"/>
    <w:rsid w:val="66ED1C84"/>
    <w:rsid w:val="66F0654E"/>
    <w:rsid w:val="66F396BF"/>
    <w:rsid w:val="66F44D77"/>
    <w:rsid w:val="66F48C0C"/>
    <w:rsid w:val="66F4FDAC"/>
    <w:rsid w:val="66F65ECB"/>
    <w:rsid w:val="66FB1735"/>
    <w:rsid w:val="66FFF8EA"/>
    <w:rsid w:val="6700A140"/>
    <w:rsid w:val="6700FDC1"/>
    <w:rsid w:val="6701D6F7"/>
    <w:rsid w:val="6702893A"/>
    <w:rsid w:val="670347CF"/>
    <w:rsid w:val="6705ECD2"/>
    <w:rsid w:val="67066A0B"/>
    <w:rsid w:val="6707393A"/>
    <w:rsid w:val="67103377"/>
    <w:rsid w:val="67119869"/>
    <w:rsid w:val="6714B29F"/>
    <w:rsid w:val="6714F054"/>
    <w:rsid w:val="67181562"/>
    <w:rsid w:val="671BAD3C"/>
    <w:rsid w:val="671C92B6"/>
    <w:rsid w:val="67211C0F"/>
    <w:rsid w:val="67217FD9"/>
    <w:rsid w:val="672A4DD1"/>
    <w:rsid w:val="67300AB7"/>
    <w:rsid w:val="6731A9D6"/>
    <w:rsid w:val="6733C250"/>
    <w:rsid w:val="67353F26"/>
    <w:rsid w:val="673562D3"/>
    <w:rsid w:val="67375FA6"/>
    <w:rsid w:val="6739480F"/>
    <w:rsid w:val="67397AB4"/>
    <w:rsid w:val="673B9ED6"/>
    <w:rsid w:val="6747E03F"/>
    <w:rsid w:val="675086A1"/>
    <w:rsid w:val="67512097"/>
    <w:rsid w:val="6751F497"/>
    <w:rsid w:val="6758E43C"/>
    <w:rsid w:val="675945C7"/>
    <w:rsid w:val="6759FB91"/>
    <w:rsid w:val="676712F3"/>
    <w:rsid w:val="676E7422"/>
    <w:rsid w:val="677C0EC2"/>
    <w:rsid w:val="677D1FAC"/>
    <w:rsid w:val="677E8287"/>
    <w:rsid w:val="677F555D"/>
    <w:rsid w:val="678937DE"/>
    <w:rsid w:val="678D0AA5"/>
    <w:rsid w:val="678E3FDF"/>
    <w:rsid w:val="67913AD6"/>
    <w:rsid w:val="6794B8FD"/>
    <w:rsid w:val="67957D57"/>
    <w:rsid w:val="679A0CE0"/>
    <w:rsid w:val="679B54C3"/>
    <w:rsid w:val="679E7FA2"/>
    <w:rsid w:val="67A0ADC5"/>
    <w:rsid w:val="67A24690"/>
    <w:rsid w:val="67A3EE8D"/>
    <w:rsid w:val="67A4D351"/>
    <w:rsid w:val="67A59ED3"/>
    <w:rsid w:val="67ABF8D6"/>
    <w:rsid w:val="67AC78F7"/>
    <w:rsid w:val="67B2090E"/>
    <w:rsid w:val="67B838DB"/>
    <w:rsid w:val="67BB4626"/>
    <w:rsid w:val="67BF3CAC"/>
    <w:rsid w:val="67C52555"/>
    <w:rsid w:val="67C5FCF3"/>
    <w:rsid w:val="67C7A757"/>
    <w:rsid w:val="67C83B3C"/>
    <w:rsid w:val="67C8E676"/>
    <w:rsid w:val="67CACEF4"/>
    <w:rsid w:val="67CDAEE0"/>
    <w:rsid w:val="67D0EB28"/>
    <w:rsid w:val="67D49E2C"/>
    <w:rsid w:val="67D4FF5E"/>
    <w:rsid w:val="67D7FF19"/>
    <w:rsid w:val="67DAF065"/>
    <w:rsid w:val="67DD42CC"/>
    <w:rsid w:val="67DE8E35"/>
    <w:rsid w:val="67DEF6CB"/>
    <w:rsid w:val="67E31479"/>
    <w:rsid w:val="67E37077"/>
    <w:rsid w:val="67E3D253"/>
    <w:rsid w:val="67E7F2F9"/>
    <w:rsid w:val="67E80767"/>
    <w:rsid w:val="67E833A3"/>
    <w:rsid w:val="67E8CF60"/>
    <w:rsid w:val="67ED057E"/>
    <w:rsid w:val="67FF05A9"/>
    <w:rsid w:val="67FF6241"/>
    <w:rsid w:val="67FFB713"/>
    <w:rsid w:val="6805A27E"/>
    <w:rsid w:val="68098D3D"/>
    <w:rsid w:val="680FC8E9"/>
    <w:rsid w:val="68150AD8"/>
    <w:rsid w:val="6818FC89"/>
    <w:rsid w:val="68190E70"/>
    <w:rsid w:val="681B8B42"/>
    <w:rsid w:val="681B90AF"/>
    <w:rsid w:val="681C0D37"/>
    <w:rsid w:val="681C3686"/>
    <w:rsid w:val="681DAEBC"/>
    <w:rsid w:val="681E23C3"/>
    <w:rsid w:val="681FA915"/>
    <w:rsid w:val="68238768"/>
    <w:rsid w:val="6824BDF6"/>
    <w:rsid w:val="68263D26"/>
    <w:rsid w:val="68270E62"/>
    <w:rsid w:val="682825F6"/>
    <w:rsid w:val="682AA38E"/>
    <w:rsid w:val="682B069C"/>
    <w:rsid w:val="682BF341"/>
    <w:rsid w:val="682F490D"/>
    <w:rsid w:val="68340CA8"/>
    <w:rsid w:val="68363629"/>
    <w:rsid w:val="6837A72D"/>
    <w:rsid w:val="6839857D"/>
    <w:rsid w:val="683A0948"/>
    <w:rsid w:val="683AE3B8"/>
    <w:rsid w:val="683D46F5"/>
    <w:rsid w:val="683E8A51"/>
    <w:rsid w:val="6842BE6E"/>
    <w:rsid w:val="68453279"/>
    <w:rsid w:val="684792D2"/>
    <w:rsid w:val="6847BB58"/>
    <w:rsid w:val="6848F1FF"/>
    <w:rsid w:val="68490207"/>
    <w:rsid w:val="6849DAD5"/>
    <w:rsid w:val="6851DF51"/>
    <w:rsid w:val="68572420"/>
    <w:rsid w:val="6857E4F4"/>
    <w:rsid w:val="685886D7"/>
    <w:rsid w:val="685A6C32"/>
    <w:rsid w:val="685E3C8C"/>
    <w:rsid w:val="685EDE25"/>
    <w:rsid w:val="6863FECD"/>
    <w:rsid w:val="68653915"/>
    <w:rsid w:val="6869F149"/>
    <w:rsid w:val="686DDCE5"/>
    <w:rsid w:val="686F2365"/>
    <w:rsid w:val="6873D9D6"/>
    <w:rsid w:val="6881ABC7"/>
    <w:rsid w:val="68820ABF"/>
    <w:rsid w:val="68851FD4"/>
    <w:rsid w:val="6889171E"/>
    <w:rsid w:val="6889ED46"/>
    <w:rsid w:val="688D3FA2"/>
    <w:rsid w:val="688EC310"/>
    <w:rsid w:val="6890CE0D"/>
    <w:rsid w:val="6891F7FE"/>
    <w:rsid w:val="6892FD0F"/>
    <w:rsid w:val="68997BEF"/>
    <w:rsid w:val="689CF418"/>
    <w:rsid w:val="689D1D9E"/>
    <w:rsid w:val="689F923D"/>
    <w:rsid w:val="68A278BA"/>
    <w:rsid w:val="68A59B44"/>
    <w:rsid w:val="68A61B56"/>
    <w:rsid w:val="68A709A8"/>
    <w:rsid w:val="68AC1F1B"/>
    <w:rsid w:val="68AC8AE4"/>
    <w:rsid w:val="68AD78C3"/>
    <w:rsid w:val="68AF0503"/>
    <w:rsid w:val="68AFC677"/>
    <w:rsid w:val="68AFF839"/>
    <w:rsid w:val="68B1E827"/>
    <w:rsid w:val="68B1EF78"/>
    <w:rsid w:val="68B48693"/>
    <w:rsid w:val="68B8BD07"/>
    <w:rsid w:val="68BAEC13"/>
    <w:rsid w:val="68BF1850"/>
    <w:rsid w:val="68C03FC3"/>
    <w:rsid w:val="68C36AE2"/>
    <w:rsid w:val="68C81F13"/>
    <w:rsid w:val="68C95BC9"/>
    <w:rsid w:val="68C9DA01"/>
    <w:rsid w:val="68CA43CE"/>
    <w:rsid w:val="68D59528"/>
    <w:rsid w:val="68E1D316"/>
    <w:rsid w:val="68E3238E"/>
    <w:rsid w:val="68E3C078"/>
    <w:rsid w:val="68E6EE1A"/>
    <w:rsid w:val="68E7B583"/>
    <w:rsid w:val="68E8AE65"/>
    <w:rsid w:val="68EAFB81"/>
    <w:rsid w:val="68F09DAA"/>
    <w:rsid w:val="68FA700B"/>
    <w:rsid w:val="68FADE5F"/>
    <w:rsid w:val="68FBFD1E"/>
    <w:rsid w:val="68FD1228"/>
    <w:rsid w:val="68FFC23E"/>
    <w:rsid w:val="69040534"/>
    <w:rsid w:val="6907DFE8"/>
    <w:rsid w:val="6908E662"/>
    <w:rsid w:val="690DD63F"/>
    <w:rsid w:val="691057BE"/>
    <w:rsid w:val="69138557"/>
    <w:rsid w:val="691AC680"/>
    <w:rsid w:val="691B4820"/>
    <w:rsid w:val="691CDB60"/>
    <w:rsid w:val="691D47E8"/>
    <w:rsid w:val="691DD414"/>
    <w:rsid w:val="6925E5A1"/>
    <w:rsid w:val="692723F4"/>
    <w:rsid w:val="692935C2"/>
    <w:rsid w:val="69305467"/>
    <w:rsid w:val="69320C4B"/>
    <w:rsid w:val="69380333"/>
    <w:rsid w:val="693C6458"/>
    <w:rsid w:val="694112D1"/>
    <w:rsid w:val="694ACFDC"/>
    <w:rsid w:val="694B59D0"/>
    <w:rsid w:val="695A0C89"/>
    <w:rsid w:val="695C521A"/>
    <w:rsid w:val="695D89BF"/>
    <w:rsid w:val="695F8FB6"/>
    <w:rsid w:val="69607C28"/>
    <w:rsid w:val="6964D359"/>
    <w:rsid w:val="696D62D2"/>
    <w:rsid w:val="696DF5A7"/>
    <w:rsid w:val="697174A1"/>
    <w:rsid w:val="69719682"/>
    <w:rsid w:val="69738405"/>
    <w:rsid w:val="69739E74"/>
    <w:rsid w:val="6978B71B"/>
    <w:rsid w:val="697915A0"/>
    <w:rsid w:val="697B962F"/>
    <w:rsid w:val="697BC56A"/>
    <w:rsid w:val="697E3FA7"/>
    <w:rsid w:val="69809188"/>
    <w:rsid w:val="69823ADE"/>
    <w:rsid w:val="6982DDF3"/>
    <w:rsid w:val="6988544E"/>
    <w:rsid w:val="69888635"/>
    <w:rsid w:val="698BC94D"/>
    <w:rsid w:val="698C9657"/>
    <w:rsid w:val="69905CF1"/>
    <w:rsid w:val="6992B847"/>
    <w:rsid w:val="6992E9E7"/>
    <w:rsid w:val="69968153"/>
    <w:rsid w:val="69974BA3"/>
    <w:rsid w:val="69A15DE4"/>
    <w:rsid w:val="69A2026F"/>
    <w:rsid w:val="69A216FF"/>
    <w:rsid w:val="69A845AC"/>
    <w:rsid w:val="69AF0896"/>
    <w:rsid w:val="69AF8E8F"/>
    <w:rsid w:val="69B1A82B"/>
    <w:rsid w:val="69B8584D"/>
    <w:rsid w:val="69BC453A"/>
    <w:rsid w:val="69BD7508"/>
    <w:rsid w:val="69BDF717"/>
    <w:rsid w:val="69C00A94"/>
    <w:rsid w:val="69C666D4"/>
    <w:rsid w:val="69C9812E"/>
    <w:rsid w:val="69CA939B"/>
    <w:rsid w:val="69D3339F"/>
    <w:rsid w:val="69D65C45"/>
    <w:rsid w:val="69D7BD12"/>
    <w:rsid w:val="69E04A92"/>
    <w:rsid w:val="69E31A7C"/>
    <w:rsid w:val="69E3DDFE"/>
    <w:rsid w:val="69E625B3"/>
    <w:rsid w:val="69EA4D62"/>
    <w:rsid w:val="69EE2446"/>
    <w:rsid w:val="69F248AC"/>
    <w:rsid w:val="69F2FA1F"/>
    <w:rsid w:val="69FE4CD7"/>
    <w:rsid w:val="6A004358"/>
    <w:rsid w:val="6A0659EE"/>
    <w:rsid w:val="6A06E59E"/>
    <w:rsid w:val="6A0B6234"/>
    <w:rsid w:val="6A0C1195"/>
    <w:rsid w:val="6A0C2314"/>
    <w:rsid w:val="6A106036"/>
    <w:rsid w:val="6A13D6D0"/>
    <w:rsid w:val="6A16135F"/>
    <w:rsid w:val="6A16C9E4"/>
    <w:rsid w:val="6A1830DE"/>
    <w:rsid w:val="6A18C79B"/>
    <w:rsid w:val="6A1D18B4"/>
    <w:rsid w:val="6A23644B"/>
    <w:rsid w:val="6A246BEB"/>
    <w:rsid w:val="6A2B5F3F"/>
    <w:rsid w:val="6A2DE498"/>
    <w:rsid w:val="6A303C0E"/>
    <w:rsid w:val="6A32B7F7"/>
    <w:rsid w:val="6A350A3C"/>
    <w:rsid w:val="6A3B593C"/>
    <w:rsid w:val="6A3CE52A"/>
    <w:rsid w:val="6A41423D"/>
    <w:rsid w:val="6A48ED67"/>
    <w:rsid w:val="6A505990"/>
    <w:rsid w:val="6A560D1E"/>
    <w:rsid w:val="6A57E270"/>
    <w:rsid w:val="6A5B497C"/>
    <w:rsid w:val="6A5C0293"/>
    <w:rsid w:val="6A5F4DA2"/>
    <w:rsid w:val="6A61DF40"/>
    <w:rsid w:val="6A6240CD"/>
    <w:rsid w:val="6A63CC99"/>
    <w:rsid w:val="6A64499B"/>
    <w:rsid w:val="6A64C458"/>
    <w:rsid w:val="6A676578"/>
    <w:rsid w:val="6A759A50"/>
    <w:rsid w:val="6A783D7A"/>
    <w:rsid w:val="6A7927D9"/>
    <w:rsid w:val="6A7D790C"/>
    <w:rsid w:val="6A7F90D9"/>
    <w:rsid w:val="6A838379"/>
    <w:rsid w:val="6A846B1C"/>
    <w:rsid w:val="6A889C82"/>
    <w:rsid w:val="6A8CC073"/>
    <w:rsid w:val="6A8D67F7"/>
    <w:rsid w:val="6A8DB77D"/>
    <w:rsid w:val="6A9182DC"/>
    <w:rsid w:val="6A93F2DE"/>
    <w:rsid w:val="6A97539D"/>
    <w:rsid w:val="6A98DF1A"/>
    <w:rsid w:val="6A9B5AF4"/>
    <w:rsid w:val="6A9F4400"/>
    <w:rsid w:val="6AA2BD41"/>
    <w:rsid w:val="6AA5B2B0"/>
    <w:rsid w:val="6AAC0FF4"/>
    <w:rsid w:val="6AAFB47C"/>
    <w:rsid w:val="6AB36221"/>
    <w:rsid w:val="6AB5AB6A"/>
    <w:rsid w:val="6AB71250"/>
    <w:rsid w:val="6AB8674F"/>
    <w:rsid w:val="6ABF291B"/>
    <w:rsid w:val="6AC20A83"/>
    <w:rsid w:val="6AC53ACB"/>
    <w:rsid w:val="6AC62615"/>
    <w:rsid w:val="6AC853F1"/>
    <w:rsid w:val="6AC8CC12"/>
    <w:rsid w:val="6AC8F364"/>
    <w:rsid w:val="6AD11110"/>
    <w:rsid w:val="6AD251A8"/>
    <w:rsid w:val="6AD4262F"/>
    <w:rsid w:val="6AD56545"/>
    <w:rsid w:val="6ADB0425"/>
    <w:rsid w:val="6ADC7BEA"/>
    <w:rsid w:val="6ADD3E1C"/>
    <w:rsid w:val="6ADF2970"/>
    <w:rsid w:val="6AE0A87E"/>
    <w:rsid w:val="6AE74BB5"/>
    <w:rsid w:val="6AE7CAF7"/>
    <w:rsid w:val="6AE93AA3"/>
    <w:rsid w:val="6AF2C0D4"/>
    <w:rsid w:val="6AF611DC"/>
    <w:rsid w:val="6AFB7B76"/>
    <w:rsid w:val="6B0B7C1E"/>
    <w:rsid w:val="6B0E57A2"/>
    <w:rsid w:val="6B0FCA12"/>
    <w:rsid w:val="6B14F82C"/>
    <w:rsid w:val="6B17AEA7"/>
    <w:rsid w:val="6B1BDE35"/>
    <w:rsid w:val="6B1D21B7"/>
    <w:rsid w:val="6B23A816"/>
    <w:rsid w:val="6B250BA2"/>
    <w:rsid w:val="6B2B011C"/>
    <w:rsid w:val="6B32466B"/>
    <w:rsid w:val="6B340D40"/>
    <w:rsid w:val="6B3688D3"/>
    <w:rsid w:val="6B38C2D0"/>
    <w:rsid w:val="6B3AC112"/>
    <w:rsid w:val="6B3ADFB5"/>
    <w:rsid w:val="6B3C0437"/>
    <w:rsid w:val="6B3EB051"/>
    <w:rsid w:val="6B3FA243"/>
    <w:rsid w:val="6B4734C2"/>
    <w:rsid w:val="6B4C7176"/>
    <w:rsid w:val="6B5249D3"/>
    <w:rsid w:val="6B577AF6"/>
    <w:rsid w:val="6B5C1297"/>
    <w:rsid w:val="6B5E6DEA"/>
    <w:rsid w:val="6B625F2F"/>
    <w:rsid w:val="6B63AC51"/>
    <w:rsid w:val="6B64771F"/>
    <w:rsid w:val="6B653070"/>
    <w:rsid w:val="6B683864"/>
    <w:rsid w:val="6B68E3E7"/>
    <w:rsid w:val="6B6AC393"/>
    <w:rsid w:val="6B6C3D00"/>
    <w:rsid w:val="6B6CCEBB"/>
    <w:rsid w:val="6B6D273F"/>
    <w:rsid w:val="6B6D2E49"/>
    <w:rsid w:val="6B6DAF16"/>
    <w:rsid w:val="6B6F9FB7"/>
    <w:rsid w:val="6B74AB34"/>
    <w:rsid w:val="6B79C4ED"/>
    <w:rsid w:val="6B7AD16E"/>
    <w:rsid w:val="6B81F614"/>
    <w:rsid w:val="6B828B12"/>
    <w:rsid w:val="6B86BEE7"/>
    <w:rsid w:val="6B87BFB2"/>
    <w:rsid w:val="6B8F6931"/>
    <w:rsid w:val="6B9114A3"/>
    <w:rsid w:val="6B999876"/>
    <w:rsid w:val="6B9C13B9"/>
    <w:rsid w:val="6B9CC4E2"/>
    <w:rsid w:val="6B9D52CB"/>
    <w:rsid w:val="6B9DF13F"/>
    <w:rsid w:val="6BA102F5"/>
    <w:rsid w:val="6BA2B91F"/>
    <w:rsid w:val="6BA42AB6"/>
    <w:rsid w:val="6BABB898"/>
    <w:rsid w:val="6BAF2A8D"/>
    <w:rsid w:val="6BAF5BF1"/>
    <w:rsid w:val="6BB590AE"/>
    <w:rsid w:val="6BC28047"/>
    <w:rsid w:val="6BC39C6A"/>
    <w:rsid w:val="6BC4592C"/>
    <w:rsid w:val="6BC7604F"/>
    <w:rsid w:val="6BC81060"/>
    <w:rsid w:val="6BD5E5D4"/>
    <w:rsid w:val="6BD899B9"/>
    <w:rsid w:val="6BDC91F2"/>
    <w:rsid w:val="6BE336C3"/>
    <w:rsid w:val="6BE4E106"/>
    <w:rsid w:val="6BE9042A"/>
    <w:rsid w:val="6BEA7DD4"/>
    <w:rsid w:val="6BEB6B52"/>
    <w:rsid w:val="6BEB8D23"/>
    <w:rsid w:val="6BEE29EF"/>
    <w:rsid w:val="6BEF36D5"/>
    <w:rsid w:val="6BF19056"/>
    <w:rsid w:val="6BF192B0"/>
    <w:rsid w:val="6BF29034"/>
    <w:rsid w:val="6BF3192A"/>
    <w:rsid w:val="6BFA095D"/>
    <w:rsid w:val="6BFE47AA"/>
    <w:rsid w:val="6C0A53E1"/>
    <w:rsid w:val="6C0A5BFE"/>
    <w:rsid w:val="6C0AD608"/>
    <w:rsid w:val="6C0E68DE"/>
    <w:rsid w:val="6C15FEB6"/>
    <w:rsid w:val="6C19AB6F"/>
    <w:rsid w:val="6C19CB9E"/>
    <w:rsid w:val="6C1B43F5"/>
    <w:rsid w:val="6C1B613A"/>
    <w:rsid w:val="6C243AD3"/>
    <w:rsid w:val="6C29192B"/>
    <w:rsid w:val="6C29D9AB"/>
    <w:rsid w:val="6C2A2A18"/>
    <w:rsid w:val="6C2C2D59"/>
    <w:rsid w:val="6C2E06DC"/>
    <w:rsid w:val="6C2E38AB"/>
    <w:rsid w:val="6C35FFD6"/>
    <w:rsid w:val="6C3664D0"/>
    <w:rsid w:val="6C38326F"/>
    <w:rsid w:val="6C3B8CD5"/>
    <w:rsid w:val="6C40209F"/>
    <w:rsid w:val="6C4753E7"/>
    <w:rsid w:val="6C49E75C"/>
    <w:rsid w:val="6C4F4BBF"/>
    <w:rsid w:val="6C5126FC"/>
    <w:rsid w:val="6C5B4C58"/>
    <w:rsid w:val="6C5D456C"/>
    <w:rsid w:val="6C5DB06B"/>
    <w:rsid w:val="6C6433E2"/>
    <w:rsid w:val="6C653E33"/>
    <w:rsid w:val="6C659DEB"/>
    <w:rsid w:val="6C6615CC"/>
    <w:rsid w:val="6C66B0F1"/>
    <w:rsid w:val="6C673BA5"/>
    <w:rsid w:val="6C6B6567"/>
    <w:rsid w:val="6C6D1D14"/>
    <w:rsid w:val="6C70E2E7"/>
    <w:rsid w:val="6C72A029"/>
    <w:rsid w:val="6C733234"/>
    <w:rsid w:val="6C74B58D"/>
    <w:rsid w:val="6C764C07"/>
    <w:rsid w:val="6C78544B"/>
    <w:rsid w:val="6C7C14AC"/>
    <w:rsid w:val="6C7CFEBE"/>
    <w:rsid w:val="6C7EBC95"/>
    <w:rsid w:val="6C83F710"/>
    <w:rsid w:val="6C851917"/>
    <w:rsid w:val="6C8ACE98"/>
    <w:rsid w:val="6C8E5A04"/>
    <w:rsid w:val="6C94BF54"/>
    <w:rsid w:val="6C9C2DDD"/>
    <w:rsid w:val="6CA491F7"/>
    <w:rsid w:val="6CA5CADD"/>
    <w:rsid w:val="6CA9910D"/>
    <w:rsid w:val="6CAA0C89"/>
    <w:rsid w:val="6CAB60C2"/>
    <w:rsid w:val="6CAFE5A1"/>
    <w:rsid w:val="6CB39394"/>
    <w:rsid w:val="6CB45EC0"/>
    <w:rsid w:val="6CB46EFD"/>
    <w:rsid w:val="6CB64E71"/>
    <w:rsid w:val="6CBF9EEF"/>
    <w:rsid w:val="6CC0EF50"/>
    <w:rsid w:val="6CC1EA44"/>
    <w:rsid w:val="6CC62C1A"/>
    <w:rsid w:val="6CC6310C"/>
    <w:rsid w:val="6CCC1A85"/>
    <w:rsid w:val="6CD1A4D9"/>
    <w:rsid w:val="6CD5FBCE"/>
    <w:rsid w:val="6CD8091B"/>
    <w:rsid w:val="6CDBDCFF"/>
    <w:rsid w:val="6CDC5A54"/>
    <w:rsid w:val="6CDFC6FC"/>
    <w:rsid w:val="6CE0381F"/>
    <w:rsid w:val="6CE2900E"/>
    <w:rsid w:val="6CE2FDEF"/>
    <w:rsid w:val="6CE6B5F9"/>
    <w:rsid w:val="6CE7549C"/>
    <w:rsid w:val="6CE7C923"/>
    <w:rsid w:val="6CE81B17"/>
    <w:rsid w:val="6CEA4459"/>
    <w:rsid w:val="6CEF6892"/>
    <w:rsid w:val="6CF07D25"/>
    <w:rsid w:val="6CF0D16D"/>
    <w:rsid w:val="6CF50CF8"/>
    <w:rsid w:val="6CF5D8AF"/>
    <w:rsid w:val="6CF6F88B"/>
    <w:rsid w:val="6CFCE23D"/>
    <w:rsid w:val="6D0323FD"/>
    <w:rsid w:val="6D0A017D"/>
    <w:rsid w:val="6D0F1135"/>
    <w:rsid w:val="6D0F4F54"/>
    <w:rsid w:val="6D101425"/>
    <w:rsid w:val="6D16CD89"/>
    <w:rsid w:val="6D183A39"/>
    <w:rsid w:val="6D1C2376"/>
    <w:rsid w:val="6D213AA0"/>
    <w:rsid w:val="6D219EEE"/>
    <w:rsid w:val="6D221FE0"/>
    <w:rsid w:val="6D237F2C"/>
    <w:rsid w:val="6D26F542"/>
    <w:rsid w:val="6D296EFB"/>
    <w:rsid w:val="6D2A44F0"/>
    <w:rsid w:val="6D2AE633"/>
    <w:rsid w:val="6D2B13B5"/>
    <w:rsid w:val="6D2CED1E"/>
    <w:rsid w:val="6D2D0813"/>
    <w:rsid w:val="6D2E7088"/>
    <w:rsid w:val="6D2EBDAB"/>
    <w:rsid w:val="6D2F9881"/>
    <w:rsid w:val="6D33C71B"/>
    <w:rsid w:val="6D369E49"/>
    <w:rsid w:val="6D3B4A67"/>
    <w:rsid w:val="6D3C3D5D"/>
    <w:rsid w:val="6D3C7922"/>
    <w:rsid w:val="6D409E8B"/>
    <w:rsid w:val="6D537060"/>
    <w:rsid w:val="6D58886C"/>
    <w:rsid w:val="6D59D460"/>
    <w:rsid w:val="6D5E419C"/>
    <w:rsid w:val="6D636768"/>
    <w:rsid w:val="6D65E4FF"/>
    <w:rsid w:val="6D6A46EC"/>
    <w:rsid w:val="6D70EFE7"/>
    <w:rsid w:val="6D7196A5"/>
    <w:rsid w:val="6D77230D"/>
    <w:rsid w:val="6D7A165D"/>
    <w:rsid w:val="6D7C8586"/>
    <w:rsid w:val="6D82D606"/>
    <w:rsid w:val="6D833CBD"/>
    <w:rsid w:val="6D83A180"/>
    <w:rsid w:val="6D83E1FD"/>
    <w:rsid w:val="6D846792"/>
    <w:rsid w:val="6D877140"/>
    <w:rsid w:val="6D8BDFDD"/>
    <w:rsid w:val="6D9473F4"/>
    <w:rsid w:val="6D99B2A6"/>
    <w:rsid w:val="6D9E9367"/>
    <w:rsid w:val="6D9FF1AC"/>
    <w:rsid w:val="6DA17D58"/>
    <w:rsid w:val="6DA28F9F"/>
    <w:rsid w:val="6DA94D97"/>
    <w:rsid w:val="6DA9FED5"/>
    <w:rsid w:val="6DAA22A4"/>
    <w:rsid w:val="6DABBEDC"/>
    <w:rsid w:val="6DACE386"/>
    <w:rsid w:val="6DAD318C"/>
    <w:rsid w:val="6DB03952"/>
    <w:rsid w:val="6DB313C4"/>
    <w:rsid w:val="6DB97D0E"/>
    <w:rsid w:val="6DBB00DF"/>
    <w:rsid w:val="6DBF5B8F"/>
    <w:rsid w:val="6DC4BE45"/>
    <w:rsid w:val="6DCC8602"/>
    <w:rsid w:val="6DD2134A"/>
    <w:rsid w:val="6DD510D2"/>
    <w:rsid w:val="6DE04701"/>
    <w:rsid w:val="6DE1A4D3"/>
    <w:rsid w:val="6DE1E23C"/>
    <w:rsid w:val="6DE5026E"/>
    <w:rsid w:val="6DE62C84"/>
    <w:rsid w:val="6DE6DACB"/>
    <w:rsid w:val="6DEC0EEC"/>
    <w:rsid w:val="6DF9380E"/>
    <w:rsid w:val="6DFC8971"/>
    <w:rsid w:val="6E029151"/>
    <w:rsid w:val="6E0454B9"/>
    <w:rsid w:val="6E062D5A"/>
    <w:rsid w:val="6E06CA1C"/>
    <w:rsid w:val="6E086310"/>
    <w:rsid w:val="6E0FDD2C"/>
    <w:rsid w:val="6E141C57"/>
    <w:rsid w:val="6E144BCF"/>
    <w:rsid w:val="6E15610B"/>
    <w:rsid w:val="6E157A3E"/>
    <w:rsid w:val="6E15B948"/>
    <w:rsid w:val="6E15EFF7"/>
    <w:rsid w:val="6E195951"/>
    <w:rsid w:val="6E19677B"/>
    <w:rsid w:val="6E1A8CB8"/>
    <w:rsid w:val="6E200B59"/>
    <w:rsid w:val="6E205C6B"/>
    <w:rsid w:val="6E24AF3E"/>
    <w:rsid w:val="6E3153E2"/>
    <w:rsid w:val="6E4001C9"/>
    <w:rsid w:val="6E401308"/>
    <w:rsid w:val="6E43CBEC"/>
    <w:rsid w:val="6E465BCB"/>
    <w:rsid w:val="6E483B61"/>
    <w:rsid w:val="6E490991"/>
    <w:rsid w:val="6E4F69BC"/>
    <w:rsid w:val="6E4F93C4"/>
    <w:rsid w:val="6E54867B"/>
    <w:rsid w:val="6E5731BB"/>
    <w:rsid w:val="6E5732D4"/>
    <w:rsid w:val="6E57F52A"/>
    <w:rsid w:val="6E5BF758"/>
    <w:rsid w:val="6E5DF66D"/>
    <w:rsid w:val="6E5FE25B"/>
    <w:rsid w:val="6E62EC2C"/>
    <w:rsid w:val="6E677F28"/>
    <w:rsid w:val="6E689889"/>
    <w:rsid w:val="6E6E7589"/>
    <w:rsid w:val="6E6FA4FE"/>
    <w:rsid w:val="6E7547E3"/>
    <w:rsid w:val="6E7656FD"/>
    <w:rsid w:val="6E76CB2C"/>
    <w:rsid w:val="6E778249"/>
    <w:rsid w:val="6E7946A9"/>
    <w:rsid w:val="6E7A245C"/>
    <w:rsid w:val="6E7C4ADA"/>
    <w:rsid w:val="6E7DE0E1"/>
    <w:rsid w:val="6E818759"/>
    <w:rsid w:val="6E81C5B1"/>
    <w:rsid w:val="6E8483F1"/>
    <w:rsid w:val="6E868ACA"/>
    <w:rsid w:val="6E87FF86"/>
    <w:rsid w:val="6E8AE180"/>
    <w:rsid w:val="6E8F481F"/>
    <w:rsid w:val="6E953DBB"/>
    <w:rsid w:val="6E9D1EA4"/>
    <w:rsid w:val="6E9DB526"/>
    <w:rsid w:val="6EA43A0F"/>
    <w:rsid w:val="6EA4941D"/>
    <w:rsid w:val="6EA58892"/>
    <w:rsid w:val="6EAF9F28"/>
    <w:rsid w:val="6EB26333"/>
    <w:rsid w:val="6EB3038C"/>
    <w:rsid w:val="6EB61AD5"/>
    <w:rsid w:val="6EB6E54B"/>
    <w:rsid w:val="6EB8F455"/>
    <w:rsid w:val="6EBFD604"/>
    <w:rsid w:val="6EC5FB7E"/>
    <w:rsid w:val="6ECDF353"/>
    <w:rsid w:val="6ECE121E"/>
    <w:rsid w:val="6ED3A548"/>
    <w:rsid w:val="6ED6A716"/>
    <w:rsid w:val="6ED6F4C9"/>
    <w:rsid w:val="6ED8A3B7"/>
    <w:rsid w:val="6EDAEFA2"/>
    <w:rsid w:val="6EDD8980"/>
    <w:rsid w:val="6EDE3628"/>
    <w:rsid w:val="6EE352C2"/>
    <w:rsid w:val="6EE85438"/>
    <w:rsid w:val="6EEA5087"/>
    <w:rsid w:val="6EEB12CD"/>
    <w:rsid w:val="6EEB312F"/>
    <w:rsid w:val="6EF2CDC5"/>
    <w:rsid w:val="6EF2FFC6"/>
    <w:rsid w:val="6EF37D78"/>
    <w:rsid w:val="6EF4BBA1"/>
    <w:rsid w:val="6EF4FD1B"/>
    <w:rsid w:val="6EF542C3"/>
    <w:rsid w:val="6EF57893"/>
    <w:rsid w:val="6EF7B1DC"/>
    <w:rsid w:val="6EFAFEDB"/>
    <w:rsid w:val="6EFC8315"/>
    <w:rsid w:val="6F040F0A"/>
    <w:rsid w:val="6F08BFE8"/>
    <w:rsid w:val="6F099043"/>
    <w:rsid w:val="6F0B4F5A"/>
    <w:rsid w:val="6F0EDB8C"/>
    <w:rsid w:val="6F18B4A0"/>
    <w:rsid w:val="6F19C93A"/>
    <w:rsid w:val="6F213DDD"/>
    <w:rsid w:val="6F2235E9"/>
    <w:rsid w:val="6F238630"/>
    <w:rsid w:val="6F23EE01"/>
    <w:rsid w:val="6F25D886"/>
    <w:rsid w:val="6F25EFAC"/>
    <w:rsid w:val="6F27EFBF"/>
    <w:rsid w:val="6F28AAC9"/>
    <w:rsid w:val="6F2D6558"/>
    <w:rsid w:val="6F30A893"/>
    <w:rsid w:val="6F32F533"/>
    <w:rsid w:val="6F33DC09"/>
    <w:rsid w:val="6F34CA93"/>
    <w:rsid w:val="6F36D320"/>
    <w:rsid w:val="6F3DC849"/>
    <w:rsid w:val="6F41B512"/>
    <w:rsid w:val="6F41D4BA"/>
    <w:rsid w:val="6F434030"/>
    <w:rsid w:val="6F437921"/>
    <w:rsid w:val="6F44BD12"/>
    <w:rsid w:val="6F45401E"/>
    <w:rsid w:val="6F477F49"/>
    <w:rsid w:val="6F483AF5"/>
    <w:rsid w:val="6F4942A5"/>
    <w:rsid w:val="6F4A2807"/>
    <w:rsid w:val="6F55682C"/>
    <w:rsid w:val="6F56219F"/>
    <w:rsid w:val="6F58DA4B"/>
    <w:rsid w:val="6F604E3D"/>
    <w:rsid w:val="6F634F69"/>
    <w:rsid w:val="6F63DCBF"/>
    <w:rsid w:val="6F65E695"/>
    <w:rsid w:val="6F68BA89"/>
    <w:rsid w:val="6F68FD13"/>
    <w:rsid w:val="6F699454"/>
    <w:rsid w:val="6F732D97"/>
    <w:rsid w:val="6F73DEA8"/>
    <w:rsid w:val="6F7C5FE7"/>
    <w:rsid w:val="6F85AF8E"/>
    <w:rsid w:val="6F87E0BE"/>
    <w:rsid w:val="6F8F6329"/>
    <w:rsid w:val="6F935668"/>
    <w:rsid w:val="6F94B0DE"/>
    <w:rsid w:val="6F96D8CD"/>
    <w:rsid w:val="6F99EE88"/>
    <w:rsid w:val="6F9D5984"/>
    <w:rsid w:val="6F9FD495"/>
    <w:rsid w:val="6FA3DFF0"/>
    <w:rsid w:val="6FB31210"/>
    <w:rsid w:val="6FB9ED4C"/>
    <w:rsid w:val="6FBF5C6F"/>
    <w:rsid w:val="6FC3DFD7"/>
    <w:rsid w:val="6FCB4050"/>
    <w:rsid w:val="6FD29664"/>
    <w:rsid w:val="6FD4A0B3"/>
    <w:rsid w:val="6FD56318"/>
    <w:rsid w:val="6FD59CFD"/>
    <w:rsid w:val="6FD78B1C"/>
    <w:rsid w:val="6FDB08B2"/>
    <w:rsid w:val="6FE0FFA5"/>
    <w:rsid w:val="6FE24D3C"/>
    <w:rsid w:val="6FE62275"/>
    <w:rsid w:val="6FEA23F6"/>
    <w:rsid w:val="6FEB6DF2"/>
    <w:rsid w:val="6FED4173"/>
    <w:rsid w:val="6FED6D18"/>
    <w:rsid w:val="6FF09B52"/>
    <w:rsid w:val="6FF3149E"/>
    <w:rsid w:val="6FF3A309"/>
    <w:rsid w:val="6FF73679"/>
    <w:rsid w:val="6FFB62D4"/>
    <w:rsid w:val="6FFBBFC5"/>
    <w:rsid w:val="70017016"/>
    <w:rsid w:val="70037A1D"/>
    <w:rsid w:val="7006C1EA"/>
    <w:rsid w:val="70085265"/>
    <w:rsid w:val="700AA4F9"/>
    <w:rsid w:val="70156779"/>
    <w:rsid w:val="7016813B"/>
    <w:rsid w:val="7018E740"/>
    <w:rsid w:val="70192449"/>
    <w:rsid w:val="701A1C93"/>
    <w:rsid w:val="701B790D"/>
    <w:rsid w:val="702113BD"/>
    <w:rsid w:val="7022C844"/>
    <w:rsid w:val="7025FF1F"/>
    <w:rsid w:val="702633D4"/>
    <w:rsid w:val="702D26E9"/>
    <w:rsid w:val="702F83BA"/>
    <w:rsid w:val="70304140"/>
    <w:rsid w:val="7035B961"/>
    <w:rsid w:val="70382C4C"/>
    <w:rsid w:val="7043D3AE"/>
    <w:rsid w:val="704A45CD"/>
    <w:rsid w:val="704E90F7"/>
    <w:rsid w:val="704FC794"/>
    <w:rsid w:val="70504D64"/>
    <w:rsid w:val="70547761"/>
    <w:rsid w:val="70565C7F"/>
    <w:rsid w:val="705C33C6"/>
    <w:rsid w:val="705D2EE2"/>
    <w:rsid w:val="705DE10C"/>
    <w:rsid w:val="7061B18C"/>
    <w:rsid w:val="7064A8D5"/>
    <w:rsid w:val="706572F0"/>
    <w:rsid w:val="70680579"/>
    <w:rsid w:val="706BC84E"/>
    <w:rsid w:val="706DF327"/>
    <w:rsid w:val="706FF459"/>
    <w:rsid w:val="70780AF8"/>
    <w:rsid w:val="707C6B9B"/>
    <w:rsid w:val="707D95C9"/>
    <w:rsid w:val="707F6C09"/>
    <w:rsid w:val="708018E7"/>
    <w:rsid w:val="70827936"/>
    <w:rsid w:val="708DCC68"/>
    <w:rsid w:val="708E6A29"/>
    <w:rsid w:val="708F248E"/>
    <w:rsid w:val="70900E15"/>
    <w:rsid w:val="70924A6B"/>
    <w:rsid w:val="7097DC4A"/>
    <w:rsid w:val="709D4111"/>
    <w:rsid w:val="70A0B431"/>
    <w:rsid w:val="70A28118"/>
    <w:rsid w:val="70A282EE"/>
    <w:rsid w:val="70A77DF3"/>
    <w:rsid w:val="70A79D00"/>
    <w:rsid w:val="70ABFFB1"/>
    <w:rsid w:val="70AC87E0"/>
    <w:rsid w:val="70AE2BAF"/>
    <w:rsid w:val="70AFE49D"/>
    <w:rsid w:val="70B0348C"/>
    <w:rsid w:val="70B1FFF3"/>
    <w:rsid w:val="70BA7BE0"/>
    <w:rsid w:val="70C9B8E5"/>
    <w:rsid w:val="70D5BE10"/>
    <w:rsid w:val="70DC1B4C"/>
    <w:rsid w:val="70E12923"/>
    <w:rsid w:val="70E32EE0"/>
    <w:rsid w:val="70ED7161"/>
    <w:rsid w:val="70EDEE6B"/>
    <w:rsid w:val="70EF0D85"/>
    <w:rsid w:val="70F59E81"/>
    <w:rsid w:val="70FAF1FD"/>
    <w:rsid w:val="70FDAC9E"/>
    <w:rsid w:val="70FDFAAB"/>
    <w:rsid w:val="710025BD"/>
    <w:rsid w:val="7100E8A7"/>
    <w:rsid w:val="7102F280"/>
    <w:rsid w:val="71034CEB"/>
    <w:rsid w:val="710DBF37"/>
    <w:rsid w:val="710F8639"/>
    <w:rsid w:val="71112ED0"/>
    <w:rsid w:val="71154984"/>
    <w:rsid w:val="7119253F"/>
    <w:rsid w:val="71199D25"/>
    <w:rsid w:val="711A6494"/>
    <w:rsid w:val="711A6EBA"/>
    <w:rsid w:val="711AA72F"/>
    <w:rsid w:val="711B0B5E"/>
    <w:rsid w:val="711BA18B"/>
    <w:rsid w:val="7120C9A7"/>
    <w:rsid w:val="7121628D"/>
    <w:rsid w:val="7124D10F"/>
    <w:rsid w:val="713026A7"/>
    <w:rsid w:val="713353D4"/>
    <w:rsid w:val="7133DC67"/>
    <w:rsid w:val="713A67E7"/>
    <w:rsid w:val="713D4596"/>
    <w:rsid w:val="713DBEBB"/>
    <w:rsid w:val="7141B7B9"/>
    <w:rsid w:val="7143BAF4"/>
    <w:rsid w:val="7146A2EE"/>
    <w:rsid w:val="7149FFBD"/>
    <w:rsid w:val="714E3BA2"/>
    <w:rsid w:val="715759C1"/>
    <w:rsid w:val="715B8BCF"/>
    <w:rsid w:val="715C7CEE"/>
    <w:rsid w:val="715C7F25"/>
    <w:rsid w:val="7161EE6C"/>
    <w:rsid w:val="7168D777"/>
    <w:rsid w:val="716C7548"/>
    <w:rsid w:val="716C7C25"/>
    <w:rsid w:val="7176135C"/>
    <w:rsid w:val="7176B755"/>
    <w:rsid w:val="71773CCC"/>
    <w:rsid w:val="717CC1C3"/>
    <w:rsid w:val="717FE1CA"/>
    <w:rsid w:val="71848C2F"/>
    <w:rsid w:val="7185A9DE"/>
    <w:rsid w:val="71865966"/>
    <w:rsid w:val="718693C2"/>
    <w:rsid w:val="71899F0C"/>
    <w:rsid w:val="718DCEE8"/>
    <w:rsid w:val="718E6392"/>
    <w:rsid w:val="71957C05"/>
    <w:rsid w:val="719F04BC"/>
    <w:rsid w:val="71A29433"/>
    <w:rsid w:val="71A3CF67"/>
    <w:rsid w:val="71A40E49"/>
    <w:rsid w:val="71A546B5"/>
    <w:rsid w:val="71A57010"/>
    <w:rsid w:val="71A78C5F"/>
    <w:rsid w:val="71AA930D"/>
    <w:rsid w:val="71AED3B2"/>
    <w:rsid w:val="71AFAF64"/>
    <w:rsid w:val="71B9AD2A"/>
    <w:rsid w:val="71BA866B"/>
    <w:rsid w:val="71BC419A"/>
    <w:rsid w:val="71BFF630"/>
    <w:rsid w:val="71C5B3FC"/>
    <w:rsid w:val="71C83F69"/>
    <w:rsid w:val="71CCB4E4"/>
    <w:rsid w:val="71CCF1DA"/>
    <w:rsid w:val="71CD5373"/>
    <w:rsid w:val="71CDCD59"/>
    <w:rsid w:val="71D2EC30"/>
    <w:rsid w:val="71DA45E3"/>
    <w:rsid w:val="71DFD2A8"/>
    <w:rsid w:val="71E19157"/>
    <w:rsid w:val="71E77C5B"/>
    <w:rsid w:val="71EEE801"/>
    <w:rsid w:val="71EFC3EC"/>
    <w:rsid w:val="71F5FE83"/>
    <w:rsid w:val="71F9335F"/>
    <w:rsid w:val="71FFE3A0"/>
    <w:rsid w:val="71FFFBAA"/>
    <w:rsid w:val="72009AB2"/>
    <w:rsid w:val="7205C218"/>
    <w:rsid w:val="72069D48"/>
    <w:rsid w:val="7206A5D5"/>
    <w:rsid w:val="72072B3B"/>
    <w:rsid w:val="72085109"/>
    <w:rsid w:val="7209BC8E"/>
    <w:rsid w:val="720E31AD"/>
    <w:rsid w:val="720FC06D"/>
    <w:rsid w:val="72104F83"/>
    <w:rsid w:val="7213C3AA"/>
    <w:rsid w:val="72165CD9"/>
    <w:rsid w:val="7216DAFF"/>
    <w:rsid w:val="7217423E"/>
    <w:rsid w:val="721DEAE1"/>
    <w:rsid w:val="721E4511"/>
    <w:rsid w:val="721E8E5C"/>
    <w:rsid w:val="722122A0"/>
    <w:rsid w:val="7226A012"/>
    <w:rsid w:val="7226B7C4"/>
    <w:rsid w:val="722B1C31"/>
    <w:rsid w:val="722F92F4"/>
    <w:rsid w:val="723021D0"/>
    <w:rsid w:val="723237DF"/>
    <w:rsid w:val="7232720D"/>
    <w:rsid w:val="7233A5CB"/>
    <w:rsid w:val="72346B6F"/>
    <w:rsid w:val="723478C2"/>
    <w:rsid w:val="72384072"/>
    <w:rsid w:val="723BAFCC"/>
    <w:rsid w:val="723DC9DC"/>
    <w:rsid w:val="723E48CB"/>
    <w:rsid w:val="723F4F11"/>
    <w:rsid w:val="7240AE22"/>
    <w:rsid w:val="72421D4A"/>
    <w:rsid w:val="72460C77"/>
    <w:rsid w:val="7246F75A"/>
    <w:rsid w:val="724AD4A3"/>
    <w:rsid w:val="72559DAA"/>
    <w:rsid w:val="72573411"/>
    <w:rsid w:val="7257FAE7"/>
    <w:rsid w:val="725AC59C"/>
    <w:rsid w:val="725B8E3D"/>
    <w:rsid w:val="725F1329"/>
    <w:rsid w:val="726178B9"/>
    <w:rsid w:val="7267D368"/>
    <w:rsid w:val="72687BB8"/>
    <w:rsid w:val="726969E6"/>
    <w:rsid w:val="726C6BBD"/>
    <w:rsid w:val="726F01F5"/>
    <w:rsid w:val="7277BE25"/>
    <w:rsid w:val="727BB045"/>
    <w:rsid w:val="727D92DC"/>
    <w:rsid w:val="727F27E7"/>
    <w:rsid w:val="7280A2AF"/>
    <w:rsid w:val="72813FF2"/>
    <w:rsid w:val="72827B8A"/>
    <w:rsid w:val="7283569B"/>
    <w:rsid w:val="7283E007"/>
    <w:rsid w:val="7285943C"/>
    <w:rsid w:val="72867BBE"/>
    <w:rsid w:val="728DEA1A"/>
    <w:rsid w:val="728E759E"/>
    <w:rsid w:val="729095E9"/>
    <w:rsid w:val="7291C626"/>
    <w:rsid w:val="72923FE9"/>
    <w:rsid w:val="72934E9B"/>
    <w:rsid w:val="72937C57"/>
    <w:rsid w:val="72945C94"/>
    <w:rsid w:val="7294D986"/>
    <w:rsid w:val="7296DF85"/>
    <w:rsid w:val="72977AAE"/>
    <w:rsid w:val="729EC8D3"/>
    <w:rsid w:val="72A4B667"/>
    <w:rsid w:val="72A4F6E5"/>
    <w:rsid w:val="72AA2EBD"/>
    <w:rsid w:val="72AB14B3"/>
    <w:rsid w:val="72AC09B0"/>
    <w:rsid w:val="72AF23CD"/>
    <w:rsid w:val="72B14C75"/>
    <w:rsid w:val="72B30D55"/>
    <w:rsid w:val="72B60179"/>
    <w:rsid w:val="72B63CEC"/>
    <w:rsid w:val="72BC3471"/>
    <w:rsid w:val="72BC368E"/>
    <w:rsid w:val="72C2AD7E"/>
    <w:rsid w:val="72CAC534"/>
    <w:rsid w:val="72CC4A0F"/>
    <w:rsid w:val="72CD1591"/>
    <w:rsid w:val="72D24CCE"/>
    <w:rsid w:val="72D2AA6B"/>
    <w:rsid w:val="72DD922C"/>
    <w:rsid w:val="72E42D9F"/>
    <w:rsid w:val="72E5216D"/>
    <w:rsid w:val="72E74498"/>
    <w:rsid w:val="72E7FCB2"/>
    <w:rsid w:val="72EA4B50"/>
    <w:rsid w:val="72EABC4A"/>
    <w:rsid w:val="72EC49E0"/>
    <w:rsid w:val="72EDBD1F"/>
    <w:rsid w:val="72F29BDC"/>
    <w:rsid w:val="72F787B6"/>
    <w:rsid w:val="72F85F8D"/>
    <w:rsid w:val="72FAF954"/>
    <w:rsid w:val="7303AA2C"/>
    <w:rsid w:val="73092D6C"/>
    <w:rsid w:val="730BAE5B"/>
    <w:rsid w:val="730BFF71"/>
    <w:rsid w:val="730C7FF2"/>
    <w:rsid w:val="73172C21"/>
    <w:rsid w:val="7317F0F8"/>
    <w:rsid w:val="731D3ACB"/>
    <w:rsid w:val="731EF14B"/>
    <w:rsid w:val="73204C17"/>
    <w:rsid w:val="73212895"/>
    <w:rsid w:val="732645E6"/>
    <w:rsid w:val="732CB1AB"/>
    <w:rsid w:val="732D9F38"/>
    <w:rsid w:val="733034C9"/>
    <w:rsid w:val="7330A2D1"/>
    <w:rsid w:val="73325A3A"/>
    <w:rsid w:val="73342637"/>
    <w:rsid w:val="7336617A"/>
    <w:rsid w:val="73380237"/>
    <w:rsid w:val="733AD752"/>
    <w:rsid w:val="733F04F1"/>
    <w:rsid w:val="73402250"/>
    <w:rsid w:val="7341226F"/>
    <w:rsid w:val="734211C9"/>
    <w:rsid w:val="7349CBDF"/>
    <w:rsid w:val="734A723A"/>
    <w:rsid w:val="73505A76"/>
    <w:rsid w:val="7357885D"/>
    <w:rsid w:val="7358B9D0"/>
    <w:rsid w:val="735C613A"/>
    <w:rsid w:val="735DFEFC"/>
    <w:rsid w:val="73609069"/>
    <w:rsid w:val="7360FA9B"/>
    <w:rsid w:val="736BFECC"/>
    <w:rsid w:val="736DB21B"/>
    <w:rsid w:val="73743EDC"/>
    <w:rsid w:val="7377992F"/>
    <w:rsid w:val="737A55F5"/>
    <w:rsid w:val="73819D18"/>
    <w:rsid w:val="73854635"/>
    <w:rsid w:val="7391250E"/>
    <w:rsid w:val="739283D2"/>
    <w:rsid w:val="73946705"/>
    <w:rsid w:val="7394A550"/>
    <w:rsid w:val="73952B46"/>
    <w:rsid w:val="73A0AF16"/>
    <w:rsid w:val="73A4B71E"/>
    <w:rsid w:val="73A6D402"/>
    <w:rsid w:val="73AB389F"/>
    <w:rsid w:val="73AC9E5C"/>
    <w:rsid w:val="73AF27B9"/>
    <w:rsid w:val="73B10C8F"/>
    <w:rsid w:val="73B9E6B7"/>
    <w:rsid w:val="73B9F16B"/>
    <w:rsid w:val="73BBBA15"/>
    <w:rsid w:val="73BD5F48"/>
    <w:rsid w:val="73BF1375"/>
    <w:rsid w:val="73C49D96"/>
    <w:rsid w:val="73C74486"/>
    <w:rsid w:val="73C8A841"/>
    <w:rsid w:val="73C9E0A6"/>
    <w:rsid w:val="73D04923"/>
    <w:rsid w:val="73D4E1D3"/>
    <w:rsid w:val="73D94329"/>
    <w:rsid w:val="73DB0865"/>
    <w:rsid w:val="73DC1017"/>
    <w:rsid w:val="73DCAB40"/>
    <w:rsid w:val="73DF3681"/>
    <w:rsid w:val="73E1CD8B"/>
    <w:rsid w:val="73E35404"/>
    <w:rsid w:val="73E5B841"/>
    <w:rsid w:val="73E659FF"/>
    <w:rsid w:val="73E9D631"/>
    <w:rsid w:val="73EA37E4"/>
    <w:rsid w:val="73ECE1E8"/>
    <w:rsid w:val="73EF5D08"/>
    <w:rsid w:val="73F05927"/>
    <w:rsid w:val="73F27E41"/>
    <w:rsid w:val="73F5229D"/>
    <w:rsid w:val="73F75E9E"/>
    <w:rsid w:val="73FA0E89"/>
    <w:rsid w:val="73FAB030"/>
    <w:rsid w:val="73FB9B1E"/>
    <w:rsid w:val="73FCD6D1"/>
    <w:rsid w:val="73FDF28C"/>
    <w:rsid w:val="73FE4334"/>
    <w:rsid w:val="740473C7"/>
    <w:rsid w:val="7406862B"/>
    <w:rsid w:val="74074747"/>
    <w:rsid w:val="7409B9C4"/>
    <w:rsid w:val="740D0C6B"/>
    <w:rsid w:val="7414C416"/>
    <w:rsid w:val="741733E1"/>
    <w:rsid w:val="74177A5B"/>
    <w:rsid w:val="741FD467"/>
    <w:rsid w:val="7420524E"/>
    <w:rsid w:val="7421AC4F"/>
    <w:rsid w:val="7425C203"/>
    <w:rsid w:val="7428B46A"/>
    <w:rsid w:val="74295012"/>
    <w:rsid w:val="742A68E3"/>
    <w:rsid w:val="742B6455"/>
    <w:rsid w:val="742C9E44"/>
    <w:rsid w:val="7431971D"/>
    <w:rsid w:val="7434E632"/>
    <w:rsid w:val="74355B60"/>
    <w:rsid w:val="74462646"/>
    <w:rsid w:val="74480434"/>
    <w:rsid w:val="74505666"/>
    <w:rsid w:val="7450FCA3"/>
    <w:rsid w:val="745325C2"/>
    <w:rsid w:val="7457FDAD"/>
    <w:rsid w:val="745955B0"/>
    <w:rsid w:val="74595E2B"/>
    <w:rsid w:val="745AB542"/>
    <w:rsid w:val="745AFA30"/>
    <w:rsid w:val="745C9540"/>
    <w:rsid w:val="745E235B"/>
    <w:rsid w:val="745FD529"/>
    <w:rsid w:val="74622C18"/>
    <w:rsid w:val="74625A6F"/>
    <w:rsid w:val="74645614"/>
    <w:rsid w:val="746ADF7A"/>
    <w:rsid w:val="746D2752"/>
    <w:rsid w:val="74701A5F"/>
    <w:rsid w:val="7476CA29"/>
    <w:rsid w:val="7479E2E3"/>
    <w:rsid w:val="747BFFAC"/>
    <w:rsid w:val="747ECCF4"/>
    <w:rsid w:val="7480F1CE"/>
    <w:rsid w:val="7488E9BC"/>
    <w:rsid w:val="748C5733"/>
    <w:rsid w:val="748F0757"/>
    <w:rsid w:val="748FE907"/>
    <w:rsid w:val="74912132"/>
    <w:rsid w:val="74933E94"/>
    <w:rsid w:val="74934BF6"/>
    <w:rsid w:val="74961FCF"/>
    <w:rsid w:val="7496A46F"/>
    <w:rsid w:val="74994981"/>
    <w:rsid w:val="749AE1B7"/>
    <w:rsid w:val="749B4B0C"/>
    <w:rsid w:val="749B8997"/>
    <w:rsid w:val="749EAF98"/>
    <w:rsid w:val="74A253C8"/>
    <w:rsid w:val="74A45764"/>
    <w:rsid w:val="74A49615"/>
    <w:rsid w:val="74A7A240"/>
    <w:rsid w:val="74A9861D"/>
    <w:rsid w:val="74AA6EB2"/>
    <w:rsid w:val="74AD85ED"/>
    <w:rsid w:val="74B0DB70"/>
    <w:rsid w:val="74B1E70C"/>
    <w:rsid w:val="74B891E8"/>
    <w:rsid w:val="74BFCBED"/>
    <w:rsid w:val="74C3C333"/>
    <w:rsid w:val="74C9D718"/>
    <w:rsid w:val="74CEFB4F"/>
    <w:rsid w:val="74CFDB28"/>
    <w:rsid w:val="74D0A241"/>
    <w:rsid w:val="74D7420F"/>
    <w:rsid w:val="74DAA012"/>
    <w:rsid w:val="74DB65D3"/>
    <w:rsid w:val="74DC67F2"/>
    <w:rsid w:val="74DE695B"/>
    <w:rsid w:val="74E2CCC0"/>
    <w:rsid w:val="74E2DB08"/>
    <w:rsid w:val="74E9CC80"/>
    <w:rsid w:val="74ED9E06"/>
    <w:rsid w:val="74EEE454"/>
    <w:rsid w:val="74EF7ABD"/>
    <w:rsid w:val="74EFA984"/>
    <w:rsid w:val="74EFD2DE"/>
    <w:rsid w:val="74EFF170"/>
    <w:rsid w:val="74F253CD"/>
    <w:rsid w:val="74FA3747"/>
    <w:rsid w:val="7506C9C2"/>
    <w:rsid w:val="750CA751"/>
    <w:rsid w:val="751052D6"/>
    <w:rsid w:val="75133554"/>
    <w:rsid w:val="75160240"/>
    <w:rsid w:val="75161B6C"/>
    <w:rsid w:val="751EFC0B"/>
    <w:rsid w:val="751FD730"/>
    <w:rsid w:val="752BE141"/>
    <w:rsid w:val="753182DC"/>
    <w:rsid w:val="7538E441"/>
    <w:rsid w:val="753AAF43"/>
    <w:rsid w:val="753D28F0"/>
    <w:rsid w:val="75441109"/>
    <w:rsid w:val="7544BBDC"/>
    <w:rsid w:val="75451617"/>
    <w:rsid w:val="7545D8A7"/>
    <w:rsid w:val="7549DEF4"/>
    <w:rsid w:val="7551677C"/>
    <w:rsid w:val="755193F5"/>
    <w:rsid w:val="7551D711"/>
    <w:rsid w:val="75532B90"/>
    <w:rsid w:val="755BD10C"/>
    <w:rsid w:val="756035BA"/>
    <w:rsid w:val="756E2DB8"/>
    <w:rsid w:val="757025B0"/>
    <w:rsid w:val="7571793F"/>
    <w:rsid w:val="7578FDB5"/>
    <w:rsid w:val="75799C89"/>
    <w:rsid w:val="757B4E69"/>
    <w:rsid w:val="757C6914"/>
    <w:rsid w:val="757C7A09"/>
    <w:rsid w:val="757E7A10"/>
    <w:rsid w:val="7586A346"/>
    <w:rsid w:val="75874B4A"/>
    <w:rsid w:val="75897C09"/>
    <w:rsid w:val="758F7CC6"/>
    <w:rsid w:val="7591420E"/>
    <w:rsid w:val="7592C7B4"/>
    <w:rsid w:val="759DADC2"/>
    <w:rsid w:val="759E4980"/>
    <w:rsid w:val="75A11CFC"/>
    <w:rsid w:val="75A4BFF5"/>
    <w:rsid w:val="75A73950"/>
    <w:rsid w:val="75ACB204"/>
    <w:rsid w:val="75ADAEEA"/>
    <w:rsid w:val="75ADDF42"/>
    <w:rsid w:val="75ADE11C"/>
    <w:rsid w:val="75AE0C52"/>
    <w:rsid w:val="75AE2C76"/>
    <w:rsid w:val="75B0A4AF"/>
    <w:rsid w:val="75B31AF2"/>
    <w:rsid w:val="75B5C743"/>
    <w:rsid w:val="75B7EB22"/>
    <w:rsid w:val="75BB95E0"/>
    <w:rsid w:val="75BBD467"/>
    <w:rsid w:val="75BD95B1"/>
    <w:rsid w:val="75BE5F87"/>
    <w:rsid w:val="75BF9FE4"/>
    <w:rsid w:val="75C8B7CF"/>
    <w:rsid w:val="75CA79F2"/>
    <w:rsid w:val="75CC79BF"/>
    <w:rsid w:val="75CF469C"/>
    <w:rsid w:val="75D52819"/>
    <w:rsid w:val="75D6AB57"/>
    <w:rsid w:val="75D821D4"/>
    <w:rsid w:val="75DC53D0"/>
    <w:rsid w:val="75DF6D96"/>
    <w:rsid w:val="75EA8A5A"/>
    <w:rsid w:val="75F0A4E5"/>
    <w:rsid w:val="75F2985F"/>
    <w:rsid w:val="75F2F652"/>
    <w:rsid w:val="75F83A06"/>
    <w:rsid w:val="75FCD427"/>
    <w:rsid w:val="76035C55"/>
    <w:rsid w:val="760D122A"/>
    <w:rsid w:val="760DD9A3"/>
    <w:rsid w:val="760FF3A0"/>
    <w:rsid w:val="76140282"/>
    <w:rsid w:val="76152737"/>
    <w:rsid w:val="76173C9C"/>
    <w:rsid w:val="761FDB1B"/>
    <w:rsid w:val="7620E942"/>
    <w:rsid w:val="762306BC"/>
    <w:rsid w:val="76247666"/>
    <w:rsid w:val="76294728"/>
    <w:rsid w:val="762C9CF0"/>
    <w:rsid w:val="762D2214"/>
    <w:rsid w:val="762E1AD1"/>
    <w:rsid w:val="762F3A25"/>
    <w:rsid w:val="762FF0E0"/>
    <w:rsid w:val="76307330"/>
    <w:rsid w:val="7633ABF5"/>
    <w:rsid w:val="76355749"/>
    <w:rsid w:val="763A9C19"/>
    <w:rsid w:val="763C32CD"/>
    <w:rsid w:val="763CFAF6"/>
    <w:rsid w:val="763E9C73"/>
    <w:rsid w:val="7642512D"/>
    <w:rsid w:val="76463F13"/>
    <w:rsid w:val="764C7B2D"/>
    <w:rsid w:val="76501E04"/>
    <w:rsid w:val="76505581"/>
    <w:rsid w:val="7654DCE0"/>
    <w:rsid w:val="7657A183"/>
    <w:rsid w:val="765CE566"/>
    <w:rsid w:val="765E3E75"/>
    <w:rsid w:val="7669C4E1"/>
    <w:rsid w:val="766B6C89"/>
    <w:rsid w:val="766BECFC"/>
    <w:rsid w:val="766C0BC3"/>
    <w:rsid w:val="766E8E71"/>
    <w:rsid w:val="766F00BC"/>
    <w:rsid w:val="767379BB"/>
    <w:rsid w:val="7676CAFF"/>
    <w:rsid w:val="767CA53B"/>
    <w:rsid w:val="768254A4"/>
    <w:rsid w:val="7688F2C6"/>
    <w:rsid w:val="768D0F42"/>
    <w:rsid w:val="768D5BB4"/>
    <w:rsid w:val="768EC5C2"/>
    <w:rsid w:val="7693BFA1"/>
    <w:rsid w:val="769A0334"/>
    <w:rsid w:val="769EB5D1"/>
    <w:rsid w:val="76A40551"/>
    <w:rsid w:val="76A6765A"/>
    <w:rsid w:val="76A8F77C"/>
    <w:rsid w:val="76AA4743"/>
    <w:rsid w:val="76AA76ED"/>
    <w:rsid w:val="76AB551C"/>
    <w:rsid w:val="76ACCF1B"/>
    <w:rsid w:val="76AF1FFA"/>
    <w:rsid w:val="76B2BA52"/>
    <w:rsid w:val="76B4F64E"/>
    <w:rsid w:val="76B8A538"/>
    <w:rsid w:val="76C005D9"/>
    <w:rsid w:val="76C56D95"/>
    <w:rsid w:val="76CACA10"/>
    <w:rsid w:val="76D2DE35"/>
    <w:rsid w:val="76D59857"/>
    <w:rsid w:val="76D8FFB3"/>
    <w:rsid w:val="76D98F74"/>
    <w:rsid w:val="76E0CFC5"/>
    <w:rsid w:val="76E3228F"/>
    <w:rsid w:val="76E46A97"/>
    <w:rsid w:val="76E656BB"/>
    <w:rsid w:val="76E928C0"/>
    <w:rsid w:val="76EA1319"/>
    <w:rsid w:val="76EA1B46"/>
    <w:rsid w:val="76EC1EF2"/>
    <w:rsid w:val="76EDFEED"/>
    <w:rsid w:val="76EE5382"/>
    <w:rsid w:val="76EF5433"/>
    <w:rsid w:val="76F0A78C"/>
    <w:rsid w:val="76F12F85"/>
    <w:rsid w:val="76F67099"/>
    <w:rsid w:val="76F9DE76"/>
    <w:rsid w:val="76FB860C"/>
    <w:rsid w:val="76FBEF10"/>
    <w:rsid w:val="76FCC8D6"/>
    <w:rsid w:val="76FFECAF"/>
    <w:rsid w:val="77029481"/>
    <w:rsid w:val="77066CE8"/>
    <w:rsid w:val="770853E9"/>
    <w:rsid w:val="77090D72"/>
    <w:rsid w:val="770C7B7B"/>
    <w:rsid w:val="770F2E63"/>
    <w:rsid w:val="7712181A"/>
    <w:rsid w:val="771426C6"/>
    <w:rsid w:val="7717F8B0"/>
    <w:rsid w:val="7719A14D"/>
    <w:rsid w:val="7719AC6B"/>
    <w:rsid w:val="771A8197"/>
    <w:rsid w:val="771CF1C3"/>
    <w:rsid w:val="771DC1C0"/>
    <w:rsid w:val="771E4F13"/>
    <w:rsid w:val="77214177"/>
    <w:rsid w:val="772183DC"/>
    <w:rsid w:val="7721BC0B"/>
    <w:rsid w:val="7724AE77"/>
    <w:rsid w:val="772667FD"/>
    <w:rsid w:val="7727EFCB"/>
    <w:rsid w:val="7729366E"/>
    <w:rsid w:val="7734177F"/>
    <w:rsid w:val="7736B24F"/>
    <w:rsid w:val="7739CDBD"/>
    <w:rsid w:val="7740A248"/>
    <w:rsid w:val="774BB540"/>
    <w:rsid w:val="774CD890"/>
    <w:rsid w:val="77594D89"/>
    <w:rsid w:val="775F1063"/>
    <w:rsid w:val="77623727"/>
    <w:rsid w:val="776340CE"/>
    <w:rsid w:val="77658D45"/>
    <w:rsid w:val="7767E602"/>
    <w:rsid w:val="7768D9CB"/>
    <w:rsid w:val="776C9193"/>
    <w:rsid w:val="776CA6D5"/>
    <w:rsid w:val="776CA826"/>
    <w:rsid w:val="7772758D"/>
    <w:rsid w:val="7773634D"/>
    <w:rsid w:val="77748A34"/>
    <w:rsid w:val="7774D6D4"/>
    <w:rsid w:val="7774DE6C"/>
    <w:rsid w:val="77783F3C"/>
    <w:rsid w:val="7781A080"/>
    <w:rsid w:val="7782EC46"/>
    <w:rsid w:val="7788C136"/>
    <w:rsid w:val="778B8CCD"/>
    <w:rsid w:val="778F239A"/>
    <w:rsid w:val="779511DA"/>
    <w:rsid w:val="77981C93"/>
    <w:rsid w:val="7799D287"/>
    <w:rsid w:val="779B8B56"/>
    <w:rsid w:val="779D6C8D"/>
    <w:rsid w:val="77A0262F"/>
    <w:rsid w:val="77A147A9"/>
    <w:rsid w:val="77A2DC75"/>
    <w:rsid w:val="77A5B76C"/>
    <w:rsid w:val="77ABA23C"/>
    <w:rsid w:val="77B0A617"/>
    <w:rsid w:val="77B27249"/>
    <w:rsid w:val="77B815A3"/>
    <w:rsid w:val="77BAB06F"/>
    <w:rsid w:val="77BFA104"/>
    <w:rsid w:val="77C1BB73"/>
    <w:rsid w:val="77C2C1A7"/>
    <w:rsid w:val="77C495D1"/>
    <w:rsid w:val="77C90168"/>
    <w:rsid w:val="77C936C9"/>
    <w:rsid w:val="77C994BA"/>
    <w:rsid w:val="77CA3F2D"/>
    <w:rsid w:val="77CA9FA4"/>
    <w:rsid w:val="77CAFC32"/>
    <w:rsid w:val="77D7C7D4"/>
    <w:rsid w:val="77D9E555"/>
    <w:rsid w:val="77DA6172"/>
    <w:rsid w:val="77DF2FD9"/>
    <w:rsid w:val="77E42564"/>
    <w:rsid w:val="77E4791A"/>
    <w:rsid w:val="77E5BA0A"/>
    <w:rsid w:val="77E662E5"/>
    <w:rsid w:val="77E71623"/>
    <w:rsid w:val="77E7F6CF"/>
    <w:rsid w:val="77E9FF26"/>
    <w:rsid w:val="77EAA6A6"/>
    <w:rsid w:val="77EE7117"/>
    <w:rsid w:val="77EF1A05"/>
    <w:rsid w:val="77F26853"/>
    <w:rsid w:val="77FB47FD"/>
    <w:rsid w:val="77FB5891"/>
    <w:rsid w:val="77FBDE3B"/>
    <w:rsid w:val="77FE1F35"/>
    <w:rsid w:val="77FED192"/>
    <w:rsid w:val="7800C0E4"/>
    <w:rsid w:val="780277F4"/>
    <w:rsid w:val="780284BB"/>
    <w:rsid w:val="78033577"/>
    <w:rsid w:val="7809F055"/>
    <w:rsid w:val="780AA68E"/>
    <w:rsid w:val="780B711D"/>
    <w:rsid w:val="7810CA6C"/>
    <w:rsid w:val="781394A7"/>
    <w:rsid w:val="78147578"/>
    <w:rsid w:val="7815BDC7"/>
    <w:rsid w:val="781A6D82"/>
    <w:rsid w:val="781D85A2"/>
    <w:rsid w:val="782270DA"/>
    <w:rsid w:val="78287049"/>
    <w:rsid w:val="782F3F68"/>
    <w:rsid w:val="78303054"/>
    <w:rsid w:val="7831369E"/>
    <w:rsid w:val="78323A2F"/>
    <w:rsid w:val="783459B6"/>
    <w:rsid w:val="7838D08E"/>
    <w:rsid w:val="7843401F"/>
    <w:rsid w:val="78435B96"/>
    <w:rsid w:val="78457AD6"/>
    <w:rsid w:val="78483610"/>
    <w:rsid w:val="78488EEB"/>
    <w:rsid w:val="784F159A"/>
    <w:rsid w:val="78553696"/>
    <w:rsid w:val="7857E268"/>
    <w:rsid w:val="785A1275"/>
    <w:rsid w:val="785AB995"/>
    <w:rsid w:val="785DD859"/>
    <w:rsid w:val="785F9E00"/>
    <w:rsid w:val="78611453"/>
    <w:rsid w:val="78616965"/>
    <w:rsid w:val="7861B05B"/>
    <w:rsid w:val="78665AFD"/>
    <w:rsid w:val="78681673"/>
    <w:rsid w:val="787430B1"/>
    <w:rsid w:val="78746E5E"/>
    <w:rsid w:val="7874D7F2"/>
    <w:rsid w:val="7877F341"/>
    <w:rsid w:val="788113C6"/>
    <w:rsid w:val="78843109"/>
    <w:rsid w:val="788A1299"/>
    <w:rsid w:val="788AA5A0"/>
    <w:rsid w:val="788B9FF5"/>
    <w:rsid w:val="788EE807"/>
    <w:rsid w:val="789022FA"/>
    <w:rsid w:val="7894F562"/>
    <w:rsid w:val="78979214"/>
    <w:rsid w:val="78981277"/>
    <w:rsid w:val="7898E40F"/>
    <w:rsid w:val="7898E534"/>
    <w:rsid w:val="7898FE49"/>
    <w:rsid w:val="789E63E9"/>
    <w:rsid w:val="78A1D5D5"/>
    <w:rsid w:val="78A2BF4C"/>
    <w:rsid w:val="78A38287"/>
    <w:rsid w:val="78A5CB2E"/>
    <w:rsid w:val="78A683B8"/>
    <w:rsid w:val="78AA1138"/>
    <w:rsid w:val="78ACE01D"/>
    <w:rsid w:val="78AF5E49"/>
    <w:rsid w:val="78B7608A"/>
    <w:rsid w:val="78B91DC7"/>
    <w:rsid w:val="78BD8D49"/>
    <w:rsid w:val="78C096B4"/>
    <w:rsid w:val="78CC8E70"/>
    <w:rsid w:val="78D00B7D"/>
    <w:rsid w:val="78D2C6FE"/>
    <w:rsid w:val="78D34DDA"/>
    <w:rsid w:val="78D62CD0"/>
    <w:rsid w:val="78D80756"/>
    <w:rsid w:val="78D8818E"/>
    <w:rsid w:val="78DC8723"/>
    <w:rsid w:val="78DE5FA5"/>
    <w:rsid w:val="78E1A849"/>
    <w:rsid w:val="78E2A70A"/>
    <w:rsid w:val="78E61779"/>
    <w:rsid w:val="78E64C8B"/>
    <w:rsid w:val="78E77CF5"/>
    <w:rsid w:val="78E8229F"/>
    <w:rsid w:val="78E8751E"/>
    <w:rsid w:val="78ED0A47"/>
    <w:rsid w:val="78FB99A8"/>
    <w:rsid w:val="78FBD886"/>
    <w:rsid w:val="78FCF089"/>
    <w:rsid w:val="78FDB722"/>
    <w:rsid w:val="79006F02"/>
    <w:rsid w:val="790829E9"/>
    <w:rsid w:val="790DD231"/>
    <w:rsid w:val="79109894"/>
    <w:rsid w:val="79124818"/>
    <w:rsid w:val="79135A10"/>
    <w:rsid w:val="791B4C8C"/>
    <w:rsid w:val="791B7F9C"/>
    <w:rsid w:val="791B8EFA"/>
    <w:rsid w:val="791BDC50"/>
    <w:rsid w:val="791BF3BF"/>
    <w:rsid w:val="791DF402"/>
    <w:rsid w:val="79225029"/>
    <w:rsid w:val="7924CECB"/>
    <w:rsid w:val="792F70B8"/>
    <w:rsid w:val="79382CC9"/>
    <w:rsid w:val="793C4517"/>
    <w:rsid w:val="793CB95E"/>
    <w:rsid w:val="7942160A"/>
    <w:rsid w:val="794809AD"/>
    <w:rsid w:val="794A2725"/>
    <w:rsid w:val="794AC403"/>
    <w:rsid w:val="794BF09D"/>
    <w:rsid w:val="794F6B11"/>
    <w:rsid w:val="7959EE85"/>
    <w:rsid w:val="795BD966"/>
    <w:rsid w:val="79637DAD"/>
    <w:rsid w:val="796442DE"/>
    <w:rsid w:val="79658E39"/>
    <w:rsid w:val="796BE7B6"/>
    <w:rsid w:val="796E287B"/>
    <w:rsid w:val="796F20AE"/>
    <w:rsid w:val="7971D01B"/>
    <w:rsid w:val="79787705"/>
    <w:rsid w:val="79794442"/>
    <w:rsid w:val="797F65D7"/>
    <w:rsid w:val="79816361"/>
    <w:rsid w:val="798219F3"/>
    <w:rsid w:val="79834972"/>
    <w:rsid w:val="7988D1A6"/>
    <w:rsid w:val="798CDF3F"/>
    <w:rsid w:val="7991C948"/>
    <w:rsid w:val="7995475C"/>
    <w:rsid w:val="7995541D"/>
    <w:rsid w:val="79970562"/>
    <w:rsid w:val="799A6F12"/>
    <w:rsid w:val="79A34FBE"/>
    <w:rsid w:val="79A43BF8"/>
    <w:rsid w:val="79A525AC"/>
    <w:rsid w:val="79A720CC"/>
    <w:rsid w:val="79A8353E"/>
    <w:rsid w:val="79AC311B"/>
    <w:rsid w:val="79B1C590"/>
    <w:rsid w:val="79BFB223"/>
    <w:rsid w:val="79BFBC5E"/>
    <w:rsid w:val="79C3155A"/>
    <w:rsid w:val="79C7D7D8"/>
    <w:rsid w:val="79CED13A"/>
    <w:rsid w:val="79CFA81C"/>
    <w:rsid w:val="79CFC1C1"/>
    <w:rsid w:val="79DA892C"/>
    <w:rsid w:val="79E098C5"/>
    <w:rsid w:val="79E1337A"/>
    <w:rsid w:val="79E1E805"/>
    <w:rsid w:val="79E2554D"/>
    <w:rsid w:val="79E7A4A5"/>
    <w:rsid w:val="79F4B220"/>
    <w:rsid w:val="79F6023D"/>
    <w:rsid w:val="79F6E829"/>
    <w:rsid w:val="7A0A900E"/>
    <w:rsid w:val="7A13C9E3"/>
    <w:rsid w:val="7A166F5C"/>
    <w:rsid w:val="7A18819F"/>
    <w:rsid w:val="7A1D8A5C"/>
    <w:rsid w:val="7A1FFCB7"/>
    <w:rsid w:val="7A255BBB"/>
    <w:rsid w:val="7A29E889"/>
    <w:rsid w:val="7A2D1789"/>
    <w:rsid w:val="7A2D920E"/>
    <w:rsid w:val="7A2EE64B"/>
    <w:rsid w:val="7A30900F"/>
    <w:rsid w:val="7A361F02"/>
    <w:rsid w:val="7A3D3CBB"/>
    <w:rsid w:val="7A4433BA"/>
    <w:rsid w:val="7A45D464"/>
    <w:rsid w:val="7A45DB10"/>
    <w:rsid w:val="7A4F687D"/>
    <w:rsid w:val="7A5EF47E"/>
    <w:rsid w:val="7A5F047A"/>
    <w:rsid w:val="7A61A269"/>
    <w:rsid w:val="7A61BB1A"/>
    <w:rsid w:val="7A650EA6"/>
    <w:rsid w:val="7A65B7C1"/>
    <w:rsid w:val="7A6B7ED1"/>
    <w:rsid w:val="7A6BE617"/>
    <w:rsid w:val="7A6CE81F"/>
    <w:rsid w:val="7A6EA30E"/>
    <w:rsid w:val="7A6FC187"/>
    <w:rsid w:val="7A701BFB"/>
    <w:rsid w:val="7A811EB5"/>
    <w:rsid w:val="7A811EEB"/>
    <w:rsid w:val="7A835610"/>
    <w:rsid w:val="7A83B4D1"/>
    <w:rsid w:val="7A846292"/>
    <w:rsid w:val="7A87FF26"/>
    <w:rsid w:val="7A8BB494"/>
    <w:rsid w:val="7A8D9A98"/>
    <w:rsid w:val="7A99FE3E"/>
    <w:rsid w:val="7A9F1AE3"/>
    <w:rsid w:val="7AA0FD90"/>
    <w:rsid w:val="7AA1E53C"/>
    <w:rsid w:val="7AA9368B"/>
    <w:rsid w:val="7AAD8490"/>
    <w:rsid w:val="7AAF196E"/>
    <w:rsid w:val="7AB7E3C4"/>
    <w:rsid w:val="7AB9DD4D"/>
    <w:rsid w:val="7ABDCDC4"/>
    <w:rsid w:val="7ABE424B"/>
    <w:rsid w:val="7AC07B75"/>
    <w:rsid w:val="7AC1C940"/>
    <w:rsid w:val="7AC3BF01"/>
    <w:rsid w:val="7AC5BD45"/>
    <w:rsid w:val="7ACC24B1"/>
    <w:rsid w:val="7AD0454A"/>
    <w:rsid w:val="7AD17371"/>
    <w:rsid w:val="7ADD582E"/>
    <w:rsid w:val="7ADD73C8"/>
    <w:rsid w:val="7ADE2CE0"/>
    <w:rsid w:val="7ADFE2B8"/>
    <w:rsid w:val="7AE0D318"/>
    <w:rsid w:val="7AE20F44"/>
    <w:rsid w:val="7AE76AC2"/>
    <w:rsid w:val="7AEA8B42"/>
    <w:rsid w:val="7AEC613B"/>
    <w:rsid w:val="7AECCD5B"/>
    <w:rsid w:val="7AF14590"/>
    <w:rsid w:val="7AF73A5E"/>
    <w:rsid w:val="7AF823D9"/>
    <w:rsid w:val="7AFD786C"/>
    <w:rsid w:val="7AFD80F5"/>
    <w:rsid w:val="7AFD8EBB"/>
    <w:rsid w:val="7B005E15"/>
    <w:rsid w:val="7B012D53"/>
    <w:rsid w:val="7B0195C3"/>
    <w:rsid w:val="7B01D53C"/>
    <w:rsid w:val="7B029DC9"/>
    <w:rsid w:val="7B02A6A2"/>
    <w:rsid w:val="7B055F41"/>
    <w:rsid w:val="7B07D331"/>
    <w:rsid w:val="7B0BAA32"/>
    <w:rsid w:val="7B104E65"/>
    <w:rsid w:val="7B143F51"/>
    <w:rsid w:val="7B1625D0"/>
    <w:rsid w:val="7B19B9A2"/>
    <w:rsid w:val="7B1B9896"/>
    <w:rsid w:val="7B1CC4FF"/>
    <w:rsid w:val="7B1D83F2"/>
    <w:rsid w:val="7B22BD0D"/>
    <w:rsid w:val="7B28577D"/>
    <w:rsid w:val="7B2A7902"/>
    <w:rsid w:val="7B2CD0FD"/>
    <w:rsid w:val="7B2F9764"/>
    <w:rsid w:val="7B3157EA"/>
    <w:rsid w:val="7B32B9FB"/>
    <w:rsid w:val="7B32CDC4"/>
    <w:rsid w:val="7B3B4DF2"/>
    <w:rsid w:val="7B3CBD94"/>
    <w:rsid w:val="7B3D0053"/>
    <w:rsid w:val="7B4A4495"/>
    <w:rsid w:val="7B4ACEA4"/>
    <w:rsid w:val="7B4D2E6B"/>
    <w:rsid w:val="7B4D6A47"/>
    <w:rsid w:val="7B4DFBF0"/>
    <w:rsid w:val="7B50FA98"/>
    <w:rsid w:val="7B51C1F7"/>
    <w:rsid w:val="7B593664"/>
    <w:rsid w:val="7B5CE6F5"/>
    <w:rsid w:val="7B5DA050"/>
    <w:rsid w:val="7B5EE390"/>
    <w:rsid w:val="7B604F95"/>
    <w:rsid w:val="7B6B2957"/>
    <w:rsid w:val="7B6F48AC"/>
    <w:rsid w:val="7B712D36"/>
    <w:rsid w:val="7B730A7F"/>
    <w:rsid w:val="7B798174"/>
    <w:rsid w:val="7B7BB4C7"/>
    <w:rsid w:val="7B7D1A49"/>
    <w:rsid w:val="7B7FD74B"/>
    <w:rsid w:val="7B8102CE"/>
    <w:rsid w:val="7B83D0F3"/>
    <w:rsid w:val="7B868A95"/>
    <w:rsid w:val="7B89DA4C"/>
    <w:rsid w:val="7B8EE5E4"/>
    <w:rsid w:val="7B9799E2"/>
    <w:rsid w:val="7B9ACB33"/>
    <w:rsid w:val="7B9EA154"/>
    <w:rsid w:val="7B9F5D5A"/>
    <w:rsid w:val="7B9F6DF1"/>
    <w:rsid w:val="7BA2E42B"/>
    <w:rsid w:val="7BA3EF5B"/>
    <w:rsid w:val="7BA3FA4F"/>
    <w:rsid w:val="7BA469A6"/>
    <w:rsid w:val="7BAD9706"/>
    <w:rsid w:val="7BB07773"/>
    <w:rsid w:val="7BB9E631"/>
    <w:rsid w:val="7BBC4DC5"/>
    <w:rsid w:val="7BC3EFCD"/>
    <w:rsid w:val="7BCF9AAF"/>
    <w:rsid w:val="7BD1AE32"/>
    <w:rsid w:val="7BDC16E1"/>
    <w:rsid w:val="7BE197DC"/>
    <w:rsid w:val="7BE9DF9B"/>
    <w:rsid w:val="7BECF2BC"/>
    <w:rsid w:val="7BEDE751"/>
    <w:rsid w:val="7BF062E6"/>
    <w:rsid w:val="7BF59DA6"/>
    <w:rsid w:val="7BF696F7"/>
    <w:rsid w:val="7BF721CB"/>
    <w:rsid w:val="7BFE584E"/>
    <w:rsid w:val="7BFEC03B"/>
    <w:rsid w:val="7BFEE0E9"/>
    <w:rsid w:val="7C046932"/>
    <w:rsid w:val="7C058CA4"/>
    <w:rsid w:val="7C0E6D9E"/>
    <w:rsid w:val="7C14AE37"/>
    <w:rsid w:val="7C192766"/>
    <w:rsid w:val="7C1EB0A3"/>
    <w:rsid w:val="7C204A2D"/>
    <w:rsid w:val="7C219682"/>
    <w:rsid w:val="7C251C80"/>
    <w:rsid w:val="7C25E375"/>
    <w:rsid w:val="7C311895"/>
    <w:rsid w:val="7C3C47D1"/>
    <w:rsid w:val="7C3CD6B4"/>
    <w:rsid w:val="7C3F99E3"/>
    <w:rsid w:val="7C40C73E"/>
    <w:rsid w:val="7C437548"/>
    <w:rsid w:val="7C4632CD"/>
    <w:rsid w:val="7C47C449"/>
    <w:rsid w:val="7C4C1552"/>
    <w:rsid w:val="7C4FD5AF"/>
    <w:rsid w:val="7C5AA145"/>
    <w:rsid w:val="7C5FA4DA"/>
    <w:rsid w:val="7C5FEA41"/>
    <w:rsid w:val="7C65F954"/>
    <w:rsid w:val="7C693749"/>
    <w:rsid w:val="7C69847A"/>
    <w:rsid w:val="7C6E439A"/>
    <w:rsid w:val="7C711F74"/>
    <w:rsid w:val="7C75B197"/>
    <w:rsid w:val="7C7626C2"/>
    <w:rsid w:val="7C77FF27"/>
    <w:rsid w:val="7C785488"/>
    <w:rsid w:val="7C7BAFF6"/>
    <w:rsid w:val="7C7C1363"/>
    <w:rsid w:val="7C80C2AF"/>
    <w:rsid w:val="7C87A1C9"/>
    <w:rsid w:val="7C87B96C"/>
    <w:rsid w:val="7C893C25"/>
    <w:rsid w:val="7C89737E"/>
    <w:rsid w:val="7C8AB9A5"/>
    <w:rsid w:val="7C8B99EF"/>
    <w:rsid w:val="7C91FE89"/>
    <w:rsid w:val="7C937B12"/>
    <w:rsid w:val="7C9BCB8A"/>
    <w:rsid w:val="7CA5C4A1"/>
    <w:rsid w:val="7CA65068"/>
    <w:rsid w:val="7CA769B1"/>
    <w:rsid w:val="7CA9CFC1"/>
    <w:rsid w:val="7CAB460F"/>
    <w:rsid w:val="7CAD9DB1"/>
    <w:rsid w:val="7CB081D7"/>
    <w:rsid w:val="7CB3063F"/>
    <w:rsid w:val="7CB70279"/>
    <w:rsid w:val="7CB8555F"/>
    <w:rsid w:val="7CB8AF42"/>
    <w:rsid w:val="7CBA3238"/>
    <w:rsid w:val="7CC0C154"/>
    <w:rsid w:val="7CC39102"/>
    <w:rsid w:val="7CC40E74"/>
    <w:rsid w:val="7CC427DE"/>
    <w:rsid w:val="7CC4D0A0"/>
    <w:rsid w:val="7CC51B33"/>
    <w:rsid w:val="7CC77D12"/>
    <w:rsid w:val="7CCA42E0"/>
    <w:rsid w:val="7CCE6F56"/>
    <w:rsid w:val="7CCFDF20"/>
    <w:rsid w:val="7CD0BE6E"/>
    <w:rsid w:val="7CD192AB"/>
    <w:rsid w:val="7CD52265"/>
    <w:rsid w:val="7CDA0EC6"/>
    <w:rsid w:val="7CDB5FFD"/>
    <w:rsid w:val="7CE309A7"/>
    <w:rsid w:val="7CE94E90"/>
    <w:rsid w:val="7CE9F532"/>
    <w:rsid w:val="7CF03353"/>
    <w:rsid w:val="7CF298DF"/>
    <w:rsid w:val="7CF43A1A"/>
    <w:rsid w:val="7CF4DE65"/>
    <w:rsid w:val="7CF6FA1F"/>
    <w:rsid w:val="7CF781CF"/>
    <w:rsid w:val="7CF8429A"/>
    <w:rsid w:val="7CFBE213"/>
    <w:rsid w:val="7CFC4D83"/>
    <w:rsid w:val="7CFD777A"/>
    <w:rsid w:val="7CFDED23"/>
    <w:rsid w:val="7CFF51A7"/>
    <w:rsid w:val="7D01929A"/>
    <w:rsid w:val="7D086DF8"/>
    <w:rsid w:val="7D0D645D"/>
    <w:rsid w:val="7D0EF541"/>
    <w:rsid w:val="7D155857"/>
    <w:rsid w:val="7D171C01"/>
    <w:rsid w:val="7D1F39A5"/>
    <w:rsid w:val="7D240117"/>
    <w:rsid w:val="7D24A75A"/>
    <w:rsid w:val="7D2856E2"/>
    <w:rsid w:val="7D2BAC59"/>
    <w:rsid w:val="7D2DF3D4"/>
    <w:rsid w:val="7D322B16"/>
    <w:rsid w:val="7D32F485"/>
    <w:rsid w:val="7D33E4EB"/>
    <w:rsid w:val="7D41E55C"/>
    <w:rsid w:val="7D430973"/>
    <w:rsid w:val="7D4BD1AE"/>
    <w:rsid w:val="7D4C532E"/>
    <w:rsid w:val="7D4FD78C"/>
    <w:rsid w:val="7D549D4C"/>
    <w:rsid w:val="7D55335B"/>
    <w:rsid w:val="7D57D51E"/>
    <w:rsid w:val="7D5AE9F1"/>
    <w:rsid w:val="7D5C2CA3"/>
    <w:rsid w:val="7D5E82F6"/>
    <w:rsid w:val="7D6022D1"/>
    <w:rsid w:val="7D69F319"/>
    <w:rsid w:val="7D6B2578"/>
    <w:rsid w:val="7D6B2988"/>
    <w:rsid w:val="7D6CC103"/>
    <w:rsid w:val="7D70F38A"/>
    <w:rsid w:val="7D70F40D"/>
    <w:rsid w:val="7D74FFDE"/>
    <w:rsid w:val="7D75182F"/>
    <w:rsid w:val="7D7521C3"/>
    <w:rsid w:val="7D789246"/>
    <w:rsid w:val="7D81599E"/>
    <w:rsid w:val="7D8B3343"/>
    <w:rsid w:val="7D8DA6DC"/>
    <w:rsid w:val="7D93D369"/>
    <w:rsid w:val="7D9534A4"/>
    <w:rsid w:val="7D96D4EE"/>
    <w:rsid w:val="7D97C5DD"/>
    <w:rsid w:val="7DA15378"/>
    <w:rsid w:val="7DA39CF6"/>
    <w:rsid w:val="7DB5BF02"/>
    <w:rsid w:val="7DB738CE"/>
    <w:rsid w:val="7DBADF71"/>
    <w:rsid w:val="7DBDBE29"/>
    <w:rsid w:val="7DC21336"/>
    <w:rsid w:val="7DC22371"/>
    <w:rsid w:val="7DC88F0D"/>
    <w:rsid w:val="7DCAD160"/>
    <w:rsid w:val="7DCB5230"/>
    <w:rsid w:val="7DD157CB"/>
    <w:rsid w:val="7DD449EB"/>
    <w:rsid w:val="7DD465BD"/>
    <w:rsid w:val="7DD88C2E"/>
    <w:rsid w:val="7DDB2F94"/>
    <w:rsid w:val="7DDC1F2E"/>
    <w:rsid w:val="7DDE6E1A"/>
    <w:rsid w:val="7DE18893"/>
    <w:rsid w:val="7DE3EA47"/>
    <w:rsid w:val="7DE5B796"/>
    <w:rsid w:val="7DE855E5"/>
    <w:rsid w:val="7DE86C7C"/>
    <w:rsid w:val="7DF3F11A"/>
    <w:rsid w:val="7DF6737E"/>
    <w:rsid w:val="7DF7DB11"/>
    <w:rsid w:val="7DFD5E7B"/>
    <w:rsid w:val="7E011D69"/>
    <w:rsid w:val="7E03D3E3"/>
    <w:rsid w:val="7E043954"/>
    <w:rsid w:val="7E0C972F"/>
    <w:rsid w:val="7E1216C9"/>
    <w:rsid w:val="7E122DBE"/>
    <w:rsid w:val="7E15C918"/>
    <w:rsid w:val="7E176E34"/>
    <w:rsid w:val="7E1A4A00"/>
    <w:rsid w:val="7E1D9158"/>
    <w:rsid w:val="7E1D98AA"/>
    <w:rsid w:val="7E1E7916"/>
    <w:rsid w:val="7E2175F4"/>
    <w:rsid w:val="7E272824"/>
    <w:rsid w:val="7E29EFCF"/>
    <w:rsid w:val="7E2CA1D2"/>
    <w:rsid w:val="7E374006"/>
    <w:rsid w:val="7E375B1E"/>
    <w:rsid w:val="7E3A3E8B"/>
    <w:rsid w:val="7E3E7BA7"/>
    <w:rsid w:val="7E40DFB1"/>
    <w:rsid w:val="7E42981A"/>
    <w:rsid w:val="7E464558"/>
    <w:rsid w:val="7E4B959B"/>
    <w:rsid w:val="7E4E0005"/>
    <w:rsid w:val="7E514150"/>
    <w:rsid w:val="7E52E52F"/>
    <w:rsid w:val="7E540271"/>
    <w:rsid w:val="7E5667C2"/>
    <w:rsid w:val="7E5BCAA9"/>
    <w:rsid w:val="7E5C7F95"/>
    <w:rsid w:val="7E5FAD4A"/>
    <w:rsid w:val="7E61EC85"/>
    <w:rsid w:val="7E626F29"/>
    <w:rsid w:val="7E64FBF8"/>
    <w:rsid w:val="7E67CF4E"/>
    <w:rsid w:val="7E6837D9"/>
    <w:rsid w:val="7E71D18F"/>
    <w:rsid w:val="7E7492D5"/>
    <w:rsid w:val="7E799AD5"/>
    <w:rsid w:val="7E7B1A3C"/>
    <w:rsid w:val="7E7B9105"/>
    <w:rsid w:val="7E7F0B94"/>
    <w:rsid w:val="7E7F9836"/>
    <w:rsid w:val="7E7FEF82"/>
    <w:rsid w:val="7E834781"/>
    <w:rsid w:val="7E84F63D"/>
    <w:rsid w:val="7E88C1A2"/>
    <w:rsid w:val="7E899F08"/>
    <w:rsid w:val="7E89FBC6"/>
    <w:rsid w:val="7E8BC6E4"/>
    <w:rsid w:val="7E8E0B43"/>
    <w:rsid w:val="7E8E57AC"/>
    <w:rsid w:val="7E8F6A76"/>
    <w:rsid w:val="7E9DBB48"/>
    <w:rsid w:val="7EA238E7"/>
    <w:rsid w:val="7EAE0E0F"/>
    <w:rsid w:val="7EAFF1B4"/>
    <w:rsid w:val="7EBBD25E"/>
    <w:rsid w:val="7EBC5200"/>
    <w:rsid w:val="7EBD0C70"/>
    <w:rsid w:val="7EC0A234"/>
    <w:rsid w:val="7EC0A8D9"/>
    <w:rsid w:val="7EC0FF65"/>
    <w:rsid w:val="7EC19ACF"/>
    <w:rsid w:val="7ECB134C"/>
    <w:rsid w:val="7ECBFAD3"/>
    <w:rsid w:val="7ECDDE91"/>
    <w:rsid w:val="7ED3C8EC"/>
    <w:rsid w:val="7ED6D676"/>
    <w:rsid w:val="7ED6D7FD"/>
    <w:rsid w:val="7EDA287E"/>
    <w:rsid w:val="7EDD712C"/>
    <w:rsid w:val="7EDE0DE0"/>
    <w:rsid w:val="7EDE703C"/>
    <w:rsid w:val="7EE10FBC"/>
    <w:rsid w:val="7EE24ECB"/>
    <w:rsid w:val="7EE52699"/>
    <w:rsid w:val="7EE53E3E"/>
    <w:rsid w:val="7EEADF32"/>
    <w:rsid w:val="7EED56E5"/>
    <w:rsid w:val="7EEFF3E5"/>
    <w:rsid w:val="7EF2A818"/>
    <w:rsid w:val="7EFA961E"/>
    <w:rsid w:val="7EFCD3AD"/>
    <w:rsid w:val="7EFDDF99"/>
    <w:rsid w:val="7EFE1CA0"/>
    <w:rsid w:val="7F01117C"/>
    <w:rsid w:val="7F03990C"/>
    <w:rsid w:val="7F069804"/>
    <w:rsid w:val="7F0B9FFE"/>
    <w:rsid w:val="7F0DAE06"/>
    <w:rsid w:val="7F1105CD"/>
    <w:rsid w:val="7F12774B"/>
    <w:rsid w:val="7F18F4F0"/>
    <w:rsid w:val="7F194004"/>
    <w:rsid w:val="7F1C87EC"/>
    <w:rsid w:val="7F1EA1A0"/>
    <w:rsid w:val="7F1EEF2B"/>
    <w:rsid w:val="7F20ED49"/>
    <w:rsid w:val="7F22F85D"/>
    <w:rsid w:val="7F28101E"/>
    <w:rsid w:val="7F2C64CD"/>
    <w:rsid w:val="7F2D08EA"/>
    <w:rsid w:val="7F2F194D"/>
    <w:rsid w:val="7F2FBC27"/>
    <w:rsid w:val="7F31C03D"/>
    <w:rsid w:val="7F31D8C4"/>
    <w:rsid w:val="7F3533A9"/>
    <w:rsid w:val="7F396A27"/>
    <w:rsid w:val="7F3B3C74"/>
    <w:rsid w:val="7F3C797A"/>
    <w:rsid w:val="7F3CE3C7"/>
    <w:rsid w:val="7F40DDF6"/>
    <w:rsid w:val="7F462217"/>
    <w:rsid w:val="7F47BAFE"/>
    <w:rsid w:val="7F496200"/>
    <w:rsid w:val="7F4B0236"/>
    <w:rsid w:val="7F559803"/>
    <w:rsid w:val="7F5915F9"/>
    <w:rsid w:val="7F59D1C2"/>
    <w:rsid w:val="7F5C650B"/>
    <w:rsid w:val="7F5D14ED"/>
    <w:rsid w:val="7F6028F3"/>
    <w:rsid w:val="7F7165E5"/>
    <w:rsid w:val="7F773CEE"/>
    <w:rsid w:val="7F777C44"/>
    <w:rsid w:val="7F7B160A"/>
    <w:rsid w:val="7F7BF7D0"/>
    <w:rsid w:val="7F7DC316"/>
    <w:rsid w:val="7F7EEC57"/>
    <w:rsid w:val="7F7F2CA2"/>
    <w:rsid w:val="7F800E22"/>
    <w:rsid w:val="7F852D2F"/>
    <w:rsid w:val="7F85A522"/>
    <w:rsid w:val="7F8B5FCA"/>
    <w:rsid w:val="7F8D094E"/>
    <w:rsid w:val="7F8F520A"/>
    <w:rsid w:val="7F9086E0"/>
    <w:rsid w:val="7F986B8D"/>
    <w:rsid w:val="7F990905"/>
    <w:rsid w:val="7F9A65E6"/>
    <w:rsid w:val="7FA232BD"/>
    <w:rsid w:val="7FA31656"/>
    <w:rsid w:val="7FA6AA01"/>
    <w:rsid w:val="7FA6EC6D"/>
    <w:rsid w:val="7FAB2CB1"/>
    <w:rsid w:val="7FACA783"/>
    <w:rsid w:val="7FAE7A84"/>
    <w:rsid w:val="7FB279FE"/>
    <w:rsid w:val="7FB2DD35"/>
    <w:rsid w:val="7FBA184A"/>
    <w:rsid w:val="7FC040C8"/>
    <w:rsid w:val="7FC38C6C"/>
    <w:rsid w:val="7FC4876A"/>
    <w:rsid w:val="7FC97F5E"/>
    <w:rsid w:val="7FCAC097"/>
    <w:rsid w:val="7FCD6A39"/>
    <w:rsid w:val="7FCDCB11"/>
    <w:rsid w:val="7FCF6C6A"/>
    <w:rsid w:val="7FD0BEC6"/>
    <w:rsid w:val="7FDC90B5"/>
    <w:rsid w:val="7FE02A0F"/>
    <w:rsid w:val="7FE371C9"/>
    <w:rsid w:val="7FEC9F58"/>
    <w:rsid w:val="7FF008BD"/>
    <w:rsid w:val="7FF17734"/>
    <w:rsid w:val="7FF23654"/>
    <w:rsid w:val="7FF47B0B"/>
    <w:rsid w:val="7FFB3300"/>
    <w:rsid w:val="7FFD1C2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B9DC1"/>
  <w15:chartTrackingRefBased/>
  <w15:docId w15:val="{6BB2ADCA-CF42-8541-B177-DE558ECF7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217"/>
    <w:pPr>
      <w:spacing w:line="276" w:lineRule="auto"/>
      <w:jc w:val="both"/>
    </w:pPr>
    <w:rPr>
      <w:rFonts w:ascii="Times New Roman" w:hAnsi="Times New Roman" w:cs="Times New Roman"/>
      <w:sz w:val="22"/>
      <w:szCs w:val="22"/>
    </w:rPr>
  </w:style>
  <w:style w:type="paragraph" w:styleId="Heading1">
    <w:name w:val="heading 1"/>
    <w:basedOn w:val="Normal"/>
    <w:next w:val="Normal"/>
    <w:link w:val="Heading1Char"/>
    <w:uiPriority w:val="9"/>
    <w:qFormat/>
    <w:rsid w:val="001E337B"/>
    <w:pPr>
      <w:keepNext/>
      <w:keepLines/>
      <w:numPr>
        <w:numId w:val="27"/>
      </w:numPr>
      <w:spacing w:before="240"/>
      <w:outlineLvl w:val="0"/>
    </w:pPr>
    <w:rPr>
      <w:rFonts w:eastAsiaTheme="majorEastAsia"/>
      <w:b/>
      <w:bCs/>
      <w:color w:val="000000" w:themeColor="text1"/>
      <w:sz w:val="32"/>
      <w:szCs w:val="32"/>
    </w:rPr>
  </w:style>
  <w:style w:type="paragraph" w:styleId="Heading2">
    <w:name w:val="heading 2"/>
    <w:basedOn w:val="Normal"/>
    <w:next w:val="Normal"/>
    <w:link w:val="Heading2Char"/>
    <w:uiPriority w:val="9"/>
    <w:unhideWhenUsed/>
    <w:qFormat/>
    <w:rsid w:val="004C769A"/>
    <w:pPr>
      <w:keepNext/>
      <w:keepLines/>
      <w:numPr>
        <w:ilvl w:val="1"/>
        <w:numId w:val="27"/>
      </w:numPr>
      <w:spacing w:before="40"/>
      <w:outlineLvl w:val="1"/>
    </w:pPr>
    <w:rPr>
      <w:rFonts w:eastAsiaTheme="majorEastAsia"/>
      <w:b/>
      <w:bCs/>
      <w:color w:val="000000" w:themeColor="text1"/>
      <w:sz w:val="26"/>
      <w:szCs w:val="26"/>
    </w:rPr>
  </w:style>
  <w:style w:type="paragraph" w:styleId="Heading3">
    <w:name w:val="heading 3"/>
    <w:basedOn w:val="Normal"/>
    <w:next w:val="Normal"/>
    <w:link w:val="Heading3Char"/>
    <w:uiPriority w:val="9"/>
    <w:unhideWhenUsed/>
    <w:qFormat/>
    <w:rsid w:val="00E24608"/>
    <w:pPr>
      <w:keepNext/>
      <w:keepLines/>
      <w:numPr>
        <w:ilvl w:val="2"/>
        <w:numId w:val="27"/>
      </w:numPr>
      <w:spacing w:before="40"/>
      <w:outlineLvl w:val="2"/>
    </w:pPr>
    <w:rPr>
      <w:rFonts w:eastAsiaTheme="majorEastAsia"/>
      <w:i/>
      <w:iCs/>
      <w:color w:val="000000" w:themeColor="text1"/>
      <w:sz w:val="24"/>
      <w:szCs w:val="24"/>
    </w:rPr>
  </w:style>
  <w:style w:type="paragraph" w:styleId="Heading4">
    <w:name w:val="heading 4"/>
    <w:basedOn w:val="Normal"/>
    <w:next w:val="Normal"/>
    <w:link w:val="Heading4Char"/>
    <w:uiPriority w:val="9"/>
    <w:semiHidden/>
    <w:unhideWhenUsed/>
    <w:qFormat/>
    <w:rsid w:val="0039777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777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777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777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777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777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337B"/>
    <w:rPr>
      <w:rFonts w:ascii="Times New Roman" w:eastAsiaTheme="majorEastAsia" w:hAnsi="Times New Roman" w:cs="Times New Roman"/>
      <w:b/>
      <w:bCs/>
      <w:color w:val="000000" w:themeColor="text1"/>
      <w:sz w:val="32"/>
      <w:szCs w:val="32"/>
    </w:rPr>
  </w:style>
  <w:style w:type="character" w:customStyle="1" w:styleId="Heading2Char">
    <w:name w:val="Heading 2 Char"/>
    <w:basedOn w:val="DefaultParagraphFont"/>
    <w:link w:val="Heading2"/>
    <w:uiPriority w:val="9"/>
    <w:rsid w:val="004C769A"/>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E24608"/>
    <w:rPr>
      <w:rFonts w:ascii="Times New Roman" w:eastAsiaTheme="majorEastAsia" w:hAnsi="Times New Roman" w:cs="Times New Roman"/>
      <w:i/>
      <w:iCs/>
      <w:color w:val="000000" w:themeColor="text1"/>
    </w:rPr>
  </w:style>
  <w:style w:type="character" w:customStyle="1" w:styleId="Heading4Char">
    <w:name w:val="Heading 4 Char"/>
    <w:basedOn w:val="DefaultParagraphFont"/>
    <w:link w:val="Heading4"/>
    <w:uiPriority w:val="9"/>
    <w:semiHidden/>
    <w:rsid w:val="00397775"/>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397775"/>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397775"/>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397775"/>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3977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7775"/>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Pr>
      <w:color w:val="0563C1" w:themeColor="hyperlink"/>
      <w:u w:val="single"/>
    </w:rPr>
  </w:style>
  <w:style w:type="character" w:styleId="FootnoteReference">
    <w:name w:val="footnote reference"/>
    <w:basedOn w:val="DefaultParagraphFont"/>
    <w:uiPriority w:val="99"/>
    <w:semiHidden/>
    <w:unhideWhenUsed/>
    <w:rPr>
      <w:vertAlign w:val="superscript"/>
    </w:rPr>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noteTextChar">
    <w:name w:val="Footnote Text Char"/>
    <w:basedOn w:val="DefaultParagraphFont"/>
    <w:link w:val="FootnoteText"/>
    <w:uiPriority w:val="99"/>
    <w:rPr>
      <w:sz w:val="20"/>
      <w:szCs w:val="20"/>
    </w:rPr>
  </w:style>
  <w:style w:type="paragraph" w:styleId="FootnoteText">
    <w:name w:val="footnote text"/>
    <w:basedOn w:val="Normal"/>
    <w:link w:val="FootnoteTextChar"/>
    <w:uiPriority w:val="99"/>
    <w:unhideWhenUsed/>
    <w:pPr>
      <w:spacing w:line="240" w:lineRule="auto"/>
    </w:pPr>
    <w:rPr>
      <w:sz w:val="20"/>
      <w:szCs w:val="20"/>
    </w:rPr>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B54613"/>
    <w:pPr>
      <w:spacing w:line="240" w:lineRule="auto"/>
      <w:ind w:left="720" w:hanging="720"/>
    </w:pPr>
  </w:style>
  <w:style w:type="paragraph" w:styleId="CommentSubject">
    <w:name w:val="annotation subject"/>
    <w:basedOn w:val="CommentText"/>
    <w:next w:val="CommentText"/>
    <w:link w:val="CommentSubjectChar"/>
    <w:uiPriority w:val="99"/>
    <w:semiHidden/>
    <w:unhideWhenUsed/>
    <w:rsid w:val="005B1331"/>
    <w:pPr>
      <w:spacing w:line="240" w:lineRule="auto"/>
    </w:pPr>
    <w:rPr>
      <w:b/>
      <w:bCs/>
    </w:rPr>
  </w:style>
  <w:style w:type="character" w:customStyle="1" w:styleId="CommentSubjectChar">
    <w:name w:val="Comment Subject Char"/>
    <w:basedOn w:val="CommentTextChar"/>
    <w:link w:val="CommentSubject"/>
    <w:uiPriority w:val="99"/>
    <w:semiHidden/>
    <w:rsid w:val="005B1331"/>
    <w:rPr>
      <w:rFonts w:ascii="Times New Roman" w:hAnsi="Times New Roman" w:cs="Times New Roman"/>
      <w:b/>
      <w:bCs/>
      <w:sz w:val="20"/>
      <w:szCs w:val="20"/>
    </w:rPr>
  </w:style>
  <w:style w:type="paragraph" w:styleId="Revision">
    <w:name w:val="Revision"/>
    <w:hidden/>
    <w:uiPriority w:val="99"/>
    <w:semiHidden/>
    <w:rsid w:val="005B1331"/>
    <w:rPr>
      <w:rFonts w:ascii="Times New Roman" w:hAnsi="Times New Roman" w:cs="Times New Roman"/>
      <w:sz w:val="22"/>
      <w:szCs w:val="22"/>
    </w:rPr>
  </w:style>
  <w:style w:type="paragraph" w:styleId="Caption">
    <w:name w:val="caption"/>
    <w:basedOn w:val="Normal"/>
    <w:next w:val="Normal"/>
    <w:uiPriority w:val="35"/>
    <w:unhideWhenUsed/>
    <w:qFormat/>
    <w:rsid w:val="00397775"/>
    <w:pPr>
      <w:spacing w:after="200" w:line="240" w:lineRule="auto"/>
      <w:jc w:val="left"/>
    </w:pPr>
    <w:rPr>
      <w:color w:val="44546A" w:themeColor="text2"/>
      <w:sz w:val="18"/>
      <w:szCs w:val="18"/>
    </w:rPr>
  </w:style>
  <w:style w:type="character" w:styleId="FollowedHyperlink">
    <w:name w:val="FollowedHyperlink"/>
    <w:basedOn w:val="DefaultParagraphFont"/>
    <w:uiPriority w:val="99"/>
    <w:semiHidden/>
    <w:unhideWhenUsed/>
    <w:rsid w:val="00664C7B"/>
    <w:rPr>
      <w:color w:val="954F72" w:themeColor="followedHyperlink"/>
      <w:u w:val="single"/>
    </w:rPr>
  </w:style>
  <w:style w:type="paragraph" w:styleId="Header">
    <w:name w:val="header"/>
    <w:basedOn w:val="Normal"/>
    <w:link w:val="HeaderChar"/>
    <w:uiPriority w:val="99"/>
    <w:unhideWhenUsed/>
    <w:rsid w:val="00D048B3"/>
    <w:pPr>
      <w:tabs>
        <w:tab w:val="center" w:pos="4513"/>
        <w:tab w:val="right" w:pos="9026"/>
      </w:tabs>
      <w:spacing w:line="240" w:lineRule="auto"/>
    </w:pPr>
  </w:style>
  <w:style w:type="character" w:customStyle="1" w:styleId="HeaderChar">
    <w:name w:val="Header Char"/>
    <w:basedOn w:val="DefaultParagraphFont"/>
    <w:link w:val="Header"/>
    <w:uiPriority w:val="99"/>
    <w:rsid w:val="00D048B3"/>
    <w:rPr>
      <w:rFonts w:ascii="Times New Roman" w:hAnsi="Times New Roman" w:cs="Times New Roman"/>
      <w:sz w:val="22"/>
      <w:szCs w:val="22"/>
    </w:rPr>
  </w:style>
  <w:style w:type="paragraph" w:styleId="Footer">
    <w:name w:val="footer"/>
    <w:basedOn w:val="Normal"/>
    <w:link w:val="FooterChar"/>
    <w:uiPriority w:val="99"/>
    <w:unhideWhenUsed/>
    <w:rsid w:val="00D048B3"/>
    <w:pPr>
      <w:tabs>
        <w:tab w:val="center" w:pos="4513"/>
        <w:tab w:val="right" w:pos="9026"/>
      </w:tabs>
      <w:spacing w:line="240" w:lineRule="auto"/>
    </w:pPr>
  </w:style>
  <w:style w:type="character" w:customStyle="1" w:styleId="FooterChar">
    <w:name w:val="Footer Char"/>
    <w:basedOn w:val="DefaultParagraphFont"/>
    <w:link w:val="Footer"/>
    <w:uiPriority w:val="99"/>
    <w:rsid w:val="00D048B3"/>
    <w:rPr>
      <w:rFonts w:ascii="Times New Roman" w:hAnsi="Times New Roman" w:cs="Times New Roman"/>
      <w:sz w:val="22"/>
      <w:szCs w:val="22"/>
    </w:rPr>
  </w:style>
  <w:style w:type="character" w:styleId="PageNumber">
    <w:name w:val="page number"/>
    <w:basedOn w:val="DefaultParagraphFont"/>
    <w:uiPriority w:val="99"/>
    <w:semiHidden/>
    <w:unhideWhenUsed/>
    <w:rsid w:val="00D048B3"/>
  </w:style>
  <w:style w:type="paragraph" w:customStyle="1" w:styleId="paragraph">
    <w:name w:val="paragraph"/>
    <w:basedOn w:val="Normal"/>
    <w:rsid w:val="0099294D"/>
    <w:pPr>
      <w:spacing w:before="100" w:beforeAutospacing="1" w:after="100" w:afterAutospacing="1" w:line="240" w:lineRule="auto"/>
      <w:jc w:val="left"/>
    </w:pPr>
    <w:rPr>
      <w:rFonts w:eastAsia="Times New Roman"/>
      <w:sz w:val="24"/>
      <w:szCs w:val="24"/>
      <w:lang w:eastAsia="en-GB"/>
    </w:rPr>
  </w:style>
  <w:style w:type="character" w:customStyle="1" w:styleId="normaltextrun">
    <w:name w:val="normaltextrun"/>
    <w:basedOn w:val="DefaultParagraphFont"/>
    <w:rsid w:val="0099294D"/>
  </w:style>
  <w:style w:type="character" w:customStyle="1" w:styleId="eop">
    <w:name w:val="eop"/>
    <w:basedOn w:val="DefaultParagraphFont"/>
    <w:rsid w:val="0099294D"/>
  </w:style>
  <w:style w:type="character" w:customStyle="1" w:styleId="scxw612943">
    <w:name w:val="scxw612943"/>
    <w:basedOn w:val="DefaultParagraphFont"/>
    <w:rsid w:val="0099294D"/>
  </w:style>
  <w:style w:type="character" w:styleId="EndnoteReference">
    <w:name w:val="endnote reference"/>
    <w:basedOn w:val="DefaultParagraphFont"/>
    <w:uiPriority w:val="99"/>
    <w:semiHidden/>
    <w:unhideWhenUsed/>
    <w:rsid w:val="00433614"/>
    <w:rPr>
      <w:vertAlign w:val="superscript"/>
    </w:rPr>
  </w:style>
  <w:style w:type="paragraph" w:styleId="BalloonText">
    <w:name w:val="Balloon Text"/>
    <w:basedOn w:val="Normal"/>
    <w:link w:val="BalloonTextChar"/>
    <w:uiPriority w:val="99"/>
    <w:semiHidden/>
    <w:unhideWhenUsed/>
    <w:rsid w:val="003250E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50EC"/>
    <w:rPr>
      <w:rFonts w:ascii="Segoe UI" w:hAnsi="Segoe UI" w:cs="Segoe UI"/>
      <w:sz w:val="18"/>
      <w:szCs w:val="18"/>
    </w:rPr>
  </w:style>
  <w:style w:type="paragraph" w:customStyle="1" w:styleId="Default">
    <w:name w:val="Default"/>
    <w:rsid w:val="005D5B04"/>
    <w:pPr>
      <w:autoSpaceDE w:val="0"/>
      <w:autoSpaceDN w:val="0"/>
      <w:adjustRightInd w:val="0"/>
    </w:pPr>
    <w:rPr>
      <w:rFonts w:ascii="Arial" w:hAnsi="Arial" w:cs="Arial"/>
      <w:color w:val="000000"/>
      <w:lang w:val="en-US"/>
    </w:rPr>
  </w:style>
  <w:style w:type="character" w:styleId="UnresolvedMention">
    <w:name w:val="Unresolved Mention"/>
    <w:basedOn w:val="DefaultParagraphFont"/>
    <w:uiPriority w:val="99"/>
    <w:semiHidden/>
    <w:unhideWhenUsed/>
    <w:rsid w:val="002918C9"/>
    <w:rPr>
      <w:color w:val="605E5C"/>
      <w:shd w:val="clear" w:color="auto" w:fill="E1DFDD"/>
    </w:rPr>
  </w:style>
  <w:style w:type="paragraph" w:styleId="NormalWeb">
    <w:name w:val="Normal (Web)"/>
    <w:basedOn w:val="Normal"/>
    <w:uiPriority w:val="99"/>
    <w:semiHidden/>
    <w:unhideWhenUsed/>
    <w:rsid w:val="00441232"/>
    <w:pPr>
      <w:spacing w:before="100" w:beforeAutospacing="1" w:after="100" w:afterAutospacing="1" w:line="240" w:lineRule="auto"/>
      <w:jc w:val="left"/>
    </w:pPr>
    <w:rPr>
      <w:rFonts w:eastAsia="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4951">
      <w:bodyDiv w:val="1"/>
      <w:marLeft w:val="0"/>
      <w:marRight w:val="0"/>
      <w:marTop w:val="0"/>
      <w:marBottom w:val="0"/>
      <w:divBdr>
        <w:top w:val="none" w:sz="0" w:space="0" w:color="auto"/>
        <w:left w:val="none" w:sz="0" w:space="0" w:color="auto"/>
        <w:bottom w:val="none" w:sz="0" w:space="0" w:color="auto"/>
        <w:right w:val="none" w:sz="0" w:space="0" w:color="auto"/>
      </w:divBdr>
    </w:div>
    <w:div w:id="210502658">
      <w:bodyDiv w:val="1"/>
      <w:marLeft w:val="0"/>
      <w:marRight w:val="0"/>
      <w:marTop w:val="0"/>
      <w:marBottom w:val="0"/>
      <w:divBdr>
        <w:top w:val="none" w:sz="0" w:space="0" w:color="auto"/>
        <w:left w:val="none" w:sz="0" w:space="0" w:color="auto"/>
        <w:bottom w:val="none" w:sz="0" w:space="0" w:color="auto"/>
        <w:right w:val="none" w:sz="0" w:space="0" w:color="auto"/>
      </w:divBdr>
      <w:divsChild>
        <w:div w:id="432866690">
          <w:marLeft w:val="0"/>
          <w:marRight w:val="0"/>
          <w:marTop w:val="0"/>
          <w:marBottom w:val="0"/>
          <w:divBdr>
            <w:top w:val="none" w:sz="0" w:space="0" w:color="auto"/>
            <w:left w:val="none" w:sz="0" w:space="0" w:color="auto"/>
            <w:bottom w:val="none" w:sz="0" w:space="0" w:color="auto"/>
            <w:right w:val="none" w:sz="0" w:space="0" w:color="auto"/>
          </w:divBdr>
          <w:divsChild>
            <w:div w:id="2073040988">
              <w:marLeft w:val="210"/>
              <w:marRight w:val="0"/>
              <w:marTop w:val="120"/>
              <w:marBottom w:val="0"/>
              <w:divBdr>
                <w:top w:val="none" w:sz="0" w:space="0" w:color="auto"/>
                <w:left w:val="none" w:sz="0" w:space="0" w:color="auto"/>
                <w:bottom w:val="none" w:sz="0" w:space="0" w:color="auto"/>
                <w:right w:val="none" w:sz="0" w:space="0" w:color="auto"/>
              </w:divBdr>
              <w:divsChild>
                <w:div w:id="1814635259">
                  <w:marLeft w:val="0"/>
                  <w:marRight w:val="0"/>
                  <w:marTop w:val="0"/>
                  <w:marBottom w:val="0"/>
                  <w:divBdr>
                    <w:top w:val="none" w:sz="0" w:space="0" w:color="auto"/>
                    <w:left w:val="none" w:sz="0" w:space="0" w:color="auto"/>
                    <w:bottom w:val="none" w:sz="0" w:space="0" w:color="auto"/>
                    <w:right w:val="none" w:sz="0" w:space="0" w:color="auto"/>
                  </w:divBdr>
                  <w:divsChild>
                    <w:div w:id="102186100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24381475">
          <w:marLeft w:val="0"/>
          <w:marRight w:val="0"/>
          <w:marTop w:val="0"/>
          <w:marBottom w:val="0"/>
          <w:divBdr>
            <w:top w:val="none" w:sz="0" w:space="0" w:color="auto"/>
            <w:left w:val="none" w:sz="0" w:space="0" w:color="auto"/>
            <w:bottom w:val="none" w:sz="0" w:space="0" w:color="auto"/>
            <w:right w:val="none" w:sz="0" w:space="0" w:color="auto"/>
          </w:divBdr>
          <w:divsChild>
            <w:div w:id="1532955351">
              <w:marLeft w:val="0"/>
              <w:marRight w:val="0"/>
              <w:marTop w:val="0"/>
              <w:marBottom w:val="0"/>
              <w:divBdr>
                <w:top w:val="none" w:sz="0" w:space="0" w:color="auto"/>
                <w:left w:val="none" w:sz="0" w:space="0" w:color="auto"/>
                <w:bottom w:val="none" w:sz="0" w:space="0" w:color="auto"/>
                <w:right w:val="none" w:sz="0" w:space="0" w:color="auto"/>
              </w:divBdr>
              <w:divsChild>
                <w:div w:id="61031274">
                  <w:marLeft w:val="0"/>
                  <w:marRight w:val="0"/>
                  <w:marTop w:val="0"/>
                  <w:marBottom w:val="0"/>
                  <w:divBdr>
                    <w:top w:val="none" w:sz="0" w:space="0" w:color="auto"/>
                    <w:left w:val="none" w:sz="0" w:space="0" w:color="auto"/>
                    <w:bottom w:val="none" w:sz="0" w:space="0" w:color="auto"/>
                    <w:right w:val="none" w:sz="0" w:space="0" w:color="auto"/>
                  </w:divBdr>
                  <w:divsChild>
                    <w:div w:id="854734552">
                      <w:marLeft w:val="30"/>
                      <w:marRight w:val="30"/>
                      <w:marTop w:val="30"/>
                      <w:marBottom w:val="0"/>
                      <w:divBdr>
                        <w:top w:val="none" w:sz="0" w:space="0" w:color="auto"/>
                        <w:left w:val="none" w:sz="0" w:space="0" w:color="auto"/>
                        <w:bottom w:val="none" w:sz="0" w:space="0" w:color="auto"/>
                        <w:right w:val="none" w:sz="0" w:space="0" w:color="auto"/>
                      </w:divBdr>
                      <w:divsChild>
                        <w:div w:id="72051801">
                          <w:marLeft w:val="210"/>
                          <w:marRight w:val="210"/>
                          <w:marTop w:val="0"/>
                          <w:marBottom w:val="30"/>
                          <w:divBdr>
                            <w:top w:val="none" w:sz="0" w:space="0" w:color="auto"/>
                            <w:left w:val="none" w:sz="0" w:space="0" w:color="auto"/>
                            <w:bottom w:val="none" w:sz="0" w:space="0" w:color="auto"/>
                            <w:right w:val="none" w:sz="0" w:space="0" w:color="auto"/>
                          </w:divBdr>
                          <w:divsChild>
                            <w:div w:id="1798835224">
                              <w:marLeft w:val="0"/>
                              <w:marRight w:val="30"/>
                              <w:marTop w:val="0"/>
                              <w:marBottom w:val="0"/>
                              <w:divBdr>
                                <w:top w:val="none" w:sz="0" w:space="0" w:color="auto"/>
                                <w:left w:val="none" w:sz="0" w:space="0" w:color="auto"/>
                                <w:bottom w:val="none" w:sz="0" w:space="0" w:color="auto"/>
                                <w:right w:val="none" w:sz="0" w:space="0" w:color="auto"/>
                              </w:divBdr>
                              <w:divsChild>
                                <w:div w:id="1966236064">
                                  <w:marLeft w:val="0"/>
                                  <w:marRight w:val="0"/>
                                  <w:marTop w:val="0"/>
                                  <w:marBottom w:val="0"/>
                                  <w:divBdr>
                                    <w:top w:val="none" w:sz="0" w:space="0" w:color="auto"/>
                                    <w:left w:val="none" w:sz="0" w:space="0" w:color="auto"/>
                                    <w:bottom w:val="none" w:sz="0" w:space="0" w:color="auto"/>
                                    <w:right w:val="none" w:sz="0" w:space="0" w:color="auto"/>
                                  </w:divBdr>
                                  <w:divsChild>
                                    <w:div w:id="2118985407">
                                      <w:marLeft w:val="0"/>
                                      <w:marRight w:val="0"/>
                                      <w:marTop w:val="0"/>
                                      <w:marBottom w:val="0"/>
                                      <w:divBdr>
                                        <w:top w:val="none" w:sz="0" w:space="0" w:color="auto"/>
                                        <w:left w:val="none" w:sz="0" w:space="0" w:color="auto"/>
                                        <w:bottom w:val="none" w:sz="0" w:space="0" w:color="auto"/>
                                        <w:right w:val="none" w:sz="0" w:space="0" w:color="auto"/>
                                      </w:divBdr>
                                      <w:divsChild>
                                        <w:div w:id="16616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1921133">
      <w:bodyDiv w:val="1"/>
      <w:marLeft w:val="0"/>
      <w:marRight w:val="0"/>
      <w:marTop w:val="0"/>
      <w:marBottom w:val="0"/>
      <w:divBdr>
        <w:top w:val="none" w:sz="0" w:space="0" w:color="auto"/>
        <w:left w:val="none" w:sz="0" w:space="0" w:color="auto"/>
        <w:bottom w:val="none" w:sz="0" w:space="0" w:color="auto"/>
        <w:right w:val="none" w:sz="0" w:space="0" w:color="auto"/>
      </w:divBdr>
      <w:divsChild>
        <w:div w:id="442727441">
          <w:marLeft w:val="0"/>
          <w:marRight w:val="0"/>
          <w:marTop w:val="0"/>
          <w:marBottom w:val="0"/>
          <w:divBdr>
            <w:top w:val="none" w:sz="0" w:space="0" w:color="auto"/>
            <w:left w:val="none" w:sz="0" w:space="0" w:color="auto"/>
            <w:bottom w:val="none" w:sz="0" w:space="0" w:color="auto"/>
            <w:right w:val="none" w:sz="0" w:space="0" w:color="auto"/>
          </w:divBdr>
          <w:divsChild>
            <w:div w:id="1194995204">
              <w:marLeft w:val="210"/>
              <w:marRight w:val="0"/>
              <w:marTop w:val="120"/>
              <w:marBottom w:val="0"/>
              <w:divBdr>
                <w:top w:val="none" w:sz="0" w:space="0" w:color="auto"/>
                <w:left w:val="none" w:sz="0" w:space="0" w:color="auto"/>
                <w:bottom w:val="none" w:sz="0" w:space="0" w:color="auto"/>
                <w:right w:val="none" w:sz="0" w:space="0" w:color="auto"/>
              </w:divBdr>
              <w:divsChild>
                <w:div w:id="1578129456">
                  <w:marLeft w:val="0"/>
                  <w:marRight w:val="0"/>
                  <w:marTop w:val="0"/>
                  <w:marBottom w:val="0"/>
                  <w:divBdr>
                    <w:top w:val="none" w:sz="0" w:space="0" w:color="auto"/>
                    <w:left w:val="none" w:sz="0" w:space="0" w:color="auto"/>
                    <w:bottom w:val="none" w:sz="0" w:space="0" w:color="auto"/>
                    <w:right w:val="none" w:sz="0" w:space="0" w:color="auto"/>
                  </w:divBdr>
                  <w:divsChild>
                    <w:div w:id="12114593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 w:id="1278368648">
              <w:marLeft w:val="0"/>
              <w:marRight w:val="0"/>
              <w:marTop w:val="0"/>
              <w:marBottom w:val="0"/>
              <w:divBdr>
                <w:top w:val="none" w:sz="0" w:space="0" w:color="auto"/>
                <w:left w:val="none" w:sz="0" w:space="0" w:color="auto"/>
                <w:bottom w:val="none" w:sz="0" w:space="0" w:color="auto"/>
                <w:right w:val="none" w:sz="0" w:space="0" w:color="auto"/>
              </w:divBdr>
              <w:divsChild>
                <w:div w:id="501042857">
                  <w:marLeft w:val="75"/>
                  <w:marRight w:val="0"/>
                  <w:marTop w:val="0"/>
                  <w:marBottom w:val="0"/>
                  <w:divBdr>
                    <w:top w:val="none" w:sz="0" w:space="0" w:color="auto"/>
                    <w:left w:val="none" w:sz="0" w:space="0" w:color="auto"/>
                    <w:bottom w:val="none" w:sz="0" w:space="0" w:color="auto"/>
                    <w:right w:val="none" w:sz="0" w:space="0" w:color="auto"/>
                  </w:divBdr>
                  <w:divsChild>
                    <w:div w:id="1006832525">
                      <w:marLeft w:val="0"/>
                      <w:marRight w:val="0"/>
                      <w:marTop w:val="0"/>
                      <w:marBottom w:val="0"/>
                      <w:divBdr>
                        <w:top w:val="none" w:sz="0" w:space="0" w:color="auto"/>
                        <w:left w:val="none" w:sz="0" w:space="0" w:color="auto"/>
                        <w:bottom w:val="none" w:sz="0" w:space="0" w:color="auto"/>
                        <w:right w:val="none" w:sz="0" w:space="0" w:color="auto"/>
                      </w:divBdr>
                      <w:divsChild>
                        <w:div w:id="148762808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939476">
          <w:marLeft w:val="0"/>
          <w:marRight w:val="0"/>
          <w:marTop w:val="0"/>
          <w:marBottom w:val="0"/>
          <w:divBdr>
            <w:top w:val="none" w:sz="0" w:space="0" w:color="auto"/>
            <w:left w:val="none" w:sz="0" w:space="0" w:color="auto"/>
            <w:bottom w:val="none" w:sz="0" w:space="0" w:color="auto"/>
            <w:right w:val="none" w:sz="0" w:space="0" w:color="auto"/>
          </w:divBdr>
          <w:divsChild>
            <w:div w:id="217061429">
              <w:marLeft w:val="0"/>
              <w:marRight w:val="0"/>
              <w:marTop w:val="0"/>
              <w:marBottom w:val="0"/>
              <w:divBdr>
                <w:top w:val="none" w:sz="0" w:space="0" w:color="auto"/>
                <w:left w:val="none" w:sz="0" w:space="0" w:color="auto"/>
                <w:bottom w:val="none" w:sz="0" w:space="0" w:color="auto"/>
                <w:right w:val="none" w:sz="0" w:space="0" w:color="auto"/>
              </w:divBdr>
              <w:divsChild>
                <w:div w:id="482090153">
                  <w:marLeft w:val="0"/>
                  <w:marRight w:val="0"/>
                  <w:marTop w:val="0"/>
                  <w:marBottom w:val="0"/>
                  <w:divBdr>
                    <w:top w:val="none" w:sz="0" w:space="0" w:color="auto"/>
                    <w:left w:val="none" w:sz="0" w:space="0" w:color="auto"/>
                    <w:bottom w:val="none" w:sz="0" w:space="0" w:color="auto"/>
                    <w:right w:val="none" w:sz="0" w:space="0" w:color="auto"/>
                  </w:divBdr>
                  <w:divsChild>
                    <w:div w:id="1205020285">
                      <w:marLeft w:val="30"/>
                      <w:marRight w:val="30"/>
                      <w:marTop w:val="30"/>
                      <w:marBottom w:val="0"/>
                      <w:divBdr>
                        <w:top w:val="none" w:sz="0" w:space="0" w:color="auto"/>
                        <w:left w:val="none" w:sz="0" w:space="0" w:color="auto"/>
                        <w:bottom w:val="none" w:sz="0" w:space="0" w:color="auto"/>
                        <w:right w:val="none" w:sz="0" w:space="0" w:color="auto"/>
                      </w:divBdr>
                      <w:divsChild>
                        <w:div w:id="334964117">
                          <w:marLeft w:val="210"/>
                          <w:marRight w:val="210"/>
                          <w:marTop w:val="0"/>
                          <w:marBottom w:val="30"/>
                          <w:divBdr>
                            <w:top w:val="none" w:sz="0" w:space="0" w:color="auto"/>
                            <w:left w:val="none" w:sz="0" w:space="0" w:color="auto"/>
                            <w:bottom w:val="none" w:sz="0" w:space="0" w:color="auto"/>
                            <w:right w:val="none" w:sz="0" w:space="0" w:color="auto"/>
                          </w:divBdr>
                          <w:divsChild>
                            <w:div w:id="214783519">
                              <w:marLeft w:val="0"/>
                              <w:marRight w:val="30"/>
                              <w:marTop w:val="0"/>
                              <w:marBottom w:val="0"/>
                              <w:divBdr>
                                <w:top w:val="none" w:sz="0" w:space="0" w:color="auto"/>
                                <w:left w:val="none" w:sz="0" w:space="0" w:color="auto"/>
                                <w:bottom w:val="none" w:sz="0" w:space="0" w:color="auto"/>
                                <w:right w:val="none" w:sz="0" w:space="0" w:color="auto"/>
                              </w:divBdr>
                              <w:divsChild>
                                <w:div w:id="1374504995">
                                  <w:marLeft w:val="0"/>
                                  <w:marRight w:val="0"/>
                                  <w:marTop w:val="0"/>
                                  <w:marBottom w:val="0"/>
                                  <w:divBdr>
                                    <w:top w:val="none" w:sz="0" w:space="0" w:color="auto"/>
                                    <w:left w:val="none" w:sz="0" w:space="0" w:color="auto"/>
                                    <w:bottom w:val="none" w:sz="0" w:space="0" w:color="auto"/>
                                    <w:right w:val="none" w:sz="0" w:space="0" w:color="auto"/>
                                  </w:divBdr>
                                  <w:divsChild>
                                    <w:div w:id="93139139">
                                      <w:marLeft w:val="0"/>
                                      <w:marRight w:val="0"/>
                                      <w:marTop w:val="0"/>
                                      <w:marBottom w:val="0"/>
                                      <w:divBdr>
                                        <w:top w:val="none" w:sz="0" w:space="0" w:color="auto"/>
                                        <w:left w:val="none" w:sz="0" w:space="0" w:color="auto"/>
                                        <w:bottom w:val="none" w:sz="0" w:space="0" w:color="auto"/>
                                        <w:right w:val="none" w:sz="0" w:space="0" w:color="auto"/>
                                      </w:divBdr>
                                      <w:divsChild>
                                        <w:div w:id="10889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1216076">
      <w:bodyDiv w:val="1"/>
      <w:marLeft w:val="0"/>
      <w:marRight w:val="0"/>
      <w:marTop w:val="0"/>
      <w:marBottom w:val="0"/>
      <w:divBdr>
        <w:top w:val="none" w:sz="0" w:space="0" w:color="auto"/>
        <w:left w:val="none" w:sz="0" w:space="0" w:color="auto"/>
        <w:bottom w:val="none" w:sz="0" w:space="0" w:color="auto"/>
        <w:right w:val="none" w:sz="0" w:space="0" w:color="auto"/>
      </w:divBdr>
      <w:divsChild>
        <w:div w:id="631667384">
          <w:marLeft w:val="0"/>
          <w:marRight w:val="0"/>
          <w:marTop w:val="0"/>
          <w:marBottom w:val="0"/>
          <w:divBdr>
            <w:top w:val="none" w:sz="0" w:space="0" w:color="auto"/>
            <w:left w:val="none" w:sz="0" w:space="0" w:color="auto"/>
            <w:bottom w:val="none" w:sz="0" w:space="0" w:color="auto"/>
            <w:right w:val="none" w:sz="0" w:space="0" w:color="auto"/>
          </w:divBdr>
          <w:divsChild>
            <w:div w:id="1657764003">
              <w:marLeft w:val="210"/>
              <w:marRight w:val="0"/>
              <w:marTop w:val="120"/>
              <w:marBottom w:val="0"/>
              <w:divBdr>
                <w:top w:val="none" w:sz="0" w:space="0" w:color="auto"/>
                <w:left w:val="none" w:sz="0" w:space="0" w:color="auto"/>
                <w:bottom w:val="none" w:sz="0" w:space="0" w:color="auto"/>
                <w:right w:val="none" w:sz="0" w:space="0" w:color="auto"/>
              </w:divBdr>
              <w:divsChild>
                <w:div w:id="1900241502">
                  <w:marLeft w:val="0"/>
                  <w:marRight w:val="0"/>
                  <w:marTop w:val="0"/>
                  <w:marBottom w:val="0"/>
                  <w:divBdr>
                    <w:top w:val="none" w:sz="0" w:space="0" w:color="auto"/>
                    <w:left w:val="none" w:sz="0" w:space="0" w:color="auto"/>
                    <w:bottom w:val="none" w:sz="0" w:space="0" w:color="auto"/>
                    <w:right w:val="none" w:sz="0" w:space="0" w:color="auto"/>
                  </w:divBdr>
                  <w:divsChild>
                    <w:div w:id="117573035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778987916">
          <w:marLeft w:val="0"/>
          <w:marRight w:val="0"/>
          <w:marTop w:val="0"/>
          <w:marBottom w:val="0"/>
          <w:divBdr>
            <w:top w:val="none" w:sz="0" w:space="0" w:color="auto"/>
            <w:left w:val="none" w:sz="0" w:space="0" w:color="auto"/>
            <w:bottom w:val="none" w:sz="0" w:space="0" w:color="auto"/>
            <w:right w:val="none" w:sz="0" w:space="0" w:color="auto"/>
          </w:divBdr>
          <w:divsChild>
            <w:div w:id="1361008142">
              <w:marLeft w:val="0"/>
              <w:marRight w:val="0"/>
              <w:marTop w:val="0"/>
              <w:marBottom w:val="0"/>
              <w:divBdr>
                <w:top w:val="none" w:sz="0" w:space="0" w:color="auto"/>
                <w:left w:val="none" w:sz="0" w:space="0" w:color="auto"/>
                <w:bottom w:val="none" w:sz="0" w:space="0" w:color="auto"/>
                <w:right w:val="none" w:sz="0" w:space="0" w:color="auto"/>
              </w:divBdr>
              <w:divsChild>
                <w:div w:id="609779303">
                  <w:marLeft w:val="0"/>
                  <w:marRight w:val="0"/>
                  <w:marTop w:val="0"/>
                  <w:marBottom w:val="0"/>
                  <w:divBdr>
                    <w:top w:val="none" w:sz="0" w:space="0" w:color="auto"/>
                    <w:left w:val="none" w:sz="0" w:space="0" w:color="auto"/>
                    <w:bottom w:val="none" w:sz="0" w:space="0" w:color="auto"/>
                    <w:right w:val="none" w:sz="0" w:space="0" w:color="auto"/>
                  </w:divBdr>
                  <w:divsChild>
                    <w:div w:id="1283070091">
                      <w:marLeft w:val="30"/>
                      <w:marRight w:val="30"/>
                      <w:marTop w:val="30"/>
                      <w:marBottom w:val="0"/>
                      <w:divBdr>
                        <w:top w:val="none" w:sz="0" w:space="0" w:color="auto"/>
                        <w:left w:val="none" w:sz="0" w:space="0" w:color="auto"/>
                        <w:bottom w:val="none" w:sz="0" w:space="0" w:color="auto"/>
                        <w:right w:val="none" w:sz="0" w:space="0" w:color="auto"/>
                      </w:divBdr>
                      <w:divsChild>
                        <w:div w:id="1344432504">
                          <w:marLeft w:val="210"/>
                          <w:marRight w:val="210"/>
                          <w:marTop w:val="0"/>
                          <w:marBottom w:val="30"/>
                          <w:divBdr>
                            <w:top w:val="none" w:sz="0" w:space="0" w:color="auto"/>
                            <w:left w:val="none" w:sz="0" w:space="0" w:color="auto"/>
                            <w:bottom w:val="none" w:sz="0" w:space="0" w:color="auto"/>
                            <w:right w:val="none" w:sz="0" w:space="0" w:color="auto"/>
                          </w:divBdr>
                          <w:divsChild>
                            <w:div w:id="458643474">
                              <w:marLeft w:val="0"/>
                              <w:marRight w:val="30"/>
                              <w:marTop w:val="0"/>
                              <w:marBottom w:val="0"/>
                              <w:divBdr>
                                <w:top w:val="none" w:sz="0" w:space="0" w:color="auto"/>
                                <w:left w:val="none" w:sz="0" w:space="0" w:color="auto"/>
                                <w:bottom w:val="none" w:sz="0" w:space="0" w:color="auto"/>
                                <w:right w:val="none" w:sz="0" w:space="0" w:color="auto"/>
                              </w:divBdr>
                              <w:divsChild>
                                <w:div w:id="46880408">
                                  <w:marLeft w:val="0"/>
                                  <w:marRight w:val="0"/>
                                  <w:marTop w:val="0"/>
                                  <w:marBottom w:val="0"/>
                                  <w:divBdr>
                                    <w:top w:val="none" w:sz="0" w:space="0" w:color="auto"/>
                                    <w:left w:val="none" w:sz="0" w:space="0" w:color="auto"/>
                                    <w:bottom w:val="none" w:sz="0" w:space="0" w:color="auto"/>
                                    <w:right w:val="none" w:sz="0" w:space="0" w:color="auto"/>
                                  </w:divBdr>
                                  <w:divsChild>
                                    <w:div w:id="754060609">
                                      <w:marLeft w:val="0"/>
                                      <w:marRight w:val="0"/>
                                      <w:marTop w:val="0"/>
                                      <w:marBottom w:val="0"/>
                                      <w:divBdr>
                                        <w:top w:val="none" w:sz="0" w:space="0" w:color="auto"/>
                                        <w:left w:val="none" w:sz="0" w:space="0" w:color="auto"/>
                                        <w:bottom w:val="none" w:sz="0" w:space="0" w:color="auto"/>
                                        <w:right w:val="none" w:sz="0" w:space="0" w:color="auto"/>
                                      </w:divBdr>
                                      <w:divsChild>
                                        <w:div w:id="34918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6649935">
      <w:bodyDiv w:val="1"/>
      <w:marLeft w:val="0"/>
      <w:marRight w:val="0"/>
      <w:marTop w:val="0"/>
      <w:marBottom w:val="0"/>
      <w:divBdr>
        <w:top w:val="none" w:sz="0" w:space="0" w:color="auto"/>
        <w:left w:val="none" w:sz="0" w:space="0" w:color="auto"/>
        <w:bottom w:val="none" w:sz="0" w:space="0" w:color="auto"/>
        <w:right w:val="none" w:sz="0" w:space="0" w:color="auto"/>
      </w:divBdr>
    </w:div>
    <w:div w:id="591007353">
      <w:bodyDiv w:val="1"/>
      <w:marLeft w:val="0"/>
      <w:marRight w:val="0"/>
      <w:marTop w:val="0"/>
      <w:marBottom w:val="0"/>
      <w:divBdr>
        <w:top w:val="none" w:sz="0" w:space="0" w:color="auto"/>
        <w:left w:val="none" w:sz="0" w:space="0" w:color="auto"/>
        <w:bottom w:val="none" w:sz="0" w:space="0" w:color="auto"/>
        <w:right w:val="none" w:sz="0" w:space="0" w:color="auto"/>
      </w:divBdr>
      <w:divsChild>
        <w:div w:id="1058472846">
          <w:marLeft w:val="0"/>
          <w:marRight w:val="0"/>
          <w:marTop w:val="0"/>
          <w:marBottom w:val="0"/>
          <w:divBdr>
            <w:top w:val="none" w:sz="0" w:space="0" w:color="auto"/>
            <w:left w:val="none" w:sz="0" w:space="0" w:color="auto"/>
            <w:bottom w:val="none" w:sz="0" w:space="0" w:color="auto"/>
            <w:right w:val="none" w:sz="0" w:space="0" w:color="auto"/>
          </w:divBdr>
          <w:divsChild>
            <w:div w:id="1727988681">
              <w:marLeft w:val="210"/>
              <w:marRight w:val="0"/>
              <w:marTop w:val="120"/>
              <w:marBottom w:val="0"/>
              <w:divBdr>
                <w:top w:val="none" w:sz="0" w:space="0" w:color="auto"/>
                <w:left w:val="none" w:sz="0" w:space="0" w:color="auto"/>
                <w:bottom w:val="none" w:sz="0" w:space="0" w:color="auto"/>
                <w:right w:val="none" w:sz="0" w:space="0" w:color="auto"/>
              </w:divBdr>
              <w:divsChild>
                <w:div w:id="644547420">
                  <w:marLeft w:val="0"/>
                  <w:marRight w:val="0"/>
                  <w:marTop w:val="0"/>
                  <w:marBottom w:val="0"/>
                  <w:divBdr>
                    <w:top w:val="none" w:sz="0" w:space="0" w:color="auto"/>
                    <w:left w:val="none" w:sz="0" w:space="0" w:color="auto"/>
                    <w:bottom w:val="none" w:sz="0" w:space="0" w:color="auto"/>
                    <w:right w:val="none" w:sz="0" w:space="0" w:color="auto"/>
                  </w:divBdr>
                  <w:divsChild>
                    <w:div w:id="1359742730">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046247217">
          <w:marLeft w:val="0"/>
          <w:marRight w:val="0"/>
          <w:marTop w:val="0"/>
          <w:marBottom w:val="0"/>
          <w:divBdr>
            <w:top w:val="none" w:sz="0" w:space="0" w:color="auto"/>
            <w:left w:val="none" w:sz="0" w:space="0" w:color="auto"/>
            <w:bottom w:val="none" w:sz="0" w:space="0" w:color="auto"/>
            <w:right w:val="none" w:sz="0" w:space="0" w:color="auto"/>
          </w:divBdr>
          <w:divsChild>
            <w:div w:id="1294603008">
              <w:marLeft w:val="0"/>
              <w:marRight w:val="0"/>
              <w:marTop w:val="0"/>
              <w:marBottom w:val="0"/>
              <w:divBdr>
                <w:top w:val="none" w:sz="0" w:space="0" w:color="auto"/>
                <w:left w:val="none" w:sz="0" w:space="0" w:color="auto"/>
                <w:bottom w:val="none" w:sz="0" w:space="0" w:color="auto"/>
                <w:right w:val="none" w:sz="0" w:space="0" w:color="auto"/>
              </w:divBdr>
              <w:divsChild>
                <w:div w:id="796721160">
                  <w:marLeft w:val="0"/>
                  <w:marRight w:val="0"/>
                  <w:marTop w:val="0"/>
                  <w:marBottom w:val="0"/>
                  <w:divBdr>
                    <w:top w:val="none" w:sz="0" w:space="0" w:color="auto"/>
                    <w:left w:val="none" w:sz="0" w:space="0" w:color="auto"/>
                    <w:bottom w:val="none" w:sz="0" w:space="0" w:color="auto"/>
                    <w:right w:val="none" w:sz="0" w:space="0" w:color="auto"/>
                  </w:divBdr>
                  <w:divsChild>
                    <w:div w:id="1950969221">
                      <w:marLeft w:val="30"/>
                      <w:marRight w:val="30"/>
                      <w:marTop w:val="30"/>
                      <w:marBottom w:val="0"/>
                      <w:divBdr>
                        <w:top w:val="none" w:sz="0" w:space="0" w:color="auto"/>
                        <w:left w:val="none" w:sz="0" w:space="0" w:color="auto"/>
                        <w:bottom w:val="none" w:sz="0" w:space="0" w:color="auto"/>
                        <w:right w:val="none" w:sz="0" w:space="0" w:color="auto"/>
                      </w:divBdr>
                      <w:divsChild>
                        <w:div w:id="1671562493">
                          <w:marLeft w:val="210"/>
                          <w:marRight w:val="210"/>
                          <w:marTop w:val="0"/>
                          <w:marBottom w:val="30"/>
                          <w:divBdr>
                            <w:top w:val="none" w:sz="0" w:space="0" w:color="auto"/>
                            <w:left w:val="none" w:sz="0" w:space="0" w:color="auto"/>
                            <w:bottom w:val="none" w:sz="0" w:space="0" w:color="auto"/>
                            <w:right w:val="none" w:sz="0" w:space="0" w:color="auto"/>
                          </w:divBdr>
                          <w:divsChild>
                            <w:div w:id="564725089">
                              <w:marLeft w:val="0"/>
                              <w:marRight w:val="30"/>
                              <w:marTop w:val="0"/>
                              <w:marBottom w:val="0"/>
                              <w:divBdr>
                                <w:top w:val="none" w:sz="0" w:space="0" w:color="auto"/>
                                <w:left w:val="none" w:sz="0" w:space="0" w:color="auto"/>
                                <w:bottom w:val="none" w:sz="0" w:space="0" w:color="auto"/>
                                <w:right w:val="none" w:sz="0" w:space="0" w:color="auto"/>
                              </w:divBdr>
                              <w:divsChild>
                                <w:div w:id="1814180081">
                                  <w:marLeft w:val="0"/>
                                  <w:marRight w:val="0"/>
                                  <w:marTop w:val="0"/>
                                  <w:marBottom w:val="0"/>
                                  <w:divBdr>
                                    <w:top w:val="none" w:sz="0" w:space="0" w:color="auto"/>
                                    <w:left w:val="none" w:sz="0" w:space="0" w:color="auto"/>
                                    <w:bottom w:val="none" w:sz="0" w:space="0" w:color="auto"/>
                                    <w:right w:val="none" w:sz="0" w:space="0" w:color="auto"/>
                                  </w:divBdr>
                                  <w:divsChild>
                                    <w:div w:id="1076783961">
                                      <w:marLeft w:val="0"/>
                                      <w:marRight w:val="0"/>
                                      <w:marTop w:val="0"/>
                                      <w:marBottom w:val="0"/>
                                      <w:divBdr>
                                        <w:top w:val="none" w:sz="0" w:space="0" w:color="auto"/>
                                        <w:left w:val="none" w:sz="0" w:space="0" w:color="auto"/>
                                        <w:bottom w:val="none" w:sz="0" w:space="0" w:color="auto"/>
                                        <w:right w:val="none" w:sz="0" w:space="0" w:color="auto"/>
                                      </w:divBdr>
                                      <w:divsChild>
                                        <w:div w:id="14826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467652">
      <w:bodyDiv w:val="1"/>
      <w:marLeft w:val="0"/>
      <w:marRight w:val="0"/>
      <w:marTop w:val="0"/>
      <w:marBottom w:val="0"/>
      <w:divBdr>
        <w:top w:val="none" w:sz="0" w:space="0" w:color="auto"/>
        <w:left w:val="none" w:sz="0" w:space="0" w:color="auto"/>
        <w:bottom w:val="none" w:sz="0" w:space="0" w:color="auto"/>
        <w:right w:val="none" w:sz="0" w:space="0" w:color="auto"/>
      </w:divBdr>
      <w:divsChild>
        <w:div w:id="2049452514">
          <w:marLeft w:val="0"/>
          <w:marRight w:val="0"/>
          <w:marTop w:val="0"/>
          <w:marBottom w:val="0"/>
          <w:divBdr>
            <w:top w:val="none" w:sz="0" w:space="0" w:color="auto"/>
            <w:left w:val="none" w:sz="0" w:space="0" w:color="auto"/>
            <w:bottom w:val="none" w:sz="0" w:space="0" w:color="auto"/>
            <w:right w:val="none" w:sz="0" w:space="0" w:color="auto"/>
          </w:divBdr>
          <w:divsChild>
            <w:div w:id="955406899">
              <w:marLeft w:val="210"/>
              <w:marRight w:val="0"/>
              <w:marTop w:val="120"/>
              <w:marBottom w:val="0"/>
              <w:divBdr>
                <w:top w:val="none" w:sz="0" w:space="0" w:color="auto"/>
                <w:left w:val="none" w:sz="0" w:space="0" w:color="auto"/>
                <w:bottom w:val="none" w:sz="0" w:space="0" w:color="auto"/>
                <w:right w:val="none" w:sz="0" w:space="0" w:color="auto"/>
              </w:divBdr>
              <w:divsChild>
                <w:div w:id="1979803039">
                  <w:marLeft w:val="0"/>
                  <w:marRight w:val="0"/>
                  <w:marTop w:val="0"/>
                  <w:marBottom w:val="0"/>
                  <w:divBdr>
                    <w:top w:val="none" w:sz="0" w:space="0" w:color="auto"/>
                    <w:left w:val="none" w:sz="0" w:space="0" w:color="auto"/>
                    <w:bottom w:val="none" w:sz="0" w:space="0" w:color="auto"/>
                    <w:right w:val="none" w:sz="0" w:space="0" w:color="auto"/>
                  </w:divBdr>
                  <w:divsChild>
                    <w:div w:id="162669234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0589442">
          <w:marLeft w:val="0"/>
          <w:marRight w:val="0"/>
          <w:marTop w:val="0"/>
          <w:marBottom w:val="0"/>
          <w:divBdr>
            <w:top w:val="none" w:sz="0" w:space="0" w:color="auto"/>
            <w:left w:val="none" w:sz="0" w:space="0" w:color="auto"/>
            <w:bottom w:val="none" w:sz="0" w:space="0" w:color="auto"/>
            <w:right w:val="none" w:sz="0" w:space="0" w:color="auto"/>
          </w:divBdr>
          <w:divsChild>
            <w:div w:id="1155993521">
              <w:marLeft w:val="0"/>
              <w:marRight w:val="0"/>
              <w:marTop w:val="0"/>
              <w:marBottom w:val="0"/>
              <w:divBdr>
                <w:top w:val="none" w:sz="0" w:space="0" w:color="auto"/>
                <w:left w:val="none" w:sz="0" w:space="0" w:color="auto"/>
                <w:bottom w:val="none" w:sz="0" w:space="0" w:color="auto"/>
                <w:right w:val="none" w:sz="0" w:space="0" w:color="auto"/>
              </w:divBdr>
              <w:divsChild>
                <w:div w:id="1372337478">
                  <w:marLeft w:val="0"/>
                  <w:marRight w:val="0"/>
                  <w:marTop w:val="0"/>
                  <w:marBottom w:val="0"/>
                  <w:divBdr>
                    <w:top w:val="none" w:sz="0" w:space="0" w:color="auto"/>
                    <w:left w:val="none" w:sz="0" w:space="0" w:color="auto"/>
                    <w:bottom w:val="none" w:sz="0" w:space="0" w:color="auto"/>
                    <w:right w:val="none" w:sz="0" w:space="0" w:color="auto"/>
                  </w:divBdr>
                  <w:divsChild>
                    <w:div w:id="660620915">
                      <w:marLeft w:val="30"/>
                      <w:marRight w:val="30"/>
                      <w:marTop w:val="30"/>
                      <w:marBottom w:val="0"/>
                      <w:divBdr>
                        <w:top w:val="none" w:sz="0" w:space="0" w:color="auto"/>
                        <w:left w:val="none" w:sz="0" w:space="0" w:color="auto"/>
                        <w:bottom w:val="none" w:sz="0" w:space="0" w:color="auto"/>
                        <w:right w:val="none" w:sz="0" w:space="0" w:color="auto"/>
                      </w:divBdr>
                      <w:divsChild>
                        <w:div w:id="1576161954">
                          <w:marLeft w:val="210"/>
                          <w:marRight w:val="210"/>
                          <w:marTop w:val="0"/>
                          <w:marBottom w:val="30"/>
                          <w:divBdr>
                            <w:top w:val="none" w:sz="0" w:space="0" w:color="auto"/>
                            <w:left w:val="none" w:sz="0" w:space="0" w:color="auto"/>
                            <w:bottom w:val="none" w:sz="0" w:space="0" w:color="auto"/>
                            <w:right w:val="none" w:sz="0" w:space="0" w:color="auto"/>
                          </w:divBdr>
                          <w:divsChild>
                            <w:div w:id="1187910046">
                              <w:marLeft w:val="0"/>
                              <w:marRight w:val="30"/>
                              <w:marTop w:val="0"/>
                              <w:marBottom w:val="0"/>
                              <w:divBdr>
                                <w:top w:val="none" w:sz="0" w:space="0" w:color="auto"/>
                                <w:left w:val="none" w:sz="0" w:space="0" w:color="auto"/>
                                <w:bottom w:val="none" w:sz="0" w:space="0" w:color="auto"/>
                                <w:right w:val="none" w:sz="0" w:space="0" w:color="auto"/>
                              </w:divBdr>
                              <w:divsChild>
                                <w:div w:id="208617772">
                                  <w:marLeft w:val="0"/>
                                  <w:marRight w:val="0"/>
                                  <w:marTop w:val="0"/>
                                  <w:marBottom w:val="0"/>
                                  <w:divBdr>
                                    <w:top w:val="none" w:sz="0" w:space="0" w:color="auto"/>
                                    <w:left w:val="none" w:sz="0" w:space="0" w:color="auto"/>
                                    <w:bottom w:val="none" w:sz="0" w:space="0" w:color="auto"/>
                                    <w:right w:val="none" w:sz="0" w:space="0" w:color="auto"/>
                                  </w:divBdr>
                                  <w:divsChild>
                                    <w:div w:id="1407848192">
                                      <w:marLeft w:val="0"/>
                                      <w:marRight w:val="0"/>
                                      <w:marTop w:val="0"/>
                                      <w:marBottom w:val="0"/>
                                      <w:divBdr>
                                        <w:top w:val="none" w:sz="0" w:space="0" w:color="auto"/>
                                        <w:left w:val="none" w:sz="0" w:space="0" w:color="auto"/>
                                        <w:bottom w:val="none" w:sz="0" w:space="0" w:color="auto"/>
                                        <w:right w:val="none" w:sz="0" w:space="0" w:color="auto"/>
                                      </w:divBdr>
                                      <w:divsChild>
                                        <w:div w:id="12733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7764590">
      <w:bodyDiv w:val="1"/>
      <w:marLeft w:val="0"/>
      <w:marRight w:val="0"/>
      <w:marTop w:val="0"/>
      <w:marBottom w:val="0"/>
      <w:divBdr>
        <w:top w:val="none" w:sz="0" w:space="0" w:color="auto"/>
        <w:left w:val="none" w:sz="0" w:space="0" w:color="auto"/>
        <w:bottom w:val="none" w:sz="0" w:space="0" w:color="auto"/>
        <w:right w:val="none" w:sz="0" w:space="0" w:color="auto"/>
      </w:divBdr>
    </w:div>
    <w:div w:id="1529105382">
      <w:bodyDiv w:val="1"/>
      <w:marLeft w:val="0"/>
      <w:marRight w:val="0"/>
      <w:marTop w:val="0"/>
      <w:marBottom w:val="0"/>
      <w:divBdr>
        <w:top w:val="none" w:sz="0" w:space="0" w:color="auto"/>
        <w:left w:val="none" w:sz="0" w:space="0" w:color="auto"/>
        <w:bottom w:val="none" w:sz="0" w:space="0" w:color="auto"/>
        <w:right w:val="none" w:sz="0" w:space="0" w:color="auto"/>
      </w:divBdr>
      <w:divsChild>
        <w:div w:id="1652370162">
          <w:marLeft w:val="0"/>
          <w:marRight w:val="0"/>
          <w:marTop w:val="0"/>
          <w:marBottom w:val="0"/>
          <w:divBdr>
            <w:top w:val="none" w:sz="0" w:space="0" w:color="auto"/>
            <w:left w:val="none" w:sz="0" w:space="0" w:color="auto"/>
            <w:bottom w:val="none" w:sz="0" w:space="0" w:color="auto"/>
            <w:right w:val="none" w:sz="0" w:space="0" w:color="auto"/>
          </w:divBdr>
          <w:divsChild>
            <w:div w:id="341321349">
              <w:marLeft w:val="210"/>
              <w:marRight w:val="0"/>
              <w:marTop w:val="120"/>
              <w:marBottom w:val="0"/>
              <w:divBdr>
                <w:top w:val="none" w:sz="0" w:space="0" w:color="auto"/>
                <w:left w:val="none" w:sz="0" w:space="0" w:color="auto"/>
                <w:bottom w:val="none" w:sz="0" w:space="0" w:color="auto"/>
                <w:right w:val="none" w:sz="0" w:space="0" w:color="auto"/>
              </w:divBdr>
              <w:divsChild>
                <w:div w:id="387072959">
                  <w:marLeft w:val="0"/>
                  <w:marRight w:val="0"/>
                  <w:marTop w:val="0"/>
                  <w:marBottom w:val="0"/>
                  <w:divBdr>
                    <w:top w:val="none" w:sz="0" w:space="0" w:color="auto"/>
                    <w:left w:val="none" w:sz="0" w:space="0" w:color="auto"/>
                    <w:bottom w:val="none" w:sz="0" w:space="0" w:color="auto"/>
                    <w:right w:val="none" w:sz="0" w:space="0" w:color="auto"/>
                  </w:divBdr>
                  <w:divsChild>
                    <w:div w:id="5666944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879390237">
          <w:marLeft w:val="0"/>
          <w:marRight w:val="0"/>
          <w:marTop w:val="0"/>
          <w:marBottom w:val="0"/>
          <w:divBdr>
            <w:top w:val="none" w:sz="0" w:space="0" w:color="auto"/>
            <w:left w:val="none" w:sz="0" w:space="0" w:color="auto"/>
            <w:bottom w:val="none" w:sz="0" w:space="0" w:color="auto"/>
            <w:right w:val="none" w:sz="0" w:space="0" w:color="auto"/>
          </w:divBdr>
          <w:divsChild>
            <w:div w:id="1252548661">
              <w:marLeft w:val="0"/>
              <w:marRight w:val="0"/>
              <w:marTop w:val="0"/>
              <w:marBottom w:val="0"/>
              <w:divBdr>
                <w:top w:val="none" w:sz="0" w:space="0" w:color="auto"/>
                <w:left w:val="none" w:sz="0" w:space="0" w:color="auto"/>
                <w:bottom w:val="none" w:sz="0" w:space="0" w:color="auto"/>
                <w:right w:val="none" w:sz="0" w:space="0" w:color="auto"/>
              </w:divBdr>
              <w:divsChild>
                <w:div w:id="1986202466">
                  <w:marLeft w:val="0"/>
                  <w:marRight w:val="0"/>
                  <w:marTop w:val="0"/>
                  <w:marBottom w:val="0"/>
                  <w:divBdr>
                    <w:top w:val="none" w:sz="0" w:space="0" w:color="auto"/>
                    <w:left w:val="none" w:sz="0" w:space="0" w:color="auto"/>
                    <w:bottom w:val="none" w:sz="0" w:space="0" w:color="auto"/>
                    <w:right w:val="none" w:sz="0" w:space="0" w:color="auto"/>
                  </w:divBdr>
                  <w:divsChild>
                    <w:div w:id="1890998311">
                      <w:marLeft w:val="30"/>
                      <w:marRight w:val="30"/>
                      <w:marTop w:val="30"/>
                      <w:marBottom w:val="0"/>
                      <w:divBdr>
                        <w:top w:val="none" w:sz="0" w:space="0" w:color="auto"/>
                        <w:left w:val="none" w:sz="0" w:space="0" w:color="auto"/>
                        <w:bottom w:val="none" w:sz="0" w:space="0" w:color="auto"/>
                        <w:right w:val="none" w:sz="0" w:space="0" w:color="auto"/>
                      </w:divBdr>
                      <w:divsChild>
                        <w:div w:id="133720534">
                          <w:marLeft w:val="210"/>
                          <w:marRight w:val="210"/>
                          <w:marTop w:val="0"/>
                          <w:marBottom w:val="30"/>
                          <w:divBdr>
                            <w:top w:val="none" w:sz="0" w:space="0" w:color="auto"/>
                            <w:left w:val="none" w:sz="0" w:space="0" w:color="auto"/>
                            <w:bottom w:val="none" w:sz="0" w:space="0" w:color="auto"/>
                            <w:right w:val="none" w:sz="0" w:space="0" w:color="auto"/>
                          </w:divBdr>
                          <w:divsChild>
                            <w:div w:id="561018058">
                              <w:marLeft w:val="0"/>
                              <w:marRight w:val="30"/>
                              <w:marTop w:val="0"/>
                              <w:marBottom w:val="0"/>
                              <w:divBdr>
                                <w:top w:val="none" w:sz="0" w:space="0" w:color="auto"/>
                                <w:left w:val="none" w:sz="0" w:space="0" w:color="auto"/>
                                <w:bottom w:val="none" w:sz="0" w:space="0" w:color="auto"/>
                                <w:right w:val="none" w:sz="0" w:space="0" w:color="auto"/>
                              </w:divBdr>
                              <w:divsChild>
                                <w:div w:id="1291478851">
                                  <w:marLeft w:val="0"/>
                                  <w:marRight w:val="0"/>
                                  <w:marTop w:val="0"/>
                                  <w:marBottom w:val="0"/>
                                  <w:divBdr>
                                    <w:top w:val="none" w:sz="0" w:space="0" w:color="auto"/>
                                    <w:left w:val="none" w:sz="0" w:space="0" w:color="auto"/>
                                    <w:bottom w:val="none" w:sz="0" w:space="0" w:color="auto"/>
                                    <w:right w:val="none" w:sz="0" w:space="0" w:color="auto"/>
                                  </w:divBdr>
                                  <w:divsChild>
                                    <w:div w:id="576867018">
                                      <w:marLeft w:val="0"/>
                                      <w:marRight w:val="0"/>
                                      <w:marTop w:val="0"/>
                                      <w:marBottom w:val="0"/>
                                      <w:divBdr>
                                        <w:top w:val="none" w:sz="0" w:space="0" w:color="auto"/>
                                        <w:left w:val="none" w:sz="0" w:space="0" w:color="auto"/>
                                        <w:bottom w:val="none" w:sz="0" w:space="0" w:color="auto"/>
                                        <w:right w:val="none" w:sz="0" w:space="0" w:color="auto"/>
                                      </w:divBdr>
                                      <w:divsChild>
                                        <w:div w:id="3586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1844065">
      <w:bodyDiv w:val="1"/>
      <w:marLeft w:val="0"/>
      <w:marRight w:val="0"/>
      <w:marTop w:val="0"/>
      <w:marBottom w:val="0"/>
      <w:divBdr>
        <w:top w:val="none" w:sz="0" w:space="0" w:color="auto"/>
        <w:left w:val="none" w:sz="0" w:space="0" w:color="auto"/>
        <w:bottom w:val="none" w:sz="0" w:space="0" w:color="auto"/>
        <w:right w:val="none" w:sz="0" w:space="0" w:color="auto"/>
      </w:divBdr>
      <w:divsChild>
        <w:div w:id="1036740563">
          <w:marLeft w:val="0"/>
          <w:marRight w:val="0"/>
          <w:marTop w:val="0"/>
          <w:marBottom w:val="0"/>
          <w:divBdr>
            <w:top w:val="none" w:sz="0" w:space="0" w:color="auto"/>
            <w:left w:val="none" w:sz="0" w:space="0" w:color="auto"/>
            <w:bottom w:val="none" w:sz="0" w:space="0" w:color="auto"/>
            <w:right w:val="none" w:sz="0" w:space="0" w:color="auto"/>
          </w:divBdr>
        </w:div>
        <w:div w:id="939529804">
          <w:marLeft w:val="0"/>
          <w:marRight w:val="0"/>
          <w:marTop w:val="0"/>
          <w:marBottom w:val="0"/>
          <w:divBdr>
            <w:top w:val="none" w:sz="0" w:space="0" w:color="auto"/>
            <w:left w:val="none" w:sz="0" w:space="0" w:color="auto"/>
            <w:bottom w:val="none" w:sz="0" w:space="0" w:color="auto"/>
            <w:right w:val="none" w:sz="0" w:space="0" w:color="auto"/>
          </w:divBdr>
        </w:div>
        <w:div w:id="819462943">
          <w:marLeft w:val="0"/>
          <w:marRight w:val="0"/>
          <w:marTop w:val="0"/>
          <w:marBottom w:val="0"/>
          <w:divBdr>
            <w:top w:val="none" w:sz="0" w:space="0" w:color="auto"/>
            <w:left w:val="none" w:sz="0" w:space="0" w:color="auto"/>
            <w:bottom w:val="none" w:sz="0" w:space="0" w:color="auto"/>
            <w:right w:val="none" w:sz="0" w:space="0" w:color="auto"/>
          </w:divBdr>
          <w:divsChild>
            <w:div w:id="598679358">
              <w:marLeft w:val="-75"/>
              <w:marRight w:val="0"/>
              <w:marTop w:val="30"/>
              <w:marBottom w:val="30"/>
              <w:divBdr>
                <w:top w:val="none" w:sz="0" w:space="0" w:color="auto"/>
                <w:left w:val="none" w:sz="0" w:space="0" w:color="auto"/>
                <w:bottom w:val="none" w:sz="0" w:space="0" w:color="auto"/>
                <w:right w:val="none" w:sz="0" w:space="0" w:color="auto"/>
              </w:divBdr>
              <w:divsChild>
                <w:div w:id="899293614">
                  <w:marLeft w:val="0"/>
                  <w:marRight w:val="0"/>
                  <w:marTop w:val="0"/>
                  <w:marBottom w:val="0"/>
                  <w:divBdr>
                    <w:top w:val="none" w:sz="0" w:space="0" w:color="auto"/>
                    <w:left w:val="none" w:sz="0" w:space="0" w:color="auto"/>
                    <w:bottom w:val="none" w:sz="0" w:space="0" w:color="auto"/>
                    <w:right w:val="none" w:sz="0" w:space="0" w:color="auto"/>
                  </w:divBdr>
                  <w:divsChild>
                    <w:div w:id="2001494741">
                      <w:marLeft w:val="0"/>
                      <w:marRight w:val="0"/>
                      <w:marTop w:val="0"/>
                      <w:marBottom w:val="0"/>
                      <w:divBdr>
                        <w:top w:val="none" w:sz="0" w:space="0" w:color="auto"/>
                        <w:left w:val="none" w:sz="0" w:space="0" w:color="auto"/>
                        <w:bottom w:val="none" w:sz="0" w:space="0" w:color="auto"/>
                        <w:right w:val="none" w:sz="0" w:space="0" w:color="auto"/>
                      </w:divBdr>
                    </w:div>
                  </w:divsChild>
                </w:div>
                <w:div w:id="2077127057">
                  <w:marLeft w:val="0"/>
                  <w:marRight w:val="0"/>
                  <w:marTop w:val="0"/>
                  <w:marBottom w:val="0"/>
                  <w:divBdr>
                    <w:top w:val="none" w:sz="0" w:space="0" w:color="auto"/>
                    <w:left w:val="none" w:sz="0" w:space="0" w:color="auto"/>
                    <w:bottom w:val="none" w:sz="0" w:space="0" w:color="auto"/>
                    <w:right w:val="none" w:sz="0" w:space="0" w:color="auto"/>
                  </w:divBdr>
                  <w:divsChild>
                    <w:div w:id="714815311">
                      <w:marLeft w:val="0"/>
                      <w:marRight w:val="0"/>
                      <w:marTop w:val="0"/>
                      <w:marBottom w:val="0"/>
                      <w:divBdr>
                        <w:top w:val="none" w:sz="0" w:space="0" w:color="auto"/>
                        <w:left w:val="none" w:sz="0" w:space="0" w:color="auto"/>
                        <w:bottom w:val="none" w:sz="0" w:space="0" w:color="auto"/>
                        <w:right w:val="none" w:sz="0" w:space="0" w:color="auto"/>
                      </w:divBdr>
                    </w:div>
                  </w:divsChild>
                </w:div>
                <w:div w:id="397634501">
                  <w:marLeft w:val="0"/>
                  <w:marRight w:val="0"/>
                  <w:marTop w:val="0"/>
                  <w:marBottom w:val="0"/>
                  <w:divBdr>
                    <w:top w:val="none" w:sz="0" w:space="0" w:color="auto"/>
                    <w:left w:val="none" w:sz="0" w:space="0" w:color="auto"/>
                    <w:bottom w:val="none" w:sz="0" w:space="0" w:color="auto"/>
                    <w:right w:val="none" w:sz="0" w:space="0" w:color="auto"/>
                  </w:divBdr>
                  <w:divsChild>
                    <w:div w:id="1886023892">
                      <w:marLeft w:val="0"/>
                      <w:marRight w:val="0"/>
                      <w:marTop w:val="0"/>
                      <w:marBottom w:val="0"/>
                      <w:divBdr>
                        <w:top w:val="none" w:sz="0" w:space="0" w:color="auto"/>
                        <w:left w:val="none" w:sz="0" w:space="0" w:color="auto"/>
                        <w:bottom w:val="none" w:sz="0" w:space="0" w:color="auto"/>
                        <w:right w:val="none" w:sz="0" w:space="0" w:color="auto"/>
                      </w:divBdr>
                    </w:div>
                  </w:divsChild>
                </w:div>
                <w:div w:id="1124275211">
                  <w:marLeft w:val="0"/>
                  <w:marRight w:val="0"/>
                  <w:marTop w:val="0"/>
                  <w:marBottom w:val="0"/>
                  <w:divBdr>
                    <w:top w:val="none" w:sz="0" w:space="0" w:color="auto"/>
                    <w:left w:val="none" w:sz="0" w:space="0" w:color="auto"/>
                    <w:bottom w:val="none" w:sz="0" w:space="0" w:color="auto"/>
                    <w:right w:val="none" w:sz="0" w:space="0" w:color="auto"/>
                  </w:divBdr>
                  <w:divsChild>
                    <w:div w:id="2113696417">
                      <w:marLeft w:val="0"/>
                      <w:marRight w:val="0"/>
                      <w:marTop w:val="0"/>
                      <w:marBottom w:val="0"/>
                      <w:divBdr>
                        <w:top w:val="none" w:sz="0" w:space="0" w:color="auto"/>
                        <w:left w:val="none" w:sz="0" w:space="0" w:color="auto"/>
                        <w:bottom w:val="none" w:sz="0" w:space="0" w:color="auto"/>
                        <w:right w:val="none" w:sz="0" w:space="0" w:color="auto"/>
                      </w:divBdr>
                    </w:div>
                  </w:divsChild>
                </w:div>
                <w:div w:id="920719970">
                  <w:marLeft w:val="0"/>
                  <w:marRight w:val="0"/>
                  <w:marTop w:val="0"/>
                  <w:marBottom w:val="0"/>
                  <w:divBdr>
                    <w:top w:val="none" w:sz="0" w:space="0" w:color="auto"/>
                    <w:left w:val="none" w:sz="0" w:space="0" w:color="auto"/>
                    <w:bottom w:val="none" w:sz="0" w:space="0" w:color="auto"/>
                    <w:right w:val="none" w:sz="0" w:space="0" w:color="auto"/>
                  </w:divBdr>
                  <w:divsChild>
                    <w:div w:id="2147352767">
                      <w:marLeft w:val="0"/>
                      <w:marRight w:val="0"/>
                      <w:marTop w:val="0"/>
                      <w:marBottom w:val="0"/>
                      <w:divBdr>
                        <w:top w:val="none" w:sz="0" w:space="0" w:color="auto"/>
                        <w:left w:val="none" w:sz="0" w:space="0" w:color="auto"/>
                        <w:bottom w:val="none" w:sz="0" w:space="0" w:color="auto"/>
                        <w:right w:val="none" w:sz="0" w:space="0" w:color="auto"/>
                      </w:divBdr>
                    </w:div>
                  </w:divsChild>
                </w:div>
                <w:div w:id="216597924">
                  <w:marLeft w:val="0"/>
                  <w:marRight w:val="0"/>
                  <w:marTop w:val="0"/>
                  <w:marBottom w:val="0"/>
                  <w:divBdr>
                    <w:top w:val="none" w:sz="0" w:space="0" w:color="auto"/>
                    <w:left w:val="none" w:sz="0" w:space="0" w:color="auto"/>
                    <w:bottom w:val="none" w:sz="0" w:space="0" w:color="auto"/>
                    <w:right w:val="none" w:sz="0" w:space="0" w:color="auto"/>
                  </w:divBdr>
                  <w:divsChild>
                    <w:div w:id="926767297">
                      <w:marLeft w:val="0"/>
                      <w:marRight w:val="0"/>
                      <w:marTop w:val="0"/>
                      <w:marBottom w:val="0"/>
                      <w:divBdr>
                        <w:top w:val="none" w:sz="0" w:space="0" w:color="auto"/>
                        <w:left w:val="none" w:sz="0" w:space="0" w:color="auto"/>
                        <w:bottom w:val="none" w:sz="0" w:space="0" w:color="auto"/>
                        <w:right w:val="none" w:sz="0" w:space="0" w:color="auto"/>
                      </w:divBdr>
                    </w:div>
                  </w:divsChild>
                </w:div>
                <w:div w:id="66536313">
                  <w:marLeft w:val="0"/>
                  <w:marRight w:val="0"/>
                  <w:marTop w:val="0"/>
                  <w:marBottom w:val="0"/>
                  <w:divBdr>
                    <w:top w:val="none" w:sz="0" w:space="0" w:color="auto"/>
                    <w:left w:val="none" w:sz="0" w:space="0" w:color="auto"/>
                    <w:bottom w:val="none" w:sz="0" w:space="0" w:color="auto"/>
                    <w:right w:val="none" w:sz="0" w:space="0" w:color="auto"/>
                  </w:divBdr>
                  <w:divsChild>
                    <w:div w:id="1718508093">
                      <w:marLeft w:val="0"/>
                      <w:marRight w:val="0"/>
                      <w:marTop w:val="0"/>
                      <w:marBottom w:val="0"/>
                      <w:divBdr>
                        <w:top w:val="none" w:sz="0" w:space="0" w:color="auto"/>
                        <w:left w:val="none" w:sz="0" w:space="0" w:color="auto"/>
                        <w:bottom w:val="none" w:sz="0" w:space="0" w:color="auto"/>
                        <w:right w:val="none" w:sz="0" w:space="0" w:color="auto"/>
                      </w:divBdr>
                    </w:div>
                  </w:divsChild>
                </w:div>
                <w:div w:id="400641396">
                  <w:marLeft w:val="0"/>
                  <w:marRight w:val="0"/>
                  <w:marTop w:val="0"/>
                  <w:marBottom w:val="0"/>
                  <w:divBdr>
                    <w:top w:val="none" w:sz="0" w:space="0" w:color="auto"/>
                    <w:left w:val="none" w:sz="0" w:space="0" w:color="auto"/>
                    <w:bottom w:val="none" w:sz="0" w:space="0" w:color="auto"/>
                    <w:right w:val="none" w:sz="0" w:space="0" w:color="auto"/>
                  </w:divBdr>
                  <w:divsChild>
                    <w:div w:id="411853521">
                      <w:marLeft w:val="0"/>
                      <w:marRight w:val="0"/>
                      <w:marTop w:val="0"/>
                      <w:marBottom w:val="0"/>
                      <w:divBdr>
                        <w:top w:val="none" w:sz="0" w:space="0" w:color="auto"/>
                        <w:left w:val="none" w:sz="0" w:space="0" w:color="auto"/>
                        <w:bottom w:val="none" w:sz="0" w:space="0" w:color="auto"/>
                        <w:right w:val="none" w:sz="0" w:space="0" w:color="auto"/>
                      </w:divBdr>
                    </w:div>
                  </w:divsChild>
                </w:div>
                <w:div w:id="1285817584">
                  <w:marLeft w:val="0"/>
                  <w:marRight w:val="0"/>
                  <w:marTop w:val="0"/>
                  <w:marBottom w:val="0"/>
                  <w:divBdr>
                    <w:top w:val="none" w:sz="0" w:space="0" w:color="auto"/>
                    <w:left w:val="none" w:sz="0" w:space="0" w:color="auto"/>
                    <w:bottom w:val="none" w:sz="0" w:space="0" w:color="auto"/>
                    <w:right w:val="none" w:sz="0" w:space="0" w:color="auto"/>
                  </w:divBdr>
                  <w:divsChild>
                    <w:div w:id="1938824997">
                      <w:marLeft w:val="0"/>
                      <w:marRight w:val="0"/>
                      <w:marTop w:val="0"/>
                      <w:marBottom w:val="0"/>
                      <w:divBdr>
                        <w:top w:val="none" w:sz="0" w:space="0" w:color="auto"/>
                        <w:left w:val="none" w:sz="0" w:space="0" w:color="auto"/>
                        <w:bottom w:val="none" w:sz="0" w:space="0" w:color="auto"/>
                        <w:right w:val="none" w:sz="0" w:space="0" w:color="auto"/>
                      </w:divBdr>
                    </w:div>
                  </w:divsChild>
                </w:div>
                <w:div w:id="1833258672">
                  <w:marLeft w:val="0"/>
                  <w:marRight w:val="0"/>
                  <w:marTop w:val="0"/>
                  <w:marBottom w:val="0"/>
                  <w:divBdr>
                    <w:top w:val="none" w:sz="0" w:space="0" w:color="auto"/>
                    <w:left w:val="none" w:sz="0" w:space="0" w:color="auto"/>
                    <w:bottom w:val="none" w:sz="0" w:space="0" w:color="auto"/>
                    <w:right w:val="none" w:sz="0" w:space="0" w:color="auto"/>
                  </w:divBdr>
                  <w:divsChild>
                    <w:div w:id="2053188010">
                      <w:marLeft w:val="0"/>
                      <w:marRight w:val="0"/>
                      <w:marTop w:val="0"/>
                      <w:marBottom w:val="0"/>
                      <w:divBdr>
                        <w:top w:val="none" w:sz="0" w:space="0" w:color="auto"/>
                        <w:left w:val="none" w:sz="0" w:space="0" w:color="auto"/>
                        <w:bottom w:val="none" w:sz="0" w:space="0" w:color="auto"/>
                        <w:right w:val="none" w:sz="0" w:space="0" w:color="auto"/>
                      </w:divBdr>
                    </w:div>
                  </w:divsChild>
                </w:div>
                <w:div w:id="1203861449">
                  <w:marLeft w:val="0"/>
                  <w:marRight w:val="0"/>
                  <w:marTop w:val="0"/>
                  <w:marBottom w:val="0"/>
                  <w:divBdr>
                    <w:top w:val="none" w:sz="0" w:space="0" w:color="auto"/>
                    <w:left w:val="none" w:sz="0" w:space="0" w:color="auto"/>
                    <w:bottom w:val="none" w:sz="0" w:space="0" w:color="auto"/>
                    <w:right w:val="none" w:sz="0" w:space="0" w:color="auto"/>
                  </w:divBdr>
                  <w:divsChild>
                    <w:div w:id="1370180675">
                      <w:marLeft w:val="0"/>
                      <w:marRight w:val="0"/>
                      <w:marTop w:val="0"/>
                      <w:marBottom w:val="0"/>
                      <w:divBdr>
                        <w:top w:val="none" w:sz="0" w:space="0" w:color="auto"/>
                        <w:left w:val="none" w:sz="0" w:space="0" w:color="auto"/>
                        <w:bottom w:val="none" w:sz="0" w:space="0" w:color="auto"/>
                        <w:right w:val="none" w:sz="0" w:space="0" w:color="auto"/>
                      </w:divBdr>
                    </w:div>
                  </w:divsChild>
                </w:div>
                <w:div w:id="461656218">
                  <w:marLeft w:val="0"/>
                  <w:marRight w:val="0"/>
                  <w:marTop w:val="0"/>
                  <w:marBottom w:val="0"/>
                  <w:divBdr>
                    <w:top w:val="none" w:sz="0" w:space="0" w:color="auto"/>
                    <w:left w:val="none" w:sz="0" w:space="0" w:color="auto"/>
                    <w:bottom w:val="none" w:sz="0" w:space="0" w:color="auto"/>
                    <w:right w:val="none" w:sz="0" w:space="0" w:color="auto"/>
                  </w:divBdr>
                  <w:divsChild>
                    <w:div w:id="153763678">
                      <w:marLeft w:val="0"/>
                      <w:marRight w:val="0"/>
                      <w:marTop w:val="0"/>
                      <w:marBottom w:val="0"/>
                      <w:divBdr>
                        <w:top w:val="none" w:sz="0" w:space="0" w:color="auto"/>
                        <w:left w:val="none" w:sz="0" w:space="0" w:color="auto"/>
                        <w:bottom w:val="none" w:sz="0" w:space="0" w:color="auto"/>
                        <w:right w:val="none" w:sz="0" w:space="0" w:color="auto"/>
                      </w:divBdr>
                    </w:div>
                  </w:divsChild>
                </w:div>
                <w:div w:id="2007707343">
                  <w:marLeft w:val="0"/>
                  <w:marRight w:val="0"/>
                  <w:marTop w:val="0"/>
                  <w:marBottom w:val="0"/>
                  <w:divBdr>
                    <w:top w:val="none" w:sz="0" w:space="0" w:color="auto"/>
                    <w:left w:val="none" w:sz="0" w:space="0" w:color="auto"/>
                    <w:bottom w:val="none" w:sz="0" w:space="0" w:color="auto"/>
                    <w:right w:val="none" w:sz="0" w:space="0" w:color="auto"/>
                  </w:divBdr>
                  <w:divsChild>
                    <w:div w:id="1424956458">
                      <w:marLeft w:val="0"/>
                      <w:marRight w:val="0"/>
                      <w:marTop w:val="0"/>
                      <w:marBottom w:val="0"/>
                      <w:divBdr>
                        <w:top w:val="none" w:sz="0" w:space="0" w:color="auto"/>
                        <w:left w:val="none" w:sz="0" w:space="0" w:color="auto"/>
                        <w:bottom w:val="none" w:sz="0" w:space="0" w:color="auto"/>
                        <w:right w:val="none" w:sz="0" w:space="0" w:color="auto"/>
                      </w:divBdr>
                    </w:div>
                  </w:divsChild>
                </w:div>
                <w:div w:id="1124731657">
                  <w:marLeft w:val="0"/>
                  <w:marRight w:val="0"/>
                  <w:marTop w:val="0"/>
                  <w:marBottom w:val="0"/>
                  <w:divBdr>
                    <w:top w:val="none" w:sz="0" w:space="0" w:color="auto"/>
                    <w:left w:val="none" w:sz="0" w:space="0" w:color="auto"/>
                    <w:bottom w:val="none" w:sz="0" w:space="0" w:color="auto"/>
                    <w:right w:val="none" w:sz="0" w:space="0" w:color="auto"/>
                  </w:divBdr>
                  <w:divsChild>
                    <w:div w:id="1432702106">
                      <w:marLeft w:val="0"/>
                      <w:marRight w:val="0"/>
                      <w:marTop w:val="0"/>
                      <w:marBottom w:val="0"/>
                      <w:divBdr>
                        <w:top w:val="none" w:sz="0" w:space="0" w:color="auto"/>
                        <w:left w:val="none" w:sz="0" w:space="0" w:color="auto"/>
                        <w:bottom w:val="none" w:sz="0" w:space="0" w:color="auto"/>
                        <w:right w:val="none" w:sz="0" w:space="0" w:color="auto"/>
                      </w:divBdr>
                    </w:div>
                  </w:divsChild>
                </w:div>
                <w:div w:id="1179926260">
                  <w:marLeft w:val="0"/>
                  <w:marRight w:val="0"/>
                  <w:marTop w:val="0"/>
                  <w:marBottom w:val="0"/>
                  <w:divBdr>
                    <w:top w:val="none" w:sz="0" w:space="0" w:color="auto"/>
                    <w:left w:val="none" w:sz="0" w:space="0" w:color="auto"/>
                    <w:bottom w:val="none" w:sz="0" w:space="0" w:color="auto"/>
                    <w:right w:val="none" w:sz="0" w:space="0" w:color="auto"/>
                  </w:divBdr>
                  <w:divsChild>
                    <w:div w:id="1500124040">
                      <w:marLeft w:val="0"/>
                      <w:marRight w:val="0"/>
                      <w:marTop w:val="0"/>
                      <w:marBottom w:val="0"/>
                      <w:divBdr>
                        <w:top w:val="none" w:sz="0" w:space="0" w:color="auto"/>
                        <w:left w:val="none" w:sz="0" w:space="0" w:color="auto"/>
                        <w:bottom w:val="none" w:sz="0" w:space="0" w:color="auto"/>
                        <w:right w:val="none" w:sz="0" w:space="0" w:color="auto"/>
                      </w:divBdr>
                    </w:div>
                  </w:divsChild>
                </w:div>
                <w:div w:id="98523810">
                  <w:marLeft w:val="0"/>
                  <w:marRight w:val="0"/>
                  <w:marTop w:val="0"/>
                  <w:marBottom w:val="0"/>
                  <w:divBdr>
                    <w:top w:val="none" w:sz="0" w:space="0" w:color="auto"/>
                    <w:left w:val="none" w:sz="0" w:space="0" w:color="auto"/>
                    <w:bottom w:val="none" w:sz="0" w:space="0" w:color="auto"/>
                    <w:right w:val="none" w:sz="0" w:space="0" w:color="auto"/>
                  </w:divBdr>
                  <w:divsChild>
                    <w:div w:id="1121874031">
                      <w:marLeft w:val="0"/>
                      <w:marRight w:val="0"/>
                      <w:marTop w:val="0"/>
                      <w:marBottom w:val="0"/>
                      <w:divBdr>
                        <w:top w:val="none" w:sz="0" w:space="0" w:color="auto"/>
                        <w:left w:val="none" w:sz="0" w:space="0" w:color="auto"/>
                        <w:bottom w:val="none" w:sz="0" w:space="0" w:color="auto"/>
                        <w:right w:val="none" w:sz="0" w:space="0" w:color="auto"/>
                      </w:divBdr>
                    </w:div>
                  </w:divsChild>
                </w:div>
                <w:div w:id="1234780103">
                  <w:marLeft w:val="0"/>
                  <w:marRight w:val="0"/>
                  <w:marTop w:val="0"/>
                  <w:marBottom w:val="0"/>
                  <w:divBdr>
                    <w:top w:val="none" w:sz="0" w:space="0" w:color="auto"/>
                    <w:left w:val="none" w:sz="0" w:space="0" w:color="auto"/>
                    <w:bottom w:val="none" w:sz="0" w:space="0" w:color="auto"/>
                    <w:right w:val="none" w:sz="0" w:space="0" w:color="auto"/>
                  </w:divBdr>
                  <w:divsChild>
                    <w:div w:id="163908691">
                      <w:marLeft w:val="0"/>
                      <w:marRight w:val="0"/>
                      <w:marTop w:val="0"/>
                      <w:marBottom w:val="0"/>
                      <w:divBdr>
                        <w:top w:val="none" w:sz="0" w:space="0" w:color="auto"/>
                        <w:left w:val="none" w:sz="0" w:space="0" w:color="auto"/>
                        <w:bottom w:val="none" w:sz="0" w:space="0" w:color="auto"/>
                        <w:right w:val="none" w:sz="0" w:space="0" w:color="auto"/>
                      </w:divBdr>
                    </w:div>
                  </w:divsChild>
                </w:div>
                <w:div w:id="1469935948">
                  <w:marLeft w:val="0"/>
                  <w:marRight w:val="0"/>
                  <w:marTop w:val="0"/>
                  <w:marBottom w:val="0"/>
                  <w:divBdr>
                    <w:top w:val="none" w:sz="0" w:space="0" w:color="auto"/>
                    <w:left w:val="none" w:sz="0" w:space="0" w:color="auto"/>
                    <w:bottom w:val="none" w:sz="0" w:space="0" w:color="auto"/>
                    <w:right w:val="none" w:sz="0" w:space="0" w:color="auto"/>
                  </w:divBdr>
                  <w:divsChild>
                    <w:div w:id="1058551030">
                      <w:marLeft w:val="0"/>
                      <w:marRight w:val="0"/>
                      <w:marTop w:val="0"/>
                      <w:marBottom w:val="0"/>
                      <w:divBdr>
                        <w:top w:val="none" w:sz="0" w:space="0" w:color="auto"/>
                        <w:left w:val="none" w:sz="0" w:space="0" w:color="auto"/>
                        <w:bottom w:val="none" w:sz="0" w:space="0" w:color="auto"/>
                        <w:right w:val="none" w:sz="0" w:space="0" w:color="auto"/>
                      </w:divBdr>
                    </w:div>
                  </w:divsChild>
                </w:div>
                <w:div w:id="90667398">
                  <w:marLeft w:val="0"/>
                  <w:marRight w:val="0"/>
                  <w:marTop w:val="0"/>
                  <w:marBottom w:val="0"/>
                  <w:divBdr>
                    <w:top w:val="none" w:sz="0" w:space="0" w:color="auto"/>
                    <w:left w:val="none" w:sz="0" w:space="0" w:color="auto"/>
                    <w:bottom w:val="none" w:sz="0" w:space="0" w:color="auto"/>
                    <w:right w:val="none" w:sz="0" w:space="0" w:color="auto"/>
                  </w:divBdr>
                  <w:divsChild>
                    <w:div w:id="590159821">
                      <w:marLeft w:val="0"/>
                      <w:marRight w:val="0"/>
                      <w:marTop w:val="0"/>
                      <w:marBottom w:val="0"/>
                      <w:divBdr>
                        <w:top w:val="none" w:sz="0" w:space="0" w:color="auto"/>
                        <w:left w:val="none" w:sz="0" w:space="0" w:color="auto"/>
                        <w:bottom w:val="none" w:sz="0" w:space="0" w:color="auto"/>
                        <w:right w:val="none" w:sz="0" w:space="0" w:color="auto"/>
                      </w:divBdr>
                    </w:div>
                  </w:divsChild>
                </w:div>
                <w:div w:id="1597327802">
                  <w:marLeft w:val="0"/>
                  <w:marRight w:val="0"/>
                  <w:marTop w:val="0"/>
                  <w:marBottom w:val="0"/>
                  <w:divBdr>
                    <w:top w:val="none" w:sz="0" w:space="0" w:color="auto"/>
                    <w:left w:val="none" w:sz="0" w:space="0" w:color="auto"/>
                    <w:bottom w:val="none" w:sz="0" w:space="0" w:color="auto"/>
                    <w:right w:val="none" w:sz="0" w:space="0" w:color="auto"/>
                  </w:divBdr>
                  <w:divsChild>
                    <w:div w:id="1210263210">
                      <w:marLeft w:val="0"/>
                      <w:marRight w:val="0"/>
                      <w:marTop w:val="0"/>
                      <w:marBottom w:val="0"/>
                      <w:divBdr>
                        <w:top w:val="none" w:sz="0" w:space="0" w:color="auto"/>
                        <w:left w:val="none" w:sz="0" w:space="0" w:color="auto"/>
                        <w:bottom w:val="none" w:sz="0" w:space="0" w:color="auto"/>
                        <w:right w:val="none" w:sz="0" w:space="0" w:color="auto"/>
                      </w:divBdr>
                    </w:div>
                  </w:divsChild>
                </w:div>
                <w:div w:id="38168508">
                  <w:marLeft w:val="0"/>
                  <w:marRight w:val="0"/>
                  <w:marTop w:val="0"/>
                  <w:marBottom w:val="0"/>
                  <w:divBdr>
                    <w:top w:val="none" w:sz="0" w:space="0" w:color="auto"/>
                    <w:left w:val="none" w:sz="0" w:space="0" w:color="auto"/>
                    <w:bottom w:val="none" w:sz="0" w:space="0" w:color="auto"/>
                    <w:right w:val="none" w:sz="0" w:space="0" w:color="auto"/>
                  </w:divBdr>
                  <w:divsChild>
                    <w:div w:id="300623831">
                      <w:marLeft w:val="0"/>
                      <w:marRight w:val="0"/>
                      <w:marTop w:val="0"/>
                      <w:marBottom w:val="0"/>
                      <w:divBdr>
                        <w:top w:val="none" w:sz="0" w:space="0" w:color="auto"/>
                        <w:left w:val="none" w:sz="0" w:space="0" w:color="auto"/>
                        <w:bottom w:val="none" w:sz="0" w:space="0" w:color="auto"/>
                        <w:right w:val="none" w:sz="0" w:space="0" w:color="auto"/>
                      </w:divBdr>
                    </w:div>
                  </w:divsChild>
                </w:div>
                <w:div w:id="1480999370">
                  <w:marLeft w:val="0"/>
                  <w:marRight w:val="0"/>
                  <w:marTop w:val="0"/>
                  <w:marBottom w:val="0"/>
                  <w:divBdr>
                    <w:top w:val="none" w:sz="0" w:space="0" w:color="auto"/>
                    <w:left w:val="none" w:sz="0" w:space="0" w:color="auto"/>
                    <w:bottom w:val="none" w:sz="0" w:space="0" w:color="auto"/>
                    <w:right w:val="none" w:sz="0" w:space="0" w:color="auto"/>
                  </w:divBdr>
                  <w:divsChild>
                    <w:div w:id="897787665">
                      <w:marLeft w:val="0"/>
                      <w:marRight w:val="0"/>
                      <w:marTop w:val="0"/>
                      <w:marBottom w:val="0"/>
                      <w:divBdr>
                        <w:top w:val="none" w:sz="0" w:space="0" w:color="auto"/>
                        <w:left w:val="none" w:sz="0" w:space="0" w:color="auto"/>
                        <w:bottom w:val="none" w:sz="0" w:space="0" w:color="auto"/>
                        <w:right w:val="none" w:sz="0" w:space="0" w:color="auto"/>
                      </w:divBdr>
                    </w:div>
                  </w:divsChild>
                </w:div>
                <w:div w:id="2133666864">
                  <w:marLeft w:val="0"/>
                  <w:marRight w:val="0"/>
                  <w:marTop w:val="0"/>
                  <w:marBottom w:val="0"/>
                  <w:divBdr>
                    <w:top w:val="none" w:sz="0" w:space="0" w:color="auto"/>
                    <w:left w:val="none" w:sz="0" w:space="0" w:color="auto"/>
                    <w:bottom w:val="none" w:sz="0" w:space="0" w:color="auto"/>
                    <w:right w:val="none" w:sz="0" w:space="0" w:color="auto"/>
                  </w:divBdr>
                  <w:divsChild>
                    <w:div w:id="1978028164">
                      <w:marLeft w:val="0"/>
                      <w:marRight w:val="0"/>
                      <w:marTop w:val="0"/>
                      <w:marBottom w:val="0"/>
                      <w:divBdr>
                        <w:top w:val="none" w:sz="0" w:space="0" w:color="auto"/>
                        <w:left w:val="none" w:sz="0" w:space="0" w:color="auto"/>
                        <w:bottom w:val="none" w:sz="0" w:space="0" w:color="auto"/>
                        <w:right w:val="none" w:sz="0" w:space="0" w:color="auto"/>
                      </w:divBdr>
                    </w:div>
                  </w:divsChild>
                </w:div>
                <w:div w:id="801996607">
                  <w:marLeft w:val="0"/>
                  <w:marRight w:val="0"/>
                  <w:marTop w:val="0"/>
                  <w:marBottom w:val="0"/>
                  <w:divBdr>
                    <w:top w:val="none" w:sz="0" w:space="0" w:color="auto"/>
                    <w:left w:val="none" w:sz="0" w:space="0" w:color="auto"/>
                    <w:bottom w:val="none" w:sz="0" w:space="0" w:color="auto"/>
                    <w:right w:val="none" w:sz="0" w:space="0" w:color="auto"/>
                  </w:divBdr>
                  <w:divsChild>
                    <w:div w:id="1062563252">
                      <w:marLeft w:val="0"/>
                      <w:marRight w:val="0"/>
                      <w:marTop w:val="0"/>
                      <w:marBottom w:val="0"/>
                      <w:divBdr>
                        <w:top w:val="none" w:sz="0" w:space="0" w:color="auto"/>
                        <w:left w:val="none" w:sz="0" w:space="0" w:color="auto"/>
                        <w:bottom w:val="none" w:sz="0" w:space="0" w:color="auto"/>
                        <w:right w:val="none" w:sz="0" w:space="0" w:color="auto"/>
                      </w:divBdr>
                    </w:div>
                  </w:divsChild>
                </w:div>
                <w:div w:id="177427626">
                  <w:marLeft w:val="0"/>
                  <w:marRight w:val="0"/>
                  <w:marTop w:val="0"/>
                  <w:marBottom w:val="0"/>
                  <w:divBdr>
                    <w:top w:val="none" w:sz="0" w:space="0" w:color="auto"/>
                    <w:left w:val="none" w:sz="0" w:space="0" w:color="auto"/>
                    <w:bottom w:val="none" w:sz="0" w:space="0" w:color="auto"/>
                    <w:right w:val="none" w:sz="0" w:space="0" w:color="auto"/>
                  </w:divBdr>
                  <w:divsChild>
                    <w:div w:id="1269923052">
                      <w:marLeft w:val="0"/>
                      <w:marRight w:val="0"/>
                      <w:marTop w:val="0"/>
                      <w:marBottom w:val="0"/>
                      <w:divBdr>
                        <w:top w:val="none" w:sz="0" w:space="0" w:color="auto"/>
                        <w:left w:val="none" w:sz="0" w:space="0" w:color="auto"/>
                        <w:bottom w:val="none" w:sz="0" w:space="0" w:color="auto"/>
                        <w:right w:val="none" w:sz="0" w:space="0" w:color="auto"/>
                      </w:divBdr>
                    </w:div>
                  </w:divsChild>
                </w:div>
                <w:div w:id="200048212">
                  <w:marLeft w:val="0"/>
                  <w:marRight w:val="0"/>
                  <w:marTop w:val="0"/>
                  <w:marBottom w:val="0"/>
                  <w:divBdr>
                    <w:top w:val="none" w:sz="0" w:space="0" w:color="auto"/>
                    <w:left w:val="none" w:sz="0" w:space="0" w:color="auto"/>
                    <w:bottom w:val="none" w:sz="0" w:space="0" w:color="auto"/>
                    <w:right w:val="none" w:sz="0" w:space="0" w:color="auto"/>
                  </w:divBdr>
                  <w:divsChild>
                    <w:div w:id="792022599">
                      <w:marLeft w:val="0"/>
                      <w:marRight w:val="0"/>
                      <w:marTop w:val="0"/>
                      <w:marBottom w:val="0"/>
                      <w:divBdr>
                        <w:top w:val="none" w:sz="0" w:space="0" w:color="auto"/>
                        <w:left w:val="none" w:sz="0" w:space="0" w:color="auto"/>
                        <w:bottom w:val="none" w:sz="0" w:space="0" w:color="auto"/>
                        <w:right w:val="none" w:sz="0" w:space="0" w:color="auto"/>
                      </w:divBdr>
                    </w:div>
                  </w:divsChild>
                </w:div>
                <w:div w:id="1985507674">
                  <w:marLeft w:val="0"/>
                  <w:marRight w:val="0"/>
                  <w:marTop w:val="0"/>
                  <w:marBottom w:val="0"/>
                  <w:divBdr>
                    <w:top w:val="none" w:sz="0" w:space="0" w:color="auto"/>
                    <w:left w:val="none" w:sz="0" w:space="0" w:color="auto"/>
                    <w:bottom w:val="none" w:sz="0" w:space="0" w:color="auto"/>
                    <w:right w:val="none" w:sz="0" w:space="0" w:color="auto"/>
                  </w:divBdr>
                  <w:divsChild>
                    <w:div w:id="94525152">
                      <w:marLeft w:val="0"/>
                      <w:marRight w:val="0"/>
                      <w:marTop w:val="0"/>
                      <w:marBottom w:val="0"/>
                      <w:divBdr>
                        <w:top w:val="none" w:sz="0" w:space="0" w:color="auto"/>
                        <w:left w:val="none" w:sz="0" w:space="0" w:color="auto"/>
                        <w:bottom w:val="none" w:sz="0" w:space="0" w:color="auto"/>
                        <w:right w:val="none" w:sz="0" w:space="0" w:color="auto"/>
                      </w:divBdr>
                    </w:div>
                  </w:divsChild>
                </w:div>
                <w:div w:id="1257521946">
                  <w:marLeft w:val="0"/>
                  <w:marRight w:val="0"/>
                  <w:marTop w:val="0"/>
                  <w:marBottom w:val="0"/>
                  <w:divBdr>
                    <w:top w:val="none" w:sz="0" w:space="0" w:color="auto"/>
                    <w:left w:val="none" w:sz="0" w:space="0" w:color="auto"/>
                    <w:bottom w:val="none" w:sz="0" w:space="0" w:color="auto"/>
                    <w:right w:val="none" w:sz="0" w:space="0" w:color="auto"/>
                  </w:divBdr>
                  <w:divsChild>
                    <w:div w:id="920139255">
                      <w:marLeft w:val="0"/>
                      <w:marRight w:val="0"/>
                      <w:marTop w:val="0"/>
                      <w:marBottom w:val="0"/>
                      <w:divBdr>
                        <w:top w:val="none" w:sz="0" w:space="0" w:color="auto"/>
                        <w:left w:val="none" w:sz="0" w:space="0" w:color="auto"/>
                        <w:bottom w:val="none" w:sz="0" w:space="0" w:color="auto"/>
                        <w:right w:val="none" w:sz="0" w:space="0" w:color="auto"/>
                      </w:divBdr>
                    </w:div>
                  </w:divsChild>
                </w:div>
                <w:div w:id="1684893984">
                  <w:marLeft w:val="0"/>
                  <w:marRight w:val="0"/>
                  <w:marTop w:val="0"/>
                  <w:marBottom w:val="0"/>
                  <w:divBdr>
                    <w:top w:val="none" w:sz="0" w:space="0" w:color="auto"/>
                    <w:left w:val="none" w:sz="0" w:space="0" w:color="auto"/>
                    <w:bottom w:val="none" w:sz="0" w:space="0" w:color="auto"/>
                    <w:right w:val="none" w:sz="0" w:space="0" w:color="auto"/>
                  </w:divBdr>
                  <w:divsChild>
                    <w:div w:id="1527057708">
                      <w:marLeft w:val="0"/>
                      <w:marRight w:val="0"/>
                      <w:marTop w:val="0"/>
                      <w:marBottom w:val="0"/>
                      <w:divBdr>
                        <w:top w:val="none" w:sz="0" w:space="0" w:color="auto"/>
                        <w:left w:val="none" w:sz="0" w:space="0" w:color="auto"/>
                        <w:bottom w:val="none" w:sz="0" w:space="0" w:color="auto"/>
                        <w:right w:val="none" w:sz="0" w:space="0" w:color="auto"/>
                      </w:divBdr>
                    </w:div>
                  </w:divsChild>
                </w:div>
                <w:div w:id="2038699153">
                  <w:marLeft w:val="0"/>
                  <w:marRight w:val="0"/>
                  <w:marTop w:val="0"/>
                  <w:marBottom w:val="0"/>
                  <w:divBdr>
                    <w:top w:val="none" w:sz="0" w:space="0" w:color="auto"/>
                    <w:left w:val="none" w:sz="0" w:space="0" w:color="auto"/>
                    <w:bottom w:val="none" w:sz="0" w:space="0" w:color="auto"/>
                    <w:right w:val="none" w:sz="0" w:space="0" w:color="auto"/>
                  </w:divBdr>
                  <w:divsChild>
                    <w:div w:id="2085910700">
                      <w:marLeft w:val="0"/>
                      <w:marRight w:val="0"/>
                      <w:marTop w:val="0"/>
                      <w:marBottom w:val="0"/>
                      <w:divBdr>
                        <w:top w:val="none" w:sz="0" w:space="0" w:color="auto"/>
                        <w:left w:val="none" w:sz="0" w:space="0" w:color="auto"/>
                        <w:bottom w:val="none" w:sz="0" w:space="0" w:color="auto"/>
                        <w:right w:val="none" w:sz="0" w:space="0" w:color="auto"/>
                      </w:divBdr>
                    </w:div>
                  </w:divsChild>
                </w:div>
                <w:div w:id="812138533">
                  <w:marLeft w:val="0"/>
                  <w:marRight w:val="0"/>
                  <w:marTop w:val="0"/>
                  <w:marBottom w:val="0"/>
                  <w:divBdr>
                    <w:top w:val="none" w:sz="0" w:space="0" w:color="auto"/>
                    <w:left w:val="none" w:sz="0" w:space="0" w:color="auto"/>
                    <w:bottom w:val="none" w:sz="0" w:space="0" w:color="auto"/>
                    <w:right w:val="none" w:sz="0" w:space="0" w:color="auto"/>
                  </w:divBdr>
                  <w:divsChild>
                    <w:div w:id="443426249">
                      <w:marLeft w:val="0"/>
                      <w:marRight w:val="0"/>
                      <w:marTop w:val="0"/>
                      <w:marBottom w:val="0"/>
                      <w:divBdr>
                        <w:top w:val="none" w:sz="0" w:space="0" w:color="auto"/>
                        <w:left w:val="none" w:sz="0" w:space="0" w:color="auto"/>
                        <w:bottom w:val="none" w:sz="0" w:space="0" w:color="auto"/>
                        <w:right w:val="none" w:sz="0" w:space="0" w:color="auto"/>
                      </w:divBdr>
                    </w:div>
                  </w:divsChild>
                </w:div>
                <w:div w:id="1724400684">
                  <w:marLeft w:val="0"/>
                  <w:marRight w:val="0"/>
                  <w:marTop w:val="0"/>
                  <w:marBottom w:val="0"/>
                  <w:divBdr>
                    <w:top w:val="none" w:sz="0" w:space="0" w:color="auto"/>
                    <w:left w:val="none" w:sz="0" w:space="0" w:color="auto"/>
                    <w:bottom w:val="none" w:sz="0" w:space="0" w:color="auto"/>
                    <w:right w:val="none" w:sz="0" w:space="0" w:color="auto"/>
                  </w:divBdr>
                  <w:divsChild>
                    <w:div w:id="1555045067">
                      <w:marLeft w:val="0"/>
                      <w:marRight w:val="0"/>
                      <w:marTop w:val="0"/>
                      <w:marBottom w:val="0"/>
                      <w:divBdr>
                        <w:top w:val="none" w:sz="0" w:space="0" w:color="auto"/>
                        <w:left w:val="none" w:sz="0" w:space="0" w:color="auto"/>
                        <w:bottom w:val="none" w:sz="0" w:space="0" w:color="auto"/>
                        <w:right w:val="none" w:sz="0" w:space="0" w:color="auto"/>
                      </w:divBdr>
                    </w:div>
                  </w:divsChild>
                </w:div>
                <w:div w:id="819423355">
                  <w:marLeft w:val="0"/>
                  <w:marRight w:val="0"/>
                  <w:marTop w:val="0"/>
                  <w:marBottom w:val="0"/>
                  <w:divBdr>
                    <w:top w:val="none" w:sz="0" w:space="0" w:color="auto"/>
                    <w:left w:val="none" w:sz="0" w:space="0" w:color="auto"/>
                    <w:bottom w:val="none" w:sz="0" w:space="0" w:color="auto"/>
                    <w:right w:val="none" w:sz="0" w:space="0" w:color="auto"/>
                  </w:divBdr>
                  <w:divsChild>
                    <w:div w:id="1794669334">
                      <w:marLeft w:val="0"/>
                      <w:marRight w:val="0"/>
                      <w:marTop w:val="0"/>
                      <w:marBottom w:val="0"/>
                      <w:divBdr>
                        <w:top w:val="none" w:sz="0" w:space="0" w:color="auto"/>
                        <w:left w:val="none" w:sz="0" w:space="0" w:color="auto"/>
                        <w:bottom w:val="none" w:sz="0" w:space="0" w:color="auto"/>
                        <w:right w:val="none" w:sz="0" w:space="0" w:color="auto"/>
                      </w:divBdr>
                    </w:div>
                  </w:divsChild>
                </w:div>
                <w:div w:id="407699501">
                  <w:marLeft w:val="0"/>
                  <w:marRight w:val="0"/>
                  <w:marTop w:val="0"/>
                  <w:marBottom w:val="0"/>
                  <w:divBdr>
                    <w:top w:val="none" w:sz="0" w:space="0" w:color="auto"/>
                    <w:left w:val="none" w:sz="0" w:space="0" w:color="auto"/>
                    <w:bottom w:val="none" w:sz="0" w:space="0" w:color="auto"/>
                    <w:right w:val="none" w:sz="0" w:space="0" w:color="auto"/>
                  </w:divBdr>
                  <w:divsChild>
                    <w:div w:id="1761216309">
                      <w:marLeft w:val="0"/>
                      <w:marRight w:val="0"/>
                      <w:marTop w:val="0"/>
                      <w:marBottom w:val="0"/>
                      <w:divBdr>
                        <w:top w:val="none" w:sz="0" w:space="0" w:color="auto"/>
                        <w:left w:val="none" w:sz="0" w:space="0" w:color="auto"/>
                        <w:bottom w:val="none" w:sz="0" w:space="0" w:color="auto"/>
                        <w:right w:val="none" w:sz="0" w:space="0" w:color="auto"/>
                      </w:divBdr>
                    </w:div>
                  </w:divsChild>
                </w:div>
                <w:div w:id="1150906643">
                  <w:marLeft w:val="0"/>
                  <w:marRight w:val="0"/>
                  <w:marTop w:val="0"/>
                  <w:marBottom w:val="0"/>
                  <w:divBdr>
                    <w:top w:val="none" w:sz="0" w:space="0" w:color="auto"/>
                    <w:left w:val="none" w:sz="0" w:space="0" w:color="auto"/>
                    <w:bottom w:val="none" w:sz="0" w:space="0" w:color="auto"/>
                    <w:right w:val="none" w:sz="0" w:space="0" w:color="auto"/>
                  </w:divBdr>
                  <w:divsChild>
                    <w:div w:id="1356687022">
                      <w:marLeft w:val="0"/>
                      <w:marRight w:val="0"/>
                      <w:marTop w:val="0"/>
                      <w:marBottom w:val="0"/>
                      <w:divBdr>
                        <w:top w:val="none" w:sz="0" w:space="0" w:color="auto"/>
                        <w:left w:val="none" w:sz="0" w:space="0" w:color="auto"/>
                        <w:bottom w:val="none" w:sz="0" w:space="0" w:color="auto"/>
                        <w:right w:val="none" w:sz="0" w:space="0" w:color="auto"/>
                      </w:divBdr>
                    </w:div>
                  </w:divsChild>
                </w:div>
                <w:div w:id="2120174941">
                  <w:marLeft w:val="0"/>
                  <w:marRight w:val="0"/>
                  <w:marTop w:val="0"/>
                  <w:marBottom w:val="0"/>
                  <w:divBdr>
                    <w:top w:val="none" w:sz="0" w:space="0" w:color="auto"/>
                    <w:left w:val="none" w:sz="0" w:space="0" w:color="auto"/>
                    <w:bottom w:val="none" w:sz="0" w:space="0" w:color="auto"/>
                    <w:right w:val="none" w:sz="0" w:space="0" w:color="auto"/>
                  </w:divBdr>
                  <w:divsChild>
                    <w:div w:id="244077263">
                      <w:marLeft w:val="0"/>
                      <w:marRight w:val="0"/>
                      <w:marTop w:val="0"/>
                      <w:marBottom w:val="0"/>
                      <w:divBdr>
                        <w:top w:val="none" w:sz="0" w:space="0" w:color="auto"/>
                        <w:left w:val="none" w:sz="0" w:space="0" w:color="auto"/>
                        <w:bottom w:val="none" w:sz="0" w:space="0" w:color="auto"/>
                        <w:right w:val="none" w:sz="0" w:space="0" w:color="auto"/>
                      </w:divBdr>
                    </w:div>
                  </w:divsChild>
                </w:div>
                <w:div w:id="554590445">
                  <w:marLeft w:val="0"/>
                  <w:marRight w:val="0"/>
                  <w:marTop w:val="0"/>
                  <w:marBottom w:val="0"/>
                  <w:divBdr>
                    <w:top w:val="none" w:sz="0" w:space="0" w:color="auto"/>
                    <w:left w:val="none" w:sz="0" w:space="0" w:color="auto"/>
                    <w:bottom w:val="none" w:sz="0" w:space="0" w:color="auto"/>
                    <w:right w:val="none" w:sz="0" w:space="0" w:color="auto"/>
                  </w:divBdr>
                  <w:divsChild>
                    <w:div w:id="376704812">
                      <w:marLeft w:val="0"/>
                      <w:marRight w:val="0"/>
                      <w:marTop w:val="0"/>
                      <w:marBottom w:val="0"/>
                      <w:divBdr>
                        <w:top w:val="none" w:sz="0" w:space="0" w:color="auto"/>
                        <w:left w:val="none" w:sz="0" w:space="0" w:color="auto"/>
                        <w:bottom w:val="none" w:sz="0" w:space="0" w:color="auto"/>
                        <w:right w:val="none" w:sz="0" w:space="0" w:color="auto"/>
                      </w:divBdr>
                    </w:div>
                  </w:divsChild>
                </w:div>
                <w:div w:id="917708629">
                  <w:marLeft w:val="0"/>
                  <w:marRight w:val="0"/>
                  <w:marTop w:val="0"/>
                  <w:marBottom w:val="0"/>
                  <w:divBdr>
                    <w:top w:val="none" w:sz="0" w:space="0" w:color="auto"/>
                    <w:left w:val="none" w:sz="0" w:space="0" w:color="auto"/>
                    <w:bottom w:val="none" w:sz="0" w:space="0" w:color="auto"/>
                    <w:right w:val="none" w:sz="0" w:space="0" w:color="auto"/>
                  </w:divBdr>
                  <w:divsChild>
                    <w:div w:id="54471588">
                      <w:marLeft w:val="0"/>
                      <w:marRight w:val="0"/>
                      <w:marTop w:val="0"/>
                      <w:marBottom w:val="0"/>
                      <w:divBdr>
                        <w:top w:val="none" w:sz="0" w:space="0" w:color="auto"/>
                        <w:left w:val="none" w:sz="0" w:space="0" w:color="auto"/>
                        <w:bottom w:val="none" w:sz="0" w:space="0" w:color="auto"/>
                        <w:right w:val="none" w:sz="0" w:space="0" w:color="auto"/>
                      </w:divBdr>
                    </w:div>
                  </w:divsChild>
                </w:div>
                <w:div w:id="677583325">
                  <w:marLeft w:val="0"/>
                  <w:marRight w:val="0"/>
                  <w:marTop w:val="0"/>
                  <w:marBottom w:val="0"/>
                  <w:divBdr>
                    <w:top w:val="none" w:sz="0" w:space="0" w:color="auto"/>
                    <w:left w:val="none" w:sz="0" w:space="0" w:color="auto"/>
                    <w:bottom w:val="none" w:sz="0" w:space="0" w:color="auto"/>
                    <w:right w:val="none" w:sz="0" w:space="0" w:color="auto"/>
                  </w:divBdr>
                  <w:divsChild>
                    <w:div w:id="406079077">
                      <w:marLeft w:val="0"/>
                      <w:marRight w:val="0"/>
                      <w:marTop w:val="0"/>
                      <w:marBottom w:val="0"/>
                      <w:divBdr>
                        <w:top w:val="none" w:sz="0" w:space="0" w:color="auto"/>
                        <w:left w:val="none" w:sz="0" w:space="0" w:color="auto"/>
                        <w:bottom w:val="none" w:sz="0" w:space="0" w:color="auto"/>
                        <w:right w:val="none" w:sz="0" w:space="0" w:color="auto"/>
                      </w:divBdr>
                    </w:div>
                  </w:divsChild>
                </w:div>
                <w:div w:id="1396900059">
                  <w:marLeft w:val="0"/>
                  <w:marRight w:val="0"/>
                  <w:marTop w:val="0"/>
                  <w:marBottom w:val="0"/>
                  <w:divBdr>
                    <w:top w:val="none" w:sz="0" w:space="0" w:color="auto"/>
                    <w:left w:val="none" w:sz="0" w:space="0" w:color="auto"/>
                    <w:bottom w:val="none" w:sz="0" w:space="0" w:color="auto"/>
                    <w:right w:val="none" w:sz="0" w:space="0" w:color="auto"/>
                  </w:divBdr>
                  <w:divsChild>
                    <w:div w:id="1243415044">
                      <w:marLeft w:val="0"/>
                      <w:marRight w:val="0"/>
                      <w:marTop w:val="0"/>
                      <w:marBottom w:val="0"/>
                      <w:divBdr>
                        <w:top w:val="none" w:sz="0" w:space="0" w:color="auto"/>
                        <w:left w:val="none" w:sz="0" w:space="0" w:color="auto"/>
                        <w:bottom w:val="none" w:sz="0" w:space="0" w:color="auto"/>
                        <w:right w:val="none" w:sz="0" w:space="0" w:color="auto"/>
                      </w:divBdr>
                    </w:div>
                  </w:divsChild>
                </w:div>
                <w:div w:id="1001814587">
                  <w:marLeft w:val="0"/>
                  <w:marRight w:val="0"/>
                  <w:marTop w:val="0"/>
                  <w:marBottom w:val="0"/>
                  <w:divBdr>
                    <w:top w:val="none" w:sz="0" w:space="0" w:color="auto"/>
                    <w:left w:val="none" w:sz="0" w:space="0" w:color="auto"/>
                    <w:bottom w:val="none" w:sz="0" w:space="0" w:color="auto"/>
                    <w:right w:val="none" w:sz="0" w:space="0" w:color="auto"/>
                  </w:divBdr>
                  <w:divsChild>
                    <w:div w:id="1801998246">
                      <w:marLeft w:val="0"/>
                      <w:marRight w:val="0"/>
                      <w:marTop w:val="0"/>
                      <w:marBottom w:val="0"/>
                      <w:divBdr>
                        <w:top w:val="none" w:sz="0" w:space="0" w:color="auto"/>
                        <w:left w:val="none" w:sz="0" w:space="0" w:color="auto"/>
                        <w:bottom w:val="none" w:sz="0" w:space="0" w:color="auto"/>
                        <w:right w:val="none" w:sz="0" w:space="0" w:color="auto"/>
                      </w:divBdr>
                    </w:div>
                  </w:divsChild>
                </w:div>
                <w:div w:id="840630491">
                  <w:marLeft w:val="0"/>
                  <w:marRight w:val="0"/>
                  <w:marTop w:val="0"/>
                  <w:marBottom w:val="0"/>
                  <w:divBdr>
                    <w:top w:val="none" w:sz="0" w:space="0" w:color="auto"/>
                    <w:left w:val="none" w:sz="0" w:space="0" w:color="auto"/>
                    <w:bottom w:val="none" w:sz="0" w:space="0" w:color="auto"/>
                    <w:right w:val="none" w:sz="0" w:space="0" w:color="auto"/>
                  </w:divBdr>
                  <w:divsChild>
                    <w:div w:id="1176266554">
                      <w:marLeft w:val="0"/>
                      <w:marRight w:val="0"/>
                      <w:marTop w:val="0"/>
                      <w:marBottom w:val="0"/>
                      <w:divBdr>
                        <w:top w:val="none" w:sz="0" w:space="0" w:color="auto"/>
                        <w:left w:val="none" w:sz="0" w:space="0" w:color="auto"/>
                        <w:bottom w:val="none" w:sz="0" w:space="0" w:color="auto"/>
                        <w:right w:val="none" w:sz="0" w:space="0" w:color="auto"/>
                      </w:divBdr>
                    </w:div>
                  </w:divsChild>
                </w:div>
                <w:div w:id="1439370927">
                  <w:marLeft w:val="0"/>
                  <w:marRight w:val="0"/>
                  <w:marTop w:val="0"/>
                  <w:marBottom w:val="0"/>
                  <w:divBdr>
                    <w:top w:val="none" w:sz="0" w:space="0" w:color="auto"/>
                    <w:left w:val="none" w:sz="0" w:space="0" w:color="auto"/>
                    <w:bottom w:val="none" w:sz="0" w:space="0" w:color="auto"/>
                    <w:right w:val="none" w:sz="0" w:space="0" w:color="auto"/>
                  </w:divBdr>
                  <w:divsChild>
                    <w:div w:id="1826244402">
                      <w:marLeft w:val="0"/>
                      <w:marRight w:val="0"/>
                      <w:marTop w:val="0"/>
                      <w:marBottom w:val="0"/>
                      <w:divBdr>
                        <w:top w:val="none" w:sz="0" w:space="0" w:color="auto"/>
                        <w:left w:val="none" w:sz="0" w:space="0" w:color="auto"/>
                        <w:bottom w:val="none" w:sz="0" w:space="0" w:color="auto"/>
                        <w:right w:val="none" w:sz="0" w:space="0" w:color="auto"/>
                      </w:divBdr>
                    </w:div>
                  </w:divsChild>
                </w:div>
                <w:div w:id="1851871832">
                  <w:marLeft w:val="0"/>
                  <w:marRight w:val="0"/>
                  <w:marTop w:val="0"/>
                  <w:marBottom w:val="0"/>
                  <w:divBdr>
                    <w:top w:val="none" w:sz="0" w:space="0" w:color="auto"/>
                    <w:left w:val="none" w:sz="0" w:space="0" w:color="auto"/>
                    <w:bottom w:val="none" w:sz="0" w:space="0" w:color="auto"/>
                    <w:right w:val="none" w:sz="0" w:space="0" w:color="auto"/>
                  </w:divBdr>
                  <w:divsChild>
                    <w:div w:id="1620256059">
                      <w:marLeft w:val="0"/>
                      <w:marRight w:val="0"/>
                      <w:marTop w:val="0"/>
                      <w:marBottom w:val="0"/>
                      <w:divBdr>
                        <w:top w:val="none" w:sz="0" w:space="0" w:color="auto"/>
                        <w:left w:val="none" w:sz="0" w:space="0" w:color="auto"/>
                        <w:bottom w:val="none" w:sz="0" w:space="0" w:color="auto"/>
                        <w:right w:val="none" w:sz="0" w:space="0" w:color="auto"/>
                      </w:divBdr>
                    </w:div>
                  </w:divsChild>
                </w:div>
                <w:div w:id="346057984">
                  <w:marLeft w:val="0"/>
                  <w:marRight w:val="0"/>
                  <w:marTop w:val="0"/>
                  <w:marBottom w:val="0"/>
                  <w:divBdr>
                    <w:top w:val="none" w:sz="0" w:space="0" w:color="auto"/>
                    <w:left w:val="none" w:sz="0" w:space="0" w:color="auto"/>
                    <w:bottom w:val="none" w:sz="0" w:space="0" w:color="auto"/>
                    <w:right w:val="none" w:sz="0" w:space="0" w:color="auto"/>
                  </w:divBdr>
                  <w:divsChild>
                    <w:div w:id="539245359">
                      <w:marLeft w:val="0"/>
                      <w:marRight w:val="0"/>
                      <w:marTop w:val="0"/>
                      <w:marBottom w:val="0"/>
                      <w:divBdr>
                        <w:top w:val="none" w:sz="0" w:space="0" w:color="auto"/>
                        <w:left w:val="none" w:sz="0" w:space="0" w:color="auto"/>
                        <w:bottom w:val="none" w:sz="0" w:space="0" w:color="auto"/>
                        <w:right w:val="none" w:sz="0" w:space="0" w:color="auto"/>
                      </w:divBdr>
                    </w:div>
                  </w:divsChild>
                </w:div>
                <w:div w:id="1248541913">
                  <w:marLeft w:val="0"/>
                  <w:marRight w:val="0"/>
                  <w:marTop w:val="0"/>
                  <w:marBottom w:val="0"/>
                  <w:divBdr>
                    <w:top w:val="none" w:sz="0" w:space="0" w:color="auto"/>
                    <w:left w:val="none" w:sz="0" w:space="0" w:color="auto"/>
                    <w:bottom w:val="none" w:sz="0" w:space="0" w:color="auto"/>
                    <w:right w:val="none" w:sz="0" w:space="0" w:color="auto"/>
                  </w:divBdr>
                  <w:divsChild>
                    <w:div w:id="807824463">
                      <w:marLeft w:val="0"/>
                      <w:marRight w:val="0"/>
                      <w:marTop w:val="0"/>
                      <w:marBottom w:val="0"/>
                      <w:divBdr>
                        <w:top w:val="none" w:sz="0" w:space="0" w:color="auto"/>
                        <w:left w:val="none" w:sz="0" w:space="0" w:color="auto"/>
                        <w:bottom w:val="none" w:sz="0" w:space="0" w:color="auto"/>
                        <w:right w:val="none" w:sz="0" w:space="0" w:color="auto"/>
                      </w:divBdr>
                    </w:div>
                  </w:divsChild>
                </w:div>
                <w:div w:id="185365963">
                  <w:marLeft w:val="0"/>
                  <w:marRight w:val="0"/>
                  <w:marTop w:val="0"/>
                  <w:marBottom w:val="0"/>
                  <w:divBdr>
                    <w:top w:val="none" w:sz="0" w:space="0" w:color="auto"/>
                    <w:left w:val="none" w:sz="0" w:space="0" w:color="auto"/>
                    <w:bottom w:val="none" w:sz="0" w:space="0" w:color="auto"/>
                    <w:right w:val="none" w:sz="0" w:space="0" w:color="auto"/>
                  </w:divBdr>
                  <w:divsChild>
                    <w:div w:id="1930693203">
                      <w:marLeft w:val="0"/>
                      <w:marRight w:val="0"/>
                      <w:marTop w:val="0"/>
                      <w:marBottom w:val="0"/>
                      <w:divBdr>
                        <w:top w:val="none" w:sz="0" w:space="0" w:color="auto"/>
                        <w:left w:val="none" w:sz="0" w:space="0" w:color="auto"/>
                        <w:bottom w:val="none" w:sz="0" w:space="0" w:color="auto"/>
                        <w:right w:val="none" w:sz="0" w:space="0" w:color="auto"/>
                      </w:divBdr>
                    </w:div>
                  </w:divsChild>
                </w:div>
                <w:div w:id="1780180213">
                  <w:marLeft w:val="0"/>
                  <w:marRight w:val="0"/>
                  <w:marTop w:val="0"/>
                  <w:marBottom w:val="0"/>
                  <w:divBdr>
                    <w:top w:val="none" w:sz="0" w:space="0" w:color="auto"/>
                    <w:left w:val="none" w:sz="0" w:space="0" w:color="auto"/>
                    <w:bottom w:val="none" w:sz="0" w:space="0" w:color="auto"/>
                    <w:right w:val="none" w:sz="0" w:space="0" w:color="auto"/>
                  </w:divBdr>
                  <w:divsChild>
                    <w:div w:id="306983111">
                      <w:marLeft w:val="0"/>
                      <w:marRight w:val="0"/>
                      <w:marTop w:val="0"/>
                      <w:marBottom w:val="0"/>
                      <w:divBdr>
                        <w:top w:val="none" w:sz="0" w:space="0" w:color="auto"/>
                        <w:left w:val="none" w:sz="0" w:space="0" w:color="auto"/>
                        <w:bottom w:val="none" w:sz="0" w:space="0" w:color="auto"/>
                        <w:right w:val="none" w:sz="0" w:space="0" w:color="auto"/>
                      </w:divBdr>
                    </w:div>
                  </w:divsChild>
                </w:div>
                <w:div w:id="1093279845">
                  <w:marLeft w:val="0"/>
                  <w:marRight w:val="0"/>
                  <w:marTop w:val="0"/>
                  <w:marBottom w:val="0"/>
                  <w:divBdr>
                    <w:top w:val="none" w:sz="0" w:space="0" w:color="auto"/>
                    <w:left w:val="none" w:sz="0" w:space="0" w:color="auto"/>
                    <w:bottom w:val="none" w:sz="0" w:space="0" w:color="auto"/>
                    <w:right w:val="none" w:sz="0" w:space="0" w:color="auto"/>
                  </w:divBdr>
                  <w:divsChild>
                    <w:div w:id="771825754">
                      <w:marLeft w:val="0"/>
                      <w:marRight w:val="0"/>
                      <w:marTop w:val="0"/>
                      <w:marBottom w:val="0"/>
                      <w:divBdr>
                        <w:top w:val="none" w:sz="0" w:space="0" w:color="auto"/>
                        <w:left w:val="none" w:sz="0" w:space="0" w:color="auto"/>
                        <w:bottom w:val="none" w:sz="0" w:space="0" w:color="auto"/>
                        <w:right w:val="none" w:sz="0" w:space="0" w:color="auto"/>
                      </w:divBdr>
                    </w:div>
                  </w:divsChild>
                </w:div>
                <w:div w:id="1017004641">
                  <w:marLeft w:val="0"/>
                  <w:marRight w:val="0"/>
                  <w:marTop w:val="0"/>
                  <w:marBottom w:val="0"/>
                  <w:divBdr>
                    <w:top w:val="none" w:sz="0" w:space="0" w:color="auto"/>
                    <w:left w:val="none" w:sz="0" w:space="0" w:color="auto"/>
                    <w:bottom w:val="none" w:sz="0" w:space="0" w:color="auto"/>
                    <w:right w:val="none" w:sz="0" w:space="0" w:color="auto"/>
                  </w:divBdr>
                  <w:divsChild>
                    <w:div w:id="1286042186">
                      <w:marLeft w:val="0"/>
                      <w:marRight w:val="0"/>
                      <w:marTop w:val="0"/>
                      <w:marBottom w:val="0"/>
                      <w:divBdr>
                        <w:top w:val="none" w:sz="0" w:space="0" w:color="auto"/>
                        <w:left w:val="none" w:sz="0" w:space="0" w:color="auto"/>
                        <w:bottom w:val="none" w:sz="0" w:space="0" w:color="auto"/>
                        <w:right w:val="none" w:sz="0" w:space="0" w:color="auto"/>
                      </w:divBdr>
                    </w:div>
                  </w:divsChild>
                </w:div>
                <w:div w:id="1426683680">
                  <w:marLeft w:val="0"/>
                  <w:marRight w:val="0"/>
                  <w:marTop w:val="0"/>
                  <w:marBottom w:val="0"/>
                  <w:divBdr>
                    <w:top w:val="none" w:sz="0" w:space="0" w:color="auto"/>
                    <w:left w:val="none" w:sz="0" w:space="0" w:color="auto"/>
                    <w:bottom w:val="none" w:sz="0" w:space="0" w:color="auto"/>
                    <w:right w:val="none" w:sz="0" w:space="0" w:color="auto"/>
                  </w:divBdr>
                  <w:divsChild>
                    <w:div w:id="681397359">
                      <w:marLeft w:val="0"/>
                      <w:marRight w:val="0"/>
                      <w:marTop w:val="0"/>
                      <w:marBottom w:val="0"/>
                      <w:divBdr>
                        <w:top w:val="none" w:sz="0" w:space="0" w:color="auto"/>
                        <w:left w:val="none" w:sz="0" w:space="0" w:color="auto"/>
                        <w:bottom w:val="none" w:sz="0" w:space="0" w:color="auto"/>
                        <w:right w:val="none" w:sz="0" w:space="0" w:color="auto"/>
                      </w:divBdr>
                    </w:div>
                  </w:divsChild>
                </w:div>
                <w:div w:id="472330095">
                  <w:marLeft w:val="0"/>
                  <w:marRight w:val="0"/>
                  <w:marTop w:val="0"/>
                  <w:marBottom w:val="0"/>
                  <w:divBdr>
                    <w:top w:val="none" w:sz="0" w:space="0" w:color="auto"/>
                    <w:left w:val="none" w:sz="0" w:space="0" w:color="auto"/>
                    <w:bottom w:val="none" w:sz="0" w:space="0" w:color="auto"/>
                    <w:right w:val="none" w:sz="0" w:space="0" w:color="auto"/>
                  </w:divBdr>
                  <w:divsChild>
                    <w:div w:id="595679109">
                      <w:marLeft w:val="0"/>
                      <w:marRight w:val="0"/>
                      <w:marTop w:val="0"/>
                      <w:marBottom w:val="0"/>
                      <w:divBdr>
                        <w:top w:val="none" w:sz="0" w:space="0" w:color="auto"/>
                        <w:left w:val="none" w:sz="0" w:space="0" w:color="auto"/>
                        <w:bottom w:val="none" w:sz="0" w:space="0" w:color="auto"/>
                        <w:right w:val="none" w:sz="0" w:space="0" w:color="auto"/>
                      </w:divBdr>
                    </w:div>
                  </w:divsChild>
                </w:div>
                <w:div w:id="1829517023">
                  <w:marLeft w:val="0"/>
                  <w:marRight w:val="0"/>
                  <w:marTop w:val="0"/>
                  <w:marBottom w:val="0"/>
                  <w:divBdr>
                    <w:top w:val="none" w:sz="0" w:space="0" w:color="auto"/>
                    <w:left w:val="none" w:sz="0" w:space="0" w:color="auto"/>
                    <w:bottom w:val="none" w:sz="0" w:space="0" w:color="auto"/>
                    <w:right w:val="none" w:sz="0" w:space="0" w:color="auto"/>
                  </w:divBdr>
                  <w:divsChild>
                    <w:div w:id="1526363377">
                      <w:marLeft w:val="0"/>
                      <w:marRight w:val="0"/>
                      <w:marTop w:val="0"/>
                      <w:marBottom w:val="0"/>
                      <w:divBdr>
                        <w:top w:val="none" w:sz="0" w:space="0" w:color="auto"/>
                        <w:left w:val="none" w:sz="0" w:space="0" w:color="auto"/>
                        <w:bottom w:val="none" w:sz="0" w:space="0" w:color="auto"/>
                        <w:right w:val="none" w:sz="0" w:space="0" w:color="auto"/>
                      </w:divBdr>
                    </w:div>
                  </w:divsChild>
                </w:div>
                <w:div w:id="338117939">
                  <w:marLeft w:val="0"/>
                  <w:marRight w:val="0"/>
                  <w:marTop w:val="0"/>
                  <w:marBottom w:val="0"/>
                  <w:divBdr>
                    <w:top w:val="none" w:sz="0" w:space="0" w:color="auto"/>
                    <w:left w:val="none" w:sz="0" w:space="0" w:color="auto"/>
                    <w:bottom w:val="none" w:sz="0" w:space="0" w:color="auto"/>
                    <w:right w:val="none" w:sz="0" w:space="0" w:color="auto"/>
                  </w:divBdr>
                  <w:divsChild>
                    <w:div w:id="507140700">
                      <w:marLeft w:val="0"/>
                      <w:marRight w:val="0"/>
                      <w:marTop w:val="0"/>
                      <w:marBottom w:val="0"/>
                      <w:divBdr>
                        <w:top w:val="none" w:sz="0" w:space="0" w:color="auto"/>
                        <w:left w:val="none" w:sz="0" w:space="0" w:color="auto"/>
                        <w:bottom w:val="none" w:sz="0" w:space="0" w:color="auto"/>
                        <w:right w:val="none" w:sz="0" w:space="0" w:color="auto"/>
                      </w:divBdr>
                    </w:div>
                  </w:divsChild>
                </w:div>
                <w:div w:id="254558754">
                  <w:marLeft w:val="0"/>
                  <w:marRight w:val="0"/>
                  <w:marTop w:val="0"/>
                  <w:marBottom w:val="0"/>
                  <w:divBdr>
                    <w:top w:val="none" w:sz="0" w:space="0" w:color="auto"/>
                    <w:left w:val="none" w:sz="0" w:space="0" w:color="auto"/>
                    <w:bottom w:val="none" w:sz="0" w:space="0" w:color="auto"/>
                    <w:right w:val="none" w:sz="0" w:space="0" w:color="auto"/>
                  </w:divBdr>
                  <w:divsChild>
                    <w:div w:id="1657567798">
                      <w:marLeft w:val="0"/>
                      <w:marRight w:val="0"/>
                      <w:marTop w:val="0"/>
                      <w:marBottom w:val="0"/>
                      <w:divBdr>
                        <w:top w:val="none" w:sz="0" w:space="0" w:color="auto"/>
                        <w:left w:val="none" w:sz="0" w:space="0" w:color="auto"/>
                        <w:bottom w:val="none" w:sz="0" w:space="0" w:color="auto"/>
                        <w:right w:val="none" w:sz="0" w:space="0" w:color="auto"/>
                      </w:divBdr>
                    </w:div>
                  </w:divsChild>
                </w:div>
                <w:div w:id="386299886">
                  <w:marLeft w:val="0"/>
                  <w:marRight w:val="0"/>
                  <w:marTop w:val="0"/>
                  <w:marBottom w:val="0"/>
                  <w:divBdr>
                    <w:top w:val="none" w:sz="0" w:space="0" w:color="auto"/>
                    <w:left w:val="none" w:sz="0" w:space="0" w:color="auto"/>
                    <w:bottom w:val="none" w:sz="0" w:space="0" w:color="auto"/>
                    <w:right w:val="none" w:sz="0" w:space="0" w:color="auto"/>
                  </w:divBdr>
                  <w:divsChild>
                    <w:div w:id="695813799">
                      <w:marLeft w:val="0"/>
                      <w:marRight w:val="0"/>
                      <w:marTop w:val="0"/>
                      <w:marBottom w:val="0"/>
                      <w:divBdr>
                        <w:top w:val="none" w:sz="0" w:space="0" w:color="auto"/>
                        <w:left w:val="none" w:sz="0" w:space="0" w:color="auto"/>
                        <w:bottom w:val="none" w:sz="0" w:space="0" w:color="auto"/>
                        <w:right w:val="none" w:sz="0" w:space="0" w:color="auto"/>
                      </w:divBdr>
                    </w:div>
                  </w:divsChild>
                </w:div>
                <w:div w:id="1077440365">
                  <w:marLeft w:val="0"/>
                  <w:marRight w:val="0"/>
                  <w:marTop w:val="0"/>
                  <w:marBottom w:val="0"/>
                  <w:divBdr>
                    <w:top w:val="none" w:sz="0" w:space="0" w:color="auto"/>
                    <w:left w:val="none" w:sz="0" w:space="0" w:color="auto"/>
                    <w:bottom w:val="none" w:sz="0" w:space="0" w:color="auto"/>
                    <w:right w:val="none" w:sz="0" w:space="0" w:color="auto"/>
                  </w:divBdr>
                  <w:divsChild>
                    <w:div w:id="253365591">
                      <w:marLeft w:val="0"/>
                      <w:marRight w:val="0"/>
                      <w:marTop w:val="0"/>
                      <w:marBottom w:val="0"/>
                      <w:divBdr>
                        <w:top w:val="none" w:sz="0" w:space="0" w:color="auto"/>
                        <w:left w:val="none" w:sz="0" w:space="0" w:color="auto"/>
                        <w:bottom w:val="none" w:sz="0" w:space="0" w:color="auto"/>
                        <w:right w:val="none" w:sz="0" w:space="0" w:color="auto"/>
                      </w:divBdr>
                    </w:div>
                  </w:divsChild>
                </w:div>
                <w:div w:id="910192032">
                  <w:marLeft w:val="0"/>
                  <w:marRight w:val="0"/>
                  <w:marTop w:val="0"/>
                  <w:marBottom w:val="0"/>
                  <w:divBdr>
                    <w:top w:val="none" w:sz="0" w:space="0" w:color="auto"/>
                    <w:left w:val="none" w:sz="0" w:space="0" w:color="auto"/>
                    <w:bottom w:val="none" w:sz="0" w:space="0" w:color="auto"/>
                    <w:right w:val="none" w:sz="0" w:space="0" w:color="auto"/>
                  </w:divBdr>
                  <w:divsChild>
                    <w:div w:id="1570992658">
                      <w:marLeft w:val="0"/>
                      <w:marRight w:val="0"/>
                      <w:marTop w:val="0"/>
                      <w:marBottom w:val="0"/>
                      <w:divBdr>
                        <w:top w:val="none" w:sz="0" w:space="0" w:color="auto"/>
                        <w:left w:val="none" w:sz="0" w:space="0" w:color="auto"/>
                        <w:bottom w:val="none" w:sz="0" w:space="0" w:color="auto"/>
                        <w:right w:val="none" w:sz="0" w:space="0" w:color="auto"/>
                      </w:divBdr>
                    </w:div>
                  </w:divsChild>
                </w:div>
                <w:div w:id="1997998266">
                  <w:marLeft w:val="0"/>
                  <w:marRight w:val="0"/>
                  <w:marTop w:val="0"/>
                  <w:marBottom w:val="0"/>
                  <w:divBdr>
                    <w:top w:val="none" w:sz="0" w:space="0" w:color="auto"/>
                    <w:left w:val="none" w:sz="0" w:space="0" w:color="auto"/>
                    <w:bottom w:val="none" w:sz="0" w:space="0" w:color="auto"/>
                    <w:right w:val="none" w:sz="0" w:space="0" w:color="auto"/>
                  </w:divBdr>
                  <w:divsChild>
                    <w:div w:id="733166142">
                      <w:marLeft w:val="0"/>
                      <w:marRight w:val="0"/>
                      <w:marTop w:val="0"/>
                      <w:marBottom w:val="0"/>
                      <w:divBdr>
                        <w:top w:val="none" w:sz="0" w:space="0" w:color="auto"/>
                        <w:left w:val="none" w:sz="0" w:space="0" w:color="auto"/>
                        <w:bottom w:val="none" w:sz="0" w:space="0" w:color="auto"/>
                        <w:right w:val="none" w:sz="0" w:space="0" w:color="auto"/>
                      </w:divBdr>
                    </w:div>
                  </w:divsChild>
                </w:div>
                <w:div w:id="1335956580">
                  <w:marLeft w:val="0"/>
                  <w:marRight w:val="0"/>
                  <w:marTop w:val="0"/>
                  <w:marBottom w:val="0"/>
                  <w:divBdr>
                    <w:top w:val="none" w:sz="0" w:space="0" w:color="auto"/>
                    <w:left w:val="none" w:sz="0" w:space="0" w:color="auto"/>
                    <w:bottom w:val="none" w:sz="0" w:space="0" w:color="auto"/>
                    <w:right w:val="none" w:sz="0" w:space="0" w:color="auto"/>
                  </w:divBdr>
                  <w:divsChild>
                    <w:div w:id="1247497921">
                      <w:marLeft w:val="0"/>
                      <w:marRight w:val="0"/>
                      <w:marTop w:val="0"/>
                      <w:marBottom w:val="0"/>
                      <w:divBdr>
                        <w:top w:val="none" w:sz="0" w:space="0" w:color="auto"/>
                        <w:left w:val="none" w:sz="0" w:space="0" w:color="auto"/>
                        <w:bottom w:val="none" w:sz="0" w:space="0" w:color="auto"/>
                        <w:right w:val="none" w:sz="0" w:space="0" w:color="auto"/>
                      </w:divBdr>
                    </w:div>
                  </w:divsChild>
                </w:div>
                <w:div w:id="1588685240">
                  <w:marLeft w:val="0"/>
                  <w:marRight w:val="0"/>
                  <w:marTop w:val="0"/>
                  <w:marBottom w:val="0"/>
                  <w:divBdr>
                    <w:top w:val="none" w:sz="0" w:space="0" w:color="auto"/>
                    <w:left w:val="none" w:sz="0" w:space="0" w:color="auto"/>
                    <w:bottom w:val="none" w:sz="0" w:space="0" w:color="auto"/>
                    <w:right w:val="none" w:sz="0" w:space="0" w:color="auto"/>
                  </w:divBdr>
                  <w:divsChild>
                    <w:div w:id="1200780912">
                      <w:marLeft w:val="0"/>
                      <w:marRight w:val="0"/>
                      <w:marTop w:val="0"/>
                      <w:marBottom w:val="0"/>
                      <w:divBdr>
                        <w:top w:val="none" w:sz="0" w:space="0" w:color="auto"/>
                        <w:left w:val="none" w:sz="0" w:space="0" w:color="auto"/>
                        <w:bottom w:val="none" w:sz="0" w:space="0" w:color="auto"/>
                        <w:right w:val="none" w:sz="0" w:space="0" w:color="auto"/>
                      </w:divBdr>
                    </w:div>
                  </w:divsChild>
                </w:div>
                <w:div w:id="1913271985">
                  <w:marLeft w:val="0"/>
                  <w:marRight w:val="0"/>
                  <w:marTop w:val="0"/>
                  <w:marBottom w:val="0"/>
                  <w:divBdr>
                    <w:top w:val="none" w:sz="0" w:space="0" w:color="auto"/>
                    <w:left w:val="none" w:sz="0" w:space="0" w:color="auto"/>
                    <w:bottom w:val="none" w:sz="0" w:space="0" w:color="auto"/>
                    <w:right w:val="none" w:sz="0" w:space="0" w:color="auto"/>
                  </w:divBdr>
                  <w:divsChild>
                    <w:div w:id="1705790102">
                      <w:marLeft w:val="0"/>
                      <w:marRight w:val="0"/>
                      <w:marTop w:val="0"/>
                      <w:marBottom w:val="0"/>
                      <w:divBdr>
                        <w:top w:val="none" w:sz="0" w:space="0" w:color="auto"/>
                        <w:left w:val="none" w:sz="0" w:space="0" w:color="auto"/>
                        <w:bottom w:val="none" w:sz="0" w:space="0" w:color="auto"/>
                        <w:right w:val="none" w:sz="0" w:space="0" w:color="auto"/>
                      </w:divBdr>
                    </w:div>
                  </w:divsChild>
                </w:div>
                <w:div w:id="995648775">
                  <w:marLeft w:val="0"/>
                  <w:marRight w:val="0"/>
                  <w:marTop w:val="0"/>
                  <w:marBottom w:val="0"/>
                  <w:divBdr>
                    <w:top w:val="none" w:sz="0" w:space="0" w:color="auto"/>
                    <w:left w:val="none" w:sz="0" w:space="0" w:color="auto"/>
                    <w:bottom w:val="none" w:sz="0" w:space="0" w:color="auto"/>
                    <w:right w:val="none" w:sz="0" w:space="0" w:color="auto"/>
                  </w:divBdr>
                  <w:divsChild>
                    <w:div w:id="847519778">
                      <w:marLeft w:val="0"/>
                      <w:marRight w:val="0"/>
                      <w:marTop w:val="0"/>
                      <w:marBottom w:val="0"/>
                      <w:divBdr>
                        <w:top w:val="none" w:sz="0" w:space="0" w:color="auto"/>
                        <w:left w:val="none" w:sz="0" w:space="0" w:color="auto"/>
                        <w:bottom w:val="none" w:sz="0" w:space="0" w:color="auto"/>
                        <w:right w:val="none" w:sz="0" w:space="0" w:color="auto"/>
                      </w:divBdr>
                    </w:div>
                  </w:divsChild>
                </w:div>
                <w:div w:id="1767730202">
                  <w:marLeft w:val="0"/>
                  <w:marRight w:val="0"/>
                  <w:marTop w:val="0"/>
                  <w:marBottom w:val="0"/>
                  <w:divBdr>
                    <w:top w:val="none" w:sz="0" w:space="0" w:color="auto"/>
                    <w:left w:val="none" w:sz="0" w:space="0" w:color="auto"/>
                    <w:bottom w:val="none" w:sz="0" w:space="0" w:color="auto"/>
                    <w:right w:val="none" w:sz="0" w:space="0" w:color="auto"/>
                  </w:divBdr>
                  <w:divsChild>
                    <w:div w:id="1378893681">
                      <w:marLeft w:val="0"/>
                      <w:marRight w:val="0"/>
                      <w:marTop w:val="0"/>
                      <w:marBottom w:val="0"/>
                      <w:divBdr>
                        <w:top w:val="none" w:sz="0" w:space="0" w:color="auto"/>
                        <w:left w:val="none" w:sz="0" w:space="0" w:color="auto"/>
                        <w:bottom w:val="none" w:sz="0" w:space="0" w:color="auto"/>
                        <w:right w:val="none" w:sz="0" w:space="0" w:color="auto"/>
                      </w:divBdr>
                    </w:div>
                  </w:divsChild>
                </w:div>
                <w:div w:id="745804626">
                  <w:marLeft w:val="0"/>
                  <w:marRight w:val="0"/>
                  <w:marTop w:val="0"/>
                  <w:marBottom w:val="0"/>
                  <w:divBdr>
                    <w:top w:val="none" w:sz="0" w:space="0" w:color="auto"/>
                    <w:left w:val="none" w:sz="0" w:space="0" w:color="auto"/>
                    <w:bottom w:val="none" w:sz="0" w:space="0" w:color="auto"/>
                    <w:right w:val="none" w:sz="0" w:space="0" w:color="auto"/>
                  </w:divBdr>
                  <w:divsChild>
                    <w:div w:id="969243197">
                      <w:marLeft w:val="0"/>
                      <w:marRight w:val="0"/>
                      <w:marTop w:val="0"/>
                      <w:marBottom w:val="0"/>
                      <w:divBdr>
                        <w:top w:val="none" w:sz="0" w:space="0" w:color="auto"/>
                        <w:left w:val="none" w:sz="0" w:space="0" w:color="auto"/>
                        <w:bottom w:val="none" w:sz="0" w:space="0" w:color="auto"/>
                        <w:right w:val="none" w:sz="0" w:space="0" w:color="auto"/>
                      </w:divBdr>
                    </w:div>
                  </w:divsChild>
                </w:div>
                <w:div w:id="1187450165">
                  <w:marLeft w:val="0"/>
                  <w:marRight w:val="0"/>
                  <w:marTop w:val="0"/>
                  <w:marBottom w:val="0"/>
                  <w:divBdr>
                    <w:top w:val="none" w:sz="0" w:space="0" w:color="auto"/>
                    <w:left w:val="none" w:sz="0" w:space="0" w:color="auto"/>
                    <w:bottom w:val="none" w:sz="0" w:space="0" w:color="auto"/>
                    <w:right w:val="none" w:sz="0" w:space="0" w:color="auto"/>
                  </w:divBdr>
                  <w:divsChild>
                    <w:div w:id="932250679">
                      <w:marLeft w:val="0"/>
                      <w:marRight w:val="0"/>
                      <w:marTop w:val="0"/>
                      <w:marBottom w:val="0"/>
                      <w:divBdr>
                        <w:top w:val="none" w:sz="0" w:space="0" w:color="auto"/>
                        <w:left w:val="none" w:sz="0" w:space="0" w:color="auto"/>
                        <w:bottom w:val="none" w:sz="0" w:space="0" w:color="auto"/>
                        <w:right w:val="none" w:sz="0" w:space="0" w:color="auto"/>
                      </w:divBdr>
                    </w:div>
                  </w:divsChild>
                </w:div>
                <w:div w:id="1733506492">
                  <w:marLeft w:val="0"/>
                  <w:marRight w:val="0"/>
                  <w:marTop w:val="0"/>
                  <w:marBottom w:val="0"/>
                  <w:divBdr>
                    <w:top w:val="none" w:sz="0" w:space="0" w:color="auto"/>
                    <w:left w:val="none" w:sz="0" w:space="0" w:color="auto"/>
                    <w:bottom w:val="none" w:sz="0" w:space="0" w:color="auto"/>
                    <w:right w:val="none" w:sz="0" w:space="0" w:color="auto"/>
                  </w:divBdr>
                  <w:divsChild>
                    <w:div w:id="1203245760">
                      <w:marLeft w:val="0"/>
                      <w:marRight w:val="0"/>
                      <w:marTop w:val="0"/>
                      <w:marBottom w:val="0"/>
                      <w:divBdr>
                        <w:top w:val="none" w:sz="0" w:space="0" w:color="auto"/>
                        <w:left w:val="none" w:sz="0" w:space="0" w:color="auto"/>
                        <w:bottom w:val="none" w:sz="0" w:space="0" w:color="auto"/>
                        <w:right w:val="none" w:sz="0" w:space="0" w:color="auto"/>
                      </w:divBdr>
                    </w:div>
                  </w:divsChild>
                </w:div>
                <w:div w:id="1202549973">
                  <w:marLeft w:val="0"/>
                  <w:marRight w:val="0"/>
                  <w:marTop w:val="0"/>
                  <w:marBottom w:val="0"/>
                  <w:divBdr>
                    <w:top w:val="none" w:sz="0" w:space="0" w:color="auto"/>
                    <w:left w:val="none" w:sz="0" w:space="0" w:color="auto"/>
                    <w:bottom w:val="none" w:sz="0" w:space="0" w:color="auto"/>
                    <w:right w:val="none" w:sz="0" w:space="0" w:color="auto"/>
                  </w:divBdr>
                  <w:divsChild>
                    <w:div w:id="2136483040">
                      <w:marLeft w:val="0"/>
                      <w:marRight w:val="0"/>
                      <w:marTop w:val="0"/>
                      <w:marBottom w:val="0"/>
                      <w:divBdr>
                        <w:top w:val="none" w:sz="0" w:space="0" w:color="auto"/>
                        <w:left w:val="none" w:sz="0" w:space="0" w:color="auto"/>
                        <w:bottom w:val="none" w:sz="0" w:space="0" w:color="auto"/>
                        <w:right w:val="none" w:sz="0" w:space="0" w:color="auto"/>
                      </w:divBdr>
                    </w:div>
                  </w:divsChild>
                </w:div>
                <w:div w:id="1099133971">
                  <w:marLeft w:val="0"/>
                  <w:marRight w:val="0"/>
                  <w:marTop w:val="0"/>
                  <w:marBottom w:val="0"/>
                  <w:divBdr>
                    <w:top w:val="none" w:sz="0" w:space="0" w:color="auto"/>
                    <w:left w:val="none" w:sz="0" w:space="0" w:color="auto"/>
                    <w:bottom w:val="none" w:sz="0" w:space="0" w:color="auto"/>
                    <w:right w:val="none" w:sz="0" w:space="0" w:color="auto"/>
                  </w:divBdr>
                  <w:divsChild>
                    <w:div w:id="1283806376">
                      <w:marLeft w:val="0"/>
                      <w:marRight w:val="0"/>
                      <w:marTop w:val="0"/>
                      <w:marBottom w:val="0"/>
                      <w:divBdr>
                        <w:top w:val="none" w:sz="0" w:space="0" w:color="auto"/>
                        <w:left w:val="none" w:sz="0" w:space="0" w:color="auto"/>
                        <w:bottom w:val="none" w:sz="0" w:space="0" w:color="auto"/>
                        <w:right w:val="none" w:sz="0" w:space="0" w:color="auto"/>
                      </w:divBdr>
                    </w:div>
                  </w:divsChild>
                </w:div>
                <w:div w:id="478769813">
                  <w:marLeft w:val="0"/>
                  <w:marRight w:val="0"/>
                  <w:marTop w:val="0"/>
                  <w:marBottom w:val="0"/>
                  <w:divBdr>
                    <w:top w:val="none" w:sz="0" w:space="0" w:color="auto"/>
                    <w:left w:val="none" w:sz="0" w:space="0" w:color="auto"/>
                    <w:bottom w:val="none" w:sz="0" w:space="0" w:color="auto"/>
                    <w:right w:val="none" w:sz="0" w:space="0" w:color="auto"/>
                  </w:divBdr>
                  <w:divsChild>
                    <w:div w:id="461001898">
                      <w:marLeft w:val="0"/>
                      <w:marRight w:val="0"/>
                      <w:marTop w:val="0"/>
                      <w:marBottom w:val="0"/>
                      <w:divBdr>
                        <w:top w:val="none" w:sz="0" w:space="0" w:color="auto"/>
                        <w:left w:val="none" w:sz="0" w:space="0" w:color="auto"/>
                        <w:bottom w:val="none" w:sz="0" w:space="0" w:color="auto"/>
                        <w:right w:val="none" w:sz="0" w:space="0" w:color="auto"/>
                      </w:divBdr>
                    </w:div>
                  </w:divsChild>
                </w:div>
                <w:div w:id="262224152">
                  <w:marLeft w:val="0"/>
                  <w:marRight w:val="0"/>
                  <w:marTop w:val="0"/>
                  <w:marBottom w:val="0"/>
                  <w:divBdr>
                    <w:top w:val="none" w:sz="0" w:space="0" w:color="auto"/>
                    <w:left w:val="none" w:sz="0" w:space="0" w:color="auto"/>
                    <w:bottom w:val="none" w:sz="0" w:space="0" w:color="auto"/>
                    <w:right w:val="none" w:sz="0" w:space="0" w:color="auto"/>
                  </w:divBdr>
                  <w:divsChild>
                    <w:div w:id="1515068682">
                      <w:marLeft w:val="0"/>
                      <w:marRight w:val="0"/>
                      <w:marTop w:val="0"/>
                      <w:marBottom w:val="0"/>
                      <w:divBdr>
                        <w:top w:val="none" w:sz="0" w:space="0" w:color="auto"/>
                        <w:left w:val="none" w:sz="0" w:space="0" w:color="auto"/>
                        <w:bottom w:val="none" w:sz="0" w:space="0" w:color="auto"/>
                        <w:right w:val="none" w:sz="0" w:space="0" w:color="auto"/>
                      </w:divBdr>
                    </w:div>
                  </w:divsChild>
                </w:div>
                <w:div w:id="1582760364">
                  <w:marLeft w:val="0"/>
                  <w:marRight w:val="0"/>
                  <w:marTop w:val="0"/>
                  <w:marBottom w:val="0"/>
                  <w:divBdr>
                    <w:top w:val="none" w:sz="0" w:space="0" w:color="auto"/>
                    <w:left w:val="none" w:sz="0" w:space="0" w:color="auto"/>
                    <w:bottom w:val="none" w:sz="0" w:space="0" w:color="auto"/>
                    <w:right w:val="none" w:sz="0" w:space="0" w:color="auto"/>
                  </w:divBdr>
                  <w:divsChild>
                    <w:div w:id="1450736844">
                      <w:marLeft w:val="0"/>
                      <w:marRight w:val="0"/>
                      <w:marTop w:val="0"/>
                      <w:marBottom w:val="0"/>
                      <w:divBdr>
                        <w:top w:val="none" w:sz="0" w:space="0" w:color="auto"/>
                        <w:left w:val="none" w:sz="0" w:space="0" w:color="auto"/>
                        <w:bottom w:val="none" w:sz="0" w:space="0" w:color="auto"/>
                        <w:right w:val="none" w:sz="0" w:space="0" w:color="auto"/>
                      </w:divBdr>
                    </w:div>
                  </w:divsChild>
                </w:div>
                <w:div w:id="1876114798">
                  <w:marLeft w:val="0"/>
                  <w:marRight w:val="0"/>
                  <w:marTop w:val="0"/>
                  <w:marBottom w:val="0"/>
                  <w:divBdr>
                    <w:top w:val="none" w:sz="0" w:space="0" w:color="auto"/>
                    <w:left w:val="none" w:sz="0" w:space="0" w:color="auto"/>
                    <w:bottom w:val="none" w:sz="0" w:space="0" w:color="auto"/>
                    <w:right w:val="none" w:sz="0" w:space="0" w:color="auto"/>
                  </w:divBdr>
                  <w:divsChild>
                    <w:div w:id="881745749">
                      <w:marLeft w:val="0"/>
                      <w:marRight w:val="0"/>
                      <w:marTop w:val="0"/>
                      <w:marBottom w:val="0"/>
                      <w:divBdr>
                        <w:top w:val="none" w:sz="0" w:space="0" w:color="auto"/>
                        <w:left w:val="none" w:sz="0" w:space="0" w:color="auto"/>
                        <w:bottom w:val="none" w:sz="0" w:space="0" w:color="auto"/>
                        <w:right w:val="none" w:sz="0" w:space="0" w:color="auto"/>
                      </w:divBdr>
                    </w:div>
                  </w:divsChild>
                </w:div>
                <w:div w:id="476461693">
                  <w:marLeft w:val="0"/>
                  <w:marRight w:val="0"/>
                  <w:marTop w:val="0"/>
                  <w:marBottom w:val="0"/>
                  <w:divBdr>
                    <w:top w:val="none" w:sz="0" w:space="0" w:color="auto"/>
                    <w:left w:val="none" w:sz="0" w:space="0" w:color="auto"/>
                    <w:bottom w:val="none" w:sz="0" w:space="0" w:color="auto"/>
                    <w:right w:val="none" w:sz="0" w:space="0" w:color="auto"/>
                  </w:divBdr>
                  <w:divsChild>
                    <w:div w:id="798298621">
                      <w:marLeft w:val="0"/>
                      <w:marRight w:val="0"/>
                      <w:marTop w:val="0"/>
                      <w:marBottom w:val="0"/>
                      <w:divBdr>
                        <w:top w:val="none" w:sz="0" w:space="0" w:color="auto"/>
                        <w:left w:val="none" w:sz="0" w:space="0" w:color="auto"/>
                        <w:bottom w:val="none" w:sz="0" w:space="0" w:color="auto"/>
                        <w:right w:val="none" w:sz="0" w:space="0" w:color="auto"/>
                      </w:divBdr>
                    </w:div>
                  </w:divsChild>
                </w:div>
                <w:div w:id="1099565291">
                  <w:marLeft w:val="0"/>
                  <w:marRight w:val="0"/>
                  <w:marTop w:val="0"/>
                  <w:marBottom w:val="0"/>
                  <w:divBdr>
                    <w:top w:val="none" w:sz="0" w:space="0" w:color="auto"/>
                    <w:left w:val="none" w:sz="0" w:space="0" w:color="auto"/>
                    <w:bottom w:val="none" w:sz="0" w:space="0" w:color="auto"/>
                    <w:right w:val="none" w:sz="0" w:space="0" w:color="auto"/>
                  </w:divBdr>
                  <w:divsChild>
                    <w:div w:id="1720470328">
                      <w:marLeft w:val="0"/>
                      <w:marRight w:val="0"/>
                      <w:marTop w:val="0"/>
                      <w:marBottom w:val="0"/>
                      <w:divBdr>
                        <w:top w:val="none" w:sz="0" w:space="0" w:color="auto"/>
                        <w:left w:val="none" w:sz="0" w:space="0" w:color="auto"/>
                        <w:bottom w:val="none" w:sz="0" w:space="0" w:color="auto"/>
                        <w:right w:val="none" w:sz="0" w:space="0" w:color="auto"/>
                      </w:divBdr>
                    </w:div>
                  </w:divsChild>
                </w:div>
                <w:div w:id="1840580280">
                  <w:marLeft w:val="0"/>
                  <w:marRight w:val="0"/>
                  <w:marTop w:val="0"/>
                  <w:marBottom w:val="0"/>
                  <w:divBdr>
                    <w:top w:val="none" w:sz="0" w:space="0" w:color="auto"/>
                    <w:left w:val="none" w:sz="0" w:space="0" w:color="auto"/>
                    <w:bottom w:val="none" w:sz="0" w:space="0" w:color="auto"/>
                    <w:right w:val="none" w:sz="0" w:space="0" w:color="auto"/>
                  </w:divBdr>
                  <w:divsChild>
                    <w:div w:id="898980990">
                      <w:marLeft w:val="0"/>
                      <w:marRight w:val="0"/>
                      <w:marTop w:val="0"/>
                      <w:marBottom w:val="0"/>
                      <w:divBdr>
                        <w:top w:val="none" w:sz="0" w:space="0" w:color="auto"/>
                        <w:left w:val="none" w:sz="0" w:space="0" w:color="auto"/>
                        <w:bottom w:val="none" w:sz="0" w:space="0" w:color="auto"/>
                        <w:right w:val="none" w:sz="0" w:space="0" w:color="auto"/>
                      </w:divBdr>
                    </w:div>
                  </w:divsChild>
                </w:div>
                <w:div w:id="455563660">
                  <w:marLeft w:val="0"/>
                  <w:marRight w:val="0"/>
                  <w:marTop w:val="0"/>
                  <w:marBottom w:val="0"/>
                  <w:divBdr>
                    <w:top w:val="none" w:sz="0" w:space="0" w:color="auto"/>
                    <w:left w:val="none" w:sz="0" w:space="0" w:color="auto"/>
                    <w:bottom w:val="none" w:sz="0" w:space="0" w:color="auto"/>
                    <w:right w:val="none" w:sz="0" w:space="0" w:color="auto"/>
                  </w:divBdr>
                  <w:divsChild>
                    <w:div w:id="1270162365">
                      <w:marLeft w:val="0"/>
                      <w:marRight w:val="0"/>
                      <w:marTop w:val="0"/>
                      <w:marBottom w:val="0"/>
                      <w:divBdr>
                        <w:top w:val="none" w:sz="0" w:space="0" w:color="auto"/>
                        <w:left w:val="none" w:sz="0" w:space="0" w:color="auto"/>
                        <w:bottom w:val="none" w:sz="0" w:space="0" w:color="auto"/>
                        <w:right w:val="none" w:sz="0" w:space="0" w:color="auto"/>
                      </w:divBdr>
                    </w:div>
                  </w:divsChild>
                </w:div>
                <w:div w:id="762727873">
                  <w:marLeft w:val="0"/>
                  <w:marRight w:val="0"/>
                  <w:marTop w:val="0"/>
                  <w:marBottom w:val="0"/>
                  <w:divBdr>
                    <w:top w:val="none" w:sz="0" w:space="0" w:color="auto"/>
                    <w:left w:val="none" w:sz="0" w:space="0" w:color="auto"/>
                    <w:bottom w:val="none" w:sz="0" w:space="0" w:color="auto"/>
                    <w:right w:val="none" w:sz="0" w:space="0" w:color="auto"/>
                  </w:divBdr>
                  <w:divsChild>
                    <w:div w:id="2002001373">
                      <w:marLeft w:val="0"/>
                      <w:marRight w:val="0"/>
                      <w:marTop w:val="0"/>
                      <w:marBottom w:val="0"/>
                      <w:divBdr>
                        <w:top w:val="none" w:sz="0" w:space="0" w:color="auto"/>
                        <w:left w:val="none" w:sz="0" w:space="0" w:color="auto"/>
                        <w:bottom w:val="none" w:sz="0" w:space="0" w:color="auto"/>
                        <w:right w:val="none" w:sz="0" w:space="0" w:color="auto"/>
                      </w:divBdr>
                    </w:div>
                  </w:divsChild>
                </w:div>
                <w:div w:id="258415847">
                  <w:marLeft w:val="0"/>
                  <w:marRight w:val="0"/>
                  <w:marTop w:val="0"/>
                  <w:marBottom w:val="0"/>
                  <w:divBdr>
                    <w:top w:val="none" w:sz="0" w:space="0" w:color="auto"/>
                    <w:left w:val="none" w:sz="0" w:space="0" w:color="auto"/>
                    <w:bottom w:val="none" w:sz="0" w:space="0" w:color="auto"/>
                    <w:right w:val="none" w:sz="0" w:space="0" w:color="auto"/>
                  </w:divBdr>
                  <w:divsChild>
                    <w:div w:id="2088768610">
                      <w:marLeft w:val="0"/>
                      <w:marRight w:val="0"/>
                      <w:marTop w:val="0"/>
                      <w:marBottom w:val="0"/>
                      <w:divBdr>
                        <w:top w:val="none" w:sz="0" w:space="0" w:color="auto"/>
                        <w:left w:val="none" w:sz="0" w:space="0" w:color="auto"/>
                        <w:bottom w:val="none" w:sz="0" w:space="0" w:color="auto"/>
                        <w:right w:val="none" w:sz="0" w:space="0" w:color="auto"/>
                      </w:divBdr>
                    </w:div>
                  </w:divsChild>
                </w:div>
                <w:div w:id="1496342084">
                  <w:marLeft w:val="0"/>
                  <w:marRight w:val="0"/>
                  <w:marTop w:val="0"/>
                  <w:marBottom w:val="0"/>
                  <w:divBdr>
                    <w:top w:val="none" w:sz="0" w:space="0" w:color="auto"/>
                    <w:left w:val="none" w:sz="0" w:space="0" w:color="auto"/>
                    <w:bottom w:val="none" w:sz="0" w:space="0" w:color="auto"/>
                    <w:right w:val="none" w:sz="0" w:space="0" w:color="auto"/>
                  </w:divBdr>
                  <w:divsChild>
                    <w:div w:id="1570074924">
                      <w:marLeft w:val="0"/>
                      <w:marRight w:val="0"/>
                      <w:marTop w:val="0"/>
                      <w:marBottom w:val="0"/>
                      <w:divBdr>
                        <w:top w:val="none" w:sz="0" w:space="0" w:color="auto"/>
                        <w:left w:val="none" w:sz="0" w:space="0" w:color="auto"/>
                        <w:bottom w:val="none" w:sz="0" w:space="0" w:color="auto"/>
                        <w:right w:val="none" w:sz="0" w:space="0" w:color="auto"/>
                      </w:divBdr>
                    </w:div>
                  </w:divsChild>
                </w:div>
                <w:div w:id="1125734965">
                  <w:marLeft w:val="0"/>
                  <w:marRight w:val="0"/>
                  <w:marTop w:val="0"/>
                  <w:marBottom w:val="0"/>
                  <w:divBdr>
                    <w:top w:val="none" w:sz="0" w:space="0" w:color="auto"/>
                    <w:left w:val="none" w:sz="0" w:space="0" w:color="auto"/>
                    <w:bottom w:val="none" w:sz="0" w:space="0" w:color="auto"/>
                    <w:right w:val="none" w:sz="0" w:space="0" w:color="auto"/>
                  </w:divBdr>
                  <w:divsChild>
                    <w:div w:id="208152030">
                      <w:marLeft w:val="0"/>
                      <w:marRight w:val="0"/>
                      <w:marTop w:val="0"/>
                      <w:marBottom w:val="0"/>
                      <w:divBdr>
                        <w:top w:val="none" w:sz="0" w:space="0" w:color="auto"/>
                        <w:left w:val="none" w:sz="0" w:space="0" w:color="auto"/>
                        <w:bottom w:val="none" w:sz="0" w:space="0" w:color="auto"/>
                        <w:right w:val="none" w:sz="0" w:space="0" w:color="auto"/>
                      </w:divBdr>
                    </w:div>
                  </w:divsChild>
                </w:div>
                <w:div w:id="1723626714">
                  <w:marLeft w:val="0"/>
                  <w:marRight w:val="0"/>
                  <w:marTop w:val="0"/>
                  <w:marBottom w:val="0"/>
                  <w:divBdr>
                    <w:top w:val="none" w:sz="0" w:space="0" w:color="auto"/>
                    <w:left w:val="none" w:sz="0" w:space="0" w:color="auto"/>
                    <w:bottom w:val="none" w:sz="0" w:space="0" w:color="auto"/>
                    <w:right w:val="none" w:sz="0" w:space="0" w:color="auto"/>
                  </w:divBdr>
                  <w:divsChild>
                    <w:div w:id="1081027199">
                      <w:marLeft w:val="0"/>
                      <w:marRight w:val="0"/>
                      <w:marTop w:val="0"/>
                      <w:marBottom w:val="0"/>
                      <w:divBdr>
                        <w:top w:val="none" w:sz="0" w:space="0" w:color="auto"/>
                        <w:left w:val="none" w:sz="0" w:space="0" w:color="auto"/>
                        <w:bottom w:val="none" w:sz="0" w:space="0" w:color="auto"/>
                        <w:right w:val="none" w:sz="0" w:space="0" w:color="auto"/>
                      </w:divBdr>
                    </w:div>
                  </w:divsChild>
                </w:div>
                <w:div w:id="2066829150">
                  <w:marLeft w:val="0"/>
                  <w:marRight w:val="0"/>
                  <w:marTop w:val="0"/>
                  <w:marBottom w:val="0"/>
                  <w:divBdr>
                    <w:top w:val="none" w:sz="0" w:space="0" w:color="auto"/>
                    <w:left w:val="none" w:sz="0" w:space="0" w:color="auto"/>
                    <w:bottom w:val="none" w:sz="0" w:space="0" w:color="auto"/>
                    <w:right w:val="none" w:sz="0" w:space="0" w:color="auto"/>
                  </w:divBdr>
                  <w:divsChild>
                    <w:div w:id="5908896">
                      <w:marLeft w:val="0"/>
                      <w:marRight w:val="0"/>
                      <w:marTop w:val="0"/>
                      <w:marBottom w:val="0"/>
                      <w:divBdr>
                        <w:top w:val="none" w:sz="0" w:space="0" w:color="auto"/>
                        <w:left w:val="none" w:sz="0" w:space="0" w:color="auto"/>
                        <w:bottom w:val="none" w:sz="0" w:space="0" w:color="auto"/>
                        <w:right w:val="none" w:sz="0" w:space="0" w:color="auto"/>
                      </w:divBdr>
                    </w:div>
                  </w:divsChild>
                </w:div>
                <w:div w:id="1377271794">
                  <w:marLeft w:val="0"/>
                  <w:marRight w:val="0"/>
                  <w:marTop w:val="0"/>
                  <w:marBottom w:val="0"/>
                  <w:divBdr>
                    <w:top w:val="none" w:sz="0" w:space="0" w:color="auto"/>
                    <w:left w:val="none" w:sz="0" w:space="0" w:color="auto"/>
                    <w:bottom w:val="none" w:sz="0" w:space="0" w:color="auto"/>
                    <w:right w:val="none" w:sz="0" w:space="0" w:color="auto"/>
                  </w:divBdr>
                  <w:divsChild>
                    <w:div w:id="1672952685">
                      <w:marLeft w:val="0"/>
                      <w:marRight w:val="0"/>
                      <w:marTop w:val="0"/>
                      <w:marBottom w:val="0"/>
                      <w:divBdr>
                        <w:top w:val="none" w:sz="0" w:space="0" w:color="auto"/>
                        <w:left w:val="none" w:sz="0" w:space="0" w:color="auto"/>
                        <w:bottom w:val="none" w:sz="0" w:space="0" w:color="auto"/>
                        <w:right w:val="none" w:sz="0" w:space="0" w:color="auto"/>
                      </w:divBdr>
                    </w:div>
                  </w:divsChild>
                </w:div>
                <w:div w:id="953907139">
                  <w:marLeft w:val="0"/>
                  <w:marRight w:val="0"/>
                  <w:marTop w:val="0"/>
                  <w:marBottom w:val="0"/>
                  <w:divBdr>
                    <w:top w:val="none" w:sz="0" w:space="0" w:color="auto"/>
                    <w:left w:val="none" w:sz="0" w:space="0" w:color="auto"/>
                    <w:bottom w:val="none" w:sz="0" w:space="0" w:color="auto"/>
                    <w:right w:val="none" w:sz="0" w:space="0" w:color="auto"/>
                  </w:divBdr>
                  <w:divsChild>
                    <w:div w:id="173694817">
                      <w:marLeft w:val="0"/>
                      <w:marRight w:val="0"/>
                      <w:marTop w:val="0"/>
                      <w:marBottom w:val="0"/>
                      <w:divBdr>
                        <w:top w:val="none" w:sz="0" w:space="0" w:color="auto"/>
                        <w:left w:val="none" w:sz="0" w:space="0" w:color="auto"/>
                        <w:bottom w:val="none" w:sz="0" w:space="0" w:color="auto"/>
                        <w:right w:val="none" w:sz="0" w:space="0" w:color="auto"/>
                      </w:divBdr>
                    </w:div>
                  </w:divsChild>
                </w:div>
                <w:div w:id="1328316219">
                  <w:marLeft w:val="0"/>
                  <w:marRight w:val="0"/>
                  <w:marTop w:val="0"/>
                  <w:marBottom w:val="0"/>
                  <w:divBdr>
                    <w:top w:val="none" w:sz="0" w:space="0" w:color="auto"/>
                    <w:left w:val="none" w:sz="0" w:space="0" w:color="auto"/>
                    <w:bottom w:val="none" w:sz="0" w:space="0" w:color="auto"/>
                    <w:right w:val="none" w:sz="0" w:space="0" w:color="auto"/>
                  </w:divBdr>
                  <w:divsChild>
                    <w:div w:id="819689099">
                      <w:marLeft w:val="0"/>
                      <w:marRight w:val="0"/>
                      <w:marTop w:val="0"/>
                      <w:marBottom w:val="0"/>
                      <w:divBdr>
                        <w:top w:val="none" w:sz="0" w:space="0" w:color="auto"/>
                        <w:left w:val="none" w:sz="0" w:space="0" w:color="auto"/>
                        <w:bottom w:val="none" w:sz="0" w:space="0" w:color="auto"/>
                        <w:right w:val="none" w:sz="0" w:space="0" w:color="auto"/>
                      </w:divBdr>
                    </w:div>
                  </w:divsChild>
                </w:div>
                <w:div w:id="1742412056">
                  <w:marLeft w:val="0"/>
                  <w:marRight w:val="0"/>
                  <w:marTop w:val="0"/>
                  <w:marBottom w:val="0"/>
                  <w:divBdr>
                    <w:top w:val="none" w:sz="0" w:space="0" w:color="auto"/>
                    <w:left w:val="none" w:sz="0" w:space="0" w:color="auto"/>
                    <w:bottom w:val="none" w:sz="0" w:space="0" w:color="auto"/>
                    <w:right w:val="none" w:sz="0" w:space="0" w:color="auto"/>
                  </w:divBdr>
                  <w:divsChild>
                    <w:div w:id="418908193">
                      <w:marLeft w:val="0"/>
                      <w:marRight w:val="0"/>
                      <w:marTop w:val="0"/>
                      <w:marBottom w:val="0"/>
                      <w:divBdr>
                        <w:top w:val="none" w:sz="0" w:space="0" w:color="auto"/>
                        <w:left w:val="none" w:sz="0" w:space="0" w:color="auto"/>
                        <w:bottom w:val="none" w:sz="0" w:space="0" w:color="auto"/>
                        <w:right w:val="none" w:sz="0" w:space="0" w:color="auto"/>
                      </w:divBdr>
                    </w:div>
                  </w:divsChild>
                </w:div>
                <w:div w:id="1124663867">
                  <w:marLeft w:val="0"/>
                  <w:marRight w:val="0"/>
                  <w:marTop w:val="0"/>
                  <w:marBottom w:val="0"/>
                  <w:divBdr>
                    <w:top w:val="none" w:sz="0" w:space="0" w:color="auto"/>
                    <w:left w:val="none" w:sz="0" w:space="0" w:color="auto"/>
                    <w:bottom w:val="none" w:sz="0" w:space="0" w:color="auto"/>
                    <w:right w:val="none" w:sz="0" w:space="0" w:color="auto"/>
                  </w:divBdr>
                  <w:divsChild>
                    <w:div w:id="915743751">
                      <w:marLeft w:val="0"/>
                      <w:marRight w:val="0"/>
                      <w:marTop w:val="0"/>
                      <w:marBottom w:val="0"/>
                      <w:divBdr>
                        <w:top w:val="none" w:sz="0" w:space="0" w:color="auto"/>
                        <w:left w:val="none" w:sz="0" w:space="0" w:color="auto"/>
                        <w:bottom w:val="none" w:sz="0" w:space="0" w:color="auto"/>
                        <w:right w:val="none" w:sz="0" w:space="0" w:color="auto"/>
                      </w:divBdr>
                    </w:div>
                  </w:divsChild>
                </w:div>
                <w:div w:id="394858695">
                  <w:marLeft w:val="0"/>
                  <w:marRight w:val="0"/>
                  <w:marTop w:val="0"/>
                  <w:marBottom w:val="0"/>
                  <w:divBdr>
                    <w:top w:val="none" w:sz="0" w:space="0" w:color="auto"/>
                    <w:left w:val="none" w:sz="0" w:space="0" w:color="auto"/>
                    <w:bottom w:val="none" w:sz="0" w:space="0" w:color="auto"/>
                    <w:right w:val="none" w:sz="0" w:space="0" w:color="auto"/>
                  </w:divBdr>
                  <w:divsChild>
                    <w:div w:id="261305845">
                      <w:marLeft w:val="0"/>
                      <w:marRight w:val="0"/>
                      <w:marTop w:val="0"/>
                      <w:marBottom w:val="0"/>
                      <w:divBdr>
                        <w:top w:val="none" w:sz="0" w:space="0" w:color="auto"/>
                        <w:left w:val="none" w:sz="0" w:space="0" w:color="auto"/>
                        <w:bottom w:val="none" w:sz="0" w:space="0" w:color="auto"/>
                        <w:right w:val="none" w:sz="0" w:space="0" w:color="auto"/>
                      </w:divBdr>
                    </w:div>
                  </w:divsChild>
                </w:div>
                <w:div w:id="301930471">
                  <w:marLeft w:val="0"/>
                  <w:marRight w:val="0"/>
                  <w:marTop w:val="0"/>
                  <w:marBottom w:val="0"/>
                  <w:divBdr>
                    <w:top w:val="none" w:sz="0" w:space="0" w:color="auto"/>
                    <w:left w:val="none" w:sz="0" w:space="0" w:color="auto"/>
                    <w:bottom w:val="none" w:sz="0" w:space="0" w:color="auto"/>
                    <w:right w:val="none" w:sz="0" w:space="0" w:color="auto"/>
                  </w:divBdr>
                  <w:divsChild>
                    <w:div w:id="574433934">
                      <w:marLeft w:val="0"/>
                      <w:marRight w:val="0"/>
                      <w:marTop w:val="0"/>
                      <w:marBottom w:val="0"/>
                      <w:divBdr>
                        <w:top w:val="none" w:sz="0" w:space="0" w:color="auto"/>
                        <w:left w:val="none" w:sz="0" w:space="0" w:color="auto"/>
                        <w:bottom w:val="none" w:sz="0" w:space="0" w:color="auto"/>
                        <w:right w:val="none" w:sz="0" w:space="0" w:color="auto"/>
                      </w:divBdr>
                    </w:div>
                  </w:divsChild>
                </w:div>
                <w:div w:id="1177770755">
                  <w:marLeft w:val="0"/>
                  <w:marRight w:val="0"/>
                  <w:marTop w:val="0"/>
                  <w:marBottom w:val="0"/>
                  <w:divBdr>
                    <w:top w:val="none" w:sz="0" w:space="0" w:color="auto"/>
                    <w:left w:val="none" w:sz="0" w:space="0" w:color="auto"/>
                    <w:bottom w:val="none" w:sz="0" w:space="0" w:color="auto"/>
                    <w:right w:val="none" w:sz="0" w:space="0" w:color="auto"/>
                  </w:divBdr>
                  <w:divsChild>
                    <w:div w:id="127861545">
                      <w:marLeft w:val="0"/>
                      <w:marRight w:val="0"/>
                      <w:marTop w:val="0"/>
                      <w:marBottom w:val="0"/>
                      <w:divBdr>
                        <w:top w:val="none" w:sz="0" w:space="0" w:color="auto"/>
                        <w:left w:val="none" w:sz="0" w:space="0" w:color="auto"/>
                        <w:bottom w:val="none" w:sz="0" w:space="0" w:color="auto"/>
                        <w:right w:val="none" w:sz="0" w:space="0" w:color="auto"/>
                      </w:divBdr>
                    </w:div>
                  </w:divsChild>
                </w:div>
                <w:div w:id="1913813260">
                  <w:marLeft w:val="0"/>
                  <w:marRight w:val="0"/>
                  <w:marTop w:val="0"/>
                  <w:marBottom w:val="0"/>
                  <w:divBdr>
                    <w:top w:val="none" w:sz="0" w:space="0" w:color="auto"/>
                    <w:left w:val="none" w:sz="0" w:space="0" w:color="auto"/>
                    <w:bottom w:val="none" w:sz="0" w:space="0" w:color="auto"/>
                    <w:right w:val="none" w:sz="0" w:space="0" w:color="auto"/>
                  </w:divBdr>
                  <w:divsChild>
                    <w:div w:id="592251888">
                      <w:marLeft w:val="0"/>
                      <w:marRight w:val="0"/>
                      <w:marTop w:val="0"/>
                      <w:marBottom w:val="0"/>
                      <w:divBdr>
                        <w:top w:val="none" w:sz="0" w:space="0" w:color="auto"/>
                        <w:left w:val="none" w:sz="0" w:space="0" w:color="auto"/>
                        <w:bottom w:val="none" w:sz="0" w:space="0" w:color="auto"/>
                        <w:right w:val="none" w:sz="0" w:space="0" w:color="auto"/>
                      </w:divBdr>
                    </w:div>
                  </w:divsChild>
                </w:div>
                <w:div w:id="1444228668">
                  <w:marLeft w:val="0"/>
                  <w:marRight w:val="0"/>
                  <w:marTop w:val="0"/>
                  <w:marBottom w:val="0"/>
                  <w:divBdr>
                    <w:top w:val="none" w:sz="0" w:space="0" w:color="auto"/>
                    <w:left w:val="none" w:sz="0" w:space="0" w:color="auto"/>
                    <w:bottom w:val="none" w:sz="0" w:space="0" w:color="auto"/>
                    <w:right w:val="none" w:sz="0" w:space="0" w:color="auto"/>
                  </w:divBdr>
                  <w:divsChild>
                    <w:div w:id="2039115779">
                      <w:marLeft w:val="0"/>
                      <w:marRight w:val="0"/>
                      <w:marTop w:val="0"/>
                      <w:marBottom w:val="0"/>
                      <w:divBdr>
                        <w:top w:val="none" w:sz="0" w:space="0" w:color="auto"/>
                        <w:left w:val="none" w:sz="0" w:space="0" w:color="auto"/>
                        <w:bottom w:val="none" w:sz="0" w:space="0" w:color="auto"/>
                        <w:right w:val="none" w:sz="0" w:space="0" w:color="auto"/>
                      </w:divBdr>
                    </w:div>
                  </w:divsChild>
                </w:div>
                <w:div w:id="1898007005">
                  <w:marLeft w:val="0"/>
                  <w:marRight w:val="0"/>
                  <w:marTop w:val="0"/>
                  <w:marBottom w:val="0"/>
                  <w:divBdr>
                    <w:top w:val="none" w:sz="0" w:space="0" w:color="auto"/>
                    <w:left w:val="none" w:sz="0" w:space="0" w:color="auto"/>
                    <w:bottom w:val="none" w:sz="0" w:space="0" w:color="auto"/>
                    <w:right w:val="none" w:sz="0" w:space="0" w:color="auto"/>
                  </w:divBdr>
                  <w:divsChild>
                    <w:div w:id="1225217813">
                      <w:marLeft w:val="0"/>
                      <w:marRight w:val="0"/>
                      <w:marTop w:val="0"/>
                      <w:marBottom w:val="0"/>
                      <w:divBdr>
                        <w:top w:val="none" w:sz="0" w:space="0" w:color="auto"/>
                        <w:left w:val="none" w:sz="0" w:space="0" w:color="auto"/>
                        <w:bottom w:val="none" w:sz="0" w:space="0" w:color="auto"/>
                        <w:right w:val="none" w:sz="0" w:space="0" w:color="auto"/>
                      </w:divBdr>
                    </w:div>
                  </w:divsChild>
                </w:div>
                <w:div w:id="135805191">
                  <w:marLeft w:val="0"/>
                  <w:marRight w:val="0"/>
                  <w:marTop w:val="0"/>
                  <w:marBottom w:val="0"/>
                  <w:divBdr>
                    <w:top w:val="none" w:sz="0" w:space="0" w:color="auto"/>
                    <w:left w:val="none" w:sz="0" w:space="0" w:color="auto"/>
                    <w:bottom w:val="none" w:sz="0" w:space="0" w:color="auto"/>
                    <w:right w:val="none" w:sz="0" w:space="0" w:color="auto"/>
                  </w:divBdr>
                  <w:divsChild>
                    <w:div w:id="978808216">
                      <w:marLeft w:val="0"/>
                      <w:marRight w:val="0"/>
                      <w:marTop w:val="0"/>
                      <w:marBottom w:val="0"/>
                      <w:divBdr>
                        <w:top w:val="none" w:sz="0" w:space="0" w:color="auto"/>
                        <w:left w:val="none" w:sz="0" w:space="0" w:color="auto"/>
                        <w:bottom w:val="none" w:sz="0" w:space="0" w:color="auto"/>
                        <w:right w:val="none" w:sz="0" w:space="0" w:color="auto"/>
                      </w:divBdr>
                    </w:div>
                  </w:divsChild>
                </w:div>
                <w:div w:id="1408377578">
                  <w:marLeft w:val="0"/>
                  <w:marRight w:val="0"/>
                  <w:marTop w:val="0"/>
                  <w:marBottom w:val="0"/>
                  <w:divBdr>
                    <w:top w:val="none" w:sz="0" w:space="0" w:color="auto"/>
                    <w:left w:val="none" w:sz="0" w:space="0" w:color="auto"/>
                    <w:bottom w:val="none" w:sz="0" w:space="0" w:color="auto"/>
                    <w:right w:val="none" w:sz="0" w:space="0" w:color="auto"/>
                  </w:divBdr>
                  <w:divsChild>
                    <w:div w:id="1620454976">
                      <w:marLeft w:val="0"/>
                      <w:marRight w:val="0"/>
                      <w:marTop w:val="0"/>
                      <w:marBottom w:val="0"/>
                      <w:divBdr>
                        <w:top w:val="none" w:sz="0" w:space="0" w:color="auto"/>
                        <w:left w:val="none" w:sz="0" w:space="0" w:color="auto"/>
                        <w:bottom w:val="none" w:sz="0" w:space="0" w:color="auto"/>
                        <w:right w:val="none" w:sz="0" w:space="0" w:color="auto"/>
                      </w:divBdr>
                    </w:div>
                  </w:divsChild>
                </w:div>
                <w:div w:id="1378622861">
                  <w:marLeft w:val="0"/>
                  <w:marRight w:val="0"/>
                  <w:marTop w:val="0"/>
                  <w:marBottom w:val="0"/>
                  <w:divBdr>
                    <w:top w:val="none" w:sz="0" w:space="0" w:color="auto"/>
                    <w:left w:val="none" w:sz="0" w:space="0" w:color="auto"/>
                    <w:bottom w:val="none" w:sz="0" w:space="0" w:color="auto"/>
                    <w:right w:val="none" w:sz="0" w:space="0" w:color="auto"/>
                  </w:divBdr>
                  <w:divsChild>
                    <w:div w:id="1989743856">
                      <w:marLeft w:val="0"/>
                      <w:marRight w:val="0"/>
                      <w:marTop w:val="0"/>
                      <w:marBottom w:val="0"/>
                      <w:divBdr>
                        <w:top w:val="none" w:sz="0" w:space="0" w:color="auto"/>
                        <w:left w:val="none" w:sz="0" w:space="0" w:color="auto"/>
                        <w:bottom w:val="none" w:sz="0" w:space="0" w:color="auto"/>
                        <w:right w:val="none" w:sz="0" w:space="0" w:color="auto"/>
                      </w:divBdr>
                    </w:div>
                  </w:divsChild>
                </w:div>
                <w:div w:id="1333801169">
                  <w:marLeft w:val="0"/>
                  <w:marRight w:val="0"/>
                  <w:marTop w:val="0"/>
                  <w:marBottom w:val="0"/>
                  <w:divBdr>
                    <w:top w:val="none" w:sz="0" w:space="0" w:color="auto"/>
                    <w:left w:val="none" w:sz="0" w:space="0" w:color="auto"/>
                    <w:bottom w:val="none" w:sz="0" w:space="0" w:color="auto"/>
                    <w:right w:val="none" w:sz="0" w:space="0" w:color="auto"/>
                  </w:divBdr>
                  <w:divsChild>
                    <w:div w:id="783229046">
                      <w:marLeft w:val="0"/>
                      <w:marRight w:val="0"/>
                      <w:marTop w:val="0"/>
                      <w:marBottom w:val="0"/>
                      <w:divBdr>
                        <w:top w:val="none" w:sz="0" w:space="0" w:color="auto"/>
                        <w:left w:val="none" w:sz="0" w:space="0" w:color="auto"/>
                        <w:bottom w:val="none" w:sz="0" w:space="0" w:color="auto"/>
                        <w:right w:val="none" w:sz="0" w:space="0" w:color="auto"/>
                      </w:divBdr>
                    </w:div>
                  </w:divsChild>
                </w:div>
                <w:div w:id="1559584946">
                  <w:marLeft w:val="0"/>
                  <w:marRight w:val="0"/>
                  <w:marTop w:val="0"/>
                  <w:marBottom w:val="0"/>
                  <w:divBdr>
                    <w:top w:val="none" w:sz="0" w:space="0" w:color="auto"/>
                    <w:left w:val="none" w:sz="0" w:space="0" w:color="auto"/>
                    <w:bottom w:val="none" w:sz="0" w:space="0" w:color="auto"/>
                    <w:right w:val="none" w:sz="0" w:space="0" w:color="auto"/>
                  </w:divBdr>
                  <w:divsChild>
                    <w:div w:id="1667781433">
                      <w:marLeft w:val="0"/>
                      <w:marRight w:val="0"/>
                      <w:marTop w:val="0"/>
                      <w:marBottom w:val="0"/>
                      <w:divBdr>
                        <w:top w:val="none" w:sz="0" w:space="0" w:color="auto"/>
                        <w:left w:val="none" w:sz="0" w:space="0" w:color="auto"/>
                        <w:bottom w:val="none" w:sz="0" w:space="0" w:color="auto"/>
                        <w:right w:val="none" w:sz="0" w:space="0" w:color="auto"/>
                      </w:divBdr>
                    </w:div>
                  </w:divsChild>
                </w:div>
                <w:div w:id="2095542991">
                  <w:marLeft w:val="0"/>
                  <w:marRight w:val="0"/>
                  <w:marTop w:val="0"/>
                  <w:marBottom w:val="0"/>
                  <w:divBdr>
                    <w:top w:val="none" w:sz="0" w:space="0" w:color="auto"/>
                    <w:left w:val="none" w:sz="0" w:space="0" w:color="auto"/>
                    <w:bottom w:val="none" w:sz="0" w:space="0" w:color="auto"/>
                    <w:right w:val="none" w:sz="0" w:space="0" w:color="auto"/>
                  </w:divBdr>
                  <w:divsChild>
                    <w:div w:id="570893021">
                      <w:marLeft w:val="0"/>
                      <w:marRight w:val="0"/>
                      <w:marTop w:val="0"/>
                      <w:marBottom w:val="0"/>
                      <w:divBdr>
                        <w:top w:val="none" w:sz="0" w:space="0" w:color="auto"/>
                        <w:left w:val="none" w:sz="0" w:space="0" w:color="auto"/>
                        <w:bottom w:val="none" w:sz="0" w:space="0" w:color="auto"/>
                        <w:right w:val="none" w:sz="0" w:space="0" w:color="auto"/>
                      </w:divBdr>
                    </w:div>
                  </w:divsChild>
                </w:div>
                <w:div w:id="1047294600">
                  <w:marLeft w:val="0"/>
                  <w:marRight w:val="0"/>
                  <w:marTop w:val="0"/>
                  <w:marBottom w:val="0"/>
                  <w:divBdr>
                    <w:top w:val="none" w:sz="0" w:space="0" w:color="auto"/>
                    <w:left w:val="none" w:sz="0" w:space="0" w:color="auto"/>
                    <w:bottom w:val="none" w:sz="0" w:space="0" w:color="auto"/>
                    <w:right w:val="none" w:sz="0" w:space="0" w:color="auto"/>
                  </w:divBdr>
                  <w:divsChild>
                    <w:div w:id="134376924">
                      <w:marLeft w:val="0"/>
                      <w:marRight w:val="0"/>
                      <w:marTop w:val="0"/>
                      <w:marBottom w:val="0"/>
                      <w:divBdr>
                        <w:top w:val="none" w:sz="0" w:space="0" w:color="auto"/>
                        <w:left w:val="none" w:sz="0" w:space="0" w:color="auto"/>
                        <w:bottom w:val="none" w:sz="0" w:space="0" w:color="auto"/>
                        <w:right w:val="none" w:sz="0" w:space="0" w:color="auto"/>
                      </w:divBdr>
                    </w:div>
                  </w:divsChild>
                </w:div>
                <w:div w:id="1878005639">
                  <w:marLeft w:val="0"/>
                  <w:marRight w:val="0"/>
                  <w:marTop w:val="0"/>
                  <w:marBottom w:val="0"/>
                  <w:divBdr>
                    <w:top w:val="none" w:sz="0" w:space="0" w:color="auto"/>
                    <w:left w:val="none" w:sz="0" w:space="0" w:color="auto"/>
                    <w:bottom w:val="none" w:sz="0" w:space="0" w:color="auto"/>
                    <w:right w:val="none" w:sz="0" w:space="0" w:color="auto"/>
                  </w:divBdr>
                  <w:divsChild>
                    <w:div w:id="100271401">
                      <w:marLeft w:val="0"/>
                      <w:marRight w:val="0"/>
                      <w:marTop w:val="0"/>
                      <w:marBottom w:val="0"/>
                      <w:divBdr>
                        <w:top w:val="none" w:sz="0" w:space="0" w:color="auto"/>
                        <w:left w:val="none" w:sz="0" w:space="0" w:color="auto"/>
                        <w:bottom w:val="none" w:sz="0" w:space="0" w:color="auto"/>
                        <w:right w:val="none" w:sz="0" w:space="0" w:color="auto"/>
                      </w:divBdr>
                    </w:div>
                  </w:divsChild>
                </w:div>
                <w:div w:id="1959951047">
                  <w:marLeft w:val="0"/>
                  <w:marRight w:val="0"/>
                  <w:marTop w:val="0"/>
                  <w:marBottom w:val="0"/>
                  <w:divBdr>
                    <w:top w:val="none" w:sz="0" w:space="0" w:color="auto"/>
                    <w:left w:val="none" w:sz="0" w:space="0" w:color="auto"/>
                    <w:bottom w:val="none" w:sz="0" w:space="0" w:color="auto"/>
                    <w:right w:val="none" w:sz="0" w:space="0" w:color="auto"/>
                  </w:divBdr>
                  <w:divsChild>
                    <w:div w:id="589237138">
                      <w:marLeft w:val="0"/>
                      <w:marRight w:val="0"/>
                      <w:marTop w:val="0"/>
                      <w:marBottom w:val="0"/>
                      <w:divBdr>
                        <w:top w:val="none" w:sz="0" w:space="0" w:color="auto"/>
                        <w:left w:val="none" w:sz="0" w:space="0" w:color="auto"/>
                        <w:bottom w:val="none" w:sz="0" w:space="0" w:color="auto"/>
                        <w:right w:val="none" w:sz="0" w:space="0" w:color="auto"/>
                      </w:divBdr>
                    </w:div>
                  </w:divsChild>
                </w:div>
                <w:div w:id="373164198">
                  <w:marLeft w:val="0"/>
                  <w:marRight w:val="0"/>
                  <w:marTop w:val="0"/>
                  <w:marBottom w:val="0"/>
                  <w:divBdr>
                    <w:top w:val="none" w:sz="0" w:space="0" w:color="auto"/>
                    <w:left w:val="none" w:sz="0" w:space="0" w:color="auto"/>
                    <w:bottom w:val="none" w:sz="0" w:space="0" w:color="auto"/>
                    <w:right w:val="none" w:sz="0" w:space="0" w:color="auto"/>
                  </w:divBdr>
                  <w:divsChild>
                    <w:div w:id="1578322629">
                      <w:marLeft w:val="0"/>
                      <w:marRight w:val="0"/>
                      <w:marTop w:val="0"/>
                      <w:marBottom w:val="0"/>
                      <w:divBdr>
                        <w:top w:val="none" w:sz="0" w:space="0" w:color="auto"/>
                        <w:left w:val="none" w:sz="0" w:space="0" w:color="auto"/>
                        <w:bottom w:val="none" w:sz="0" w:space="0" w:color="auto"/>
                        <w:right w:val="none" w:sz="0" w:space="0" w:color="auto"/>
                      </w:divBdr>
                    </w:div>
                  </w:divsChild>
                </w:div>
                <w:div w:id="108160657">
                  <w:marLeft w:val="0"/>
                  <w:marRight w:val="0"/>
                  <w:marTop w:val="0"/>
                  <w:marBottom w:val="0"/>
                  <w:divBdr>
                    <w:top w:val="none" w:sz="0" w:space="0" w:color="auto"/>
                    <w:left w:val="none" w:sz="0" w:space="0" w:color="auto"/>
                    <w:bottom w:val="none" w:sz="0" w:space="0" w:color="auto"/>
                    <w:right w:val="none" w:sz="0" w:space="0" w:color="auto"/>
                  </w:divBdr>
                  <w:divsChild>
                    <w:div w:id="1132333200">
                      <w:marLeft w:val="0"/>
                      <w:marRight w:val="0"/>
                      <w:marTop w:val="0"/>
                      <w:marBottom w:val="0"/>
                      <w:divBdr>
                        <w:top w:val="none" w:sz="0" w:space="0" w:color="auto"/>
                        <w:left w:val="none" w:sz="0" w:space="0" w:color="auto"/>
                        <w:bottom w:val="none" w:sz="0" w:space="0" w:color="auto"/>
                        <w:right w:val="none" w:sz="0" w:space="0" w:color="auto"/>
                      </w:divBdr>
                    </w:div>
                  </w:divsChild>
                </w:div>
                <w:div w:id="1923678419">
                  <w:marLeft w:val="0"/>
                  <w:marRight w:val="0"/>
                  <w:marTop w:val="0"/>
                  <w:marBottom w:val="0"/>
                  <w:divBdr>
                    <w:top w:val="none" w:sz="0" w:space="0" w:color="auto"/>
                    <w:left w:val="none" w:sz="0" w:space="0" w:color="auto"/>
                    <w:bottom w:val="none" w:sz="0" w:space="0" w:color="auto"/>
                    <w:right w:val="none" w:sz="0" w:space="0" w:color="auto"/>
                  </w:divBdr>
                  <w:divsChild>
                    <w:div w:id="2097238325">
                      <w:marLeft w:val="0"/>
                      <w:marRight w:val="0"/>
                      <w:marTop w:val="0"/>
                      <w:marBottom w:val="0"/>
                      <w:divBdr>
                        <w:top w:val="none" w:sz="0" w:space="0" w:color="auto"/>
                        <w:left w:val="none" w:sz="0" w:space="0" w:color="auto"/>
                        <w:bottom w:val="none" w:sz="0" w:space="0" w:color="auto"/>
                        <w:right w:val="none" w:sz="0" w:space="0" w:color="auto"/>
                      </w:divBdr>
                    </w:div>
                  </w:divsChild>
                </w:div>
                <w:div w:id="97987163">
                  <w:marLeft w:val="0"/>
                  <w:marRight w:val="0"/>
                  <w:marTop w:val="0"/>
                  <w:marBottom w:val="0"/>
                  <w:divBdr>
                    <w:top w:val="none" w:sz="0" w:space="0" w:color="auto"/>
                    <w:left w:val="none" w:sz="0" w:space="0" w:color="auto"/>
                    <w:bottom w:val="none" w:sz="0" w:space="0" w:color="auto"/>
                    <w:right w:val="none" w:sz="0" w:space="0" w:color="auto"/>
                  </w:divBdr>
                  <w:divsChild>
                    <w:div w:id="462426320">
                      <w:marLeft w:val="0"/>
                      <w:marRight w:val="0"/>
                      <w:marTop w:val="0"/>
                      <w:marBottom w:val="0"/>
                      <w:divBdr>
                        <w:top w:val="none" w:sz="0" w:space="0" w:color="auto"/>
                        <w:left w:val="none" w:sz="0" w:space="0" w:color="auto"/>
                        <w:bottom w:val="none" w:sz="0" w:space="0" w:color="auto"/>
                        <w:right w:val="none" w:sz="0" w:space="0" w:color="auto"/>
                      </w:divBdr>
                    </w:div>
                  </w:divsChild>
                </w:div>
                <w:div w:id="1184436351">
                  <w:marLeft w:val="0"/>
                  <w:marRight w:val="0"/>
                  <w:marTop w:val="0"/>
                  <w:marBottom w:val="0"/>
                  <w:divBdr>
                    <w:top w:val="none" w:sz="0" w:space="0" w:color="auto"/>
                    <w:left w:val="none" w:sz="0" w:space="0" w:color="auto"/>
                    <w:bottom w:val="none" w:sz="0" w:space="0" w:color="auto"/>
                    <w:right w:val="none" w:sz="0" w:space="0" w:color="auto"/>
                  </w:divBdr>
                  <w:divsChild>
                    <w:div w:id="2033679434">
                      <w:marLeft w:val="0"/>
                      <w:marRight w:val="0"/>
                      <w:marTop w:val="0"/>
                      <w:marBottom w:val="0"/>
                      <w:divBdr>
                        <w:top w:val="none" w:sz="0" w:space="0" w:color="auto"/>
                        <w:left w:val="none" w:sz="0" w:space="0" w:color="auto"/>
                        <w:bottom w:val="none" w:sz="0" w:space="0" w:color="auto"/>
                        <w:right w:val="none" w:sz="0" w:space="0" w:color="auto"/>
                      </w:divBdr>
                    </w:div>
                  </w:divsChild>
                </w:div>
                <w:div w:id="273632340">
                  <w:marLeft w:val="0"/>
                  <w:marRight w:val="0"/>
                  <w:marTop w:val="0"/>
                  <w:marBottom w:val="0"/>
                  <w:divBdr>
                    <w:top w:val="none" w:sz="0" w:space="0" w:color="auto"/>
                    <w:left w:val="none" w:sz="0" w:space="0" w:color="auto"/>
                    <w:bottom w:val="none" w:sz="0" w:space="0" w:color="auto"/>
                    <w:right w:val="none" w:sz="0" w:space="0" w:color="auto"/>
                  </w:divBdr>
                  <w:divsChild>
                    <w:div w:id="1412501866">
                      <w:marLeft w:val="0"/>
                      <w:marRight w:val="0"/>
                      <w:marTop w:val="0"/>
                      <w:marBottom w:val="0"/>
                      <w:divBdr>
                        <w:top w:val="none" w:sz="0" w:space="0" w:color="auto"/>
                        <w:left w:val="none" w:sz="0" w:space="0" w:color="auto"/>
                        <w:bottom w:val="none" w:sz="0" w:space="0" w:color="auto"/>
                        <w:right w:val="none" w:sz="0" w:space="0" w:color="auto"/>
                      </w:divBdr>
                    </w:div>
                  </w:divsChild>
                </w:div>
                <w:div w:id="1477600094">
                  <w:marLeft w:val="0"/>
                  <w:marRight w:val="0"/>
                  <w:marTop w:val="0"/>
                  <w:marBottom w:val="0"/>
                  <w:divBdr>
                    <w:top w:val="none" w:sz="0" w:space="0" w:color="auto"/>
                    <w:left w:val="none" w:sz="0" w:space="0" w:color="auto"/>
                    <w:bottom w:val="none" w:sz="0" w:space="0" w:color="auto"/>
                    <w:right w:val="none" w:sz="0" w:space="0" w:color="auto"/>
                  </w:divBdr>
                  <w:divsChild>
                    <w:div w:id="1108547961">
                      <w:marLeft w:val="0"/>
                      <w:marRight w:val="0"/>
                      <w:marTop w:val="0"/>
                      <w:marBottom w:val="0"/>
                      <w:divBdr>
                        <w:top w:val="none" w:sz="0" w:space="0" w:color="auto"/>
                        <w:left w:val="none" w:sz="0" w:space="0" w:color="auto"/>
                        <w:bottom w:val="none" w:sz="0" w:space="0" w:color="auto"/>
                        <w:right w:val="none" w:sz="0" w:space="0" w:color="auto"/>
                      </w:divBdr>
                    </w:div>
                  </w:divsChild>
                </w:div>
                <w:div w:id="419982505">
                  <w:marLeft w:val="0"/>
                  <w:marRight w:val="0"/>
                  <w:marTop w:val="0"/>
                  <w:marBottom w:val="0"/>
                  <w:divBdr>
                    <w:top w:val="none" w:sz="0" w:space="0" w:color="auto"/>
                    <w:left w:val="none" w:sz="0" w:space="0" w:color="auto"/>
                    <w:bottom w:val="none" w:sz="0" w:space="0" w:color="auto"/>
                    <w:right w:val="none" w:sz="0" w:space="0" w:color="auto"/>
                  </w:divBdr>
                  <w:divsChild>
                    <w:div w:id="612251609">
                      <w:marLeft w:val="0"/>
                      <w:marRight w:val="0"/>
                      <w:marTop w:val="0"/>
                      <w:marBottom w:val="0"/>
                      <w:divBdr>
                        <w:top w:val="none" w:sz="0" w:space="0" w:color="auto"/>
                        <w:left w:val="none" w:sz="0" w:space="0" w:color="auto"/>
                        <w:bottom w:val="none" w:sz="0" w:space="0" w:color="auto"/>
                        <w:right w:val="none" w:sz="0" w:space="0" w:color="auto"/>
                      </w:divBdr>
                    </w:div>
                  </w:divsChild>
                </w:div>
                <w:div w:id="1927417459">
                  <w:marLeft w:val="0"/>
                  <w:marRight w:val="0"/>
                  <w:marTop w:val="0"/>
                  <w:marBottom w:val="0"/>
                  <w:divBdr>
                    <w:top w:val="none" w:sz="0" w:space="0" w:color="auto"/>
                    <w:left w:val="none" w:sz="0" w:space="0" w:color="auto"/>
                    <w:bottom w:val="none" w:sz="0" w:space="0" w:color="auto"/>
                    <w:right w:val="none" w:sz="0" w:space="0" w:color="auto"/>
                  </w:divBdr>
                  <w:divsChild>
                    <w:div w:id="823472591">
                      <w:marLeft w:val="0"/>
                      <w:marRight w:val="0"/>
                      <w:marTop w:val="0"/>
                      <w:marBottom w:val="0"/>
                      <w:divBdr>
                        <w:top w:val="none" w:sz="0" w:space="0" w:color="auto"/>
                        <w:left w:val="none" w:sz="0" w:space="0" w:color="auto"/>
                        <w:bottom w:val="none" w:sz="0" w:space="0" w:color="auto"/>
                        <w:right w:val="none" w:sz="0" w:space="0" w:color="auto"/>
                      </w:divBdr>
                    </w:div>
                  </w:divsChild>
                </w:div>
                <w:div w:id="420491891">
                  <w:marLeft w:val="0"/>
                  <w:marRight w:val="0"/>
                  <w:marTop w:val="0"/>
                  <w:marBottom w:val="0"/>
                  <w:divBdr>
                    <w:top w:val="none" w:sz="0" w:space="0" w:color="auto"/>
                    <w:left w:val="none" w:sz="0" w:space="0" w:color="auto"/>
                    <w:bottom w:val="none" w:sz="0" w:space="0" w:color="auto"/>
                    <w:right w:val="none" w:sz="0" w:space="0" w:color="auto"/>
                  </w:divBdr>
                  <w:divsChild>
                    <w:div w:id="1764449204">
                      <w:marLeft w:val="0"/>
                      <w:marRight w:val="0"/>
                      <w:marTop w:val="0"/>
                      <w:marBottom w:val="0"/>
                      <w:divBdr>
                        <w:top w:val="none" w:sz="0" w:space="0" w:color="auto"/>
                        <w:left w:val="none" w:sz="0" w:space="0" w:color="auto"/>
                        <w:bottom w:val="none" w:sz="0" w:space="0" w:color="auto"/>
                        <w:right w:val="none" w:sz="0" w:space="0" w:color="auto"/>
                      </w:divBdr>
                    </w:div>
                  </w:divsChild>
                </w:div>
                <w:div w:id="143741435">
                  <w:marLeft w:val="0"/>
                  <w:marRight w:val="0"/>
                  <w:marTop w:val="0"/>
                  <w:marBottom w:val="0"/>
                  <w:divBdr>
                    <w:top w:val="none" w:sz="0" w:space="0" w:color="auto"/>
                    <w:left w:val="none" w:sz="0" w:space="0" w:color="auto"/>
                    <w:bottom w:val="none" w:sz="0" w:space="0" w:color="auto"/>
                    <w:right w:val="none" w:sz="0" w:space="0" w:color="auto"/>
                  </w:divBdr>
                  <w:divsChild>
                    <w:div w:id="2030252880">
                      <w:marLeft w:val="0"/>
                      <w:marRight w:val="0"/>
                      <w:marTop w:val="0"/>
                      <w:marBottom w:val="0"/>
                      <w:divBdr>
                        <w:top w:val="none" w:sz="0" w:space="0" w:color="auto"/>
                        <w:left w:val="none" w:sz="0" w:space="0" w:color="auto"/>
                        <w:bottom w:val="none" w:sz="0" w:space="0" w:color="auto"/>
                        <w:right w:val="none" w:sz="0" w:space="0" w:color="auto"/>
                      </w:divBdr>
                    </w:div>
                  </w:divsChild>
                </w:div>
                <w:div w:id="758865866">
                  <w:marLeft w:val="0"/>
                  <w:marRight w:val="0"/>
                  <w:marTop w:val="0"/>
                  <w:marBottom w:val="0"/>
                  <w:divBdr>
                    <w:top w:val="none" w:sz="0" w:space="0" w:color="auto"/>
                    <w:left w:val="none" w:sz="0" w:space="0" w:color="auto"/>
                    <w:bottom w:val="none" w:sz="0" w:space="0" w:color="auto"/>
                    <w:right w:val="none" w:sz="0" w:space="0" w:color="auto"/>
                  </w:divBdr>
                  <w:divsChild>
                    <w:div w:id="719014254">
                      <w:marLeft w:val="0"/>
                      <w:marRight w:val="0"/>
                      <w:marTop w:val="0"/>
                      <w:marBottom w:val="0"/>
                      <w:divBdr>
                        <w:top w:val="none" w:sz="0" w:space="0" w:color="auto"/>
                        <w:left w:val="none" w:sz="0" w:space="0" w:color="auto"/>
                        <w:bottom w:val="none" w:sz="0" w:space="0" w:color="auto"/>
                        <w:right w:val="none" w:sz="0" w:space="0" w:color="auto"/>
                      </w:divBdr>
                    </w:div>
                  </w:divsChild>
                </w:div>
                <w:div w:id="1295991328">
                  <w:marLeft w:val="0"/>
                  <w:marRight w:val="0"/>
                  <w:marTop w:val="0"/>
                  <w:marBottom w:val="0"/>
                  <w:divBdr>
                    <w:top w:val="none" w:sz="0" w:space="0" w:color="auto"/>
                    <w:left w:val="none" w:sz="0" w:space="0" w:color="auto"/>
                    <w:bottom w:val="none" w:sz="0" w:space="0" w:color="auto"/>
                    <w:right w:val="none" w:sz="0" w:space="0" w:color="auto"/>
                  </w:divBdr>
                  <w:divsChild>
                    <w:div w:id="1675911934">
                      <w:marLeft w:val="0"/>
                      <w:marRight w:val="0"/>
                      <w:marTop w:val="0"/>
                      <w:marBottom w:val="0"/>
                      <w:divBdr>
                        <w:top w:val="none" w:sz="0" w:space="0" w:color="auto"/>
                        <w:left w:val="none" w:sz="0" w:space="0" w:color="auto"/>
                        <w:bottom w:val="none" w:sz="0" w:space="0" w:color="auto"/>
                        <w:right w:val="none" w:sz="0" w:space="0" w:color="auto"/>
                      </w:divBdr>
                    </w:div>
                  </w:divsChild>
                </w:div>
                <w:div w:id="196167666">
                  <w:marLeft w:val="0"/>
                  <w:marRight w:val="0"/>
                  <w:marTop w:val="0"/>
                  <w:marBottom w:val="0"/>
                  <w:divBdr>
                    <w:top w:val="none" w:sz="0" w:space="0" w:color="auto"/>
                    <w:left w:val="none" w:sz="0" w:space="0" w:color="auto"/>
                    <w:bottom w:val="none" w:sz="0" w:space="0" w:color="auto"/>
                    <w:right w:val="none" w:sz="0" w:space="0" w:color="auto"/>
                  </w:divBdr>
                  <w:divsChild>
                    <w:div w:id="1326858722">
                      <w:marLeft w:val="0"/>
                      <w:marRight w:val="0"/>
                      <w:marTop w:val="0"/>
                      <w:marBottom w:val="0"/>
                      <w:divBdr>
                        <w:top w:val="none" w:sz="0" w:space="0" w:color="auto"/>
                        <w:left w:val="none" w:sz="0" w:space="0" w:color="auto"/>
                        <w:bottom w:val="none" w:sz="0" w:space="0" w:color="auto"/>
                        <w:right w:val="none" w:sz="0" w:space="0" w:color="auto"/>
                      </w:divBdr>
                    </w:div>
                  </w:divsChild>
                </w:div>
                <w:div w:id="446119834">
                  <w:marLeft w:val="0"/>
                  <w:marRight w:val="0"/>
                  <w:marTop w:val="0"/>
                  <w:marBottom w:val="0"/>
                  <w:divBdr>
                    <w:top w:val="none" w:sz="0" w:space="0" w:color="auto"/>
                    <w:left w:val="none" w:sz="0" w:space="0" w:color="auto"/>
                    <w:bottom w:val="none" w:sz="0" w:space="0" w:color="auto"/>
                    <w:right w:val="none" w:sz="0" w:space="0" w:color="auto"/>
                  </w:divBdr>
                  <w:divsChild>
                    <w:div w:id="1056008450">
                      <w:marLeft w:val="0"/>
                      <w:marRight w:val="0"/>
                      <w:marTop w:val="0"/>
                      <w:marBottom w:val="0"/>
                      <w:divBdr>
                        <w:top w:val="none" w:sz="0" w:space="0" w:color="auto"/>
                        <w:left w:val="none" w:sz="0" w:space="0" w:color="auto"/>
                        <w:bottom w:val="none" w:sz="0" w:space="0" w:color="auto"/>
                        <w:right w:val="none" w:sz="0" w:space="0" w:color="auto"/>
                      </w:divBdr>
                    </w:div>
                  </w:divsChild>
                </w:div>
                <w:div w:id="290212363">
                  <w:marLeft w:val="0"/>
                  <w:marRight w:val="0"/>
                  <w:marTop w:val="0"/>
                  <w:marBottom w:val="0"/>
                  <w:divBdr>
                    <w:top w:val="none" w:sz="0" w:space="0" w:color="auto"/>
                    <w:left w:val="none" w:sz="0" w:space="0" w:color="auto"/>
                    <w:bottom w:val="none" w:sz="0" w:space="0" w:color="auto"/>
                    <w:right w:val="none" w:sz="0" w:space="0" w:color="auto"/>
                  </w:divBdr>
                  <w:divsChild>
                    <w:div w:id="107093778">
                      <w:marLeft w:val="0"/>
                      <w:marRight w:val="0"/>
                      <w:marTop w:val="0"/>
                      <w:marBottom w:val="0"/>
                      <w:divBdr>
                        <w:top w:val="none" w:sz="0" w:space="0" w:color="auto"/>
                        <w:left w:val="none" w:sz="0" w:space="0" w:color="auto"/>
                        <w:bottom w:val="none" w:sz="0" w:space="0" w:color="auto"/>
                        <w:right w:val="none" w:sz="0" w:space="0" w:color="auto"/>
                      </w:divBdr>
                    </w:div>
                  </w:divsChild>
                </w:div>
                <w:div w:id="2127576950">
                  <w:marLeft w:val="0"/>
                  <w:marRight w:val="0"/>
                  <w:marTop w:val="0"/>
                  <w:marBottom w:val="0"/>
                  <w:divBdr>
                    <w:top w:val="none" w:sz="0" w:space="0" w:color="auto"/>
                    <w:left w:val="none" w:sz="0" w:space="0" w:color="auto"/>
                    <w:bottom w:val="none" w:sz="0" w:space="0" w:color="auto"/>
                    <w:right w:val="none" w:sz="0" w:space="0" w:color="auto"/>
                  </w:divBdr>
                  <w:divsChild>
                    <w:div w:id="807212977">
                      <w:marLeft w:val="0"/>
                      <w:marRight w:val="0"/>
                      <w:marTop w:val="0"/>
                      <w:marBottom w:val="0"/>
                      <w:divBdr>
                        <w:top w:val="none" w:sz="0" w:space="0" w:color="auto"/>
                        <w:left w:val="none" w:sz="0" w:space="0" w:color="auto"/>
                        <w:bottom w:val="none" w:sz="0" w:space="0" w:color="auto"/>
                        <w:right w:val="none" w:sz="0" w:space="0" w:color="auto"/>
                      </w:divBdr>
                    </w:div>
                  </w:divsChild>
                </w:div>
                <w:div w:id="1281256491">
                  <w:marLeft w:val="0"/>
                  <w:marRight w:val="0"/>
                  <w:marTop w:val="0"/>
                  <w:marBottom w:val="0"/>
                  <w:divBdr>
                    <w:top w:val="none" w:sz="0" w:space="0" w:color="auto"/>
                    <w:left w:val="none" w:sz="0" w:space="0" w:color="auto"/>
                    <w:bottom w:val="none" w:sz="0" w:space="0" w:color="auto"/>
                    <w:right w:val="none" w:sz="0" w:space="0" w:color="auto"/>
                  </w:divBdr>
                  <w:divsChild>
                    <w:div w:id="720177488">
                      <w:marLeft w:val="0"/>
                      <w:marRight w:val="0"/>
                      <w:marTop w:val="0"/>
                      <w:marBottom w:val="0"/>
                      <w:divBdr>
                        <w:top w:val="none" w:sz="0" w:space="0" w:color="auto"/>
                        <w:left w:val="none" w:sz="0" w:space="0" w:color="auto"/>
                        <w:bottom w:val="none" w:sz="0" w:space="0" w:color="auto"/>
                        <w:right w:val="none" w:sz="0" w:space="0" w:color="auto"/>
                      </w:divBdr>
                    </w:div>
                  </w:divsChild>
                </w:div>
                <w:div w:id="813988381">
                  <w:marLeft w:val="0"/>
                  <w:marRight w:val="0"/>
                  <w:marTop w:val="0"/>
                  <w:marBottom w:val="0"/>
                  <w:divBdr>
                    <w:top w:val="none" w:sz="0" w:space="0" w:color="auto"/>
                    <w:left w:val="none" w:sz="0" w:space="0" w:color="auto"/>
                    <w:bottom w:val="none" w:sz="0" w:space="0" w:color="auto"/>
                    <w:right w:val="none" w:sz="0" w:space="0" w:color="auto"/>
                  </w:divBdr>
                  <w:divsChild>
                    <w:div w:id="1741367136">
                      <w:marLeft w:val="0"/>
                      <w:marRight w:val="0"/>
                      <w:marTop w:val="0"/>
                      <w:marBottom w:val="0"/>
                      <w:divBdr>
                        <w:top w:val="none" w:sz="0" w:space="0" w:color="auto"/>
                        <w:left w:val="none" w:sz="0" w:space="0" w:color="auto"/>
                        <w:bottom w:val="none" w:sz="0" w:space="0" w:color="auto"/>
                        <w:right w:val="none" w:sz="0" w:space="0" w:color="auto"/>
                      </w:divBdr>
                    </w:div>
                  </w:divsChild>
                </w:div>
                <w:div w:id="737629457">
                  <w:marLeft w:val="0"/>
                  <w:marRight w:val="0"/>
                  <w:marTop w:val="0"/>
                  <w:marBottom w:val="0"/>
                  <w:divBdr>
                    <w:top w:val="none" w:sz="0" w:space="0" w:color="auto"/>
                    <w:left w:val="none" w:sz="0" w:space="0" w:color="auto"/>
                    <w:bottom w:val="none" w:sz="0" w:space="0" w:color="auto"/>
                    <w:right w:val="none" w:sz="0" w:space="0" w:color="auto"/>
                  </w:divBdr>
                  <w:divsChild>
                    <w:div w:id="1405109160">
                      <w:marLeft w:val="0"/>
                      <w:marRight w:val="0"/>
                      <w:marTop w:val="0"/>
                      <w:marBottom w:val="0"/>
                      <w:divBdr>
                        <w:top w:val="none" w:sz="0" w:space="0" w:color="auto"/>
                        <w:left w:val="none" w:sz="0" w:space="0" w:color="auto"/>
                        <w:bottom w:val="none" w:sz="0" w:space="0" w:color="auto"/>
                        <w:right w:val="none" w:sz="0" w:space="0" w:color="auto"/>
                      </w:divBdr>
                    </w:div>
                  </w:divsChild>
                </w:div>
                <w:div w:id="1682001710">
                  <w:marLeft w:val="0"/>
                  <w:marRight w:val="0"/>
                  <w:marTop w:val="0"/>
                  <w:marBottom w:val="0"/>
                  <w:divBdr>
                    <w:top w:val="none" w:sz="0" w:space="0" w:color="auto"/>
                    <w:left w:val="none" w:sz="0" w:space="0" w:color="auto"/>
                    <w:bottom w:val="none" w:sz="0" w:space="0" w:color="auto"/>
                    <w:right w:val="none" w:sz="0" w:space="0" w:color="auto"/>
                  </w:divBdr>
                  <w:divsChild>
                    <w:div w:id="46422198">
                      <w:marLeft w:val="0"/>
                      <w:marRight w:val="0"/>
                      <w:marTop w:val="0"/>
                      <w:marBottom w:val="0"/>
                      <w:divBdr>
                        <w:top w:val="none" w:sz="0" w:space="0" w:color="auto"/>
                        <w:left w:val="none" w:sz="0" w:space="0" w:color="auto"/>
                        <w:bottom w:val="none" w:sz="0" w:space="0" w:color="auto"/>
                        <w:right w:val="none" w:sz="0" w:space="0" w:color="auto"/>
                      </w:divBdr>
                    </w:div>
                  </w:divsChild>
                </w:div>
                <w:div w:id="498271404">
                  <w:marLeft w:val="0"/>
                  <w:marRight w:val="0"/>
                  <w:marTop w:val="0"/>
                  <w:marBottom w:val="0"/>
                  <w:divBdr>
                    <w:top w:val="none" w:sz="0" w:space="0" w:color="auto"/>
                    <w:left w:val="none" w:sz="0" w:space="0" w:color="auto"/>
                    <w:bottom w:val="none" w:sz="0" w:space="0" w:color="auto"/>
                    <w:right w:val="none" w:sz="0" w:space="0" w:color="auto"/>
                  </w:divBdr>
                  <w:divsChild>
                    <w:div w:id="787355874">
                      <w:marLeft w:val="0"/>
                      <w:marRight w:val="0"/>
                      <w:marTop w:val="0"/>
                      <w:marBottom w:val="0"/>
                      <w:divBdr>
                        <w:top w:val="none" w:sz="0" w:space="0" w:color="auto"/>
                        <w:left w:val="none" w:sz="0" w:space="0" w:color="auto"/>
                        <w:bottom w:val="none" w:sz="0" w:space="0" w:color="auto"/>
                        <w:right w:val="none" w:sz="0" w:space="0" w:color="auto"/>
                      </w:divBdr>
                    </w:div>
                  </w:divsChild>
                </w:div>
                <w:div w:id="1110122357">
                  <w:marLeft w:val="0"/>
                  <w:marRight w:val="0"/>
                  <w:marTop w:val="0"/>
                  <w:marBottom w:val="0"/>
                  <w:divBdr>
                    <w:top w:val="none" w:sz="0" w:space="0" w:color="auto"/>
                    <w:left w:val="none" w:sz="0" w:space="0" w:color="auto"/>
                    <w:bottom w:val="none" w:sz="0" w:space="0" w:color="auto"/>
                    <w:right w:val="none" w:sz="0" w:space="0" w:color="auto"/>
                  </w:divBdr>
                  <w:divsChild>
                    <w:div w:id="925306983">
                      <w:marLeft w:val="0"/>
                      <w:marRight w:val="0"/>
                      <w:marTop w:val="0"/>
                      <w:marBottom w:val="0"/>
                      <w:divBdr>
                        <w:top w:val="none" w:sz="0" w:space="0" w:color="auto"/>
                        <w:left w:val="none" w:sz="0" w:space="0" w:color="auto"/>
                        <w:bottom w:val="none" w:sz="0" w:space="0" w:color="auto"/>
                        <w:right w:val="none" w:sz="0" w:space="0" w:color="auto"/>
                      </w:divBdr>
                    </w:div>
                  </w:divsChild>
                </w:div>
                <w:div w:id="1615331755">
                  <w:marLeft w:val="0"/>
                  <w:marRight w:val="0"/>
                  <w:marTop w:val="0"/>
                  <w:marBottom w:val="0"/>
                  <w:divBdr>
                    <w:top w:val="none" w:sz="0" w:space="0" w:color="auto"/>
                    <w:left w:val="none" w:sz="0" w:space="0" w:color="auto"/>
                    <w:bottom w:val="none" w:sz="0" w:space="0" w:color="auto"/>
                    <w:right w:val="none" w:sz="0" w:space="0" w:color="auto"/>
                  </w:divBdr>
                  <w:divsChild>
                    <w:div w:id="1826437373">
                      <w:marLeft w:val="0"/>
                      <w:marRight w:val="0"/>
                      <w:marTop w:val="0"/>
                      <w:marBottom w:val="0"/>
                      <w:divBdr>
                        <w:top w:val="none" w:sz="0" w:space="0" w:color="auto"/>
                        <w:left w:val="none" w:sz="0" w:space="0" w:color="auto"/>
                        <w:bottom w:val="none" w:sz="0" w:space="0" w:color="auto"/>
                        <w:right w:val="none" w:sz="0" w:space="0" w:color="auto"/>
                      </w:divBdr>
                    </w:div>
                  </w:divsChild>
                </w:div>
                <w:div w:id="1369406304">
                  <w:marLeft w:val="0"/>
                  <w:marRight w:val="0"/>
                  <w:marTop w:val="0"/>
                  <w:marBottom w:val="0"/>
                  <w:divBdr>
                    <w:top w:val="none" w:sz="0" w:space="0" w:color="auto"/>
                    <w:left w:val="none" w:sz="0" w:space="0" w:color="auto"/>
                    <w:bottom w:val="none" w:sz="0" w:space="0" w:color="auto"/>
                    <w:right w:val="none" w:sz="0" w:space="0" w:color="auto"/>
                  </w:divBdr>
                  <w:divsChild>
                    <w:div w:id="2100363793">
                      <w:marLeft w:val="0"/>
                      <w:marRight w:val="0"/>
                      <w:marTop w:val="0"/>
                      <w:marBottom w:val="0"/>
                      <w:divBdr>
                        <w:top w:val="none" w:sz="0" w:space="0" w:color="auto"/>
                        <w:left w:val="none" w:sz="0" w:space="0" w:color="auto"/>
                        <w:bottom w:val="none" w:sz="0" w:space="0" w:color="auto"/>
                        <w:right w:val="none" w:sz="0" w:space="0" w:color="auto"/>
                      </w:divBdr>
                    </w:div>
                  </w:divsChild>
                </w:div>
                <w:div w:id="651912041">
                  <w:marLeft w:val="0"/>
                  <w:marRight w:val="0"/>
                  <w:marTop w:val="0"/>
                  <w:marBottom w:val="0"/>
                  <w:divBdr>
                    <w:top w:val="none" w:sz="0" w:space="0" w:color="auto"/>
                    <w:left w:val="none" w:sz="0" w:space="0" w:color="auto"/>
                    <w:bottom w:val="none" w:sz="0" w:space="0" w:color="auto"/>
                    <w:right w:val="none" w:sz="0" w:space="0" w:color="auto"/>
                  </w:divBdr>
                  <w:divsChild>
                    <w:div w:id="943028367">
                      <w:marLeft w:val="0"/>
                      <w:marRight w:val="0"/>
                      <w:marTop w:val="0"/>
                      <w:marBottom w:val="0"/>
                      <w:divBdr>
                        <w:top w:val="none" w:sz="0" w:space="0" w:color="auto"/>
                        <w:left w:val="none" w:sz="0" w:space="0" w:color="auto"/>
                        <w:bottom w:val="none" w:sz="0" w:space="0" w:color="auto"/>
                        <w:right w:val="none" w:sz="0" w:space="0" w:color="auto"/>
                      </w:divBdr>
                    </w:div>
                  </w:divsChild>
                </w:div>
                <w:div w:id="1105464680">
                  <w:marLeft w:val="0"/>
                  <w:marRight w:val="0"/>
                  <w:marTop w:val="0"/>
                  <w:marBottom w:val="0"/>
                  <w:divBdr>
                    <w:top w:val="none" w:sz="0" w:space="0" w:color="auto"/>
                    <w:left w:val="none" w:sz="0" w:space="0" w:color="auto"/>
                    <w:bottom w:val="none" w:sz="0" w:space="0" w:color="auto"/>
                    <w:right w:val="none" w:sz="0" w:space="0" w:color="auto"/>
                  </w:divBdr>
                  <w:divsChild>
                    <w:div w:id="1399280220">
                      <w:marLeft w:val="0"/>
                      <w:marRight w:val="0"/>
                      <w:marTop w:val="0"/>
                      <w:marBottom w:val="0"/>
                      <w:divBdr>
                        <w:top w:val="none" w:sz="0" w:space="0" w:color="auto"/>
                        <w:left w:val="none" w:sz="0" w:space="0" w:color="auto"/>
                        <w:bottom w:val="none" w:sz="0" w:space="0" w:color="auto"/>
                        <w:right w:val="none" w:sz="0" w:space="0" w:color="auto"/>
                      </w:divBdr>
                    </w:div>
                  </w:divsChild>
                </w:div>
                <w:div w:id="209877125">
                  <w:marLeft w:val="0"/>
                  <w:marRight w:val="0"/>
                  <w:marTop w:val="0"/>
                  <w:marBottom w:val="0"/>
                  <w:divBdr>
                    <w:top w:val="none" w:sz="0" w:space="0" w:color="auto"/>
                    <w:left w:val="none" w:sz="0" w:space="0" w:color="auto"/>
                    <w:bottom w:val="none" w:sz="0" w:space="0" w:color="auto"/>
                    <w:right w:val="none" w:sz="0" w:space="0" w:color="auto"/>
                  </w:divBdr>
                  <w:divsChild>
                    <w:div w:id="1551457020">
                      <w:marLeft w:val="0"/>
                      <w:marRight w:val="0"/>
                      <w:marTop w:val="0"/>
                      <w:marBottom w:val="0"/>
                      <w:divBdr>
                        <w:top w:val="none" w:sz="0" w:space="0" w:color="auto"/>
                        <w:left w:val="none" w:sz="0" w:space="0" w:color="auto"/>
                        <w:bottom w:val="none" w:sz="0" w:space="0" w:color="auto"/>
                        <w:right w:val="none" w:sz="0" w:space="0" w:color="auto"/>
                      </w:divBdr>
                    </w:div>
                  </w:divsChild>
                </w:div>
                <w:div w:id="557058383">
                  <w:marLeft w:val="0"/>
                  <w:marRight w:val="0"/>
                  <w:marTop w:val="0"/>
                  <w:marBottom w:val="0"/>
                  <w:divBdr>
                    <w:top w:val="none" w:sz="0" w:space="0" w:color="auto"/>
                    <w:left w:val="none" w:sz="0" w:space="0" w:color="auto"/>
                    <w:bottom w:val="none" w:sz="0" w:space="0" w:color="auto"/>
                    <w:right w:val="none" w:sz="0" w:space="0" w:color="auto"/>
                  </w:divBdr>
                  <w:divsChild>
                    <w:div w:id="1090152186">
                      <w:marLeft w:val="0"/>
                      <w:marRight w:val="0"/>
                      <w:marTop w:val="0"/>
                      <w:marBottom w:val="0"/>
                      <w:divBdr>
                        <w:top w:val="none" w:sz="0" w:space="0" w:color="auto"/>
                        <w:left w:val="none" w:sz="0" w:space="0" w:color="auto"/>
                        <w:bottom w:val="none" w:sz="0" w:space="0" w:color="auto"/>
                        <w:right w:val="none" w:sz="0" w:space="0" w:color="auto"/>
                      </w:divBdr>
                    </w:div>
                  </w:divsChild>
                </w:div>
                <w:div w:id="969168760">
                  <w:marLeft w:val="0"/>
                  <w:marRight w:val="0"/>
                  <w:marTop w:val="0"/>
                  <w:marBottom w:val="0"/>
                  <w:divBdr>
                    <w:top w:val="none" w:sz="0" w:space="0" w:color="auto"/>
                    <w:left w:val="none" w:sz="0" w:space="0" w:color="auto"/>
                    <w:bottom w:val="none" w:sz="0" w:space="0" w:color="auto"/>
                    <w:right w:val="none" w:sz="0" w:space="0" w:color="auto"/>
                  </w:divBdr>
                  <w:divsChild>
                    <w:div w:id="884636298">
                      <w:marLeft w:val="0"/>
                      <w:marRight w:val="0"/>
                      <w:marTop w:val="0"/>
                      <w:marBottom w:val="0"/>
                      <w:divBdr>
                        <w:top w:val="none" w:sz="0" w:space="0" w:color="auto"/>
                        <w:left w:val="none" w:sz="0" w:space="0" w:color="auto"/>
                        <w:bottom w:val="none" w:sz="0" w:space="0" w:color="auto"/>
                        <w:right w:val="none" w:sz="0" w:space="0" w:color="auto"/>
                      </w:divBdr>
                    </w:div>
                  </w:divsChild>
                </w:div>
                <w:div w:id="1610893609">
                  <w:marLeft w:val="0"/>
                  <w:marRight w:val="0"/>
                  <w:marTop w:val="0"/>
                  <w:marBottom w:val="0"/>
                  <w:divBdr>
                    <w:top w:val="none" w:sz="0" w:space="0" w:color="auto"/>
                    <w:left w:val="none" w:sz="0" w:space="0" w:color="auto"/>
                    <w:bottom w:val="none" w:sz="0" w:space="0" w:color="auto"/>
                    <w:right w:val="none" w:sz="0" w:space="0" w:color="auto"/>
                  </w:divBdr>
                  <w:divsChild>
                    <w:div w:id="904804432">
                      <w:marLeft w:val="0"/>
                      <w:marRight w:val="0"/>
                      <w:marTop w:val="0"/>
                      <w:marBottom w:val="0"/>
                      <w:divBdr>
                        <w:top w:val="none" w:sz="0" w:space="0" w:color="auto"/>
                        <w:left w:val="none" w:sz="0" w:space="0" w:color="auto"/>
                        <w:bottom w:val="none" w:sz="0" w:space="0" w:color="auto"/>
                        <w:right w:val="none" w:sz="0" w:space="0" w:color="auto"/>
                      </w:divBdr>
                    </w:div>
                  </w:divsChild>
                </w:div>
                <w:div w:id="1527601518">
                  <w:marLeft w:val="0"/>
                  <w:marRight w:val="0"/>
                  <w:marTop w:val="0"/>
                  <w:marBottom w:val="0"/>
                  <w:divBdr>
                    <w:top w:val="none" w:sz="0" w:space="0" w:color="auto"/>
                    <w:left w:val="none" w:sz="0" w:space="0" w:color="auto"/>
                    <w:bottom w:val="none" w:sz="0" w:space="0" w:color="auto"/>
                    <w:right w:val="none" w:sz="0" w:space="0" w:color="auto"/>
                  </w:divBdr>
                  <w:divsChild>
                    <w:div w:id="1443377031">
                      <w:marLeft w:val="0"/>
                      <w:marRight w:val="0"/>
                      <w:marTop w:val="0"/>
                      <w:marBottom w:val="0"/>
                      <w:divBdr>
                        <w:top w:val="none" w:sz="0" w:space="0" w:color="auto"/>
                        <w:left w:val="none" w:sz="0" w:space="0" w:color="auto"/>
                        <w:bottom w:val="none" w:sz="0" w:space="0" w:color="auto"/>
                        <w:right w:val="none" w:sz="0" w:space="0" w:color="auto"/>
                      </w:divBdr>
                    </w:div>
                  </w:divsChild>
                </w:div>
                <w:div w:id="1839997365">
                  <w:marLeft w:val="0"/>
                  <w:marRight w:val="0"/>
                  <w:marTop w:val="0"/>
                  <w:marBottom w:val="0"/>
                  <w:divBdr>
                    <w:top w:val="none" w:sz="0" w:space="0" w:color="auto"/>
                    <w:left w:val="none" w:sz="0" w:space="0" w:color="auto"/>
                    <w:bottom w:val="none" w:sz="0" w:space="0" w:color="auto"/>
                    <w:right w:val="none" w:sz="0" w:space="0" w:color="auto"/>
                  </w:divBdr>
                  <w:divsChild>
                    <w:div w:id="1626808208">
                      <w:marLeft w:val="0"/>
                      <w:marRight w:val="0"/>
                      <w:marTop w:val="0"/>
                      <w:marBottom w:val="0"/>
                      <w:divBdr>
                        <w:top w:val="none" w:sz="0" w:space="0" w:color="auto"/>
                        <w:left w:val="none" w:sz="0" w:space="0" w:color="auto"/>
                        <w:bottom w:val="none" w:sz="0" w:space="0" w:color="auto"/>
                        <w:right w:val="none" w:sz="0" w:space="0" w:color="auto"/>
                      </w:divBdr>
                    </w:div>
                  </w:divsChild>
                </w:div>
                <w:div w:id="235172936">
                  <w:marLeft w:val="0"/>
                  <w:marRight w:val="0"/>
                  <w:marTop w:val="0"/>
                  <w:marBottom w:val="0"/>
                  <w:divBdr>
                    <w:top w:val="none" w:sz="0" w:space="0" w:color="auto"/>
                    <w:left w:val="none" w:sz="0" w:space="0" w:color="auto"/>
                    <w:bottom w:val="none" w:sz="0" w:space="0" w:color="auto"/>
                    <w:right w:val="none" w:sz="0" w:space="0" w:color="auto"/>
                  </w:divBdr>
                  <w:divsChild>
                    <w:div w:id="1030103903">
                      <w:marLeft w:val="0"/>
                      <w:marRight w:val="0"/>
                      <w:marTop w:val="0"/>
                      <w:marBottom w:val="0"/>
                      <w:divBdr>
                        <w:top w:val="none" w:sz="0" w:space="0" w:color="auto"/>
                        <w:left w:val="none" w:sz="0" w:space="0" w:color="auto"/>
                        <w:bottom w:val="none" w:sz="0" w:space="0" w:color="auto"/>
                        <w:right w:val="none" w:sz="0" w:space="0" w:color="auto"/>
                      </w:divBdr>
                    </w:div>
                  </w:divsChild>
                </w:div>
                <w:div w:id="336420117">
                  <w:marLeft w:val="0"/>
                  <w:marRight w:val="0"/>
                  <w:marTop w:val="0"/>
                  <w:marBottom w:val="0"/>
                  <w:divBdr>
                    <w:top w:val="none" w:sz="0" w:space="0" w:color="auto"/>
                    <w:left w:val="none" w:sz="0" w:space="0" w:color="auto"/>
                    <w:bottom w:val="none" w:sz="0" w:space="0" w:color="auto"/>
                    <w:right w:val="none" w:sz="0" w:space="0" w:color="auto"/>
                  </w:divBdr>
                  <w:divsChild>
                    <w:div w:id="233392264">
                      <w:marLeft w:val="0"/>
                      <w:marRight w:val="0"/>
                      <w:marTop w:val="0"/>
                      <w:marBottom w:val="0"/>
                      <w:divBdr>
                        <w:top w:val="none" w:sz="0" w:space="0" w:color="auto"/>
                        <w:left w:val="none" w:sz="0" w:space="0" w:color="auto"/>
                        <w:bottom w:val="none" w:sz="0" w:space="0" w:color="auto"/>
                        <w:right w:val="none" w:sz="0" w:space="0" w:color="auto"/>
                      </w:divBdr>
                    </w:div>
                  </w:divsChild>
                </w:div>
                <w:div w:id="730543481">
                  <w:marLeft w:val="0"/>
                  <w:marRight w:val="0"/>
                  <w:marTop w:val="0"/>
                  <w:marBottom w:val="0"/>
                  <w:divBdr>
                    <w:top w:val="none" w:sz="0" w:space="0" w:color="auto"/>
                    <w:left w:val="none" w:sz="0" w:space="0" w:color="auto"/>
                    <w:bottom w:val="none" w:sz="0" w:space="0" w:color="auto"/>
                    <w:right w:val="none" w:sz="0" w:space="0" w:color="auto"/>
                  </w:divBdr>
                  <w:divsChild>
                    <w:div w:id="104083764">
                      <w:marLeft w:val="0"/>
                      <w:marRight w:val="0"/>
                      <w:marTop w:val="0"/>
                      <w:marBottom w:val="0"/>
                      <w:divBdr>
                        <w:top w:val="none" w:sz="0" w:space="0" w:color="auto"/>
                        <w:left w:val="none" w:sz="0" w:space="0" w:color="auto"/>
                        <w:bottom w:val="none" w:sz="0" w:space="0" w:color="auto"/>
                        <w:right w:val="none" w:sz="0" w:space="0" w:color="auto"/>
                      </w:divBdr>
                    </w:div>
                  </w:divsChild>
                </w:div>
                <w:div w:id="1456826865">
                  <w:marLeft w:val="0"/>
                  <w:marRight w:val="0"/>
                  <w:marTop w:val="0"/>
                  <w:marBottom w:val="0"/>
                  <w:divBdr>
                    <w:top w:val="none" w:sz="0" w:space="0" w:color="auto"/>
                    <w:left w:val="none" w:sz="0" w:space="0" w:color="auto"/>
                    <w:bottom w:val="none" w:sz="0" w:space="0" w:color="auto"/>
                    <w:right w:val="none" w:sz="0" w:space="0" w:color="auto"/>
                  </w:divBdr>
                  <w:divsChild>
                    <w:div w:id="2127963131">
                      <w:marLeft w:val="0"/>
                      <w:marRight w:val="0"/>
                      <w:marTop w:val="0"/>
                      <w:marBottom w:val="0"/>
                      <w:divBdr>
                        <w:top w:val="none" w:sz="0" w:space="0" w:color="auto"/>
                        <w:left w:val="none" w:sz="0" w:space="0" w:color="auto"/>
                        <w:bottom w:val="none" w:sz="0" w:space="0" w:color="auto"/>
                        <w:right w:val="none" w:sz="0" w:space="0" w:color="auto"/>
                      </w:divBdr>
                    </w:div>
                  </w:divsChild>
                </w:div>
                <w:div w:id="148521828">
                  <w:marLeft w:val="0"/>
                  <w:marRight w:val="0"/>
                  <w:marTop w:val="0"/>
                  <w:marBottom w:val="0"/>
                  <w:divBdr>
                    <w:top w:val="none" w:sz="0" w:space="0" w:color="auto"/>
                    <w:left w:val="none" w:sz="0" w:space="0" w:color="auto"/>
                    <w:bottom w:val="none" w:sz="0" w:space="0" w:color="auto"/>
                    <w:right w:val="none" w:sz="0" w:space="0" w:color="auto"/>
                  </w:divBdr>
                  <w:divsChild>
                    <w:div w:id="2032299046">
                      <w:marLeft w:val="0"/>
                      <w:marRight w:val="0"/>
                      <w:marTop w:val="0"/>
                      <w:marBottom w:val="0"/>
                      <w:divBdr>
                        <w:top w:val="none" w:sz="0" w:space="0" w:color="auto"/>
                        <w:left w:val="none" w:sz="0" w:space="0" w:color="auto"/>
                        <w:bottom w:val="none" w:sz="0" w:space="0" w:color="auto"/>
                        <w:right w:val="none" w:sz="0" w:space="0" w:color="auto"/>
                      </w:divBdr>
                    </w:div>
                  </w:divsChild>
                </w:div>
                <w:div w:id="921984171">
                  <w:marLeft w:val="0"/>
                  <w:marRight w:val="0"/>
                  <w:marTop w:val="0"/>
                  <w:marBottom w:val="0"/>
                  <w:divBdr>
                    <w:top w:val="none" w:sz="0" w:space="0" w:color="auto"/>
                    <w:left w:val="none" w:sz="0" w:space="0" w:color="auto"/>
                    <w:bottom w:val="none" w:sz="0" w:space="0" w:color="auto"/>
                    <w:right w:val="none" w:sz="0" w:space="0" w:color="auto"/>
                  </w:divBdr>
                  <w:divsChild>
                    <w:div w:id="2101369310">
                      <w:marLeft w:val="0"/>
                      <w:marRight w:val="0"/>
                      <w:marTop w:val="0"/>
                      <w:marBottom w:val="0"/>
                      <w:divBdr>
                        <w:top w:val="none" w:sz="0" w:space="0" w:color="auto"/>
                        <w:left w:val="none" w:sz="0" w:space="0" w:color="auto"/>
                        <w:bottom w:val="none" w:sz="0" w:space="0" w:color="auto"/>
                        <w:right w:val="none" w:sz="0" w:space="0" w:color="auto"/>
                      </w:divBdr>
                    </w:div>
                  </w:divsChild>
                </w:div>
                <w:div w:id="1246888033">
                  <w:marLeft w:val="0"/>
                  <w:marRight w:val="0"/>
                  <w:marTop w:val="0"/>
                  <w:marBottom w:val="0"/>
                  <w:divBdr>
                    <w:top w:val="none" w:sz="0" w:space="0" w:color="auto"/>
                    <w:left w:val="none" w:sz="0" w:space="0" w:color="auto"/>
                    <w:bottom w:val="none" w:sz="0" w:space="0" w:color="auto"/>
                    <w:right w:val="none" w:sz="0" w:space="0" w:color="auto"/>
                  </w:divBdr>
                  <w:divsChild>
                    <w:div w:id="1049573195">
                      <w:marLeft w:val="0"/>
                      <w:marRight w:val="0"/>
                      <w:marTop w:val="0"/>
                      <w:marBottom w:val="0"/>
                      <w:divBdr>
                        <w:top w:val="none" w:sz="0" w:space="0" w:color="auto"/>
                        <w:left w:val="none" w:sz="0" w:space="0" w:color="auto"/>
                        <w:bottom w:val="none" w:sz="0" w:space="0" w:color="auto"/>
                        <w:right w:val="none" w:sz="0" w:space="0" w:color="auto"/>
                      </w:divBdr>
                    </w:div>
                  </w:divsChild>
                </w:div>
                <w:div w:id="1038316388">
                  <w:marLeft w:val="0"/>
                  <w:marRight w:val="0"/>
                  <w:marTop w:val="0"/>
                  <w:marBottom w:val="0"/>
                  <w:divBdr>
                    <w:top w:val="none" w:sz="0" w:space="0" w:color="auto"/>
                    <w:left w:val="none" w:sz="0" w:space="0" w:color="auto"/>
                    <w:bottom w:val="none" w:sz="0" w:space="0" w:color="auto"/>
                    <w:right w:val="none" w:sz="0" w:space="0" w:color="auto"/>
                  </w:divBdr>
                  <w:divsChild>
                    <w:div w:id="358774053">
                      <w:marLeft w:val="0"/>
                      <w:marRight w:val="0"/>
                      <w:marTop w:val="0"/>
                      <w:marBottom w:val="0"/>
                      <w:divBdr>
                        <w:top w:val="none" w:sz="0" w:space="0" w:color="auto"/>
                        <w:left w:val="none" w:sz="0" w:space="0" w:color="auto"/>
                        <w:bottom w:val="none" w:sz="0" w:space="0" w:color="auto"/>
                        <w:right w:val="none" w:sz="0" w:space="0" w:color="auto"/>
                      </w:divBdr>
                    </w:div>
                  </w:divsChild>
                </w:div>
                <w:div w:id="1696535579">
                  <w:marLeft w:val="0"/>
                  <w:marRight w:val="0"/>
                  <w:marTop w:val="0"/>
                  <w:marBottom w:val="0"/>
                  <w:divBdr>
                    <w:top w:val="none" w:sz="0" w:space="0" w:color="auto"/>
                    <w:left w:val="none" w:sz="0" w:space="0" w:color="auto"/>
                    <w:bottom w:val="none" w:sz="0" w:space="0" w:color="auto"/>
                    <w:right w:val="none" w:sz="0" w:space="0" w:color="auto"/>
                  </w:divBdr>
                  <w:divsChild>
                    <w:div w:id="1959216225">
                      <w:marLeft w:val="0"/>
                      <w:marRight w:val="0"/>
                      <w:marTop w:val="0"/>
                      <w:marBottom w:val="0"/>
                      <w:divBdr>
                        <w:top w:val="none" w:sz="0" w:space="0" w:color="auto"/>
                        <w:left w:val="none" w:sz="0" w:space="0" w:color="auto"/>
                        <w:bottom w:val="none" w:sz="0" w:space="0" w:color="auto"/>
                        <w:right w:val="none" w:sz="0" w:space="0" w:color="auto"/>
                      </w:divBdr>
                    </w:div>
                  </w:divsChild>
                </w:div>
                <w:div w:id="1938637912">
                  <w:marLeft w:val="0"/>
                  <w:marRight w:val="0"/>
                  <w:marTop w:val="0"/>
                  <w:marBottom w:val="0"/>
                  <w:divBdr>
                    <w:top w:val="none" w:sz="0" w:space="0" w:color="auto"/>
                    <w:left w:val="none" w:sz="0" w:space="0" w:color="auto"/>
                    <w:bottom w:val="none" w:sz="0" w:space="0" w:color="auto"/>
                    <w:right w:val="none" w:sz="0" w:space="0" w:color="auto"/>
                  </w:divBdr>
                  <w:divsChild>
                    <w:div w:id="1569413873">
                      <w:marLeft w:val="0"/>
                      <w:marRight w:val="0"/>
                      <w:marTop w:val="0"/>
                      <w:marBottom w:val="0"/>
                      <w:divBdr>
                        <w:top w:val="none" w:sz="0" w:space="0" w:color="auto"/>
                        <w:left w:val="none" w:sz="0" w:space="0" w:color="auto"/>
                        <w:bottom w:val="none" w:sz="0" w:space="0" w:color="auto"/>
                        <w:right w:val="none" w:sz="0" w:space="0" w:color="auto"/>
                      </w:divBdr>
                    </w:div>
                  </w:divsChild>
                </w:div>
                <w:div w:id="1313217340">
                  <w:marLeft w:val="0"/>
                  <w:marRight w:val="0"/>
                  <w:marTop w:val="0"/>
                  <w:marBottom w:val="0"/>
                  <w:divBdr>
                    <w:top w:val="none" w:sz="0" w:space="0" w:color="auto"/>
                    <w:left w:val="none" w:sz="0" w:space="0" w:color="auto"/>
                    <w:bottom w:val="none" w:sz="0" w:space="0" w:color="auto"/>
                    <w:right w:val="none" w:sz="0" w:space="0" w:color="auto"/>
                  </w:divBdr>
                  <w:divsChild>
                    <w:div w:id="260264160">
                      <w:marLeft w:val="0"/>
                      <w:marRight w:val="0"/>
                      <w:marTop w:val="0"/>
                      <w:marBottom w:val="0"/>
                      <w:divBdr>
                        <w:top w:val="none" w:sz="0" w:space="0" w:color="auto"/>
                        <w:left w:val="none" w:sz="0" w:space="0" w:color="auto"/>
                        <w:bottom w:val="none" w:sz="0" w:space="0" w:color="auto"/>
                        <w:right w:val="none" w:sz="0" w:space="0" w:color="auto"/>
                      </w:divBdr>
                    </w:div>
                  </w:divsChild>
                </w:div>
                <w:div w:id="551691562">
                  <w:marLeft w:val="0"/>
                  <w:marRight w:val="0"/>
                  <w:marTop w:val="0"/>
                  <w:marBottom w:val="0"/>
                  <w:divBdr>
                    <w:top w:val="none" w:sz="0" w:space="0" w:color="auto"/>
                    <w:left w:val="none" w:sz="0" w:space="0" w:color="auto"/>
                    <w:bottom w:val="none" w:sz="0" w:space="0" w:color="auto"/>
                    <w:right w:val="none" w:sz="0" w:space="0" w:color="auto"/>
                  </w:divBdr>
                  <w:divsChild>
                    <w:div w:id="1598559264">
                      <w:marLeft w:val="0"/>
                      <w:marRight w:val="0"/>
                      <w:marTop w:val="0"/>
                      <w:marBottom w:val="0"/>
                      <w:divBdr>
                        <w:top w:val="none" w:sz="0" w:space="0" w:color="auto"/>
                        <w:left w:val="none" w:sz="0" w:space="0" w:color="auto"/>
                        <w:bottom w:val="none" w:sz="0" w:space="0" w:color="auto"/>
                        <w:right w:val="none" w:sz="0" w:space="0" w:color="auto"/>
                      </w:divBdr>
                    </w:div>
                  </w:divsChild>
                </w:div>
                <w:div w:id="530654559">
                  <w:marLeft w:val="0"/>
                  <w:marRight w:val="0"/>
                  <w:marTop w:val="0"/>
                  <w:marBottom w:val="0"/>
                  <w:divBdr>
                    <w:top w:val="none" w:sz="0" w:space="0" w:color="auto"/>
                    <w:left w:val="none" w:sz="0" w:space="0" w:color="auto"/>
                    <w:bottom w:val="none" w:sz="0" w:space="0" w:color="auto"/>
                    <w:right w:val="none" w:sz="0" w:space="0" w:color="auto"/>
                  </w:divBdr>
                  <w:divsChild>
                    <w:div w:id="1395734052">
                      <w:marLeft w:val="0"/>
                      <w:marRight w:val="0"/>
                      <w:marTop w:val="0"/>
                      <w:marBottom w:val="0"/>
                      <w:divBdr>
                        <w:top w:val="none" w:sz="0" w:space="0" w:color="auto"/>
                        <w:left w:val="none" w:sz="0" w:space="0" w:color="auto"/>
                        <w:bottom w:val="none" w:sz="0" w:space="0" w:color="auto"/>
                        <w:right w:val="none" w:sz="0" w:space="0" w:color="auto"/>
                      </w:divBdr>
                    </w:div>
                  </w:divsChild>
                </w:div>
                <w:div w:id="1198856444">
                  <w:marLeft w:val="0"/>
                  <w:marRight w:val="0"/>
                  <w:marTop w:val="0"/>
                  <w:marBottom w:val="0"/>
                  <w:divBdr>
                    <w:top w:val="none" w:sz="0" w:space="0" w:color="auto"/>
                    <w:left w:val="none" w:sz="0" w:space="0" w:color="auto"/>
                    <w:bottom w:val="none" w:sz="0" w:space="0" w:color="auto"/>
                    <w:right w:val="none" w:sz="0" w:space="0" w:color="auto"/>
                  </w:divBdr>
                  <w:divsChild>
                    <w:div w:id="788546033">
                      <w:marLeft w:val="0"/>
                      <w:marRight w:val="0"/>
                      <w:marTop w:val="0"/>
                      <w:marBottom w:val="0"/>
                      <w:divBdr>
                        <w:top w:val="none" w:sz="0" w:space="0" w:color="auto"/>
                        <w:left w:val="none" w:sz="0" w:space="0" w:color="auto"/>
                        <w:bottom w:val="none" w:sz="0" w:space="0" w:color="auto"/>
                        <w:right w:val="none" w:sz="0" w:space="0" w:color="auto"/>
                      </w:divBdr>
                    </w:div>
                  </w:divsChild>
                </w:div>
                <w:div w:id="1210872082">
                  <w:marLeft w:val="0"/>
                  <w:marRight w:val="0"/>
                  <w:marTop w:val="0"/>
                  <w:marBottom w:val="0"/>
                  <w:divBdr>
                    <w:top w:val="none" w:sz="0" w:space="0" w:color="auto"/>
                    <w:left w:val="none" w:sz="0" w:space="0" w:color="auto"/>
                    <w:bottom w:val="none" w:sz="0" w:space="0" w:color="auto"/>
                    <w:right w:val="none" w:sz="0" w:space="0" w:color="auto"/>
                  </w:divBdr>
                  <w:divsChild>
                    <w:div w:id="2065134739">
                      <w:marLeft w:val="0"/>
                      <w:marRight w:val="0"/>
                      <w:marTop w:val="0"/>
                      <w:marBottom w:val="0"/>
                      <w:divBdr>
                        <w:top w:val="none" w:sz="0" w:space="0" w:color="auto"/>
                        <w:left w:val="none" w:sz="0" w:space="0" w:color="auto"/>
                        <w:bottom w:val="none" w:sz="0" w:space="0" w:color="auto"/>
                        <w:right w:val="none" w:sz="0" w:space="0" w:color="auto"/>
                      </w:divBdr>
                    </w:div>
                  </w:divsChild>
                </w:div>
                <w:div w:id="1034111946">
                  <w:marLeft w:val="0"/>
                  <w:marRight w:val="0"/>
                  <w:marTop w:val="0"/>
                  <w:marBottom w:val="0"/>
                  <w:divBdr>
                    <w:top w:val="none" w:sz="0" w:space="0" w:color="auto"/>
                    <w:left w:val="none" w:sz="0" w:space="0" w:color="auto"/>
                    <w:bottom w:val="none" w:sz="0" w:space="0" w:color="auto"/>
                    <w:right w:val="none" w:sz="0" w:space="0" w:color="auto"/>
                  </w:divBdr>
                  <w:divsChild>
                    <w:div w:id="1638104351">
                      <w:marLeft w:val="0"/>
                      <w:marRight w:val="0"/>
                      <w:marTop w:val="0"/>
                      <w:marBottom w:val="0"/>
                      <w:divBdr>
                        <w:top w:val="none" w:sz="0" w:space="0" w:color="auto"/>
                        <w:left w:val="none" w:sz="0" w:space="0" w:color="auto"/>
                        <w:bottom w:val="none" w:sz="0" w:space="0" w:color="auto"/>
                        <w:right w:val="none" w:sz="0" w:space="0" w:color="auto"/>
                      </w:divBdr>
                    </w:div>
                  </w:divsChild>
                </w:div>
                <w:div w:id="370151604">
                  <w:marLeft w:val="0"/>
                  <w:marRight w:val="0"/>
                  <w:marTop w:val="0"/>
                  <w:marBottom w:val="0"/>
                  <w:divBdr>
                    <w:top w:val="none" w:sz="0" w:space="0" w:color="auto"/>
                    <w:left w:val="none" w:sz="0" w:space="0" w:color="auto"/>
                    <w:bottom w:val="none" w:sz="0" w:space="0" w:color="auto"/>
                    <w:right w:val="none" w:sz="0" w:space="0" w:color="auto"/>
                  </w:divBdr>
                  <w:divsChild>
                    <w:div w:id="328801089">
                      <w:marLeft w:val="0"/>
                      <w:marRight w:val="0"/>
                      <w:marTop w:val="0"/>
                      <w:marBottom w:val="0"/>
                      <w:divBdr>
                        <w:top w:val="none" w:sz="0" w:space="0" w:color="auto"/>
                        <w:left w:val="none" w:sz="0" w:space="0" w:color="auto"/>
                        <w:bottom w:val="none" w:sz="0" w:space="0" w:color="auto"/>
                        <w:right w:val="none" w:sz="0" w:space="0" w:color="auto"/>
                      </w:divBdr>
                    </w:div>
                  </w:divsChild>
                </w:div>
                <w:div w:id="1639913535">
                  <w:marLeft w:val="0"/>
                  <w:marRight w:val="0"/>
                  <w:marTop w:val="0"/>
                  <w:marBottom w:val="0"/>
                  <w:divBdr>
                    <w:top w:val="none" w:sz="0" w:space="0" w:color="auto"/>
                    <w:left w:val="none" w:sz="0" w:space="0" w:color="auto"/>
                    <w:bottom w:val="none" w:sz="0" w:space="0" w:color="auto"/>
                    <w:right w:val="none" w:sz="0" w:space="0" w:color="auto"/>
                  </w:divBdr>
                  <w:divsChild>
                    <w:div w:id="1698039911">
                      <w:marLeft w:val="0"/>
                      <w:marRight w:val="0"/>
                      <w:marTop w:val="0"/>
                      <w:marBottom w:val="0"/>
                      <w:divBdr>
                        <w:top w:val="none" w:sz="0" w:space="0" w:color="auto"/>
                        <w:left w:val="none" w:sz="0" w:space="0" w:color="auto"/>
                        <w:bottom w:val="none" w:sz="0" w:space="0" w:color="auto"/>
                        <w:right w:val="none" w:sz="0" w:space="0" w:color="auto"/>
                      </w:divBdr>
                    </w:div>
                  </w:divsChild>
                </w:div>
                <w:div w:id="1024744216">
                  <w:marLeft w:val="0"/>
                  <w:marRight w:val="0"/>
                  <w:marTop w:val="0"/>
                  <w:marBottom w:val="0"/>
                  <w:divBdr>
                    <w:top w:val="none" w:sz="0" w:space="0" w:color="auto"/>
                    <w:left w:val="none" w:sz="0" w:space="0" w:color="auto"/>
                    <w:bottom w:val="none" w:sz="0" w:space="0" w:color="auto"/>
                    <w:right w:val="none" w:sz="0" w:space="0" w:color="auto"/>
                  </w:divBdr>
                  <w:divsChild>
                    <w:div w:id="816537285">
                      <w:marLeft w:val="0"/>
                      <w:marRight w:val="0"/>
                      <w:marTop w:val="0"/>
                      <w:marBottom w:val="0"/>
                      <w:divBdr>
                        <w:top w:val="none" w:sz="0" w:space="0" w:color="auto"/>
                        <w:left w:val="none" w:sz="0" w:space="0" w:color="auto"/>
                        <w:bottom w:val="none" w:sz="0" w:space="0" w:color="auto"/>
                        <w:right w:val="none" w:sz="0" w:space="0" w:color="auto"/>
                      </w:divBdr>
                    </w:div>
                  </w:divsChild>
                </w:div>
                <w:div w:id="201597297">
                  <w:marLeft w:val="0"/>
                  <w:marRight w:val="0"/>
                  <w:marTop w:val="0"/>
                  <w:marBottom w:val="0"/>
                  <w:divBdr>
                    <w:top w:val="none" w:sz="0" w:space="0" w:color="auto"/>
                    <w:left w:val="none" w:sz="0" w:space="0" w:color="auto"/>
                    <w:bottom w:val="none" w:sz="0" w:space="0" w:color="auto"/>
                    <w:right w:val="none" w:sz="0" w:space="0" w:color="auto"/>
                  </w:divBdr>
                  <w:divsChild>
                    <w:div w:id="1312366781">
                      <w:marLeft w:val="0"/>
                      <w:marRight w:val="0"/>
                      <w:marTop w:val="0"/>
                      <w:marBottom w:val="0"/>
                      <w:divBdr>
                        <w:top w:val="none" w:sz="0" w:space="0" w:color="auto"/>
                        <w:left w:val="none" w:sz="0" w:space="0" w:color="auto"/>
                        <w:bottom w:val="none" w:sz="0" w:space="0" w:color="auto"/>
                        <w:right w:val="none" w:sz="0" w:space="0" w:color="auto"/>
                      </w:divBdr>
                    </w:div>
                  </w:divsChild>
                </w:div>
                <w:div w:id="581718275">
                  <w:marLeft w:val="0"/>
                  <w:marRight w:val="0"/>
                  <w:marTop w:val="0"/>
                  <w:marBottom w:val="0"/>
                  <w:divBdr>
                    <w:top w:val="none" w:sz="0" w:space="0" w:color="auto"/>
                    <w:left w:val="none" w:sz="0" w:space="0" w:color="auto"/>
                    <w:bottom w:val="none" w:sz="0" w:space="0" w:color="auto"/>
                    <w:right w:val="none" w:sz="0" w:space="0" w:color="auto"/>
                  </w:divBdr>
                  <w:divsChild>
                    <w:div w:id="1821116237">
                      <w:marLeft w:val="0"/>
                      <w:marRight w:val="0"/>
                      <w:marTop w:val="0"/>
                      <w:marBottom w:val="0"/>
                      <w:divBdr>
                        <w:top w:val="none" w:sz="0" w:space="0" w:color="auto"/>
                        <w:left w:val="none" w:sz="0" w:space="0" w:color="auto"/>
                        <w:bottom w:val="none" w:sz="0" w:space="0" w:color="auto"/>
                        <w:right w:val="none" w:sz="0" w:space="0" w:color="auto"/>
                      </w:divBdr>
                    </w:div>
                  </w:divsChild>
                </w:div>
                <w:div w:id="2054621706">
                  <w:marLeft w:val="0"/>
                  <w:marRight w:val="0"/>
                  <w:marTop w:val="0"/>
                  <w:marBottom w:val="0"/>
                  <w:divBdr>
                    <w:top w:val="none" w:sz="0" w:space="0" w:color="auto"/>
                    <w:left w:val="none" w:sz="0" w:space="0" w:color="auto"/>
                    <w:bottom w:val="none" w:sz="0" w:space="0" w:color="auto"/>
                    <w:right w:val="none" w:sz="0" w:space="0" w:color="auto"/>
                  </w:divBdr>
                  <w:divsChild>
                    <w:div w:id="1968469200">
                      <w:marLeft w:val="0"/>
                      <w:marRight w:val="0"/>
                      <w:marTop w:val="0"/>
                      <w:marBottom w:val="0"/>
                      <w:divBdr>
                        <w:top w:val="none" w:sz="0" w:space="0" w:color="auto"/>
                        <w:left w:val="none" w:sz="0" w:space="0" w:color="auto"/>
                        <w:bottom w:val="none" w:sz="0" w:space="0" w:color="auto"/>
                        <w:right w:val="none" w:sz="0" w:space="0" w:color="auto"/>
                      </w:divBdr>
                    </w:div>
                  </w:divsChild>
                </w:div>
                <w:div w:id="1750729364">
                  <w:marLeft w:val="0"/>
                  <w:marRight w:val="0"/>
                  <w:marTop w:val="0"/>
                  <w:marBottom w:val="0"/>
                  <w:divBdr>
                    <w:top w:val="none" w:sz="0" w:space="0" w:color="auto"/>
                    <w:left w:val="none" w:sz="0" w:space="0" w:color="auto"/>
                    <w:bottom w:val="none" w:sz="0" w:space="0" w:color="auto"/>
                    <w:right w:val="none" w:sz="0" w:space="0" w:color="auto"/>
                  </w:divBdr>
                  <w:divsChild>
                    <w:div w:id="564876967">
                      <w:marLeft w:val="0"/>
                      <w:marRight w:val="0"/>
                      <w:marTop w:val="0"/>
                      <w:marBottom w:val="0"/>
                      <w:divBdr>
                        <w:top w:val="none" w:sz="0" w:space="0" w:color="auto"/>
                        <w:left w:val="none" w:sz="0" w:space="0" w:color="auto"/>
                        <w:bottom w:val="none" w:sz="0" w:space="0" w:color="auto"/>
                        <w:right w:val="none" w:sz="0" w:space="0" w:color="auto"/>
                      </w:divBdr>
                    </w:div>
                  </w:divsChild>
                </w:div>
                <w:div w:id="2116556032">
                  <w:marLeft w:val="0"/>
                  <w:marRight w:val="0"/>
                  <w:marTop w:val="0"/>
                  <w:marBottom w:val="0"/>
                  <w:divBdr>
                    <w:top w:val="none" w:sz="0" w:space="0" w:color="auto"/>
                    <w:left w:val="none" w:sz="0" w:space="0" w:color="auto"/>
                    <w:bottom w:val="none" w:sz="0" w:space="0" w:color="auto"/>
                    <w:right w:val="none" w:sz="0" w:space="0" w:color="auto"/>
                  </w:divBdr>
                  <w:divsChild>
                    <w:div w:id="1773894735">
                      <w:marLeft w:val="0"/>
                      <w:marRight w:val="0"/>
                      <w:marTop w:val="0"/>
                      <w:marBottom w:val="0"/>
                      <w:divBdr>
                        <w:top w:val="none" w:sz="0" w:space="0" w:color="auto"/>
                        <w:left w:val="none" w:sz="0" w:space="0" w:color="auto"/>
                        <w:bottom w:val="none" w:sz="0" w:space="0" w:color="auto"/>
                        <w:right w:val="none" w:sz="0" w:space="0" w:color="auto"/>
                      </w:divBdr>
                    </w:div>
                  </w:divsChild>
                </w:div>
                <w:div w:id="417482825">
                  <w:marLeft w:val="0"/>
                  <w:marRight w:val="0"/>
                  <w:marTop w:val="0"/>
                  <w:marBottom w:val="0"/>
                  <w:divBdr>
                    <w:top w:val="none" w:sz="0" w:space="0" w:color="auto"/>
                    <w:left w:val="none" w:sz="0" w:space="0" w:color="auto"/>
                    <w:bottom w:val="none" w:sz="0" w:space="0" w:color="auto"/>
                    <w:right w:val="none" w:sz="0" w:space="0" w:color="auto"/>
                  </w:divBdr>
                  <w:divsChild>
                    <w:div w:id="737895595">
                      <w:marLeft w:val="0"/>
                      <w:marRight w:val="0"/>
                      <w:marTop w:val="0"/>
                      <w:marBottom w:val="0"/>
                      <w:divBdr>
                        <w:top w:val="none" w:sz="0" w:space="0" w:color="auto"/>
                        <w:left w:val="none" w:sz="0" w:space="0" w:color="auto"/>
                        <w:bottom w:val="none" w:sz="0" w:space="0" w:color="auto"/>
                        <w:right w:val="none" w:sz="0" w:space="0" w:color="auto"/>
                      </w:divBdr>
                    </w:div>
                  </w:divsChild>
                </w:div>
                <w:div w:id="1607735757">
                  <w:marLeft w:val="0"/>
                  <w:marRight w:val="0"/>
                  <w:marTop w:val="0"/>
                  <w:marBottom w:val="0"/>
                  <w:divBdr>
                    <w:top w:val="none" w:sz="0" w:space="0" w:color="auto"/>
                    <w:left w:val="none" w:sz="0" w:space="0" w:color="auto"/>
                    <w:bottom w:val="none" w:sz="0" w:space="0" w:color="auto"/>
                    <w:right w:val="none" w:sz="0" w:space="0" w:color="auto"/>
                  </w:divBdr>
                  <w:divsChild>
                    <w:div w:id="863714497">
                      <w:marLeft w:val="0"/>
                      <w:marRight w:val="0"/>
                      <w:marTop w:val="0"/>
                      <w:marBottom w:val="0"/>
                      <w:divBdr>
                        <w:top w:val="none" w:sz="0" w:space="0" w:color="auto"/>
                        <w:left w:val="none" w:sz="0" w:space="0" w:color="auto"/>
                        <w:bottom w:val="none" w:sz="0" w:space="0" w:color="auto"/>
                        <w:right w:val="none" w:sz="0" w:space="0" w:color="auto"/>
                      </w:divBdr>
                    </w:div>
                  </w:divsChild>
                </w:div>
                <w:div w:id="70810912">
                  <w:marLeft w:val="0"/>
                  <w:marRight w:val="0"/>
                  <w:marTop w:val="0"/>
                  <w:marBottom w:val="0"/>
                  <w:divBdr>
                    <w:top w:val="none" w:sz="0" w:space="0" w:color="auto"/>
                    <w:left w:val="none" w:sz="0" w:space="0" w:color="auto"/>
                    <w:bottom w:val="none" w:sz="0" w:space="0" w:color="auto"/>
                    <w:right w:val="none" w:sz="0" w:space="0" w:color="auto"/>
                  </w:divBdr>
                  <w:divsChild>
                    <w:div w:id="1253927386">
                      <w:marLeft w:val="0"/>
                      <w:marRight w:val="0"/>
                      <w:marTop w:val="0"/>
                      <w:marBottom w:val="0"/>
                      <w:divBdr>
                        <w:top w:val="none" w:sz="0" w:space="0" w:color="auto"/>
                        <w:left w:val="none" w:sz="0" w:space="0" w:color="auto"/>
                        <w:bottom w:val="none" w:sz="0" w:space="0" w:color="auto"/>
                        <w:right w:val="none" w:sz="0" w:space="0" w:color="auto"/>
                      </w:divBdr>
                    </w:div>
                  </w:divsChild>
                </w:div>
                <w:div w:id="1287202413">
                  <w:marLeft w:val="0"/>
                  <w:marRight w:val="0"/>
                  <w:marTop w:val="0"/>
                  <w:marBottom w:val="0"/>
                  <w:divBdr>
                    <w:top w:val="none" w:sz="0" w:space="0" w:color="auto"/>
                    <w:left w:val="none" w:sz="0" w:space="0" w:color="auto"/>
                    <w:bottom w:val="none" w:sz="0" w:space="0" w:color="auto"/>
                    <w:right w:val="none" w:sz="0" w:space="0" w:color="auto"/>
                  </w:divBdr>
                  <w:divsChild>
                    <w:div w:id="1424910358">
                      <w:marLeft w:val="0"/>
                      <w:marRight w:val="0"/>
                      <w:marTop w:val="0"/>
                      <w:marBottom w:val="0"/>
                      <w:divBdr>
                        <w:top w:val="none" w:sz="0" w:space="0" w:color="auto"/>
                        <w:left w:val="none" w:sz="0" w:space="0" w:color="auto"/>
                        <w:bottom w:val="none" w:sz="0" w:space="0" w:color="auto"/>
                        <w:right w:val="none" w:sz="0" w:space="0" w:color="auto"/>
                      </w:divBdr>
                    </w:div>
                  </w:divsChild>
                </w:div>
                <w:div w:id="393895051">
                  <w:marLeft w:val="0"/>
                  <w:marRight w:val="0"/>
                  <w:marTop w:val="0"/>
                  <w:marBottom w:val="0"/>
                  <w:divBdr>
                    <w:top w:val="none" w:sz="0" w:space="0" w:color="auto"/>
                    <w:left w:val="none" w:sz="0" w:space="0" w:color="auto"/>
                    <w:bottom w:val="none" w:sz="0" w:space="0" w:color="auto"/>
                    <w:right w:val="none" w:sz="0" w:space="0" w:color="auto"/>
                  </w:divBdr>
                  <w:divsChild>
                    <w:div w:id="1172259735">
                      <w:marLeft w:val="0"/>
                      <w:marRight w:val="0"/>
                      <w:marTop w:val="0"/>
                      <w:marBottom w:val="0"/>
                      <w:divBdr>
                        <w:top w:val="none" w:sz="0" w:space="0" w:color="auto"/>
                        <w:left w:val="none" w:sz="0" w:space="0" w:color="auto"/>
                        <w:bottom w:val="none" w:sz="0" w:space="0" w:color="auto"/>
                        <w:right w:val="none" w:sz="0" w:space="0" w:color="auto"/>
                      </w:divBdr>
                    </w:div>
                  </w:divsChild>
                </w:div>
                <w:div w:id="647979528">
                  <w:marLeft w:val="0"/>
                  <w:marRight w:val="0"/>
                  <w:marTop w:val="0"/>
                  <w:marBottom w:val="0"/>
                  <w:divBdr>
                    <w:top w:val="none" w:sz="0" w:space="0" w:color="auto"/>
                    <w:left w:val="none" w:sz="0" w:space="0" w:color="auto"/>
                    <w:bottom w:val="none" w:sz="0" w:space="0" w:color="auto"/>
                    <w:right w:val="none" w:sz="0" w:space="0" w:color="auto"/>
                  </w:divBdr>
                  <w:divsChild>
                    <w:div w:id="1835678672">
                      <w:marLeft w:val="0"/>
                      <w:marRight w:val="0"/>
                      <w:marTop w:val="0"/>
                      <w:marBottom w:val="0"/>
                      <w:divBdr>
                        <w:top w:val="none" w:sz="0" w:space="0" w:color="auto"/>
                        <w:left w:val="none" w:sz="0" w:space="0" w:color="auto"/>
                        <w:bottom w:val="none" w:sz="0" w:space="0" w:color="auto"/>
                        <w:right w:val="none" w:sz="0" w:space="0" w:color="auto"/>
                      </w:divBdr>
                    </w:div>
                  </w:divsChild>
                </w:div>
                <w:div w:id="728112951">
                  <w:marLeft w:val="0"/>
                  <w:marRight w:val="0"/>
                  <w:marTop w:val="0"/>
                  <w:marBottom w:val="0"/>
                  <w:divBdr>
                    <w:top w:val="none" w:sz="0" w:space="0" w:color="auto"/>
                    <w:left w:val="none" w:sz="0" w:space="0" w:color="auto"/>
                    <w:bottom w:val="none" w:sz="0" w:space="0" w:color="auto"/>
                    <w:right w:val="none" w:sz="0" w:space="0" w:color="auto"/>
                  </w:divBdr>
                  <w:divsChild>
                    <w:div w:id="1942491462">
                      <w:marLeft w:val="0"/>
                      <w:marRight w:val="0"/>
                      <w:marTop w:val="0"/>
                      <w:marBottom w:val="0"/>
                      <w:divBdr>
                        <w:top w:val="none" w:sz="0" w:space="0" w:color="auto"/>
                        <w:left w:val="none" w:sz="0" w:space="0" w:color="auto"/>
                        <w:bottom w:val="none" w:sz="0" w:space="0" w:color="auto"/>
                        <w:right w:val="none" w:sz="0" w:space="0" w:color="auto"/>
                      </w:divBdr>
                    </w:div>
                  </w:divsChild>
                </w:div>
                <w:div w:id="227304816">
                  <w:marLeft w:val="0"/>
                  <w:marRight w:val="0"/>
                  <w:marTop w:val="0"/>
                  <w:marBottom w:val="0"/>
                  <w:divBdr>
                    <w:top w:val="none" w:sz="0" w:space="0" w:color="auto"/>
                    <w:left w:val="none" w:sz="0" w:space="0" w:color="auto"/>
                    <w:bottom w:val="none" w:sz="0" w:space="0" w:color="auto"/>
                    <w:right w:val="none" w:sz="0" w:space="0" w:color="auto"/>
                  </w:divBdr>
                  <w:divsChild>
                    <w:div w:id="32003405">
                      <w:marLeft w:val="0"/>
                      <w:marRight w:val="0"/>
                      <w:marTop w:val="0"/>
                      <w:marBottom w:val="0"/>
                      <w:divBdr>
                        <w:top w:val="none" w:sz="0" w:space="0" w:color="auto"/>
                        <w:left w:val="none" w:sz="0" w:space="0" w:color="auto"/>
                        <w:bottom w:val="none" w:sz="0" w:space="0" w:color="auto"/>
                        <w:right w:val="none" w:sz="0" w:space="0" w:color="auto"/>
                      </w:divBdr>
                    </w:div>
                  </w:divsChild>
                </w:div>
                <w:div w:id="449473728">
                  <w:marLeft w:val="0"/>
                  <w:marRight w:val="0"/>
                  <w:marTop w:val="0"/>
                  <w:marBottom w:val="0"/>
                  <w:divBdr>
                    <w:top w:val="none" w:sz="0" w:space="0" w:color="auto"/>
                    <w:left w:val="none" w:sz="0" w:space="0" w:color="auto"/>
                    <w:bottom w:val="none" w:sz="0" w:space="0" w:color="auto"/>
                    <w:right w:val="none" w:sz="0" w:space="0" w:color="auto"/>
                  </w:divBdr>
                  <w:divsChild>
                    <w:div w:id="619645983">
                      <w:marLeft w:val="0"/>
                      <w:marRight w:val="0"/>
                      <w:marTop w:val="0"/>
                      <w:marBottom w:val="0"/>
                      <w:divBdr>
                        <w:top w:val="none" w:sz="0" w:space="0" w:color="auto"/>
                        <w:left w:val="none" w:sz="0" w:space="0" w:color="auto"/>
                        <w:bottom w:val="none" w:sz="0" w:space="0" w:color="auto"/>
                        <w:right w:val="none" w:sz="0" w:space="0" w:color="auto"/>
                      </w:divBdr>
                    </w:div>
                  </w:divsChild>
                </w:div>
                <w:div w:id="2011905562">
                  <w:marLeft w:val="0"/>
                  <w:marRight w:val="0"/>
                  <w:marTop w:val="0"/>
                  <w:marBottom w:val="0"/>
                  <w:divBdr>
                    <w:top w:val="none" w:sz="0" w:space="0" w:color="auto"/>
                    <w:left w:val="none" w:sz="0" w:space="0" w:color="auto"/>
                    <w:bottom w:val="none" w:sz="0" w:space="0" w:color="auto"/>
                    <w:right w:val="none" w:sz="0" w:space="0" w:color="auto"/>
                  </w:divBdr>
                  <w:divsChild>
                    <w:div w:id="606740662">
                      <w:marLeft w:val="0"/>
                      <w:marRight w:val="0"/>
                      <w:marTop w:val="0"/>
                      <w:marBottom w:val="0"/>
                      <w:divBdr>
                        <w:top w:val="none" w:sz="0" w:space="0" w:color="auto"/>
                        <w:left w:val="none" w:sz="0" w:space="0" w:color="auto"/>
                        <w:bottom w:val="none" w:sz="0" w:space="0" w:color="auto"/>
                        <w:right w:val="none" w:sz="0" w:space="0" w:color="auto"/>
                      </w:divBdr>
                    </w:div>
                  </w:divsChild>
                </w:div>
                <w:div w:id="407768459">
                  <w:marLeft w:val="0"/>
                  <w:marRight w:val="0"/>
                  <w:marTop w:val="0"/>
                  <w:marBottom w:val="0"/>
                  <w:divBdr>
                    <w:top w:val="none" w:sz="0" w:space="0" w:color="auto"/>
                    <w:left w:val="none" w:sz="0" w:space="0" w:color="auto"/>
                    <w:bottom w:val="none" w:sz="0" w:space="0" w:color="auto"/>
                    <w:right w:val="none" w:sz="0" w:space="0" w:color="auto"/>
                  </w:divBdr>
                  <w:divsChild>
                    <w:div w:id="2066365545">
                      <w:marLeft w:val="0"/>
                      <w:marRight w:val="0"/>
                      <w:marTop w:val="0"/>
                      <w:marBottom w:val="0"/>
                      <w:divBdr>
                        <w:top w:val="none" w:sz="0" w:space="0" w:color="auto"/>
                        <w:left w:val="none" w:sz="0" w:space="0" w:color="auto"/>
                        <w:bottom w:val="none" w:sz="0" w:space="0" w:color="auto"/>
                        <w:right w:val="none" w:sz="0" w:space="0" w:color="auto"/>
                      </w:divBdr>
                    </w:div>
                  </w:divsChild>
                </w:div>
                <w:div w:id="2145542284">
                  <w:marLeft w:val="0"/>
                  <w:marRight w:val="0"/>
                  <w:marTop w:val="0"/>
                  <w:marBottom w:val="0"/>
                  <w:divBdr>
                    <w:top w:val="none" w:sz="0" w:space="0" w:color="auto"/>
                    <w:left w:val="none" w:sz="0" w:space="0" w:color="auto"/>
                    <w:bottom w:val="none" w:sz="0" w:space="0" w:color="auto"/>
                    <w:right w:val="none" w:sz="0" w:space="0" w:color="auto"/>
                  </w:divBdr>
                  <w:divsChild>
                    <w:div w:id="507061077">
                      <w:marLeft w:val="0"/>
                      <w:marRight w:val="0"/>
                      <w:marTop w:val="0"/>
                      <w:marBottom w:val="0"/>
                      <w:divBdr>
                        <w:top w:val="none" w:sz="0" w:space="0" w:color="auto"/>
                        <w:left w:val="none" w:sz="0" w:space="0" w:color="auto"/>
                        <w:bottom w:val="none" w:sz="0" w:space="0" w:color="auto"/>
                        <w:right w:val="none" w:sz="0" w:space="0" w:color="auto"/>
                      </w:divBdr>
                    </w:div>
                  </w:divsChild>
                </w:div>
                <w:div w:id="1979843539">
                  <w:marLeft w:val="0"/>
                  <w:marRight w:val="0"/>
                  <w:marTop w:val="0"/>
                  <w:marBottom w:val="0"/>
                  <w:divBdr>
                    <w:top w:val="none" w:sz="0" w:space="0" w:color="auto"/>
                    <w:left w:val="none" w:sz="0" w:space="0" w:color="auto"/>
                    <w:bottom w:val="none" w:sz="0" w:space="0" w:color="auto"/>
                    <w:right w:val="none" w:sz="0" w:space="0" w:color="auto"/>
                  </w:divBdr>
                  <w:divsChild>
                    <w:div w:id="2022973629">
                      <w:marLeft w:val="0"/>
                      <w:marRight w:val="0"/>
                      <w:marTop w:val="0"/>
                      <w:marBottom w:val="0"/>
                      <w:divBdr>
                        <w:top w:val="none" w:sz="0" w:space="0" w:color="auto"/>
                        <w:left w:val="none" w:sz="0" w:space="0" w:color="auto"/>
                        <w:bottom w:val="none" w:sz="0" w:space="0" w:color="auto"/>
                        <w:right w:val="none" w:sz="0" w:space="0" w:color="auto"/>
                      </w:divBdr>
                    </w:div>
                  </w:divsChild>
                </w:div>
                <w:div w:id="326707950">
                  <w:marLeft w:val="0"/>
                  <w:marRight w:val="0"/>
                  <w:marTop w:val="0"/>
                  <w:marBottom w:val="0"/>
                  <w:divBdr>
                    <w:top w:val="none" w:sz="0" w:space="0" w:color="auto"/>
                    <w:left w:val="none" w:sz="0" w:space="0" w:color="auto"/>
                    <w:bottom w:val="none" w:sz="0" w:space="0" w:color="auto"/>
                    <w:right w:val="none" w:sz="0" w:space="0" w:color="auto"/>
                  </w:divBdr>
                  <w:divsChild>
                    <w:div w:id="813987962">
                      <w:marLeft w:val="0"/>
                      <w:marRight w:val="0"/>
                      <w:marTop w:val="0"/>
                      <w:marBottom w:val="0"/>
                      <w:divBdr>
                        <w:top w:val="none" w:sz="0" w:space="0" w:color="auto"/>
                        <w:left w:val="none" w:sz="0" w:space="0" w:color="auto"/>
                        <w:bottom w:val="none" w:sz="0" w:space="0" w:color="auto"/>
                        <w:right w:val="none" w:sz="0" w:space="0" w:color="auto"/>
                      </w:divBdr>
                    </w:div>
                  </w:divsChild>
                </w:div>
                <w:div w:id="1753164897">
                  <w:marLeft w:val="0"/>
                  <w:marRight w:val="0"/>
                  <w:marTop w:val="0"/>
                  <w:marBottom w:val="0"/>
                  <w:divBdr>
                    <w:top w:val="none" w:sz="0" w:space="0" w:color="auto"/>
                    <w:left w:val="none" w:sz="0" w:space="0" w:color="auto"/>
                    <w:bottom w:val="none" w:sz="0" w:space="0" w:color="auto"/>
                    <w:right w:val="none" w:sz="0" w:space="0" w:color="auto"/>
                  </w:divBdr>
                  <w:divsChild>
                    <w:div w:id="229388901">
                      <w:marLeft w:val="0"/>
                      <w:marRight w:val="0"/>
                      <w:marTop w:val="0"/>
                      <w:marBottom w:val="0"/>
                      <w:divBdr>
                        <w:top w:val="none" w:sz="0" w:space="0" w:color="auto"/>
                        <w:left w:val="none" w:sz="0" w:space="0" w:color="auto"/>
                        <w:bottom w:val="none" w:sz="0" w:space="0" w:color="auto"/>
                        <w:right w:val="none" w:sz="0" w:space="0" w:color="auto"/>
                      </w:divBdr>
                    </w:div>
                  </w:divsChild>
                </w:div>
                <w:div w:id="594754120">
                  <w:marLeft w:val="0"/>
                  <w:marRight w:val="0"/>
                  <w:marTop w:val="0"/>
                  <w:marBottom w:val="0"/>
                  <w:divBdr>
                    <w:top w:val="none" w:sz="0" w:space="0" w:color="auto"/>
                    <w:left w:val="none" w:sz="0" w:space="0" w:color="auto"/>
                    <w:bottom w:val="none" w:sz="0" w:space="0" w:color="auto"/>
                    <w:right w:val="none" w:sz="0" w:space="0" w:color="auto"/>
                  </w:divBdr>
                  <w:divsChild>
                    <w:div w:id="340813392">
                      <w:marLeft w:val="0"/>
                      <w:marRight w:val="0"/>
                      <w:marTop w:val="0"/>
                      <w:marBottom w:val="0"/>
                      <w:divBdr>
                        <w:top w:val="none" w:sz="0" w:space="0" w:color="auto"/>
                        <w:left w:val="none" w:sz="0" w:space="0" w:color="auto"/>
                        <w:bottom w:val="none" w:sz="0" w:space="0" w:color="auto"/>
                        <w:right w:val="none" w:sz="0" w:space="0" w:color="auto"/>
                      </w:divBdr>
                    </w:div>
                  </w:divsChild>
                </w:div>
                <w:div w:id="1913465735">
                  <w:marLeft w:val="0"/>
                  <w:marRight w:val="0"/>
                  <w:marTop w:val="0"/>
                  <w:marBottom w:val="0"/>
                  <w:divBdr>
                    <w:top w:val="none" w:sz="0" w:space="0" w:color="auto"/>
                    <w:left w:val="none" w:sz="0" w:space="0" w:color="auto"/>
                    <w:bottom w:val="none" w:sz="0" w:space="0" w:color="auto"/>
                    <w:right w:val="none" w:sz="0" w:space="0" w:color="auto"/>
                  </w:divBdr>
                  <w:divsChild>
                    <w:div w:id="88434118">
                      <w:marLeft w:val="0"/>
                      <w:marRight w:val="0"/>
                      <w:marTop w:val="0"/>
                      <w:marBottom w:val="0"/>
                      <w:divBdr>
                        <w:top w:val="none" w:sz="0" w:space="0" w:color="auto"/>
                        <w:left w:val="none" w:sz="0" w:space="0" w:color="auto"/>
                        <w:bottom w:val="none" w:sz="0" w:space="0" w:color="auto"/>
                        <w:right w:val="none" w:sz="0" w:space="0" w:color="auto"/>
                      </w:divBdr>
                    </w:div>
                  </w:divsChild>
                </w:div>
                <w:div w:id="1488208057">
                  <w:marLeft w:val="0"/>
                  <w:marRight w:val="0"/>
                  <w:marTop w:val="0"/>
                  <w:marBottom w:val="0"/>
                  <w:divBdr>
                    <w:top w:val="none" w:sz="0" w:space="0" w:color="auto"/>
                    <w:left w:val="none" w:sz="0" w:space="0" w:color="auto"/>
                    <w:bottom w:val="none" w:sz="0" w:space="0" w:color="auto"/>
                    <w:right w:val="none" w:sz="0" w:space="0" w:color="auto"/>
                  </w:divBdr>
                  <w:divsChild>
                    <w:div w:id="1623609305">
                      <w:marLeft w:val="0"/>
                      <w:marRight w:val="0"/>
                      <w:marTop w:val="0"/>
                      <w:marBottom w:val="0"/>
                      <w:divBdr>
                        <w:top w:val="none" w:sz="0" w:space="0" w:color="auto"/>
                        <w:left w:val="none" w:sz="0" w:space="0" w:color="auto"/>
                        <w:bottom w:val="none" w:sz="0" w:space="0" w:color="auto"/>
                        <w:right w:val="none" w:sz="0" w:space="0" w:color="auto"/>
                      </w:divBdr>
                    </w:div>
                  </w:divsChild>
                </w:div>
                <w:div w:id="868027309">
                  <w:marLeft w:val="0"/>
                  <w:marRight w:val="0"/>
                  <w:marTop w:val="0"/>
                  <w:marBottom w:val="0"/>
                  <w:divBdr>
                    <w:top w:val="none" w:sz="0" w:space="0" w:color="auto"/>
                    <w:left w:val="none" w:sz="0" w:space="0" w:color="auto"/>
                    <w:bottom w:val="none" w:sz="0" w:space="0" w:color="auto"/>
                    <w:right w:val="none" w:sz="0" w:space="0" w:color="auto"/>
                  </w:divBdr>
                  <w:divsChild>
                    <w:div w:id="357631141">
                      <w:marLeft w:val="0"/>
                      <w:marRight w:val="0"/>
                      <w:marTop w:val="0"/>
                      <w:marBottom w:val="0"/>
                      <w:divBdr>
                        <w:top w:val="none" w:sz="0" w:space="0" w:color="auto"/>
                        <w:left w:val="none" w:sz="0" w:space="0" w:color="auto"/>
                        <w:bottom w:val="none" w:sz="0" w:space="0" w:color="auto"/>
                        <w:right w:val="none" w:sz="0" w:space="0" w:color="auto"/>
                      </w:divBdr>
                    </w:div>
                  </w:divsChild>
                </w:div>
                <w:div w:id="2049139425">
                  <w:marLeft w:val="0"/>
                  <w:marRight w:val="0"/>
                  <w:marTop w:val="0"/>
                  <w:marBottom w:val="0"/>
                  <w:divBdr>
                    <w:top w:val="none" w:sz="0" w:space="0" w:color="auto"/>
                    <w:left w:val="none" w:sz="0" w:space="0" w:color="auto"/>
                    <w:bottom w:val="none" w:sz="0" w:space="0" w:color="auto"/>
                    <w:right w:val="none" w:sz="0" w:space="0" w:color="auto"/>
                  </w:divBdr>
                  <w:divsChild>
                    <w:div w:id="2083064092">
                      <w:marLeft w:val="0"/>
                      <w:marRight w:val="0"/>
                      <w:marTop w:val="0"/>
                      <w:marBottom w:val="0"/>
                      <w:divBdr>
                        <w:top w:val="none" w:sz="0" w:space="0" w:color="auto"/>
                        <w:left w:val="none" w:sz="0" w:space="0" w:color="auto"/>
                        <w:bottom w:val="none" w:sz="0" w:space="0" w:color="auto"/>
                        <w:right w:val="none" w:sz="0" w:space="0" w:color="auto"/>
                      </w:divBdr>
                    </w:div>
                  </w:divsChild>
                </w:div>
                <w:div w:id="1016004686">
                  <w:marLeft w:val="0"/>
                  <w:marRight w:val="0"/>
                  <w:marTop w:val="0"/>
                  <w:marBottom w:val="0"/>
                  <w:divBdr>
                    <w:top w:val="none" w:sz="0" w:space="0" w:color="auto"/>
                    <w:left w:val="none" w:sz="0" w:space="0" w:color="auto"/>
                    <w:bottom w:val="none" w:sz="0" w:space="0" w:color="auto"/>
                    <w:right w:val="none" w:sz="0" w:space="0" w:color="auto"/>
                  </w:divBdr>
                  <w:divsChild>
                    <w:div w:id="1902595990">
                      <w:marLeft w:val="0"/>
                      <w:marRight w:val="0"/>
                      <w:marTop w:val="0"/>
                      <w:marBottom w:val="0"/>
                      <w:divBdr>
                        <w:top w:val="none" w:sz="0" w:space="0" w:color="auto"/>
                        <w:left w:val="none" w:sz="0" w:space="0" w:color="auto"/>
                        <w:bottom w:val="none" w:sz="0" w:space="0" w:color="auto"/>
                        <w:right w:val="none" w:sz="0" w:space="0" w:color="auto"/>
                      </w:divBdr>
                    </w:div>
                  </w:divsChild>
                </w:div>
                <w:div w:id="1920020534">
                  <w:marLeft w:val="0"/>
                  <w:marRight w:val="0"/>
                  <w:marTop w:val="0"/>
                  <w:marBottom w:val="0"/>
                  <w:divBdr>
                    <w:top w:val="none" w:sz="0" w:space="0" w:color="auto"/>
                    <w:left w:val="none" w:sz="0" w:space="0" w:color="auto"/>
                    <w:bottom w:val="none" w:sz="0" w:space="0" w:color="auto"/>
                    <w:right w:val="none" w:sz="0" w:space="0" w:color="auto"/>
                  </w:divBdr>
                  <w:divsChild>
                    <w:div w:id="954678896">
                      <w:marLeft w:val="0"/>
                      <w:marRight w:val="0"/>
                      <w:marTop w:val="0"/>
                      <w:marBottom w:val="0"/>
                      <w:divBdr>
                        <w:top w:val="none" w:sz="0" w:space="0" w:color="auto"/>
                        <w:left w:val="none" w:sz="0" w:space="0" w:color="auto"/>
                        <w:bottom w:val="none" w:sz="0" w:space="0" w:color="auto"/>
                        <w:right w:val="none" w:sz="0" w:space="0" w:color="auto"/>
                      </w:divBdr>
                    </w:div>
                  </w:divsChild>
                </w:div>
                <w:div w:id="621425728">
                  <w:marLeft w:val="0"/>
                  <w:marRight w:val="0"/>
                  <w:marTop w:val="0"/>
                  <w:marBottom w:val="0"/>
                  <w:divBdr>
                    <w:top w:val="none" w:sz="0" w:space="0" w:color="auto"/>
                    <w:left w:val="none" w:sz="0" w:space="0" w:color="auto"/>
                    <w:bottom w:val="none" w:sz="0" w:space="0" w:color="auto"/>
                    <w:right w:val="none" w:sz="0" w:space="0" w:color="auto"/>
                  </w:divBdr>
                  <w:divsChild>
                    <w:div w:id="189686842">
                      <w:marLeft w:val="0"/>
                      <w:marRight w:val="0"/>
                      <w:marTop w:val="0"/>
                      <w:marBottom w:val="0"/>
                      <w:divBdr>
                        <w:top w:val="none" w:sz="0" w:space="0" w:color="auto"/>
                        <w:left w:val="none" w:sz="0" w:space="0" w:color="auto"/>
                        <w:bottom w:val="none" w:sz="0" w:space="0" w:color="auto"/>
                        <w:right w:val="none" w:sz="0" w:space="0" w:color="auto"/>
                      </w:divBdr>
                    </w:div>
                  </w:divsChild>
                </w:div>
                <w:div w:id="548996596">
                  <w:marLeft w:val="0"/>
                  <w:marRight w:val="0"/>
                  <w:marTop w:val="0"/>
                  <w:marBottom w:val="0"/>
                  <w:divBdr>
                    <w:top w:val="none" w:sz="0" w:space="0" w:color="auto"/>
                    <w:left w:val="none" w:sz="0" w:space="0" w:color="auto"/>
                    <w:bottom w:val="none" w:sz="0" w:space="0" w:color="auto"/>
                    <w:right w:val="none" w:sz="0" w:space="0" w:color="auto"/>
                  </w:divBdr>
                  <w:divsChild>
                    <w:div w:id="380329961">
                      <w:marLeft w:val="0"/>
                      <w:marRight w:val="0"/>
                      <w:marTop w:val="0"/>
                      <w:marBottom w:val="0"/>
                      <w:divBdr>
                        <w:top w:val="none" w:sz="0" w:space="0" w:color="auto"/>
                        <w:left w:val="none" w:sz="0" w:space="0" w:color="auto"/>
                        <w:bottom w:val="none" w:sz="0" w:space="0" w:color="auto"/>
                        <w:right w:val="none" w:sz="0" w:space="0" w:color="auto"/>
                      </w:divBdr>
                    </w:div>
                  </w:divsChild>
                </w:div>
                <w:div w:id="1011418074">
                  <w:marLeft w:val="0"/>
                  <w:marRight w:val="0"/>
                  <w:marTop w:val="0"/>
                  <w:marBottom w:val="0"/>
                  <w:divBdr>
                    <w:top w:val="none" w:sz="0" w:space="0" w:color="auto"/>
                    <w:left w:val="none" w:sz="0" w:space="0" w:color="auto"/>
                    <w:bottom w:val="none" w:sz="0" w:space="0" w:color="auto"/>
                    <w:right w:val="none" w:sz="0" w:space="0" w:color="auto"/>
                  </w:divBdr>
                  <w:divsChild>
                    <w:div w:id="2072340872">
                      <w:marLeft w:val="0"/>
                      <w:marRight w:val="0"/>
                      <w:marTop w:val="0"/>
                      <w:marBottom w:val="0"/>
                      <w:divBdr>
                        <w:top w:val="none" w:sz="0" w:space="0" w:color="auto"/>
                        <w:left w:val="none" w:sz="0" w:space="0" w:color="auto"/>
                        <w:bottom w:val="none" w:sz="0" w:space="0" w:color="auto"/>
                        <w:right w:val="none" w:sz="0" w:space="0" w:color="auto"/>
                      </w:divBdr>
                    </w:div>
                  </w:divsChild>
                </w:div>
                <w:div w:id="1181089880">
                  <w:marLeft w:val="0"/>
                  <w:marRight w:val="0"/>
                  <w:marTop w:val="0"/>
                  <w:marBottom w:val="0"/>
                  <w:divBdr>
                    <w:top w:val="none" w:sz="0" w:space="0" w:color="auto"/>
                    <w:left w:val="none" w:sz="0" w:space="0" w:color="auto"/>
                    <w:bottom w:val="none" w:sz="0" w:space="0" w:color="auto"/>
                    <w:right w:val="none" w:sz="0" w:space="0" w:color="auto"/>
                  </w:divBdr>
                  <w:divsChild>
                    <w:div w:id="1232813686">
                      <w:marLeft w:val="0"/>
                      <w:marRight w:val="0"/>
                      <w:marTop w:val="0"/>
                      <w:marBottom w:val="0"/>
                      <w:divBdr>
                        <w:top w:val="none" w:sz="0" w:space="0" w:color="auto"/>
                        <w:left w:val="none" w:sz="0" w:space="0" w:color="auto"/>
                        <w:bottom w:val="none" w:sz="0" w:space="0" w:color="auto"/>
                        <w:right w:val="none" w:sz="0" w:space="0" w:color="auto"/>
                      </w:divBdr>
                    </w:div>
                  </w:divsChild>
                </w:div>
                <w:div w:id="913779391">
                  <w:marLeft w:val="0"/>
                  <w:marRight w:val="0"/>
                  <w:marTop w:val="0"/>
                  <w:marBottom w:val="0"/>
                  <w:divBdr>
                    <w:top w:val="none" w:sz="0" w:space="0" w:color="auto"/>
                    <w:left w:val="none" w:sz="0" w:space="0" w:color="auto"/>
                    <w:bottom w:val="none" w:sz="0" w:space="0" w:color="auto"/>
                    <w:right w:val="none" w:sz="0" w:space="0" w:color="auto"/>
                  </w:divBdr>
                  <w:divsChild>
                    <w:div w:id="797266140">
                      <w:marLeft w:val="0"/>
                      <w:marRight w:val="0"/>
                      <w:marTop w:val="0"/>
                      <w:marBottom w:val="0"/>
                      <w:divBdr>
                        <w:top w:val="none" w:sz="0" w:space="0" w:color="auto"/>
                        <w:left w:val="none" w:sz="0" w:space="0" w:color="auto"/>
                        <w:bottom w:val="none" w:sz="0" w:space="0" w:color="auto"/>
                        <w:right w:val="none" w:sz="0" w:space="0" w:color="auto"/>
                      </w:divBdr>
                    </w:div>
                  </w:divsChild>
                </w:div>
                <w:div w:id="26763710">
                  <w:marLeft w:val="0"/>
                  <w:marRight w:val="0"/>
                  <w:marTop w:val="0"/>
                  <w:marBottom w:val="0"/>
                  <w:divBdr>
                    <w:top w:val="none" w:sz="0" w:space="0" w:color="auto"/>
                    <w:left w:val="none" w:sz="0" w:space="0" w:color="auto"/>
                    <w:bottom w:val="none" w:sz="0" w:space="0" w:color="auto"/>
                    <w:right w:val="none" w:sz="0" w:space="0" w:color="auto"/>
                  </w:divBdr>
                  <w:divsChild>
                    <w:div w:id="1840271449">
                      <w:marLeft w:val="0"/>
                      <w:marRight w:val="0"/>
                      <w:marTop w:val="0"/>
                      <w:marBottom w:val="0"/>
                      <w:divBdr>
                        <w:top w:val="none" w:sz="0" w:space="0" w:color="auto"/>
                        <w:left w:val="none" w:sz="0" w:space="0" w:color="auto"/>
                        <w:bottom w:val="none" w:sz="0" w:space="0" w:color="auto"/>
                        <w:right w:val="none" w:sz="0" w:space="0" w:color="auto"/>
                      </w:divBdr>
                    </w:div>
                  </w:divsChild>
                </w:div>
                <w:div w:id="226846894">
                  <w:marLeft w:val="0"/>
                  <w:marRight w:val="0"/>
                  <w:marTop w:val="0"/>
                  <w:marBottom w:val="0"/>
                  <w:divBdr>
                    <w:top w:val="none" w:sz="0" w:space="0" w:color="auto"/>
                    <w:left w:val="none" w:sz="0" w:space="0" w:color="auto"/>
                    <w:bottom w:val="none" w:sz="0" w:space="0" w:color="auto"/>
                    <w:right w:val="none" w:sz="0" w:space="0" w:color="auto"/>
                  </w:divBdr>
                  <w:divsChild>
                    <w:div w:id="1590654134">
                      <w:marLeft w:val="0"/>
                      <w:marRight w:val="0"/>
                      <w:marTop w:val="0"/>
                      <w:marBottom w:val="0"/>
                      <w:divBdr>
                        <w:top w:val="none" w:sz="0" w:space="0" w:color="auto"/>
                        <w:left w:val="none" w:sz="0" w:space="0" w:color="auto"/>
                        <w:bottom w:val="none" w:sz="0" w:space="0" w:color="auto"/>
                        <w:right w:val="none" w:sz="0" w:space="0" w:color="auto"/>
                      </w:divBdr>
                    </w:div>
                  </w:divsChild>
                </w:div>
                <w:div w:id="529034262">
                  <w:marLeft w:val="0"/>
                  <w:marRight w:val="0"/>
                  <w:marTop w:val="0"/>
                  <w:marBottom w:val="0"/>
                  <w:divBdr>
                    <w:top w:val="none" w:sz="0" w:space="0" w:color="auto"/>
                    <w:left w:val="none" w:sz="0" w:space="0" w:color="auto"/>
                    <w:bottom w:val="none" w:sz="0" w:space="0" w:color="auto"/>
                    <w:right w:val="none" w:sz="0" w:space="0" w:color="auto"/>
                  </w:divBdr>
                  <w:divsChild>
                    <w:div w:id="2039503399">
                      <w:marLeft w:val="0"/>
                      <w:marRight w:val="0"/>
                      <w:marTop w:val="0"/>
                      <w:marBottom w:val="0"/>
                      <w:divBdr>
                        <w:top w:val="none" w:sz="0" w:space="0" w:color="auto"/>
                        <w:left w:val="none" w:sz="0" w:space="0" w:color="auto"/>
                        <w:bottom w:val="none" w:sz="0" w:space="0" w:color="auto"/>
                        <w:right w:val="none" w:sz="0" w:space="0" w:color="auto"/>
                      </w:divBdr>
                    </w:div>
                  </w:divsChild>
                </w:div>
                <w:div w:id="422149322">
                  <w:marLeft w:val="0"/>
                  <w:marRight w:val="0"/>
                  <w:marTop w:val="0"/>
                  <w:marBottom w:val="0"/>
                  <w:divBdr>
                    <w:top w:val="none" w:sz="0" w:space="0" w:color="auto"/>
                    <w:left w:val="none" w:sz="0" w:space="0" w:color="auto"/>
                    <w:bottom w:val="none" w:sz="0" w:space="0" w:color="auto"/>
                    <w:right w:val="none" w:sz="0" w:space="0" w:color="auto"/>
                  </w:divBdr>
                  <w:divsChild>
                    <w:div w:id="847984641">
                      <w:marLeft w:val="0"/>
                      <w:marRight w:val="0"/>
                      <w:marTop w:val="0"/>
                      <w:marBottom w:val="0"/>
                      <w:divBdr>
                        <w:top w:val="none" w:sz="0" w:space="0" w:color="auto"/>
                        <w:left w:val="none" w:sz="0" w:space="0" w:color="auto"/>
                        <w:bottom w:val="none" w:sz="0" w:space="0" w:color="auto"/>
                        <w:right w:val="none" w:sz="0" w:space="0" w:color="auto"/>
                      </w:divBdr>
                    </w:div>
                  </w:divsChild>
                </w:div>
                <w:div w:id="1395272996">
                  <w:marLeft w:val="0"/>
                  <w:marRight w:val="0"/>
                  <w:marTop w:val="0"/>
                  <w:marBottom w:val="0"/>
                  <w:divBdr>
                    <w:top w:val="none" w:sz="0" w:space="0" w:color="auto"/>
                    <w:left w:val="none" w:sz="0" w:space="0" w:color="auto"/>
                    <w:bottom w:val="none" w:sz="0" w:space="0" w:color="auto"/>
                    <w:right w:val="none" w:sz="0" w:space="0" w:color="auto"/>
                  </w:divBdr>
                  <w:divsChild>
                    <w:div w:id="80369879">
                      <w:marLeft w:val="0"/>
                      <w:marRight w:val="0"/>
                      <w:marTop w:val="0"/>
                      <w:marBottom w:val="0"/>
                      <w:divBdr>
                        <w:top w:val="none" w:sz="0" w:space="0" w:color="auto"/>
                        <w:left w:val="none" w:sz="0" w:space="0" w:color="auto"/>
                        <w:bottom w:val="none" w:sz="0" w:space="0" w:color="auto"/>
                        <w:right w:val="none" w:sz="0" w:space="0" w:color="auto"/>
                      </w:divBdr>
                    </w:div>
                  </w:divsChild>
                </w:div>
                <w:div w:id="2053261119">
                  <w:marLeft w:val="0"/>
                  <w:marRight w:val="0"/>
                  <w:marTop w:val="0"/>
                  <w:marBottom w:val="0"/>
                  <w:divBdr>
                    <w:top w:val="none" w:sz="0" w:space="0" w:color="auto"/>
                    <w:left w:val="none" w:sz="0" w:space="0" w:color="auto"/>
                    <w:bottom w:val="none" w:sz="0" w:space="0" w:color="auto"/>
                    <w:right w:val="none" w:sz="0" w:space="0" w:color="auto"/>
                  </w:divBdr>
                  <w:divsChild>
                    <w:div w:id="1505130344">
                      <w:marLeft w:val="0"/>
                      <w:marRight w:val="0"/>
                      <w:marTop w:val="0"/>
                      <w:marBottom w:val="0"/>
                      <w:divBdr>
                        <w:top w:val="none" w:sz="0" w:space="0" w:color="auto"/>
                        <w:left w:val="none" w:sz="0" w:space="0" w:color="auto"/>
                        <w:bottom w:val="none" w:sz="0" w:space="0" w:color="auto"/>
                        <w:right w:val="none" w:sz="0" w:space="0" w:color="auto"/>
                      </w:divBdr>
                    </w:div>
                  </w:divsChild>
                </w:div>
                <w:div w:id="1909655971">
                  <w:marLeft w:val="0"/>
                  <w:marRight w:val="0"/>
                  <w:marTop w:val="0"/>
                  <w:marBottom w:val="0"/>
                  <w:divBdr>
                    <w:top w:val="none" w:sz="0" w:space="0" w:color="auto"/>
                    <w:left w:val="none" w:sz="0" w:space="0" w:color="auto"/>
                    <w:bottom w:val="none" w:sz="0" w:space="0" w:color="auto"/>
                    <w:right w:val="none" w:sz="0" w:space="0" w:color="auto"/>
                  </w:divBdr>
                  <w:divsChild>
                    <w:div w:id="1451819651">
                      <w:marLeft w:val="0"/>
                      <w:marRight w:val="0"/>
                      <w:marTop w:val="0"/>
                      <w:marBottom w:val="0"/>
                      <w:divBdr>
                        <w:top w:val="none" w:sz="0" w:space="0" w:color="auto"/>
                        <w:left w:val="none" w:sz="0" w:space="0" w:color="auto"/>
                        <w:bottom w:val="none" w:sz="0" w:space="0" w:color="auto"/>
                        <w:right w:val="none" w:sz="0" w:space="0" w:color="auto"/>
                      </w:divBdr>
                    </w:div>
                  </w:divsChild>
                </w:div>
                <w:div w:id="392309966">
                  <w:marLeft w:val="0"/>
                  <w:marRight w:val="0"/>
                  <w:marTop w:val="0"/>
                  <w:marBottom w:val="0"/>
                  <w:divBdr>
                    <w:top w:val="none" w:sz="0" w:space="0" w:color="auto"/>
                    <w:left w:val="none" w:sz="0" w:space="0" w:color="auto"/>
                    <w:bottom w:val="none" w:sz="0" w:space="0" w:color="auto"/>
                    <w:right w:val="none" w:sz="0" w:space="0" w:color="auto"/>
                  </w:divBdr>
                  <w:divsChild>
                    <w:div w:id="976880811">
                      <w:marLeft w:val="0"/>
                      <w:marRight w:val="0"/>
                      <w:marTop w:val="0"/>
                      <w:marBottom w:val="0"/>
                      <w:divBdr>
                        <w:top w:val="none" w:sz="0" w:space="0" w:color="auto"/>
                        <w:left w:val="none" w:sz="0" w:space="0" w:color="auto"/>
                        <w:bottom w:val="none" w:sz="0" w:space="0" w:color="auto"/>
                        <w:right w:val="none" w:sz="0" w:space="0" w:color="auto"/>
                      </w:divBdr>
                    </w:div>
                  </w:divsChild>
                </w:div>
                <w:div w:id="1164782677">
                  <w:marLeft w:val="0"/>
                  <w:marRight w:val="0"/>
                  <w:marTop w:val="0"/>
                  <w:marBottom w:val="0"/>
                  <w:divBdr>
                    <w:top w:val="none" w:sz="0" w:space="0" w:color="auto"/>
                    <w:left w:val="none" w:sz="0" w:space="0" w:color="auto"/>
                    <w:bottom w:val="none" w:sz="0" w:space="0" w:color="auto"/>
                    <w:right w:val="none" w:sz="0" w:space="0" w:color="auto"/>
                  </w:divBdr>
                  <w:divsChild>
                    <w:div w:id="1561163202">
                      <w:marLeft w:val="0"/>
                      <w:marRight w:val="0"/>
                      <w:marTop w:val="0"/>
                      <w:marBottom w:val="0"/>
                      <w:divBdr>
                        <w:top w:val="none" w:sz="0" w:space="0" w:color="auto"/>
                        <w:left w:val="none" w:sz="0" w:space="0" w:color="auto"/>
                        <w:bottom w:val="none" w:sz="0" w:space="0" w:color="auto"/>
                        <w:right w:val="none" w:sz="0" w:space="0" w:color="auto"/>
                      </w:divBdr>
                    </w:div>
                  </w:divsChild>
                </w:div>
                <w:div w:id="57679208">
                  <w:marLeft w:val="0"/>
                  <w:marRight w:val="0"/>
                  <w:marTop w:val="0"/>
                  <w:marBottom w:val="0"/>
                  <w:divBdr>
                    <w:top w:val="none" w:sz="0" w:space="0" w:color="auto"/>
                    <w:left w:val="none" w:sz="0" w:space="0" w:color="auto"/>
                    <w:bottom w:val="none" w:sz="0" w:space="0" w:color="auto"/>
                    <w:right w:val="none" w:sz="0" w:space="0" w:color="auto"/>
                  </w:divBdr>
                  <w:divsChild>
                    <w:div w:id="1509904993">
                      <w:marLeft w:val="0"/>
                      <w:marRight w:val="0"/>
                      <w:marTop w:val="0"/>
                      <w:marBottom w:val="0"/>
                      <w:divBdr>
                        <w:top w:val="none" w:sz="0" w:space="0" w:color="auto"/>
                        <w:left w:val="none" w:sz="0" w:space="0" w:color="auto"/>
                        <w:bottom w:val="none" w:sz="0" w:space="0" w:color="auto"/>
                        <w:right w:val="none" w:sz="0" w:space="0" w:color="auto"/>
                      </w:divBdr>
                    </w:div>
                  </w:divsChild>
                </w:div>
                <w:div w:id="713579332">
                  <w:marLeft w:val="0"/>
                  <w:marRight w:val="0"/>
                  <w:marTop w:val="0"/>
                  <w:marBottom w:val="0"/>
                  <w:divBdr>
                    <w:top w:val="none" w:sz="0" w:space="0" w:color="auto"/>
                    <w:left w:val="none" w:sz="0" w:space="0" w:color="auto"/>
                    <w:bottom w:val="none" w:sz="0" w:space="0" w:color="auto"/>
                    <w:right w:val="none" w:sz="0" w:space="0" w:color="auto"/>
                  </w:divBdr>
                  <w:divsChild>
                    <w:div w:id="738215942">
                      <w:marLeft w:val="0"/>
                      <w:marRight w:val="0"/>
                      <w:marTop w:val="0"/>
                      <w:marBottom w:val="0"/>
                      <w:divBdr>
                        <w:top w:val="none" w:sz="0" w:space="0" w:color="auto"/>
                        <w:left w:val="none" w:sz="0" w:space="0" w:color="auto"/>
                        <w:bottom w:val="none" w:sz="0" w:space="0" w:color="auto"/>
                        <w:right w:val="none" w:sz="0" w:space="0" w:color="auto"/>
                      </w:divBdr>
                    </w:div>
                  </w:divsChild>
                </w:div>
                <w:div w:id="641816398">
                  <w:marLeft w:val="0"/>
                  <w:marRight w:val="0"/>
                  <w:marTop w:val="0"/>
                  <w:marBottom w:val="0"/>
                  <w:divBdr>
                    <w:top w:val="none" w:sz="0" w:space="0" w:color="auto"/>
                    <w:left w:val="none" w:sz="0" w:space="0" w:color="auto"/>
                    <w:bottom w:val="none" w:sz="0" w:space="0" w:color="auto"/>
                    <w:right w:val="none" w:sz="0" w:space="0" w:color="auto"/>
                  </w:divBdr>
                  <w:divsChild>
                    <w:div w:id="1641836473">
                      <w:marLeft w:val="0"/>
                      <w:marRight w:val="0"/>
                      <w:marTop w:val="0"/>
                      <w:marBottom w:val="0"/>
                      <w:divBdr>
                        <w:top w:val="none" w:sz="0" w:space="0" w:color="auto"/>
                        <w:left w:val="none" w:sz="0" w:space="0" w:color="auto"/>
                        <w:bottom w:val="none" w:sz="0" w:space="0" w:color="auto"/>
                        <w:right w:val="none" w:sz="0" w:space="0" w:color="auto"/>
                      </w:divBdr>
                    </w:div>
                  </w:divsChild>
                </w:div>
                <w:div w:id="795684001">
                  <w:marLeft w:val="0"/>
                  <w:marRight w:val="0"/>
                  <w:marTop w:val="0"/>
                  <w:marBottom w:val="0"/>
                  <w:divBdr>
                    <w:top w:val="none" w:sz="0" w:space="0" w:color="auto"/>
                    <w:left w:val="none" w:sz="0" w:space="0" w:color="auto"/>
                    <w:bottom w:val="none" w:sz="0" w:space="0" w:color="auto"/>
                    <w:right w:val="none" w:sz="0" w:space="0" w:color="auto"/>
                  </w:divBdr>
                  <w:divsChild>
                    <w:div w:id="1801919254">
                      <w:marLeft w:val="0"/>
                      <w:marRight w:val="0"/>
                      <w:marTop w:val="0"/>
                      <w:marBottom w:val="0"/>
                      <w:divBdr>
                        <w:top w:val="none" w:sz="0" w:space="0" w:color="auto"/>
                        <w:left w:val="none" w:sz="0" w:space="0" w:color="auto"/>
                        <w:bottom w:val="none" w:sz="0" w:space="0" w:color="auto"/>
                        <w:right w:val="none" w:sz="0" w:space="0" w:color="auto"/>
                      </w:divBdr>
                    </w:div>
                  </w:divsChild>
                </w:div>
                <w:div w:id="1788616711">
                  <w:marLeft w:val="0"/>
                  <w:marRight w:val="0"/>
                  <w:marTop w:val="0"/>
                  <w:marBottom w:val="0"/>
                  <w:divBdr>
                    <w:top w:val="none" w:sz="0" w:space="0" w:color="auto"/>
                    <w:left w:val="none" w:sz="0" w:space="0" w:color="auto"/>
                    <w:bottom w:val="none" w:sz="0" w:space="0" w:color="auto"/>
                    <w:right w:val="none" w:sz="0" w:space="0" w:color="auto"/>
                  </w:divBdr>
                  <w:divsChild>
                    <w:div w:id="838547432">
                      <w:marLeft w:val="0"/>
                      <w:marRight w:val="0"/>
                      <w:marTop w:val="0"/>
                      <w:marBottom w:val="0"/>
                      <w:divBdr>
                        <w:top w:val="none" w:sz="0" w:space="0" w:color="auto"/>
                        <w:left w:val="none" w:sz="0" w:space="0" w:color="auto"/>
                        <w:bottom w:val="none" w:sz="0" w:space="0" w:color="auto"/>
                        <w:right w:val="none" w:sz="0" w:space="0" w:color="auto"/>
                      </w:divBdr>
                    </w:div>
                  </w:divsChild>
                </w:div>
                <w:div w:id="740326324">
                  <w:marLeft w:val="0"/>
                  <w:marRight w:val="0"/>
                  <w:marTop w:val="0"/>
                  <w:marBottom w:val="0"/>
                  <w:divBdr>
                    <w:top w:val="none" w:sz="0" w:space="0" w:color="auto"/>
                    <w:left w:val="none" w:sz="0" w:space="0" w:color="auto"/>
                    <w:bottom w:val="none" w:sz="0" w:space="0" w:color="auto"/>
                    <w:right w:val="none" w:sz="0" w:space="0" w:color="auto"/>
                  </w:divBdr>
                  <w:divsChild>
                    <w:div w:id="941764986">
                      <w:marLeft w:val="0"/>
                      <w:marRight w:val="0"/>
                      <w:marTop w:val="0"/>
                      <w:marBottom w:val="0"/>
                      <w:divBdr>
                        <w:top w:val="none" w:sz="0" w:space="0" w:color="auto"/>
                        <w:left w:val="none" w:sz="0" w:space="0" w:color="auto"/>
                        <w:bottom w:val="none" w:sz="0" w:space="0" w:color="auto"/>
                        <w:right w:val="none" w:sz="0" w:space="0" w:color="auto"/>
                      </w:divBdr>
                    </w:div>
                  </w:divsChild>
                </w:div>
                <w:div w:id="349835789">
                  <w:marLeft w:val="0"/>
                  <w:marRight w:val="0"/>
                  <w:marTop w:val="0"/>
                  <w:marBottom w:val="0"/>
                  <w:divBdr>
                    <w:top w:val="none" w:sz="0" w:space="0" w:color="auto"/>
                    <w:left w:val="none" w:sz="0" w:space="0" w:color="auto"/>
                    <w:bottom w:val="none" w:sz="0" w:space="0" w:color="auto"/>
                    <w:right w:val="none" w:sz="0" w:space="0" w:color="auto"/>
                  </w:divBdr>
                  <w:divsChild>
                    <w:div w:id="1706563633">
                      <w:marLeft w:val="0"/>
                      <w:marRight w:val="0"/>
                      <w:marTop w:val="0"/>
                      <w:marBottom w:val="0"/>
                      <w:divBdr>
                        <w:top w:val="none" w:sz="0" w:space="0" w:color="auto"/>
                        <w:left w:val="none" w:sz="0" w:space="0" w:color="auto"/>
                        <w:bottom w:val="none" w:sz="0" w:space="0" w:color="auto"/>
                        <w:right w:val="none" w:sz="0" w:space="0" w:color="auto"/>
                      </w:divBdr>
                    </w:div>
                  </w:divsChild>
                </w:div>
                <w:div w:id="992568657">
                  <w:marLeft w:val="0"/>
                  <w:marRight w:val="0"/>
                  <w:marTop w:val="0"/>
                  <w:marBottom w:val="0"/>
                  <w:divBdr>
                    <w:top w:val="none" w:sz="0" w:space="0" w:color="auto"/>
                    <w:left w:val="none" w:sz="0" w:space="0" w:color="auto"/>
                    <w:bottom w:val="none" w:sz="0" w:space="0" w:color="auto"/>
                    <w:right w:val="none" w:sz="0" w:space="0" w:color="auto"/>
                  </w:divBdr>
                  <w:divsChild>
                    <w:div w:id="2026519127">
                      <w:marLeft w:val="0"/>
                      <w:marRight w:val="0"/>
                      <w:marTop w:val="0"/>
                      <w:marBottom w:val="0"/>
                      <w:divBdr>
                        <w:top w:val="none" w:sz="0" w:space="0" w:color="auto"/>
                        <w:left w:val="none" w:sz="0" w:space="0" w:color="auto"/>
                        <w:bottom w:val="none" w:sz="0" w:space="0" w:color="auto"/>
                        <w:right w:val="none" w:sz="0" w:space="0" w:color="auto"/>
                      </w:divBdr>
                    </w:div>
                  </w:divsChild>
                </w:div>
                <w:div w:id="171261507">
                  <w:marLeft w:val="0"/>
                  <w:marRight w:val="0"/>
                  <w:marTop w:val="0"/>
                  <w:marBottom w:val="0"/>
                  <w:divBdr>
                    <w:top w:val="none" w:sz="0" w:space="0" w:color="auto"/>
                    <w:left w:val="none" w:sz="0" w:space="0" w:color="auto"/>
                    <w:bottom w:val="none" w:sz="0" w:space="0" w:color="auto"/>
                    <w:right w:val="none" w:sz="0" w:space="0" w:color="auto"/>
                  </w:divBdr>
                  <w:divsChild>
                    <w:div w:id="105081290">
                      <w:marLeft w:val="0"/>
                      <w:marRight w:val="0"/>
                      <w:marTop w:val="0"/>
                      <w:marBottom w:val="0"/>
                      <w:divBdr>
                        <w:top w:val="none" w:sz="0" w:space="0" w:color="auto"/>
                        <w:left w:val="none" w:sz="0" w:space="0" w:color="auto"/>
                        <w:bottom w:val="none" w:sz="0" w:space="0" w:color="auto"/>
                        <w:right w:val="none" w:sz="0" w:space="0" w:color="auto"/>
                      </w:divBdr>
                    </w:div>
                  </w:divsChild>
                </w:div>
                <w:div w:id="832992324">
                  <w:marLeft w:val="0"/>
                  <w:marRight w:val="0"/>
                  <w:marTop w:val="0"/>
                  <w:marBottom w:val="0"/>
                  <w:divBdr>
                    <w:top w:val="none" w:sz="0" w:space="0" w:color="auto"/>
                    <w:left w:val="none" w:sz="0" w:space="0" w:color="auto"/>
                    <w:bottom w:val="none" w:sz="0" w:space="0" w:color="auto"/>
                    <w:right w:val="none" w:sz="0" w:space="0" w:color="auto"/>
                  </w:divBdr>
                  <w:divsChild>
                    <w:div w:id="553353006">
                      <w:marLeft w:val="0"/>
                      <w:marRight w:val="0"/>
                      <w:marTop w:val="0"/>
                      <w:marBottom w:val="0"/>
                      <w:divBdr>
                        <w:top w:val="none" w:sz="0" w:space="0" w:color="auto"/>
                        <w:left w:val="none" w:sz="0" w:space="0" w:color="auto"/>
                        <w:bottom w:val="none" w:sz="0" w:space="0" w:color="auto"/>
                        <w:right w:val="none" w:sz="0" w:space="0" w:color="auto"/>
                      </w:divBdr>
                    </w:div>
                  </w:divsChild>
                </w:div>
                <w:div w:id="1513107817">
                  <w:marLeft w:val="0"/>
                  <w:marRight w:val="0"/>
                  <w:marTop w:val="0"/>
                  <w:marBottom w:val="0"/>
                  <w:divBdr>
                    <w:top w:val="none" w:sz="0" w:space="0" w:color="auto"/>
                    <w:left w:val="none" w:sz="0" w:space="0" w:color="auto"/>
                    <w:bottom w:val="none" w:sz="0" w:space="0" w:color="auto"/>
                    <w:right w:val="none" w:sz="0" w:space="0" w:color="auto"/>
                  </w:divBdr>
                  <w:divsChild>
                    <w:div w:id="2112621191">
                      <w:marLeft w:val="0"/>
                      <w:marRight w:val="0"/>
                      <w:marTop w:val="0"/>
                      <w:marBottom w:val="0"/>
                      <w:divBdr>
                        <w:top w:val="none" w:sz="0" w:space="0" w:color="auto"/>
                        <w:left w:val="none" w:sz="0" w:space="0" w:color="auto"/>
                        <w:bottom w:val="none" w:sz="0" w:space="0" w:color="auto"/>
                        <w:right w:val="none" w:sz="0" w:space="0" w:color="auto"/>
                      </w:divBdr>
                    </w:div>
                  </w:divsChild>
                </w:div>
                <w:div w:id="449861432">
                  <w:marLeft w:val="0"/>
                  <w:marRight w:val="0"/>
                  <w:marTop w:val="0"/>
                  <w:marBottom w:val="0"/>
                  <w:divBdr>
                    <w:top w:val="none" w:sz="0" w:space="0" w:color="auto"/>
                    <w:left w:val="none" w:sz="0" w:space="0" w:color="auto"/>
                    <w:bottom w:val="none" w:sz="0" w:space="0" w:color="auto"/>
                    <w:right w:val="none" w:sz="0" w:space="0" w:color="auto"/>
                  </w:divBdr>
                  <w:divsChild>
                    <w:div w:id="312492991">
                      <w:marLeft w:val="0"/>
                      <w:marRight w:val="0"/>
                      <w:marTop w:val="0"/>
                      <w:marBottom w:val="0"/>
                      <w:divBdr>
                        <w:top w:val="none" w:sz="0" w:space="0" w:color="auto"/>
                        <w:left w:val="none" w:sz="0" w:space="0" w:color="auto"/>
                        <w:bottom w:val="none" w:sz="0" w:space="0" w:color="auto"/>
                        <w:right w:val="none" w:sz="0" w:space="0" w:color="auto"/>
                      </w:divBdr>
                    </w:div>
                  </w:divsChild>
                </w:div>
                <w:div w:id="464543929">
                  <w:marLeft w:val="0"/>
                  <w:marRight w:val="0"/>
                  <w:marTop w:val="0"/>
                  <w:marBottom w:val="0"/>
                  <w:divBdr>
                    <w:top w:val="none" w:sz="0" w:space="0" w:color="auto"/>
                    <w:left w:val="none" w:sz="0" w:space="0" w:color="auto"/>
                    <w:bottom w:val="none" w:sz="0" w:space="0" w:color="auto"/>
                    <w:right w:val="none" w:sz="0" w:space="0" w:color="auto"/>
                  </w:divBdr>
                  <w:divsChild>
                    <w:div w:id="666176216">
                      <w:marLeft w:val="0"/>
                      <w:marRight w:val="0"/>
                      <w:marTop w:val="0"/>
                      <w:marBottom w:val="0"/>
                      <w:divBdr>
                        <w:top w:val="none" w:sz="0" w:space="0" w:color="auto"/>
                        <w:left w:val="none" w:sz="0" w:space="0" w:color="auto"/>
                        <w:bottom w:val="none" w:sz="0" w:space="0" w:color="auto"/>
                        <w:right w:val="none" w:sz="0" w:space="0" w:color="auto"/>
                      </w:divBdr>
                    </w:div>
                  </w:divsChild>
                </w:div>
                <w:div w:id="1374617785">
                  <w:marLeft w:val="0"/>
                  <w:marRight w:val="0"/>
                  <w:marTop w:val="0"/>
                  <w:marBottom w:val="0"/>
                  <w:divBdr>
                    <w:top w:val="none" w:sz="0" w:space="0" w:color="auto"/>
                    <w:left w:val="none" w:sz="0" w:space="0" w:color="auto"/>
                    <w:bottom w:val="none" w:sz="0" w:space="0" w:color="auto"/>
                    <w:right w:val="none" w:sz="0" w:space="0" w:color="auto"/>
                  </w:divBdr>
                  <w:divsChild>
                    <w:div w:id="1116219504">
                      <w:marLeft w:val="0"/>
                      <w:marRight w:val="0"/>
                      <w:marTop w:val="0"/>
                      <w:marBottom w:val="0"/>
                      <w:divBdr>
                        <w:top w:val="none" w:sz="0" w:space="0" w:color="auto"/>
                        <w:left w:val="none" w:sz="0" w:space="0" w:color="auto"/>
                        <w:bottom w:val="none" w:sz="0" w:space="0" w:color="auto"/>
                        <w:right w:val="none" w:sz="0" w:space="0" w:color="auto"/>
                      </w:divBdr>
                    </w:div>
                  </w:divsChild>
                </w:div>
                <w:div w:id="822816746">
                  <w:marLeft w:val="0"/>
                  <w:marRight w:val="0"/>
                  <w:marTop w:val="0"/>
                  <w:marBottom w:val="0"/>
                  <w:divBdr>
                    <w:top w:val="none" w:sz="0" w:space="0" w:color="auto"/>
                    <w:left w:val="none" w:sz="0" w:space="0" w:color="auto"/>
                    <w:bottom w:val="none" w:sz="0" w:space="0" w:color="auto"/>
                    <w:right w:val="none" w:sz="0" w:space="0" w:color="auto"/>
                  </w:divBdr>
                  <w:divsChild>
                    <w:div w:id="927812765">
                      <w:marLeft w:val="0"/>
                      <w:marRight w:val="0"/>
                      <w:marTop w:val="0"/>
                      <w:marBottom w:val="0"/>
                      <w:divBdr>
                        <w:top w:val="none" w:sz="0" w:space="0" w:color="auto"/>
                        <w:left w:val="none" w:sz="0" w:space="0" w:color="auto"/>
                        <w:bottom w:val="none" w:sz="0" w:space="0" w:color="auto"/>
                        <w:right w:val="none" w:sz="0" w:space="0" w:color="auto"/>
                      </w:divBdr>
                    </w:div>
                  </w:divsChild>
                </w:div>
                <w:div w:id="1921526284">
                  <w:marLeft w:val="0"/>
                  <w:marRight w:val="0"/>
                  <w:marTop w:val="0"/>
                  <w:marBottom w:val="0"/>
                  <w:divBdr>
                    <w:top w:val="none" w:sz="0" w:space="0" w:color="auto"/>
                    <w:left w:val="none" w:sz="0" w:space="0" w:color="auto"/>
                    <w:bottom w:val="none" w:sz="0" w:space="0" w:color="auto"/>
                    <w:right w:val="none" w:sz="0" w:space="0" w:color="auto"/>
                  </w:divBdr>
                  <w:divsChild>
                    <w:div w:id="1098138975">
                      <w:marLeft w:val="0"/>
                      <w:marRight w:val="0"/>
                      <w:marTop w:val="0"/>
                      <w:marBottom w:val="0"/>
                      <w:divBdr>
                        <w:top w:val="none" w:sz="0" w:space="0" w:color="auto"/>
                        <w:left w:val="none" w:sz="0" w:space="0" w:color="auto"/>
                        <w:bottom w:val="none" w:sz="0" w:space="0" w:color="auto"/>
                        <w:right w:val="none" w:sz="0" w:space="0" w:color="auto"/>
                      </w:divBdr>
                    </w:div>
                  </w:divsChild>
                </w:div>
                <w:div w:id="36442216">
                  <w:marLeft w:val="0"/>
                  <w:marRight w:val="0"/>
                  <w:marTop w:val="0"/>
                  <w:marBottom w:val="0"/>
                  <w:divBdr>
                    <w:top w:val="none" w:sz="0" w:space="0" w:color="auto"/>
                    <w:left w:val="none" w:sz="0" w:space="0" w:color="auto"/>
                    <w:bottom w:val="none" w:sz="0" w:space="0" w:color="auto"/>
                    <w:right w:val="none" w:sz="0" w:space="0" w:color="auto"/>
                  </w:divBdr>
                  <w:divsChild>
                    <w:div w:id="827865339">
                      <w:marLeft w:val="0"/>
                      <w:marRight w:val="0"/>
                      <w:marTop w:val="0"/>
                      <w:marBottom w:val="0"/>
                      <w:divBdr>
                        <w:top w:val="none" w:sz="0" w:space="0" w:color="auto"/>
                        <w:left w:val="none" w:sz="0" w:space="0" w:color="auto"/>
                        <w:bottom w:val="none" w:sz="0" w:space="0" w:color="auto"/>
                        <w:right w:val="none" w:sz="0" w:space="0" w:color="auto"/>
                      </w:divBdr>
                    </w:div>
                  </w:divsChild>
                </w:div>
                <w:div w:id="1134061811">
                  <w:marLeft w:val="0"/>
                  <w:marRight w:val="0"/>
                  <w:marTop w:val="0"/>
                  <w:marBottom w:val="0"/>
                  <w:divBdr>
                    <w:top w:val="none" w:sz="0" w:space="0" w:color="auto"/>
                    <w:left w:val="none" w:sz="0" w:space="0" w:color="auto"/>
                    <w:bottom w:val="none" w:sz="0" w:space="0" w:color="auto"/>
                    <w:right w:val="none" w:sz="0" w:space="0" w:color="auto"/>
                  </w:divBdr>
                  <w:divsChild>
                    <w:div w:id="1746102918">
                      <w:marLeft w:val="0"/>
                      <w:marRight w:val="0"/>
                      <w:marTop w:val="0"/>
                      <w:marBottom w:val="0"/>
                      <w:divBdr>
                        <w:top w:val="none" w:sz="0" w:space="0" w:color="auto"/>
                        <w:left w:val="none" w:sz="0" w:space="0" w:color="auto"/>
                        <w:bottom w:val="none" w:sz="0" w:space="0" w:color="auto"/>
                        <w:right w:val="none" w:sz="0" w:space="0" w:color="auto"/>
                      </w:divBdr>
                    </w:div>
                  </w:divsChild>
                </w:div>
                <w:div w:id="1605646754">
                  <w:marLeft w:val="0"/>
                  <w:marRight w:val="0"/>
                  <w:marTop w:val="0"/>
                  <w:marBottom w:val="0"/>
                  <w:divBdr>
                    <w:top w:val="none" w:sz="0" w:space="0" w:color="auto"/>
                    <w:left w:val="none" w:sz="0" w:space="0" w:color="auto"/>
                    <w:bottom w:val="none" w:sz="0" w:space="0" w:color="auto"/>
                    <w:right w:val="none" w:sz="0" w:space="0" w:color="auto"/>
                  </w:divBdr>
                  <w:divsChild>
                    <w:div w:id="1211185989">
                      <w:marLeft w:val="0"/>
                      <w:marRight w:val="0"/>
                      <w:marTop w:val="0"/>
                      <w:marBottom w:val="0"/>
                      <w:divBdr>
                        <w:top w:val="none" w:sz="0" w:space="0" w:color="auto"/>
                        <w:left w:val="none" w:sz="0" w:space="0" w:color="auto"/>
                        <w:bottom w:val="none" w:sz="0" w:space="0" w:color="auto"/>
                        <w:right w:val="none" w:sz="0" w:space="0" w:color="auto"/>
                      </w:divBdr>
                    </w:div>
                  </w:divsChild>
                </w:div>
                <w:div w:id="461965062">
                  <w:marLeft w:val="0"/>
                  <w:marRight w:val="0"/>
                  <w:marTop w:val="0"/>
                  <w:marBottom w:val="0"/>
                  <w:divBdr>
                    <w:top w:val="none" w:sz="0" w:space="0" w:color="auto"/>
                    <w:left w:val="none" w:sz="0" w:space="0" w:color="auto"/>
                    <w:bottom w:val="none" w:sz="0" w:space="0" w:color="auto"/>
                    <w:right w:val="none" w:sz="0" w:space="0" w:color="auto"/>
                  </w:divBdr>
                  <w:divsChild>
                    <w:div w:id="229730642">
                      <w:marLeft w:val="0"/>
                      <w:marRight w:val="0"/>
                      <w:marTop w:val="0"/>
                      <w:marBottom w:val="0"/>
                      <w:divBdr>
                        <w:top w:val="none" w:sz="0" w:space="0" w:color="auto"/>
                        <w:left w:val="none" w:sz="0" w:space="0" w:color="auto"/>
                        <w:bottom w:val="none" w:sz="0" w:space="0" w:color="auto"/>
                        <w:right w:val="none" w:sz="0" w:space="0" w:color="auto"/>
                      </w:divBdr>
                    </w:div>
                  </w:divsChild>
                </w:div>
                <w:div w:id="688140188">
                  <w:marLeft w:val="0"/>
                  <w:marRight w:val="0"/>
                  <w:marTop w:val="0"/>
                  <w:marBottom w:val="0"/>
                  <w:divBdr>
                    <w:top w:val="none" w:sz="0" w:space="0" w:color="auto"/>
                    <w:left w:val="none" w:sz="0" w:space="0" w:color="auto"/>
                    <w:bottom w:val="none" w:sz="0" w:space="0" w:color="auto"/>
                    <w:right w:val="none" w:sz="0" w:space="0" w:color="auto"/>
                  </w:divBdr>
                  <w:divsChild>
                    <w:div w:id="1886140931">
                      <w:marLeft w:val="0"/>
                      <w:marRight w:val="0"/>
                      <w:marTop w:val="0"/>
                      <w:marBottom w:val="0"/>
                      <w:divBdr>
                        <w:top w:val="none" w:sz="0" w:space="0" w:color="auto"/>
                        <w:left w:val="none" w:sz="0" w:space="0" w:color="auto"/>
                        <w:bottom w:val="none" w:sz="0" w:space="0" w:color="auto"/>
                        <w:right w:val="none" w:sz="0" w:space="0" w:color="auto"/>
                      </w:divBdr>
                    </w:div>
                  </w:divsChild>
                </w:div>
                <w:div w:id="1404832212">
                  <w:marLeft w:val="0"/>
                  <w:marRight w:val="0"/>
                  <w:marTop w:val="0"/>
                  <w:marBottom w:val="0"/>
                  <w:divBdr>
                    <w:top w:val="none" w:sz="0" w:space="0" w:color="auto"/>
                    <w:left w:val="none" w:sz="0" w:space="0" w:color="auto"/>
                    <w:bottom w:val="none" w:sz="0" w:space="0" w:color="auto"/>
                    <w:right w:val="none" w:sz="0" w:space="0" w:color="auto"/>
                  </w:divBdr>
                  <w:divsChild>
                    <w:div w:id="187109029">
                      <w:marLeft w:val="0"/>
                      <w:marRight w:val="0"/>
                      <w:marTop w:val="0"/>
                      <w:marBottom w:val="0"/>
                      <w:divBdr>
                        <w:top w:val="none" w:sz="0" w:space="0" w:color="auto"/>
                        <w:left w:val="none" w:sz="0" w:space="0" w:color="auto"/>
                        <w:bottom w:val="none" w:sz="0" w:space="0" w:color="auto"/>
                        <w:right w:val="none" w:sz="0" w:space="0" w:color="auto"/>
                      </w:divBdr>
                    </w:div>
                  </w:divsChild>
                </w:div>
                <w:div w:id="1162888272">
                  <w:marLeft w:val="0"/>
                  <w:marRight w:val="0"/>
                  <w:marTop w:val="0"/>
                  <w:marBottom w:val="0"/>
                  <w:divBdr>
                    <w:top w:val="none" w:sz="0" w:space="0" w:color="auto"/>
                    <w:left w:val="none" w:sz="0" w:space="0" w:color="auto"/>
                    <w:bottom w:val="none" w:sz="0" w:space="0" w:color="auto"/>
                    <w:right w:val="none" w:sz="0" w:space="0" w:color="auto"/>
                  </w:divBdr>
                  <w:divsChild>
                    <w:div w:id="108743273">
                      <w:marLeft w:val="0"/>
                      <w:marRight w:val="0"/>
                      <w:marTop w:val="0"/>
                      <w:marBottom w:val="0"/>
                      <w:divBdr>
                        <w:top w:val="none" w:sz="0" w:space="0" w:color="auto"/>
                        <w:left w:val="none" w:sz="0" w:space="0" w:color="auto"/>
                        <w:bottom w:val="none" w:sz="0" w:space="0" w:color="auto"/>
                        <w:right w:val="none" w:sz="0" w:space="0" w:color="auto"/>
                      </w:divBdr>
                    </w:div>
                  </w:divsChild>
                </w:div>
                <w:div w:id="1741250691">
                  <w:marLeft w:val="0"/>
                  <w:marRight w:val="0"/>
                  <w:marTop w:val="0"/>
                  <w:marBottom w:val="0"/>
                  <w:divBdr>
                    <w:top w:val="none" w:sz="0" w:space="0" w:color="auto"/>
                    <w:left w:val="none" w:sz="0" w:space="0" w:color="auto"/>
                    <w:bottom w:val="none" w:sz="0" w:space="0" w:color="auto"/>
                    <w:right w:val="none" w:sz="0" w:space="0" w:color="auto"/>
                  </w:divBdr>
                  <w:divsChild>
                    <w:div w:id="1342388547">
                      <w:marLeft w:val="0"/>
                      <w:marRight w:val="0"/>
                      <w:marTop w:val="0"/>
                      <w:marBottom w:val="0"/>
                      <w:divBdr>
                        <w:top w:val="none" w:sz="0" w:space="0" w:color="auto"/>
                        <w:left w:val="none" w:sz="0" w:space="0" w:color="auto"/>
                        <w:bottom w:val="none" w:sz="0" w:space="0" w:color="auto"/>
                        <w:right w:val="none" w:sz="0" w:space="0" w:color="auto"/>
                      </w:divBdr>
                    </w:div>
                  </w:divsChild>
                </w:div>
                <w:div w:id="1997487404">
                  <w:marLeft w:val="0"/>
                  <w:marRight w:val="0"/>
                  <w:marTop w:val="0"/>
                  <w:marBottom w:val="0"/>
                  <w:divBdr>
                    <w:top w:val="none" w:sz="0" w:space="0" w:color="auto"/>
                    <w:left w:val="none" w:sz="0" w:space="0" w:color="auto"/>
                    <w:bottom w:val="none" w:sz="0" w:space="0" w:color="auto"/>
                    <w:right w:val="none" w:sz="0" w:space="0" w:color="auto"/>
                  </w:divBdr>
                  <w:divsChild>
                    <w:div w:id="963536819">
                      <w:marLeft w:val="0"/>
                      <w:marRight w:val="0"/>
                      <w:marTop w:val="0"/>
                      <w:marBottom w:val="0"/>
                      <w:divBdr>
                        <w:top w:val="none" w:sz="0" w:space="0" w:color="auto"/>
                        <w:left w:val="none" w:sz="0" w:space="0" w:color="auto"/>
                        <w:bottom w:val="none" w:sz="0" w:space="0" w:color="auto"/>
                        <w:right w:val="none" w:sz="0" w:space="0" w:color="auto"/>
                      </w:divBdr>
                    </w:div>
                  </w:divsChild>
                </w:div>
                <w:div w:id="654342117">
                  <w:marLeft w:val="0"/>
                  <w:marRight w:val="0"/>
                  <w:marTop w:val="0"/>
                  <w:marBottom w:val="0"/>
                  <w:divBdr>
                    <w:top w:val="none" w:sz="0" w:space="0" w:color="auto"/>
                    <w:left w:val="none" w:sz="0" w:space="0" w:color="auto"/>
                    <w:bottom w:val="none" w:sz="0" w:space="0" w:color="auto"/>
                    <w:right w:val="none" w:sz="0" w:space="0" w:color="auto"/>
                  </w:divBdr>
                  <w:divsChild>
                    <w:div w:id="1263420712">
                      <w:marLeft w:val="0"/>
                      <w:marRight w:val="0"/>
                      <w:marTop w:val="0"/>
                      <w:marBottom w:val="0"/>
                      <w:divBdr>
                        <w:top w:val="none" w:sz="0" w:space="0" w:color="auto"/>
                        <w:left w:val="none" w:sz="0" w:space="0" w:color="auto"/>
                        <w:bottom w:val="none" w:sz="0" w:space="0" w:color="auto"/>
                        <w:right w:val="none" w:sz="0" w:space="0" w:color="auto"/>
                      </w:divBdr>
                    </w:div>
                  </w:divsChild>
                </w:div>
                <w:div w:id="1273978643">
                  <w:marLeft w:val="0"/>
                  <w:marRight w:val="0"/>
                  <w:marTop w:val="0"/>
                  <w:marBottom w:val="0"/>
                  <w:divBdr>
                    <w:top w:val="none" w:sz="0" w:space="0" w:color="auto"/>
                    <w:left w:val="none" w:sz="0" w:space="0" w:color="auto"/>
                    <w:bottom w:val="none" w:sz="0" w:space="0" w:color="auto"/>
                    <w:right w:val="none" w:sz="0" w:space="0" w:color="auto"/>
                  </w:divBdr>
                  <w:divsChild>
                    <w:div w:id="888765537">
                      <w:marLeft w:val="0"/>
                      <w:marRight w:val="0"/>
                      <w:marTop w:val="0"/>
                      <w:marBottom w:val="0"/>
                      <w:divBdr>
                        <w:top w:val="none" w:sz="0" w:space="0" w:color="auto"/>
                        <w:left w:val="none" w:sz="0" w:space="0" w:color="auto"/>
                        <w:bottom w:val="none" w:sz="0" w:space="0" w:color="auto"/>
                        <w:right w:val="none" w:sz="0" w:space="0" w:color="auto"/>
                      </w:divBdr>
                    </w:div>
                  </w:divsChild>
                </w:div>
                <w:div w:id="1630896044">
                  <w:marLeft w:val="0"/>
                  <w:marRight w:val="0"/>
                  <w:marTop w:val="0"/>
                  <w:marBottom w:val="0"/>
                  <w:divBdr>
                    <w:top w:val="none" w:sz="0" w:space="0" w:color="auto"/>
                    <w:left w:val="none" w:sz="0" w:space="0" w:color="auto"/>
                    <w:bottom w:val="none" w:sz="0" w:space="0" w:color="auto"/>
                    <w:right w:val="none" w:sz="0" w:space="0" w:color="auto"/>
                  </w:divBdr>
                  <w:divsChild>
                    <w:div w:id="183591869">
                      <w:marLeft w:val="0"/>
                      <w:marRight w:val="0"/>
                      <w:marTop w:val="0"/>
                      <w:marBottom w:val="0"/>
                      <w:divBdr>
                        <w:top w:val="none" w:sz="0" w:space="0" w:color="auto"/>
                        <w:left w:val="none" w:sz="0" w:space="0" w:color="auto"/>
                        <w:bottom w:val="none" w:sz="0" w:space="0" w:color="auto"/>
                        <w:right w:val="none" w:sz="0" w:space="0" w:color="auto"/>
                      </w:divBdr>
                    </w:div>
                  </w:divsChild>
                </w:div>
                <w:div w:id="858084013">
                  <w:marLeft w:val="0"/>
                  <w:marRight w:val="0"/>
                  <w:marTop w:val="0"/>
                  <w:marBottom w:val="0"/>
                  <w:divBdr>
                    <w:top w:val="none" w:sz="0" w:space="0" w:color="auto"/>
                    <w:left w:val="none" w:sz="0" w:space="0" w:color="auto"/>
                    <w:bottom w:val="none" w:sz="0" w:space="0" w:color="auto"/>
                    <w:right w:val="none" w:sz="0" w:space="0" w:color="auto"/>
                  </w:divBdr>
                  <w:divsChild>
                    <w:div w:id="564948440">
                      <w:marLeft w:val="0"/>
                      <w:marRight w:val="0"/>
                      <w:marTop w:val="0"/>
                      <w:marBottom w:val="0"/>
                      <w:divBdr>
                        <w:top w:val="none" w:sz="0" w:space="0" w:color="auto"/>
                        <w:left w:val="none" w:sz="0" w:space="0" w:color="auto"/>
                        <w:bottom w:val="none" w:sz="0" w:space="0" w:color="auto"/>
                        <w:right w:val="none" w:sz="0" w:space="0" w:color="auto"/>
                      </w:divBdr>
                    </w:div>
                  </w:divsChild>
                </w:div>
                <w:div w:id="1728338168">
                  <w:marLeft w:val="0"/>
                  <w:marRight w:val="0"/>
                  <w:marTop w:val="0"/>
                  <w:marBottom w:val="0"/>
                  <w:divBdr>
                    <w:top w:val="none" w:sz="0" w:space="0" w:color="auto"/>
                    <w:left w:val="none" w:sz="0" w:space="0" w:color="auto"/>
                    <w:bottom w:val="none" w:sz="0" w:space="0" w:color="auto"/>
                    <w:right w:val="none" w:sz="0" w:space="0" w:color="auto"/>
                  </w:divBdr>
                  <w:divsChild>
                    <w:div w:id="1407845345">
                      <w:marLeft w:val="0"/>
                      <w:marRight w:val="0"/>
                      <w:marTop w:val="0"/>
                      <w:marBottom w:val="0"/>
                      <w:divBdr>
                        <w:top w:val="none" w:sz="0" w:space="0" w:color="auto"/>
                        <w:left w:val="none" w:sz="0" w:space="0" w:color="auto"/>
                        <w:bottom w:val="none" w:sz="0" w:space="0" w:color="auto"/>
                        <w:right w:val="none" w:sz="0" w:space="0" w:color="auto"/>
                      </w:divBdr>
                    </w:div>
                  </w:divsChild>
                </w:div>
                <w:div w:id="1618483064">
                  <w:marLeft w:val="0"/>
                  <w:marRight w:val="0"/>
                  <w:marTop w:val="0"/>
                  <w:marBottom w:val="0"/>
                  <w:divBdr>
                    <w:top w:val="none" w:sz="0" w:space="0" w:color="auto"/>
                    <w:left w:val="none" w:sz="0" w:space="0" w:color="auto"/>
                    <w:bottom w:val="none" w:sz="0" w:space="0" w:color="auto"/>
                    <w:right w:val="none" w:sz="0" w:space="0" w:color="auto"/>
                  </w:divBdr>
                  <w:divsChild>
                    <w:div w:id="1256936967">
                      <w:marLeft w:val="0"/>
                      <w:marRight w:val="0"/>
                      <w:marTop w:val="0"/>
                      <w:marBottom w:val="0"/>
                      <w:divBdr>
                        <w:top w:val="none" w:sz="0" w:space="0" w:color="auto"/>
                        <w:left w:val="none" w:sz="0" w:space="0" w:color="auto"/>
                        <w:bottom w:val="none" w:sz="0" w:space="0" w:color="auto"/>
                        <w:right w:val="none" w:sz="0" w:space="0" w:color="auto"/>
                      </w:divBdr>
                    </w:div>
                  </w:divsChild>
                </w:div>
                <w:div w:id="197283102">
                  <w:marLeft w:val="0"/>
                  <w:marRight w:val="0"/>
                  <w:marTop w:val="0"/>
                  <w:marBottom w:val="0"/>
                  <w:divBdr>
                    <w:top w:val="none" w:sz="0" w:space="0" w:color="auto"/>
                    <w:left w:val="none" w:sz="0" w:space="0" w:color="auto"/>
                    <w:bottom w:val="none" w:sz="0" w:space="0" w:color="auto"/>
                    <w:right w:val="none" w:sz="0" w:space="0" w:color="auto"/>
                  </w:divBdr>
                  <w:divsChild>
                    <w:div w:id="1917474612">
                      <w:marLeft w:val="0"/>
                      <w:marRight w:val="0"/>
                      <w:marTop w:val="0"/>
                      <w:marBottom w:val="0"/>
                      <w:divBdr>
                        <w:top w:val="none" w:sz="0" w:space="0" w:color="auto"/>
                        <w:left w:val="none" w:sz="0" w:space="0" w:color="auto"/>
                        <w:bottom w:val="none" w:sz="0" w:space="0" w:color="auto"/>
                        <w:right w:val="none" w:sz="0" w:space="0" w:color="auto"/>
                      </w:divBdr>
                    </w:div>
                  </w:divsChild>
                </w:div>
                <w:div w:id="2120877328">
                  <w:marLeft w:val="0"/>
                  <w:marRight w:val="0"/>
                  <w:marTop w:val="0"/>
                  <w:marBottom w:val="0"/>
                  <w:divBdr>
                    <w:top w:val="none" w:sz="0" w:space="0" w:color="auto"/>
                    <w:left w:val="none" w:sz="0" w:space="0" w:color="auto"/>
                    <w:bottom w:val="none" w:sz="0" w:space="0" w:color="auto"/>
                    <w:right w:val="none" w:sz="0" w:space="0" w:color="auto"/>
                  </w:divBdr>
                  <w:divsChild>
                    <w:div w:id="70546363">
                      <w:marLeft w:val="0"/>
                      <w:marRight w:val="0"/>
                      <w:marTop w:val="0"/>
                      <w:marBottom w:val="0"/>
                      <w:divBdr>
                        <w:top w:val="none" w:sz="0" w:space="0" w:color="auto"/>
                        <w:left w:val="none" w:sz="0" w:space="0" w:color="auto"/>
                        <w:bottom w:val="none" w:sz="0" w:space="0" w:color="auto"/>
                        <w:right w:val="none" w:sz="0" w:space="0" w:color="auto"/>
                      </w:divBdr>
                    </w:div>
                  </w:divsChild>
                </w:div>
                <w:div w:id="563178231">
                  <w:marLeft w:val="0"/>
                  <w:marRight w:val="0"/>
                  <w:marTop w:val="0"/>
                  <w:marBottom w:val="0"/>
                  <w:divBdr>
                    <w:top w:val="none" w:sz="0" w:space="0" w:color="auto"/>
                    <w:left w:val="none" w:sz="0" w:space="0" w:color="auto"/>
                    <w:bottom w:val="none" w:sz="0" w:space="0" w:color="auto"/>
                    <w:right w:val="none" w:sz="0" w:space="0" w:color="auto"/>
                  </w:divBdr>
                  <w:divsChild>
                    <w:div w:id="891422027">
                      <w:marLeft w:val="0"/>
                      <w:marRight w:val="0"/>
                      <w:marTop w:val="0"/>
                      <w:marBottom w:val="0"/>
                      <w:divBdr>
                        <w:top w:val="none" w:sz="0" w:space="0" w:color="auto"/>
                        <w:left w:val="none" w:sz="0" w:space="0" w:color="auto"/>
                        <w:bottom w:val="none" w:sz="0" w:space="0" w:color="auto"/>
                        <w:right w:val="none" w:sz="0" w:space="0" w:color="auto"/>
                      </w:divBdr>
                    </w:div>
                  </w:divsChild>
                </w:div>
                <w:div w:id="1998066905">
                  <w:marLeft w:val="0"/>
                  <w:marRight w:val="0"/>
                  <w:marTop w:val="0"/>
                  <w:marBottom w:val="0"/>
                  <w:divBdr>
                    <w:top w:val="none" w:sz="0" w:space="0" w:color="auto"/>
                    <w:left w:val="none" w:sz="0" w:space="0" w:color="auto"/>
                    <w:bottom w:val="none" w:sz="0" w:space="0" w:color="auto"/>
                    <w:right w:val="none" w:sz="0" w:space="0" w:color="auto"/>
                  </w:divBdr>
                  <w:divsChild>
                    <w:div w:id="721831340">
                      <w:marLeft w:val="0"/>
                      <w:marRight w:val="0"/>
                      <w:marTop w:val="0"/>
                      <w:marBottom w:val="0"/>
                      <w:divBdr>
                        <w:top w:val="none" w:sz="0" w:space="0" w:color="auto"/>
                        <w:left w:val="none" w:sz="0" w:space="0" w:color="auto"/>
                        <w:bottom w:val="none" w:sz="0" w:space="0" w:color="auto"/>
                        <w:right w:val="none" w:sz="0" w:space="0" w:color="auto"/>
                      </w:divBdr>
                    </w:div>
                  </w:divsChild>
                </w:div>
                <w:div w:id="1152873507">
                  <w:marLeft w:val="0"/>
                  <w:marRight w:val="0"/>
                  <w:marTop w:val="0"/>
                  <w:marBottom w:val="0"/>
                  <w:divBdr>
                    <w:top w:val="none" w:sz="0" w:space="0" w:color="auto"/>
                    <w:left w:val="none" w:sz="0" w:space="0" w:color="auto"/>
                    <w:bottom w:val="none" w:sz="0" w:space="0" w:color="auto"/>
                    <w:right w:val="none" w:sz="0" w:space="0" w:color="auto"/>
                  </w:divBdr>
                  <w:divsChild>
                    <w:div w:id="1378510416">
                      <w:marLeft w:val="0"/>
                      <w:marRight w:val="0"/>
                      <w:marTop w:val="0"/>
                      <w:marBottom w:val="0"/>
                      <w:divBdr>
                        <w:top w:val="none" w:sz="0" w:space="0" w:color="auto"/>
                        <w:left w:val="none" w:sz="0" w:space="0" w:color="auto"/>
                        <w:bottom w:val="none" w:sz="0" w:space="0" w:color="auto"/>
                        <w:right w:val="none" w:sz="0" w:space="0" w:color="auto"/>
                      </w:divBdr>
                    </w:div>
                  </w:divsChild>
                </w:div>
                <w:div w:id="604845997">
                  <w:marLeft w:val="0"/>
                  <w:marRight w:val="0"/>
                  <w:marTop w:val="0"/>
                  <w:marBottom w:val="0"/>
                  <w:divBdr>
                    <w:top w:val="none" w:sz="0" w:space="0" w:color="auto"/>
                    <w:left w:val="none" w:sz="0" w:space="0" w:color="auto"/>
                    <w:bottom w:val="none" w:sz="0" w:space="0" w:color="auto"/>
                    <w:right w:val="none" w:sz="0" w:space="0" w:color="auto"/>
                  </w:divBdr>
                  <w:divsChild>
                    <w:div w:id="521627406">
                      <w:marLeft w:val="0"/>
                      <w:marRight w:val="0"/>
                      <w:marTop w:val="0"/>
                      <w:marBottom w:val="0"/>
                      <w:divBdr>
                        <w:top w:val="none" w:sz="0" w:space="0" w:color="auto"/>
                        <w:left w:val="none" w:sz="0" w:space="0" w:color="auto"/>
                        <w:bottom w:val="none" w:sz="0" w:space="0" w:color="auto"/>
                        <w:right w:val="none" w:sz="0" w:space="0" w:color="auto"/>
                      </w:divBdr>
                    </w:div>
                  </w:divsChild>
                </w:div>
                <w:div w:id="1844127698">
                  <w:marLeft w:val="0"/>
                  <w:marRight w:val="0"/>
                  <w:marTop w:val="0"/>
                  <w:marBottom w:val="0"/>
                  <w:divBdr>
                    <w:top w:val="none" w:sz="0" w:space="0" w:color="auto"/>
                    <w:left w:val="none" w:sz="0" w:space="0" w:color="auto"/>
                    <w:bottom w:val="none" w:sz="0" w:space="0" w:color="auto"/>
                    <w:right w:val="none" w:sz="0" w:space="0" w:color="auto"/>
                  </w:divBdr>
                  <w:divsChild>
                    <w:div w:id="1842351091">
                      <w:marLeft w:val="0"/>
                      <w:marRight w:val="0"/>
                      <w:marTop w:val="0"/>
                      <w:marBottom w:val="0"/>
                      <w:divBdr>
                        <w:top w:val="none" w:sz="0" w:space="0" w:color="auto"/>
                        <w:left w:val="none" w:sz="0" w:space="0" w:color="auto"/>
                        <w:bottom w:val="none" w:sz="0" w:space="0" w:color="auto"/>
                        <w:right w:val="none" w:sz="0" w:space="0" w:color="auto"/>
                      </w:divBdr>
                    </w:div>
                  </w:divsChild>
                </w:div>
                <w:div w:id="99109377">
                  <w:marLeft w:val="0"/>
                  <w:marRight w:val="0"/>
                  <w:marTop w:val="0"/>
                  <w:marBottom w:val="0"/>
                  <w:divBdr>
                    <w:top w:val="none" w:sz="0" w:space="0" w:color="auto"/>
                    <w:left w:val="none" w:sz="0" w:space="0" w:color="auto"/>
                    <w:bottom w:val="none" w:sz="0" w:space="0" w:color="auto"/>
                    <w:right w:val="none" w:sz="0" w:space="0" w:color="auto"/>
                  </w:divBdr>
                  <w:divsChild>
                    <w:div w:id="679501871">
                      <w:marLeft w:val="0"/>
                      <w:marRight w:val="0"/>
                      <w:marTop w:val="0"/>
                      <w:marBottom w:val="0"/>
                      <w:divBdr>
                        <w:top w:val="none" w:sz="0" w:space="0" w:color="auto"/>
                        <w:left w:val="none" w:sz="0" w:space="0" w:color="auto"/>
                        <w:bottom w:val="none" w:sz="0" w:space="0" w:color="auto"/>
                        <w:right w:val="none" w:sz="0" w:space="0" w:color="auto"/>
                      </w:divBdr>
                    </w:div>
                  </w:divsChild>
                </w:div>
                <w:div w:id="1174877303">
                  <w:marLeft w:val="0"/>
                  <w:marRight w:val="0"/>
                  <w:marTop w:val="0"/>
                  <w:marBottom w:val="0"/>
                  <w:divBdr>
                    <w:top w:val="none" w:sz="0" w:space="0" w:color="auto"/>
                    <w:left w:val="none" w:sz="0" w:space="0" w:color="auto"/>
                    <w:bottom w:val="none" w:sz="0" w:space="0" w:color="auto"/>
                    <w:right w:val="none" w:sz="0" w:space="0" w:color="auto"/>
                  </w:divBdr>
                  <w:divsChild>
                    <w:div w:id="506334064">
                      <w:marLeft w:val="0"/>
                      <w:marRight w:val="0"/>
                      <w:marTop w:val="0"/>
                      <w:marBottom w:val="0"/>
                      <w:divBdr>
                        <w:top w:val="none" w:sz="0" w:space="0" w:color="auto"/>
                        <w:left w:val="none" w:sz="0" w:space="0" w:color="auto"/>
                        <w:bottom w:val="none" w:sz="0" w:space="0" w:color="auto"/>
                        <w:right w:val="none" w:sz="0" w:space="0" w:color="auto"/>
                      </w:divBdr>
                    </w:div>
                  </w:divsChild>
                </w:div>
                <w:div w:id="488717906">
                  <w:marLeft w:val="0"/>
                  <w:marRight w:val="0"/>
                  <w:marTop w:val="0"/>
                  <w:marBottom w:val="0"/>
                  <w:divBdr>
                    <w:top w:val="none" w:sz="0" w:space="0" w:color="auto"/>
                    <w:left w:val="none" w:sz="0" w:space="0" w:color="auto"/>
                    <w:bottom w:val="none" w:sz="0" w:space="0" w:color="auto"/>
                    <w:right w:val="none" w:sz="0" w:space="0" w:color="auto"/>
                  </w:divBdr>
                  <w:divsChild>
                    <w:div w:id="1117675237">
                      <w:marLeft w:val="0"/>
                      <w:marRight w:val="0"/>
                      <w:marTop w:val="0"/>
                      <w:marBottom w:val="0"/>
                      <w:divBdr>
                        <w:top w:val="none" w:sz="0" w:space="0" w:color="auto"/>
                        <w:left w:val="none" w:sz="0" w:space="0" w:color="auto"/>
                        <w:bottom w:val="none" w:sz="0" w:space="0" w:color="auto"/>
                        <w:right w:val="none" w:sz="0" w:space="0" w:color="auto"/>
                      </w:divBdr>
                    </w:div>
                  </w:divsChild>
                </w:div>
                <w:div w:id="648174922">
                  <w:marLeft w:val="0"/>
                  <w:marRight w:val="0"/>
                  <w:marTop w:val="0"/>
                  <w:marBottom w:val="0"/>
                  <w:divBdr>
                    <w:top w:val="none" w:sz="0" w:space="0" w:color="auto"/>
                    <w:left w:val="none" w:sz="0" w:space="0" w:color="auto"/>
                    <w:bottom w:val="none" w:sz="0" w:space="0" w:color="auto"/>
                    <w:right w:val="none" w:sz="0" w:space="0" w:color="auto"/>
                  </w:divBdr>
                  <w:divsChild>
                    <w:div w:id="1922175799">
                      <w:marLeft w:val="0"/>
                      <w:marRight w:val="0"/>
                      <w:marTop w:val="0"/>
                      <w:marBottom w:val="0"/>
                      <w:divBdr>
                        <w:top w:val="none" w:sz="0" w:space="0" w:color="auto"/>
                        <w:left w:val="none" w:sz="0" w:space="0" w:color="auto"/>
                        <w:bottom w:val="none" w:sz="0" w:space="0" w:color="auto"/>
                        <w:right w:val="none" w:sz="0" w:space="0" w:color="auto"/>
                      </w:divBdr>
                    </w:div>
                  </w:divsChild>
                </w:div>
                <w:div w:id="2081907436">
                  <w:marLeft w:val="0"/>
                  <w:marRight w:val="0"/>
                  <w:marTop w:val="0"/>
                  <w:marBottom w:val="0"/>
                  <w:divBdr>
                    <w:top w:val="none" w:sz="0" w:space="0" w:color="auto"/>
                    <w:left w:val="none" w:sz="0" w:space="0" w:color="auto"/>
                    <w:bottom w:val="none" w:sz="0" w:space="0" w:color="auto"/>
                    <w:right w:val="none" w:sz="0" w:space="0" w:color="auto"/>
                  </w:divBdr>
                  <w:divsChild>
                    <w:div w:id="2057511831">
                      <w:marLeft w:val="0"/>
                      <w:marRight w:val="0"/>
                      <w:marTop w:val="0"/>
                      <w:marBottom w:val="0"/>
                      <w:divBdr>
                        <w:top w:val="none" w:sz="0" w:space="0" w:color="auto"/>
                        <w:left w:val="none" w:sz="0" w:space="0" w:color="auto"/>
                        <w:bottom w:val="none" w:sz="0" w:space="0" w:color="auto"/>
                        <w:right w:val="none" w:sz="0" w:space="0" w:color="auto"/>
                      </w:divBdr>
                    </w:div>
                  </w:divsChild>
                </w:div>
                <w:div w:id="614022967">
                  <w:marLeft w:val="0"/>
                  <w:marRight w:val="0"/>
                  <w:marTop w:val="0"/>
                  <w:marBottom w:val="0"/>
                  <w:divBdr>
                    <w:top w:val="none" w:sz="0" w:space="0" w:color="auto"/>
                    <w:left w:val="none" w:sz="0" w:space="0" w:color="auto"/>
                    <w:bottom w:val="none" w:sz="0" w:space="0" w:color="auto"/>
                    <w:right w:val="none" w:sz="0" w:space="0" w:color="auto"/>
                  </w:divBdr>
                  <w:divsChild>
                    <w:div w:id="308943778">
                      <w:marLeft w:val="0"/>
                      <w:marRight w:val="0"/>
                      <w:marTop w:val="0"/>
                      <w:marBottom w:val="0"/>
                      <w:divBdr>
                        <w:top w:val="none" w:sz="0" w:space="0" w:color="auto"/>
                        <w:left w:val="none" w:sz="0" w:space="0" w:color="auto"/>
                        <w:bottom w:val="none" w:sz="0" w:space="0" w:color="auto"/>
                        <w:right w:val="none" w:sz="0" w:space="0" w:color="auto"/>
                      </w:divBdr>
                    </w:div>
                  </w:divsChild>
                </w:div>
                <w:div w:id="806431790">
                  <w:marLeft w:val="0"/>
                  <w:marRight w:val="0"/>
                  <w:marTop w:val="0"/>
                  <w:marBottom w:val="0"/>
                  <w:divBdr>
                    <w:top w:val="none" w:sz="0" w:space="0" w:color="auto"/>
                    <w:left w:val="none" w:sz="0" w:space="0" w:color="auto"/>
                    <w:bottom w:val="none" w:sz="0" w:space="0" w:color="auto"/>
                    <w:right w:val="none" w:sz="0" w:space="0" w:color="auto"/>
                  </w:divBdr>
                  <w:divsChild>
                    <w:div w:id="809060085">
                      <w:marLeft w:val="0"/>
                      <w:marRight w:val="0"/>
                      <w:marTop w:val="0"/>
                      <w:marBottom w:val="0"/>
                      <w:divBdr>
                        <w:top w:val="none" w:sz="0" w:space="0" w:color="auto"/>
                        <w:left w:val="none" w:sz="0" w:space="0" w:color="auto"/>
                        <w:bottom w:val="none" w:sz="0" w:space="0" w:color="auto"/>
                        <w:right w:val="none" w:sz="0" w:space="0" w:color="auto"/>
                      </w:divBdr>
                    </w:div>
                  </w:divsChild>
                </w:div>
                <w:div w:id="1720204713">
                  <w:marLeft w:val="0"/>
                  <w:marRight w:val="0"/>
                  <w:marTop w:val="0"/>
                  <w:marBottom w:val="0"/>
                  <w:divBdr>
                    <w:top w:val="none" w:sz="0" w:space="0" w:color="auto"/>
                    <w:left w:val="none" w:sz="0" w:space="0" w:color="auto"/>
                    <w:bottom w:val="none" w:sz="0" w:space="0" w:color="auto"/>
                    <w:right w:val="none" w:sz="0" w:space="0" w:color="auto"/>
                  </w:divBdr>
                  <w:divsChild>
                    <w:div w:id="1702436358">
                      <w:marLeft w:val="0"/>
                      <w:marRight w:val="0"/>
                      <w:marTop w:val="0"/>
                      <w:marBottom w:val="0"/>
                      <w:divBdr>
                        <w:top w:val="none" w:sz="0" w:space="0" w:color="auto"/>
                        <w:left w:val="none" w:sz="0" w:space="0" w:color="auto"/>
                        <w:bottom w:val="none" w:sz="0" w:space="0" w:color="auto"/>
                        <w:right w:val="none" w:sz="0" w:space="0" w:color="auto"/>
                      </w:divBdr>
                    </w:div>
                  </w:divsChild>
                </w:div>
                <w:div w:id="2122530208">
                  <w:marLeft w:val="0"/>
                  <w:marRight w:val="0"/>
                  <w:marTop w:val="0"/>
                  <w:marBottom w:val="0"/>
                  <w:divBdr>
                    <w:top w:val="none" w:sz="0" w:space="0" w:color="auto"/>
                    <w:left w:val="none" w:sz="0" w:space="0" w:color="auto"/>
                    <w:bottom w:val="none" w:sz="0" w:space="0" w:color="auto"/>
                    <w:right w:val="none" w:sz="0" w:space="0" w:color="auto"/>
                  </w:divBdr>
                  <w:divsChild>
                    <w:div w:id="401294644">
                      <w:marLeft w:val="0"/>
                      <w:marRight w:val="0"/>
                      <w:marTop w:val="0"/>
                      <w:marBottom w:val="0"/>
                      <w:divBdr>
                        <w:top w:val="none" w:sz="0" w:space="0" w:color="auto"/>
                        <w:left w:val="none" w:sz="0" w:space="0" w:color="auto"/>
                        <w:bottom w:val="none" w:sz="0" w:space="0" w:color="auto"/>
                        <w:right w:val="none" w:sz="0" w:space="0" w:color="auto"/>
                      </w:divBdr>
                    </w:div>
                  </w:divsChild>
                </w:div>
                <w:div w:id="2118668765">
                  <w:marLeft w:val="0"/>
                  <w:marRight w:val="0"/>
                  <w:marTop w:val="0"/>
                  <w:marBottom w:val="0"/>
                  <w:divBdr>
                    <w:top w:val="none" w:sz="0" w:space="0" w:color="auto"/>
                    <w:left w:val="none" w:sz="0" w:space="0" w:color="auto"/>
                    <w:bottom w:val="none" w:sz="0" w:space="0" w:color="auto"/>
                    <w:right w:val="none" w:sz="0" w:space="0" w:color="auto"/>
                  </w:divBdr>
                  <w:divsChild>
                    <w:div w:id="1191256563">
                      <w:marLeft w:val="0"/>
                      <w:marRight w:val="0"/>
                      <w:marTop w:val="0"/>
                      <w:marBottom w:val="0"/>
                      <w:divBdr>
                        <w:top w:val="none" w:sz="0" w:space="0" w:color="auto"/>
                        <w:left w:val="none" w:sz="0" w:space="0" w:color="auto"/>
                        <w:bottom w:val="none" w:sz="0" w:space="0" w:color="auto"/>
                        <w:right w:val="none" w:sz="0" w:space="0" w:color="auto"/>
                      </w:divBdr>
                    </w:div>
                  </w:divsChild>
                </w:div>
                <w:div w:id="133716112">
                  <w:marLeft w:val="0"/>
                  <w:marRight w:val="0"/>
                  <w:marTop w:val="0"/>
                  <w:marBottom w:val="0"/>
                  <w:divBdr>
                    <w:top w:val="none" w:sz="0" w:space="0" w:color="auto"/>
                    <w:left w:val="none" w:sz="0" w:space="0" w:color="auto"/>
                    <w:bottom w:val="none" w:sz="0" w:space="0" w:color="auto"/>
                    <w:right w:val="none" w:sz="0" w:space="0" w:color="auto"/>
                  </w:divBdr>
                  <w:divsChild>
                    <w:div w:id="485365348">
                      <w:marLeft w:val="0"/>
                      <w:marRight w:val="0"/>
                      <w:marTop w:val="0"/>
                      <w:marBottom w:val="0"/>
                      <w:divBdr>
                        <w:top w:val="none" w:sz="0" w:space="0" w:color="auto"/>
                        <w:left w:val="none" w:sz="0" w:space="0" w:color="auto"/>
                        <w:bottom w:val="none" w:sz="0" w:space="0" w:color="auto"/>
                        <w:right w:val="none" w:sz="0" w:space="0" w:color="auto"/>
                      </w:divBdr>
                    </w:div>
                  </w:divsChild>
                </w:div>
                <w:div w:id="1292176089">
                  <w:marLeft w:val="0"/>
                  <w:marRight w:val="0"/>
                  <w:marTop w:val="0"/>
                  <w:marBottom w:val="0"/>
                  <w:divBdr>
                    <w:top w:val="none" w:sz="0" w:space="0" w:color="auto"/>
                    <w:left w:val="none" w:sz="0" w:space="0" w:color="auto"/>
                    <w:bottom w:val="none" w:sz="0" w:space="0" w:color="auto"/>
                    <w:right w:val="none" w:sz="0" w:space="0" w:color="auto"/>
                  </w:divBdr>
                  <w:divsChild>
                    <w:div w:id="548490147">
                      <w:marLeft w:val="0"/>
                      <w:marRight w:val="0"/>
                      <w:marTop w:val="0"/>
                      <w:marBottom w:val="0"/>
                      <w:divBdr>
                        <w:top w:val="none" w:sz="0" w:space="0" w:color="auto"/>
                        <w:left w:val="none" w:sz="0" w:space="0" w:color="auto"/>
                        <w:bottom w:val="none" w:sz="0" w:space="0" w:color="auto"/>
                        <w:right w:val="none" w:sz="0" w:space="0" w:color="auto"/>
                      </w:divBdr>
                    </w:div>
                  </w:divsChild>
                </w:div>
                <w:div w:id="74019053">
                  <w:marLeft w:val="0"/>
                  <w:marRight w:val="0"/>
                  <w:marTop w:val="0"/>
                  <w:marBottom w:val="0"/>
                  <w:divBdr>
                    <w:top w:val="none" w:sz="0" w:space="0" w:color="auto"/>
                    <w:left w:val="none" w:sz="0" w:space="0" w:color="auto"/>
                    <w:bottom w:val="none" w:sz="0" w:space="0" w:color="auto"/>
                    <w:right w:val="none" w:sz="0" w:space="0" w:color="auto"/>
                  </w:divBdr>
                  <w:divsChild>
                    <w:div w:id="782379501">
                      <w:marLeft w:val="0"/>
                      <w:marRight w:val="0"/>
                      <w:marTop w:val="0"/>
                      <w:marBottom w:val="0"/>
                      <w:divBdr>
                        <w:top w:val="none" w:sz="0" w:space="0" w:color="auto"/>
                        <w:left w:val="none" w:sz="0" w:space="0" w:color="auto"/>
                        <w:bottom w:val="none" w:sz="0" w:space="0" w:color="auto"/>
                        <w:right w:val="none" w:sz="0" w:space="0" w:color="auto"/>
                      </w:divBdr>
                    </w:div>
                  </w:divsChild>
                </w:div>
                <w:div w:id="771702915">
                  <w:marLeft w:val="0"/>
                  <w:marRight w:val="0"/>
                  <w:marTop w:val="0"/>
                  <w:marBottom w:val="0"/>
                  <w:divBdr>
                    <w:top w:val="none" w:sz="0" w:space="0" w:color="auto"/>
                    <w:left w:val="none" w:sz="0" w:space="0" w:color="auto"/>
                    <w:bottom w:val="none" w:sz="0" w:space="0" w:color="auto"/>
                    <w:right w:val="none" w:sz="0" w:space="0" w:color="auto"/>
                  </w:divBdr>
                  <w:divsChild>
                    <w:div w:id="1664816985">
                      <w:marLeft w:val="0"/>
                      <w:marRight w:val="0"/>
                      <w:marTop w:val="0"/>
                      <w:marBottom w:val="0"/>
                      <w:divBdr>
                        <w:top w:val="none" w:sz="0" w:space="0" w:color="auto"/>
                        <w:left w:val="none" w:sz="0" w:space="0" w:color="auto"/>
                        <w:bottom w:val="none" w:sz="0" w:space="0" w:color="auto"/>
                        <w:right w:val="none" w:sz="0" w:space="0" w:color="auto"/>
                      </w:divBdr>
                    </w:div>
                  </w:divsChild>
                </w:div>
                <w:div w:id="1326393224">
                  <w:marLeft w:val="0"/>
                  <w:marRight w:val="0"/>
                  <w:marTop w:val="0"/>
                  <w:marBottom w:val="0"/>
                  <w:divBdr>
                    <w:top w:val="none" w:sz="0" w:space="0" w:color="auto"/>
                    <w:left w:val="none" w:sz="0" w:space="0" w:color="auto"/>
                    <w:bottom w:val="none" w:sz="0" w:space="0" w:color="auto"/>
                    <w:right w:val="none" w:sz="0" w:space="0" w:color="auto"/>
                  </w:divBdr>
                  <w:divsChild>
                    <w:div w:id="119687215">
                      <w:marLeft w:val="0"/>
                      <w:marRight w:val="0"/>
                      <w:marTop w:val="0"/>
                      <w:marBottom w:val="0"/>
                      <w:divBdr>
                        <w:top w:val="none" w:sz="0" w:space="0" w:color="auto"/>
                        <w:left w:val="none" w:sz="0" w:space="0" w:color="auto"/>
                        <w:bottom w:val="none" w:sz="0" w:space="0" w:color="auto"/>
                        <w:right w:val="none" w:sz="0" w:space="0" w:color="auto"/>
                      </w:divBdr>
                    </w:div>
                  </w:divsChild>
                </w:div>
                <w:div w:id="402335278">
                  <w:marLeft w:val="0"/>
                  <w:marRight w:val="0"/>
                  <w:marTop w:val="0"/>
                  <w:marBottom w:val="0"/>
                  <w:divBdr>
                    <w:top w:val="none" w:sz="0" w:space="0" w:color="auto"/>
                    <w:left w:val="none" w:sz="0" w:space="0" w:color="auto"/>
                    <w:bottom w:val="none" w:sz="0" w:space="0" w:color="auto"/>
                    <w:right w:val="none" w:sz="0" w:space="0" w:color="auto"/>
                  </w:divBdr>
                  <w:divsChild>
                    <w:div w:id="374820059">
                      <w:marLeft w:val="0"/>
                      <w:marRight w:val="0"/>
                      <w:marTop w:val="0"/>
                      <w:marBottom w:val="0"/>
                      <w:divBdr>
                        <w:top w:val="none" w:sz="0" w:space="0" w:color="auto"/>
                        <w:left w:val="none" w:sz="0" w:space="0" w:color="auto"/>
                        <w:bottom w:val="none" w:sz="0" w:space="0" w:color="auto"/>
                        <w:right w:val="none" w:sz="0" w:space="0" w:color="auto"/>
                      </w:divBdr>
                    </w:div>
                  </w:divsChild>
                </w:div>
                <w:div w:id="2077894111">
                  <w:marLeft w:val="0"/>
                  <w:marRight w:val="0"/>
                  <w:marTop w:val="0"/>
                  <w:marBottom w:val="0"/>
                  <w:divBdr>
                    <w:top w:val="none" w:sz="0" w:space="0" w:color="auto"/>
                    <w:left w:val="none" w:sz="0" w:space="0" w:color="auto"/>
                    <w:bottom w:val="none" w:sz="0" w:space="0" w:color="auto"/>
                    <w:right w:val="none" w:sz="0" w:space="0" w:color="auto"/>
                  </w:divBdr>
                  <w:divsChild>
                    <w:div w:id="1364987841">
                      <w:marLeft w:val="0"/>
                      <w:marRight w:val="0"/>
                      <w:marTop w:val="0"/>
                      <w:marBottom w:val="0"/>
                      <w:divBdr>
                        <w:top w:val="none" w:sz="0" w:space="0" w:color="auto"/>
                        <w:left w:val="none" w:sz="0" w:space="0" w:color="auto"/>
                        <w:bottom w:val="none" w:sz="0" w:space="0" w:color="auto"/>
                        <w:right w:val="none" w:sz="0" w:space="0" w:color="auto"/>
                      </w:divBdr>
                    </w:div>
                  </w:divsChild>
                </w:div>
                <w:div w:id="922883820">
                  <w:marLeft w:val="0"/>
                  <w:marRight w:val="0"/>
                  <w:marTop w:val="0"/>
                  <w:marBottom w:val="0"/>
                  <w:divBdr>
                    <w:top w:val="none" w:sz="0" w:space="0" w:color="auto"/>
                    <w:left w:val="none" w:sz="0" w:space="0" w:color="auto"/>
                    <w:bottom w:val="none" w:sz="0" w:space="0" w:color="auto"/>
                    <w:right w:val="none" w:sz="0" w:space="0" w:color="auto"/>
                  </w:divBdr>
                  <w:divsChild>
                    <w:div w:id="1624383585">
                      <w:marLeft w:val="0"/>
                      <w:marRight w:val="0"/>
                      <w:marTop w:val="0"/>
                      <w:marBottom w:val="0"/>
                      <w:divBdr>
                        <w:top w:val="none" w:sz="0" w:space="0" w:color="auto"/>
                        <w:left w:val="none" w:sz="0" w:space="0" w:color="auto"/>
                        <w:bottom w:val="none" w:sz="0" w:space="0" w:color="auto"/>
                        <w:right w:val="none" w:sz="0" w:space="0" w:color="auto"/>
                      </w:divBdr>
                    </w:div>
                  </w:divsChild>
                </w:div>
                <w:div w:id="1758406190">
                  <w:marLeft w:val="0"/>
                  <w:marRight w:val="0"/>
                  <w:marTop w:val="0"/>
                  <w:marBottom w:val="0"/>
                  <w:divBdr>
                    <w:top w:val="none" w:sz="0" w:space="0" w:color="auto"/>
                    <w:left w:val="none" w:sz="0" w:space="0" w:color="auto"/>
                    <w:bottom w:val="none" w:sz="0" w:space="0" w:color="auto"/>
                    <w:right w:val="none" w:sz="0" w:space="0" w:color="auto"/>
                  </w:divBdr>
                  <w:divsChild>
                    <w:div w:id="1768191751">
                      <w:marLeft w:val="0"/>
                      <w:marRight w:val="0"/>
                      <w:marTop w:val="0"/>
                      <w:marBottom w:val="0"/>
                      <w:divBdr>
                        <w:top w:val="none" w:sz="0" w:space="0" w:color="auto"/>
                        <w:left w:val="none" w:sz="0" w:space="0" w:color="auto"/>
                        <w:bottom w:val="none" w:sz="0" w:space="0" w:color="auto"/>
                        <w:right w:val="none" w:sz="0" w:space="0" w:color="auto"/>
                      </w:divBdr>
                    </w:div>
                  </w:divsChild>
                </w:div>
                <w:div w:id="662048983">
                  <w:marLeft w:val="0"/>
                  <w:marRight w:val="0"/>
                  <w:marTop w:val="0"/>
                  <w:marBottom w:val="0"/>
                  <w:divBdr>
                    <w:top w:val="none" w:sz="0" w:space="0" w:color="auto"/>
                    <w:left w:val="none" w:sz="0" w:space="0" w:color="auto"/>
                    <w:bottom w:val="none" w:sz="0" w:space="0" w:color="auto"/>
                    <w:right w:val="none" w:sz="0" w:space="0" w:color="auto"/>
                  </w:divBdr>
                  <w:divsChild>
                    <w:div w:id="1477260436">
                      <w:marLeft w:val="0"/>
                      <w:marRight w:val="0"/>
                      <w:marTop w:val="0"/>
                      <w:marBottom w:val="0"/>
                      <w:divBdr>
                        <w:top w:val="none" w:sz="0" w:space="0" w:color="auto"/>
                        <w:left w:val="none" w:sz="0" w:space="0" w:color="auto"/>
                        <w:bottom w:val="none" w:sz="0" w:space="0" w:color="auto"/>
                        <w:right w:val="none" w:sz="0" w:space="0" w:color="auto"/>
                      </w:divBdr>
                    </w:div>
                  </w:divsChild>
                </w:div>
                <w:div w:id="342515682">
                  <w:marLeft w:val="0"/>
                  <w:marRight w:val="0"/>
                  <w:marTop w:val="0"/>
                  <w:marBottom w:val="0"/>
                  <w:divBdr>
                    <w:top w:val="none" w:sz="0" w:space="0" w:color="auto"/>
                    <w:left w:val="none" w:sz="0" w:space="0" w:color="auto"/>
                    <w:bottom w:val="none" w:sz="0" w:space="0" w:color="auto"/>
                    <w:right w:val="none" w:sz="0" w:space="0" w:color="auto"/>
                  </w:divBdr>
                  <w:divsChild>
                    <w:div w:id="635643543">
                      <w:marLeft w:val="0"/>
                      <w:marRight w:val="0"/>
                      <w:marTop w:val="0"/>
                      <w:marBottom w:val="0"/>
                      <w:divBdr>
                        <w:top w:val="none" w:sz="0" w:space="0" w:color="auto"/>
                        <w:left w:val="none" w:sz="0" w:space="0" w:color="auto"/>
                        <w:bottom w:val="none" w:sz="0" w:space="0" w:color="auto"/>
                        <w:right w:val="none" w:sz="0" w:space="0" w:color="auto"/>
                      </w:divBdr>
                    </w:div>
                  </w:divsChild>
                </w:div>
                <w:div w:id="2127000273">
                  <w:marLeft w:val="0"/>
                  <w:marRight w:val="0"/>
                  <w:marTop w:val="0"/>
                  <w:marBottom w:val="0"/>
                  <w:divBdr>
                    <w:top w:val="none" w:sz="0" w:space="0" w:color="auto"/>
                    <w:left w:val="none" w:sz="0" w:space="0" w:color="auto"/>
                    <w:bottom w:val="none" w:sz="0" w:space="0" w:color="auto"/>
                    <w:right w:val="none" w:sz="0" w:space="0" w:color="auto"/>
                  </w:divBdr>
                  <w:divsChild>
                    <w:div w:id="61680946">
                      <w:marLeft w:val="0"/>
                      <w:marRight w:val="0"/>
                      <w:marTop w:val="0"/>
                      <w:marBottom w:val="0"/>
                      <w:divBdr>
                        <w:top w:val="none" w:sz="0" w:space="0" w:color="auto"/>
                        <w:left w:val="none" w:sz="0" w:space="0" w:color="auto"/>
                        <w:bottom w:val="none" w:sz="0" w:space="0" w:color="auto"/>
                        <w:right w:val="none" w:sz="0" w:space="0" w:color="auto"/>
                      </w:divBdr>
                    </w:div>
                  </w:divsChild>
                </w:div>
                <w:div w:id="782265401">
                  <w:marLeft w:val="0"/>
                  <w:marRight w:val="0"/>
                  <w:marTop w:val="0"/>
                  <w:marBottom w:val="0"/>
                  <w:divBdr>
                    <w:top w:val="none" w:sz="0" w:space="0" w:color="auto"/>
                    <w:left w:val="none" w:sz="0" w:space="0" w:color="auto"/>
                    <w:bottom w:val="none" w:sz="0" w:space="0" w:color="auto"/>
                    <w:right w:val="none" w:sz="0" w:space="0" w:color="auto"/>
                  </w:divBdr>
                  <w:divsChild>
                    <w:div w:id="1672365472">
                      <w:marLeft w:val="0"/>
                      <w:marRight w:val="0"/>
                      <w:marTop w:val="0"/>
                      <w:marBottom w:val="0"/>
                      <w:divBdr>
                        <w:top w:val="none" w:sz="0" w:space="0" w:color="auto"/>
                        <w:left w:val="none" w:sz="0" w:space="0" w:color="auto"/>
                        <w:bottom w:val="none" w:sz="0" w:space="0" w:color="auto"/>
                        <w:right w:val="none" w:sz="0" w:space="0" w:color="auto"/>
                      </w:divBdr>
                    </w:div>
                  </w:divsChild>
                </w:div>
                <w:div w:id="1183977299">
                  <w:marLeft w:val="0"/>
                  <w:marRight w:val="0"/>
                  <w:marTop w:val="0"/>
                  <w:marBottom w:val="0"/>
                  <w:divBdr>
                    <w:top w:val="none" w:sz="0" w:space="0" w:color="auto"/>
                    <w:left w:val="none" w:sz="0" w:space="0" w:color="auto"/>
                    <w:bottom w:val="none" w:sz="0" w:space="0" w:color="auto"/>
                    <w:right w:val="none" w:sz="0" w:space="0" w:color="auto"/>
                  </w:divBdr>
                  <w:divsChild>
                    <w:div w:id="1590652797">
                      <w:marLeft w:val="0"/>
                      <w:marRight w:val="0"/>
                      <w:marTop w:val="0"/>
                      <w:marBottom w:val="0"/>
                      <w:divBdr>
                        <w:top w:val="none" w:sz="0" w:space="0" w:color="auto"/>
                        <w:left w:val="none" w:sz="0" w:space="0" w:color="auto"/>
                        <w:bottom w:val="none" w:sz="0" w:space="0" w:color="auto"/>
                        <w:right w:val="none" w:sz="0" w:space="0" w:color="auto"/>
                      </w:divBdr>
                    </w:div>
                  </w:divsChild>
                </w:div>
                <w:div w:id="615791881">
                  <w:marLeft w:val="0"/>
                  <w:marRight w:val="0"/>
                  <w:marTop w:val="0"/>
                  <w:marBottom w:val="0"/>
                  <w:divBdr>
                    <w:top w:val="none" w:sz="0" w:space="0" w:color="auto"/>
                    <w:left w:val="none" w:sz="0" w:space="0" w:color="auto"/>
                    <w:bottom w:val="none" w:sz="0" w:space="0" w:color="auto"/>
                    <w:right w:val="none" w:sz="0" w:space="0" w:color="auto"/>
                  </w:divBdr>
                  <w:divsChild>
                    <w:div w:id="1760902109">
                      <w:marLeft w:val="0"/>
                      <w:marRight w:val="0"/>
                      <w:marTop w:val="0"/>
                      <w:marBottom w:val="0"/>
                      <w:divBdr>
                        <w:top w:val="none" w:sz="0" w:space="0" w:color="auto"/>
                        <w:left w:val="none" w:sz="0" w:space="0" w:color="auto"/>
                        <w:bottom w:val="none" w:sz="0" w:space="0" w:color="auto"/>
                        <w:right w:val="none" w:sz="0" w:space="0" w:color="auto"/>
                      </w:divBdr>
                    </w:div>
                  </w:divsChild>
                </w:div>
                <w:div w:id="685248907">
                  <w:marLeft w:val="0"/>
                  <w:marRight w:val="0"/>
                  <w:marTop w:val="0"/>
                  <w:marBottom w:val="0"/>
                  <w:divBdr>
                    <w:top w:val="none" w:sz="0" w:space="0" w:color="auto"/>
                    <w:left w:val="none" w:sz="0" w:space="0" w:color="auto"/>
                    <w:bottom w:val="none" w:sz="0" w:space="0" w:color="auto"/>
                    <w:right w:val="none" w:sz="0" w:space="0" w:color="auto"/>
                  </w:divBdr>
                  <w:divsChild>
                    <w:div w:id="322662719">
                      <w:marLeft w:val="0"/>
                      <w:marRight w:val="0"/>
                      <w:marTop w:val="0"/>
                      <w:marBottom w:val="0"/>
                      <w:divBdr>
                        <w:top w:val="none" w:sz="0" w:space="0" w:color="auto"/>
                        <w:left w:val="none" w:sz="0" w:space="0" w:color="auto"/>
                        <w:bottom w:val="none" w:sz="0" w:space="0" w:color="auto"/>
                        <w:right w:val="none" w:sz="0" w:space="0" w:color="auto"/>
                      </w:divBdr>
                    </w:div>
                  </w:divsChild>
                </w:div>
                <w:div w:id="562764767">
                  <w:marLeft w:val="0"/>
                  <w:marRight w:val="0"/>
                  <w:marTop w:val="0"/>
                  <w:marBottom w:val="0"/>
                  <w:divBdr>
                    <w:top w:val="none" w:sz="0" w:space="0" w:color="auto"/>
                    <w:left w:val="none" w:sz="0" w:space="0" w:color="auto"/>
                    <w:bottom w:val="none" w:sz="0" w:space="0" w:color="auto"/>
                    <w:right w:val="none" w:sz="0" w:space="0" w:color="auto"/>
                  </w:divBdr>
                  <w:divsChild>
                    <w:div w:id="487944751">
                      <w:marLeft w:val="0"/>
                      <w:marRight w:val="0"/>
                      <w:marTop w:val="0"/>
                      <w:marBottom w:val="0"/>
                      <w:divBdr>
                        <w:top w:val="none" w:sz="0" w:space="0" w:color="auto"/>
                        <w:left w:val="none" w:sz="0" w:space="0" w:color="auto"/>
                        <w:bottom w:val="none" w:sz="0" w:space="0" w:color="auto"/>
                        <w:right w:val="none" w:sz="0" w:space="0" w:color="auto"/>
                      </w:divBdr>
                    </w:div>
                  </w:divsChild>
                </w:div>
                <w:div w:id="513038975">
                  <w:marLeft w:val="0"/>
                  <w:marRight w:val="0"/>
                  <w:marTop w:val="0"/>
                  <w:marBottom w:val="0"/>
                  <w:divBdr>
                    <w:top w:val="none" w:sz="0" w:space="0" w:color="auto"/>
                    <w:left w:val="none" w:sz="0" w:space="0" w:color="auto"/>
                    <w:bottom w:val="none" w:sz="0" w:space="0" w:color="auto"/>
                    <w:right w:val="none" w:sz="0" w:space="0" w:color="auto"/>
                  </w:divBdr>
                  <w:divsChild>
                    <w:div w:id="1520773787">
                      <w:marLeft w:val="0"/>
                      <w:marRight w:val="0"/>
                      <w:marTop w:val="0"/>
                      <w:marBottom w:val="0"/>
                      <w:divBdr>
                        <w:top w:val="none" w:sz="0" w:space="0" w:color="auto"/>
                        <w:left w:val="none" w:sz="0" w:space="0" w:color="auto"/>
                        <w:bottom w:val="none" w:sz="0" w:space="0" w:color="auto"/>
                        <w:right w:val="none" w:sz="0" w:space="0" w:color="auto"/>
                      </w:divBdr>
                    </w:div>
                  </w:divsChild>
                </w:div>
                <w:div w:id="705065317">
                  <w:marLeft w:val="0"/>
                  <w:marRight w:val="0"/>
                  <w:marTop w:val="0"/>
                  <w:marBottom w:val="0"/>
                  <w:divBdr>
                    <w:top w:val="none" w:sz="0" w:space="0" w:color="auto"/>
                    <w:left w:val="none" w:sz="0" w:space="0" w:color="auto"/>
                    <w:bottom w:val="none" w:sz="0" w:space="0" w:color="auto"/>
                    <w:right w:val="none" w:sz="0" w:space="0" w:color="auto"/>
                  </w:divBdr>
                  <w:divsChild>
                    <w:div w:id="1675840291">
                      <w:marLeft w:val="0"/>
                      <w:marRight w:val="0"/>
                      <w:marTop w:val="0"/>
                      <w:marBottom w:val="0"/>
                      <w:divBdr>
                        <w:top w:val="none" w:sz="0" w:space="0" w:color="auto"/>
                        <w:left w:val="none" w:sz="0" w:space="0" w:color="auto"/>
                        <w:bottom w:val="none" w:sz="0" w:space="0" w:color="auto"/>
                        <w:right w:val="none" w:sz="0" w:space="0" w:color="auto"/>
                      </w:divBdr>
                    </w:div>
                  </w:divsChild>
                </w:div>
                <w:div w:id="214968627">
                  <w:marLeft w:val="0"/>
                  <w:marRight w:val="0"/>
                  <w:marTop w:val="0"/>
                  <w:marBottom w:val="0"/>
                  <w:divBdr>
                    <w:top w:val="none" w:sz="0" w:space="0" w:color="auto"/>
                    <w:left w:val="none" w:sz="0" w:space="0" w:color="auto"/>
                    <w:bottom w:val="none" w:sz="0" w:space="0" w:color="auto"/>
                    <w:right w:val="none" w:sz="0" w:space="0" w:color="auto"/>
                  </w:divBdr>
                  <w:divsChild>
                    <w:div w:id="1230532896">
                      <w:marLeft w:val="0"/>
                      <w:marRight w:val="0"/>
                      <w:marTop w:val="0"/>
                      <w:marBottom w:val="0"/>
                      <w:divBdr>
                        <w:top w:val="none" w:sz="0" w:space="0" w:color="auto"/>
                        <w:left w:val="none" w:sz="0" w:space="0" w:color="auto"/>
                        <w:bottom w:val="none" w:sz="0" w:space="0" w:color="auto"/>
                        <w:right w:val="none" w:sz="0" w:space="0" w:color="auto"/>
                      </w:divBdr>
                    </w:div>
                  </w:divsChild>
                </w:div>
                <w:div w:id="442768507">
                  <w:marLeft w:val="0"/>
                  <w:marRight w:val="0"/>
                  <w:marTop w:val="0"/>
                  <w:marBottom w:val="0"/>
                  <w:divBdr>
                    <w:top w:val="none" w:sz="0" w:space="0" w:color="auto"/>
                    <w:left w:val="none" w:sz="0" w:space="0" w:color="auto"/>
                    <w:bottom w:val="none" w:sz="0" w:space="0" w:color="auto"/>
                    <w:right w:val="none" w:sz="0" w:space="0" w:color="auto"/>
                  </w:divBdr>
                  <w:divsChild>
                    <w:div w:id="396326554">
                      <w:marLeft w:val="0"/>
                      <w:marRight w:val="0"/>
                      <w:marTop w:val="0"/>
                      <w:marBottom w:val="0"/>
                      <w:divBdr>
                        <w:top w:val="none" w:sz="0" w:space="0" w:color="auto"/>
                        <w:left w:val="none" w:sz="0" w:space="0" w:color="auto"/>
                        <w:bottom w:val="none" w:sz="0" w:space="0" w:color="auto"/>
                        <w:right w:val="none" w:sz="0" w:space="0" w:color="auto"/>
                      </w:divBdr>
                    </w:div>
                  </w:divsChild>
                </w:div>
                <w:div w:id="489441129">
                  <w:marLeft w:val="0"/>
                  <w:marRight w:val="0"/>
                  <w:marTop w:val="0"/>
                  <w:marBottom w:val="0"/>
                  <w:divBdr>
                    <w:top w:val="none" w:sz="0" w:space="0" w:color="auto"/>
                    <w:left w:val="none" w:sz="0" w:space="0" w:color="auto"/>
                    <w:bottom w:val="none" w:sz="0" w:space="0" w:color="auto"/>
                    <w:right w:val="none" w:sz="0" w:space="0" w:color="auto"/>
                  </w:divBdr>
                  <w:divsChild>
                    <w:div w:id="702362281">
                      <w:marLeft w:val="0"/>
                      <w:marRight w:val="0"/>
                      <w:marTop w:val="0"/>
                      <w:marBottom w:val="0"/>
                      <w:divBdr>
                        <w:top w:val="none" w:sz="0" w:space="0" w:color="auto"/>
                        <w:left w:val="none" w:sz="0" w:space="0" w:color="auto"/>
                        <w:bottom w:val="none" w:sz="0" w:space="0" w:color="auto"/>
                        <w:right w:val="none" w:sz="0" w:space="0" w:color="auto"/>
                      </w:divBdr>
                    </w:div>
                  </w:divsChild>
                </w:div>
                <w:div w:id="1386638763">
                  <w:marLeft w:val="0"/>
                  <w:marRight w:val="0"/>
                  <w:marTop w:val="0"/>
                  <w:marBottom w:val="0"/>
                  <w:divBdr>
                    <w:top w:val="none" w:sz="0" w:space="0" w:color="auto"/>
                    <w:left w:val="none" w:sz="0" w:space="0" w:color="auto"/>
                    <w:bottom w:val="none" w:sz="0" w:space="0" w:color="auto"/>
                    <w:right w:val="none" w:sz="0" w:space="0" w:color="auto"/>
                  </w:divBdr>
                  <w:divsChild>
                    <w:div w:id="909459933">
                      <w:marLeft w:val="0"/>
                      <w:marRight w:val="0"/>
                      <w:marTop w:val="0"/>
                      <w:marBottom w:val="0"/>
                      <w:divBdr>
                        <w:top w:val="none" w:sz="0" w:space="0" w:color="auto"/>
                        <w:left w:val="none" w:sz="0" w:space="0" w:color="auto"/>
                        <w:bottom w:val="none" w:sz="0" w:space="0" w:color="auto"/>
                        <w:right w:val="none" w:sz="0" w:space="0" w:color="auto"/>
                      </w:divBdr>
                    </w:div>
                  </w:divsChild>
                </w:div>
                <w:div w:id="972177062">
                  <w:marLeft w:val="0"/>
                  <w:marRight w:val="0"/>
                  <w:marTop w:val="0"/>
                  <w:marBottom w:val="0"/>
                  <w:divBdr>
                    <w:top w:val="none" w:sz="0" w:space="0" w:color="auto"/>
                    <w:left w:val="none" w:sz="0" w:space="0" w:color="auto"/>
                    <w:bottom w:val="none" w:sz="0" w:space="0" w:color="auto"/>
                    <w:right w:val="none" w:sz="0" w:space="0" w:color="auto"/>
                  </w:divBdr>
                  <w:divsChild>
                    <w:div w:id="1742748684">
                      <w:marLeft w:val="0"/>
                      <w:marRight w:val="0"/>
                      <w:marTop w:val="0"/>
                      <w:marBottom w:val="0"/>
                      <w:divBdr>
                        <w:top w:val="none" w:sz="0" w:space="0" w:color="auto"/>
                        <w:left w:val="none" w:sz="0" w:space="0" w:color="auto"/>
                        <w:bottom w:val="none" w:sz="0" w:space="0" w:color="auto"/>
                        <w:right w:val="none" w:sz="0" w:space="0" w:color="auto"/>
                      </w:divBdr>
                    </w:div>
                  </w:divsChild>
                </w:div>
                <w:div w:id="808979382">
                  <w:marLeft w:val="0"/>
                  <w:marRight w:val="0"/>
                  <w:marTop w:val="0"/>
                  <w:marBottom w:val="0"/>
                  <w:divBdr>
                    <w:top w:val="none" w:sz="0" w:space="0" w:color="auto"/>
                    <w:left w:val="none" w:sz="0" w:space="0" w:color="auto"/>
                    <w:bottom w:val="none" w:sz="0" w:space="0" w:color="auto"/>
                    <w:right w:val="none" w:sz="0" w:space="0" w:color="auto"/>
                  </w:divBdr>
                  <w:divsChild>
                    <w:div w:id="1994681369">
                      <w:marLeft w:val="0"/>
                      <w:marRight w:val="0"/>
                      <w:marTop w:val="0"/>
                      <w:marBottom w:val="0"/>
                      <w:divBdr>
                        <w:top w:val="none" w:sz="0" w:space="0" w:color="auto"/>
                        <w:left w:val="none" w:sz="0" w:space="0" w:color="auto"/>
                        <w:bottom w:val="none" w:sz="0" w:space="0" w:color="auto"/>
                        <w:right w:val="none" w:sz="0" w:space="0" w:color="auto"/>
                      </w:divBdr>
                    </w:div>
                  </w:divsChild>
                </w:div>
                <w:div w:id="435712275">
                  <w:marLeft w:val="0"/>
                  <w:marRight w:val="0"/>
                  <w:marTop w:val="0"/>
                  <w:marBottom w:val="0"/>
                  <w:divBdr>
                    <w:top w:val="none" w:sz="0" w:space="0" w:color="auto"/>
                    <w:left w:val="none" w:sz="0" w:space="0" w:color="auto"/>
                    <w:bottom w:val="none" w:sz="0" w:space="0" w:color="auto"/>
                    <w:right w:val="none" w:sz="0" w:space="0" w:color="auto"/>
                  </w:divBdr>
                  <w:divsChild>
                    <w:div w:id="1061559345">
                      <w:marLeft w:val="0"/>
                      <w:marRight w:val="0"/>
                      <w:marTop w:val="0"/>
                      <w:marBottom w:val="0"/>
                      <w:divBdr>
                        <w:top w:val="none" w:sz="0" w:space="0" w:color="auto"/>
                        <w:left w:val="none" w:sz="0" w:space="0" w:color="auto"/>
                        <w:bottom w:val="none" w:sz="0" w:space="0" w:color="auto"/>
                        <w:right w:val="none" w:sz="0" w:space="0" w:color="auto"/>
                      </w:divBdr>
                    </w:div>
                  </w:divsChild>
                </w:div>
                <w:div w:id="677735608">
                  <w:marLeft w:val="0"/>
                  <w:marRight w:val="0"/>
                  <w:marTop w:val="0"/>
                  <w:marBottom w:val="0"/>
                  <w:divBdr>
                    <w:top w:val="none" w:sz="0" w:space="0" w:color="auto"/>
                    <w:left w:val="none" w:sz="0" w:space="0" w:color="auto"/>
                    <w:bottom w:val="none" w:sz="0" w:space="0" w:color="auto"/>
                    <w:right w:val="none" w:sz="0" w:space="0" w:color="auto"/>
                  </w:divBdr>
                  <w:divsChild>
                    <w:div w:id="2131506391">
                      <w:marLeft w:val="0"/>
                      <w:marRight w:val="0"/>
                      <w:marTop w:val="0"/>
                      <w:marBottom w:val="0"/>
                      <w:divBdr>
                        <w:top w:val="none" w:sz="0" w:space="0" w:color="auto"/>
                        <w:left w:val="none" w:sz="0" w:space="0" w:color="auto"/>
                        <w:bottom w:val="none" w:sz="0" w:space="0" w:color="auto"/>
                        <w:right w:val="none" w:sz="0" w:space="0" w:color="auto"/>
                      </w:divBdr>
                    </w:div>
                  </w:divsChild>
                </w:div>
                <w:div w:id="651761747">
                  <w:marLeft w:val="0"/>
                  <w:marRight w:val="0"/>
                  <w:marTop w:val="0"/>
                  <w:marBottom w:val="0"/>
                  <w:divBdr>
                    <w:top w:val="none" w:sz="0" w:space="0" w:color="auto"/>
                    <w:left w:val="none" w:sz="0" w:space="0" w:color="auto"/>
                    <w:bottom w:val="none" w:sz="0" w:space="0" w:color="auto"/>
                    <w:right w:val="none" w:sz="0" w:space="0" w:color="auto"/>
                  </w:divBdr>
                  <w:divsChild>
                    <w:div w:id="2031104575">
                      <w:marLeft w:val="0"/>
                      <w:marRight w:val="0"/>
                      <w:marTop w:val="0"/>
                      <w:marBottom w:val="0"/>
                      <w:divBdr>
                        <w:top w:val="none" w:sz="0" w:space="0" w:color="auto"/>
                        <w:left w:val="none" w:sz="0" w:space="0" w:color="auto"/>
                        <w:bottom w:val="none" w:sz="0" w:space="0" w:color="auto"/>
                        <w:right w:val="none" w:sz="0" w:space="0" w:color="auto"/>
                      </w:divBdr>
                    </w:div>
                  </w:divsChild>
                </w:div>
                <w:div w:id="1396515344">
                  <w:marLeft w:val="0"/>
                  <w:marRight w:val="0"/>
                  <w:marTop w:val="0"/>
                  <w:marBottom w:val="0"/>
                  <w:divBdr>
                    <w:top w:val="none" w:sz="0" w:space="0" w:color="auto"/>
                    <w:left w:val="none" w:sz="0" w:space="0" w:color="auto"/>
                    <w:bottom w:val="none" w:sz="0" w:space="0" w:color="auto"/>
                    <w:right w:val="none" w:sz="0" w:space="0" w:color="auto"/>
                  </w:divBdr>
                  <w:divsChild>
                    <w:div w:id="1110277478">
                      <w:marLeft w:val="0"/>
                      <w:marRight w:val="0"/>
                      <w:marTop w:val="0"/>
                      <w:marBottom w:val="0"/>
                      <w:divBdr>
                        <w:top w:val="none" w:sz="0" w:space="0" w:color="auto"/>
                        <w:left w:val="none" w:sz="0" w:space="0" w:color="auto"/>
                        <w:bottom w:val="none" w:sz="0" w:space="0" w:color="auto"/>
                        <w:right w:val="none" w:sz="0" w:space="0" w:color="auto"/>
                      </w:divBdr>
                    </w:div>
                  </w:divsChild>
                </w:div>
                <w:div w:id="1380200826">
                  <w:marLeft w:val="0"/>
                  <w:marRight w:val="0"/>
                  <w:marTop w:val="0"/>
                  <w:marBottom w:val="0"/>
                  <w:divBdr>
                    <w:top w:val="none" w:sz="0" w:space="0" w:color="auto"/>
                    <w:left w:val="none" w:sz="0" w:space="0" w:color="auto"/>
                    <w:bottom w:val="none" w:sz="0" w:space="0" w:color="auto"/>
                    <w:right w:val="none" w:sz="0" w:space="0" w:color="auto"/>
                  </w:divBdr>
                  <w:divsChild>
                    <w:div w:id="1111122866">
                      <w:marLeft w:val="0"/>
                      <w:marRight w:val="0"/>
                      <w:marTop w:val="0"/>
                      <w:marBottom w:val="0"/>
                      <w:divBdr>
                        <w:top w:val="none" w:sz="0" w:space="0" w:color="auto"/>
                        <w:left w:val="none" w:sz="0" w:space="0" w:color="auto"/>
                        <w:bottom w:val="none" w:sz="0" w:space="0" w:color="auto"/>
                        <w:right w:val="none" w:sz="0" w:space="0" w:color="auto"/>
                      </w:divBdr>
                    </w:div>
                  </w:divsChild>
                </w:div>
                <w:div w:id="1363750431">
                  <w:marLeft w:val="0"/>
                  <w:marRight w:val="0"/>
                  <w:marTop w:val="0"/>
                  <w:marBottom w:val="0"/>
                  <w:divBdr>
                    <w:top w:val="none" w:sz="0" w:space="0" w:color="auto"/>
                    <w:left w:val="none" w:sz="0" w:space="0" w:color="auto"/>
                    <w:bottom w:val="none" w:sz="0" w:space="0" w:color="auto"/>
                    <w:right w:val="none" w:sz="0" w:space="0" w:color="auto"/>
                  </w:divBdr>
                  <w:divsChild>
                    <w:div w:id="736899494">
                      <w:marLeft w:val="0"/>
                      <w:marRight w:val="0"/>
                      <w:marTop w:val="0"/>
                      <w:marBottom w:val="0"/>
                      <w:divBdr>
                        <w:top w:val="none" w:sz="0" w:space="0" w:color="auto"/>
                        <w:left w:val="none" w:sz="0" w:space="0" w:color="auto"/>
                        <w:bottom w:val="none" w:sz="0" w:space="0" w:color="auto"/>
                        <w:right w:val="none" w:sz="0" w:space="0" w:color="auto"/>
                      </w:divBdr>
                    </w:div>
                  </w:divsChild>
                </w:div>
                <w:div w:id="1135030920">
                  <w:marLeft w:val="0"/>
                  <w:marRight w:val="0"/>
                  <w:marTop w:val="0"/>
                  <w:marBottom w:val="0"/>
                  <w:divBdr>
                    <w:top w:val="none" w:sz="0" w:space="0" w:color="auto"/>
                    <w:left w:val="none" w:sz="0" w:space="0" w:color="auto"/>
                    <w:bottom w:val="none" w:sz="0" w:space="0" w:color="auto"/>
                    <w:right w:val="none" w:sz="0" w:space="0" w:color="auto"/>
                  </w:divBdr>
                  <w:divsChild>
                    <w:div w:id="2115706971">
                      <w:marLeft w:val="0"/>
                      <w:marRight w:val="0"/>
                      <w:marTop w:val="0"/>
                      <w:marBottom w:val="0"/>
                      <w:divBdr>
                        <w:top w:val="none" w:sz="0" w:space="0" w:color="auto"/>
                        <w:left w:val="none" w:sz="0" w:space="0" w:color="auto"/>
                        <w:bottom w:val="none" w:sz="0" w:space="0" w:color="auto"/>
                        <w:right w:val="none" w:sz="0" w:space="0" w:color="auto"/>
                      </w:divBdr>
                    </w:div>
                  </w:divsChild>
                </w:div>
                <w:div w:id="474882943">
                  <w:marLeft w:val="0"/>
                  <w:marRight w:val="0"/>
                  <w:marTop w:val="0"/>
                  <w:marBottom w:val="0"/>
                  <w:divBdr>
                    <w:top w:val="none" w:sz="0" w:space="0" w:color="auto"/>
                    <w:left w:val="none" w:sz="0" w:space="0" w:color="auto"/>
                    <w:bottom w:val="none" w:sz="0" w:space="0" w:color="auto"/>
                    <w:right w:val="none" w:sz="0" w:space="0" w:color="auto"/>
                  </w:divBdr>
                  <w:divsChild>
                    <w:div w:id="759763610">
                      <w:marLeft w:val="0"/>
                      <w:marRight w:val="0"/>
                      <w:marTop w:val="0"/>
                      <w:marBottom w:val="0"/>
                      <w:divBdr>
                        <w:top w:val="none" w:sz="0" w:space="0" w:color="auto"/>
                        <w:left w:val="none" w:sz="0" w:space="0" w:color="auto"/>
                        <w:bottom w:val="none" w:sz="0" w:space="0" w:color="auto"/>
                        <w:right w:val="none" w:sz="0" w:space="0" w:color="auto"/>
                      </w:divBdr>
                    </w:div>
                  </w:divsChild>
                </w:div>
                <w:div w:id="1824931925">
                  <w:marLeft w:val="0"/>
                  <w:marRight w:val="0"/>
                  <w:marTop w:val="0"/>
                  <w:marBottom w:val="0"/>
                  <w:divBdr>
                    <w:top w:val="none" w:sz="0" w:space="0" w:color="auto"/>
                    <w:left w:val="none" w:sz="0" w:space="0" w:color="auto"/>
                    <w:bottom w:val="none" w:sz="0" w:space="0" w:color="auto"/>
                    <w:right w:val="none" w:sz="0" w:space="0" w:color="auto"/>
                  </w:divBdr>
                  <w:divsChild>
                    <w:div w:id="1232430096">
                      <w:marLeft w:val="0"/>
                      <w:marRight w:val="0"/>
                      <w:marTop w:val="0"/>
                      <w:marBottom w:val="0"/>
                      <w:divBdr>
                        <w:top w:val="none" w:sz="0" w:space="0" w:color="auto"/>
                        <w:left w:val="none" w:sz="0" w:space="0" w:color="auto"/>
                        <w:bottom w:val="none" w:sz="0" w:space="0" w:color="auto"/>
                        <w:right w:val="none" w:sz="0" w:space="0" w:color="auto"/>
                      </w:divBdr>
                    </w:div>
                  </w:divsChild>
                </w:div>
                <w:div w:id="1705128867">
                  <w:marLeft w:val="0"/>
                  <w:marRight w:val="0"/>
                  <w:marTop w:val="0"/>
                  <w:marBottom w:val="0"/>
                  <w:divBdr>
                    <w:top w:val="none" w:sz="0" w:space="0" w:color="auto"/>
                    <w:left w:val="none" w:sz="0" w:space="0" w:color="auto"/>
                    <w:bottom w:val="none" w:sz="0" w:space="0" w:color="auto"/>
                    <w:right w:val="none" w:sz="0" w:space="0" w:color="auto"/>
                  </w:divBdr>
                  <w:divsChild>
                    <w:div w:id="424154336">
                      <w:marLeft w:val="0"/>
                      <w:marRight w:val="0"/>
                      <w:marTop w:val="0"/>
                      <w:marBottom w:val="0"/>
                      <w:divBdr>
                        <w:top w:val="none" w:sz="0" w:space="0" w:color="auto"/>
                        <w:left w:val="none" w:sz="0" w:space="0" w:color="auto"/>
                        <w:bottom w:val="none" w:sz="0" w:space="0" w:color="auto"/>
                        <w:right w:val="none" w:sz="0" w:space="0" w:color="auto"/>
                      </w:divBdr>
                    </w:div>
                  </w:divsChild>
                </w:div>
                <w:div w:id="1721511736">
                  <w:marLeft w:val="0"/>
                  <w:marRight w:val="0"/>
                  <w:marTop w:val="0"/>
                  <w:marBottom w:val="0"/>
                  <w:divBdr>
                    <w:top w:val="none" w:sz="0" w:space="0" w:color="auto"/>
                    <w:left w:val="none" w:sz="0" w:space="0" w:color="auto"/>
                    <w:bottom w:val="none" w:sz="0" w:space="0" w:color="auto"/>
                    <w:right w:val="none" w:sz="0" w:space="0" w:color="auto"/>
                  </w:divBdr>
                  <w:divsChild>
                    <w:div w:id="458887442">
                      <w:marLeft w:val="0"/>
                      <w:marRight w:val="0"/>
                      <w:marTop w:val="0"/>
                      <w:marBottom w:val="0"/>
                      <w:divBdr>
                        <w:top w:val="none" w:sz="0" w:space="0" w:color="auto"/>
                        <w:left w:val="none" w:sz="0" w:space="0" w:color="auto"/>
                        <w:bottom w:val="none" w:sz="0" w:space="0" w:color="auto"/>
                        <w:right w:val="none" w:sz="0" w:space="0" w:color="auto"/>
                      </w:divBdr>
                    </w:div>
                  </w:divsChild>
                </w:div>
                <w:div w:id="282540031">
                  <w:marLeft w:val="0"/>
                  <w:marRight w:val="0"/>
                  <w:marTop w:val="0"/>
                  <w:marBottom w:val="0"/>
                  <w:divBdr>
                    <w:top w:val="none" w:sz="0" w:space="0" w:color="auto"/>
                    <w:left w:val="none" w:sz="0" w:space="0" w:color="auto"/>
                    <w:bottom w:val="none" w:sz="0" w:space="0" w:color="auto"/>
                    <w:right w:val="none" w:sz="0" w:space="0" w:color="auto"/>
                  </w:divBdr>
                  <w:divsChild>
                    <w:div w:id="399911642">
                      <w:marLeft w:val="0"/>
                      <w:marRight w:val="0"/>
                      <w:marTop w:val="0"/>
                      <w:marBottom w:val="0"/>
                      <w:divBdr>
                        <w:top w:val="none" w:sz="0" w:space="0" w:color="auto"/>
                        <w:left w:val="none" w:sz="0" w:space="0" w:color="auto"/>
                        <w:bottom w:val="none" w:sz="0" w:space="0" w:color="auto"/>
                        <w:right w:val="none" w:sz="0" w:space="0" w:color="auto"/>
                      </w:divBdr>
                    </w:div>
                  </w:divsChild>
                </w:div>
                <w:div w:id="75520233">
                  <w:marLeft w:val="0"/>
                  <w:marRight w:val="0"/>
                  <w:marTop w:val="0"/>
                  <w:marBottom w:val="0"/>
                  <w:divBdr>
                    <w:top w:val="none" w:sz="0" w:space="0" w:color="auto"/>
                    <w:left w:val="none" w:sz="0" w:space="0" w:color="auto"/>
                    <w:bottom w:val="none" w:sz="0" w:space="0" w:color="auto"/>
                    <w:right w:val="none" w:sz="0" w:space="0" w:color="auto"/>
                  </w:divBdr>
                  <w:divsChild>
                    <w:div w:id="1116407468">
                      <w:marLeft w:val="0"/>
                      <w:marRight w:val="0"/>
                      <w:marTop w:val="0"/>
                      <w:marBottom w:val="0"/>
                      <w:divBdr>
                        <w:top w:val="none" w:sz="0" w:space="0" w:color="auto"/>
                        <w:left w:val="none" w:sz="0" w:space="0" w:color="auto"/>
                        <w:bottom w:val="none" w:sz="0" w:space="0" w:color="auto"/>
                        <w:right w:val="none" w:sz="0" w:space="0" w:color="auto"/>
                      </w:divBdr>
                    </w:div>
                  </w:divsChild>
                </w:div>
                <w:div w:id="172303341">
                  <w:marLeft w:val="0"/>
                  <w:marRight w:val="0"/>
                  <w:marTop w:val="0"/>
                  <w:marBottom w:val="0"/>
                  <w:divBdr>
                    <w:top w:val="none" w:sz="0" w:space="0" w:color="auto"/>
                    <w:left w:val="none" w:sz="0" w:space="0" w:color="auto"/>
                    <w:bottom w:val="none" w:sz="0" w:space="0" w:color="auto"/>
                    <w:right w:val="none" w:sz="0" w:space="0" w:color="auto"/>
                  </w:divBdr>
                  <w:divsChild>
                    <w:div w:id="5527515">
                      <w:marLeft w:val="0"/>
                      <w:marRight w:val="0"/>
                      <w:marTop w:val="0"/>
                      <w:marBottom w:val="0"/>
                      <w:divBdr>
                        <w:top w:val="none" w:sz="0" w:space="0" w:color="auto"/>
                        <w:left w:val="none" w:sz="0" w:space="0" w:color="auto"/>
                        <w:bottom w:val="none" w:sz="0" w:space="0" w:color="auto"/>
                        <w:right w:val="none" w:sz="0" w:space="0" w:color="auto"/>
                      </w:divBdr>
                    </w:div>
                  </w:divsChild>
                </w:div>
                <w:div w:id="1745713159">
                  <w:marLeft w:val="0"/>
                  <w:marRight w:val="0"/>
                  <w:marTop w:val="0"/>
                  <w:marBottom w:val="0"/>
                  <w:divBdr>
                    <w:top w:val="none" w:sz="0" w:space="0" w:color="auto"/>
                    <w:left w:val="none" w:sz="0" w:space="0" w:color="auto"/>
                    <w:bottom w:val="none" w:sz="0" w:space="0" w:color="auto"/>
                    <w:right w:val="none" w:sz="0" w:space="0" w:color="auto"/>
                  </w:divBdr>
                  <w:divsChild>
                    <w:div w:id="1319840984">
                      <w:marLeft w:val="0"/>
                      <w:marRight w:val="0"/>
                      <w:marTop w:val="0"/>
                      <w:marBottom w:val="0"/>
                      <w:divBdr>
                        <w:top w:val="none" w:sz="0" w:space="0" w:color="auto"/>
                        <w:left w:val="none" w:sz="0" w:space="0" w:color="auto"/>
                        <w:bottom w:val="none" w:sz="0" w:space="0" w:color="auto"/>
                        <w:right w:val="none" w:sz="0" w:space="0" w:color="auto"/>
                      </w:divBdr>
                    </w:div>
                  </w:divsChild>
                </w:div>
                <w:div w:id="1829857730">
                  <w:marLeft w:val="0"/>
                  <w:marRight w:val="0"/>
                  <w:marTop w:val="0"/>
                  <w:marBottom w:val="0"/>
                  <w:divBdr>
                    <w:top w:val="none" w:sz="0" w:space="0" w:color="auto"/>
                    <w:left w:val="none" w:sz="0" w:space="0" w:color="auto"/>
                    <w:bottom w:val="none" w:sz="0" w:space="0" w:color="auto"/>
                    <w:right w:val="none" w:sz="0" w:space="0" w:color="auto"/>
                  </w:divBdr>
                  <w:divsChild>
                    <w:div w:id="1101410560">
                      <w:marLeft w:val="0"/>
                      <w:marRight w:val="0"/>
                      <w:marTop w:val="0"/>
                      <w:marBottom w:val="0"/>
                      <w:divBdr>
                        <w:top w:val="none" w:sz="0" w:space="0" w:color="auto"/>
                        <w:left w:val="none" w:sz="0" w:space="0" w:color="auto"/>
                        <w:bottom w:val="none" w:sz="0" w:space="0" w:color="auto"/>
                        <w:right w:val="none" w:sz="0" w:space="0" w:color="auto"/>
                      </w:divBdr>
                    </w:div>
                  </w:divsChild>
                </w:div>
                <w:div w:id="1332181678">
                  <w:marLeft w:val="0"/>
                  <w:marRight w:val="0"/>
                  <w:marTop w:val="0"/>
                  <w:marBottom w:val="0"/>
                  <w:divBdr>
                    <w:top w:val="none" w:sz="0" w:space="0" w:color="auto"/>
                    <w:left w:val="none" w:sz="0" w:space="0" w:color="auto"/>
                    <w:bottom w:val="none" w:sz="0" w:space="0" w:color="auto"/>
                    <w:right w:val="none" w:sz="0" w:space="0" w:color="auto"/>
                  </w:divBdr>
                  <w:divsChild>
                    <w:div w:id="1507671633">
                      <w:marLeft w:val="0"/>
                      <w:marRight w:val="0"/>
                      <w:marTop w:val="0"/>
                      <w:marBottom w:val="0"/>
                      <w:divBdr>
                        <w:top w:val="none" w:sz="0" w:space="0" w:color="auto"/>
                        <w:left w:val="none" w:sz="0" w:space="0" w:color="auto"/>
                        <w:bottom w:val="none" w:sz="0" w:space="0" w:color="auto"/>
                        <w:right w:val="none" w:sz="0" w:space="0" w:color="auto"/>
                      </w:divBdr>
                    </w:div>
                  </w:divsChild>
                </w:div>
                <w:div w:id="784926100">
                  <w:marLeft w:val="0"/>
                  <w:marRight w:val="0"/>
                  <w:marTop w:val="0"/>
                  <w:marBottom w:val="0"/>
                  <w:divBdr>
                    <w:top w:val="none" w:sz="0" w:space="0" w:color="auto"/>
                    <w:left w:val="none" w:sz="0" w:space="0" w:color="auto"/>
                    <w:bottom w:val="none" w:sz="0" w:space="0" w:color="auto"/>
                    <w:right w:val="none" w:sz="0" w:space="0" w:color="auto"/>
                  </w:divBdr>
                  <w:divsChild>
                    <w:div w:id="165289187">
                      <w:marLeft w:val="0"/>
                      <w:marRight w:val="0"/>
                      <w:marTop w:val="0"/>
                      <w:marBottom w:val="0"/>
                      <w:divBdr>
                        <w:top w:val="none" w:sz="0" w:space="0" w:color="auto"/>
                        <w:left w:val="none" w:sz="0" w:space="0" w:color="auto"/>
                        <w:bottom w:val="none" w:sz="0" w:space="0" w:color="auto"/>
                        <w:right w:val="none" w:sz="0" w:space="0" w:color="auto"/>
                      </w:divBdr>
                    </w:div>
                  </w:divsChild>
                </w:div>
                <w:div w:id="1368868215">
                  <w:marLeft w:val="0"/>
                  <w:marRight w:val="0"/>
                  <w:marTop w:val="0"/>
                  <w:marBottom w:val="0"/>
                  <w:divBdr>
                    <w:top w:val="none" w:sz="0" w:space="0" w:color="auto"/>
                    <w:left w:val="none" w:sz="0" w:space="0" w:color="auto"/>
                    <w:bottom w:val="none" w:sz="0" w:space="0" w:color="auto"/>
                    <w:right w:val="none" w:sz="0" w:space="0" w:color="auto"/>
                  </w:divBdr>
                  <w:divsChild>
                    <w:div w:id="2075856575">
                      <w:marLeft w:val="0"/>
                      <w:marRight w:val="0"/>
                      <w:marTop w:val="0"/>
                      <w:marBottom w:val="0"/>
                      <w:divBdr>
                        <w:top w:val="none" w:sz="0" w:space="0" w:color="auto"/>
                        <w:left w:val="none" w:sz="0" w:space="0" w:color="auto"/>
                        <w:bottom w:val="none" w:sz="0" w:space="0" w:color="auto"/>
                        <w:right w:val="none" w:sz="0" w:space="0" w:color="auto"/>
                      </w:divBdr>
                    </w:div>
                  </w:divsChild>
                </w:div>
                <w:div w:id="1554729088">
                  <w:marLeft w:val="0"/>
                  <w:marRight w:val="0"/>
                  <w:marTop w:val="0"/>
                  <w:marBottom w:val="0"/>
                  <w:divBdr>
                    <w:top w:val="none" w:sz="0" w:space="0" w:color="auto"/>
                    <w:left w:val="none" w:sz="0" w:space="0" w:color="auto"/>
                    <w:bottom w:val="none" w:sz="0" w:space="0" w:color="auto"/>
                    <w:right w:val="none" w:sz="0" w:space="0" w:color="auto"/>
                  </w:divBdr>
                  <w:divsChild>
                    <w:div w:id="284897212">
                      <w:marLeft w:val="0"/>
                      <w:marRight w:val="0"/>
                      <w:marTop w:val="0"/>
                      <w:marBottom w:val="0"/>
                      <w:divBdr>
                        <w:top w:val="none" w:sz="0" w:space="0" w:color="auto"/>
                        <w:left w:val="none" w:sz="0" w:space="0" w:color="auto"/>
                        <w:bottom w:val="none" w:sz="0" w:space="0" w:color="auto"/>
                        <w:right w:val="none" w:sz="0" w:space="0" w:color="auto"/>
                      </w:divBdr>
                    </w:div>
                  </w:divsChild>
                </w:div>
                <w:div w:id="1072390888">
                  <w:marLeft w:val="0"/>
                  <w:marRight w:val="0"/>
                  <w:marTop w:val="0"/>
                  <w:marBottom w:val="0"/>
                  <w:divBdr>
                    <w:top w:val="none" w:sz="0" w:space="0" w:color="auto"/>
                    <w:left w:val="none" w:sz="0" w:space="0" w:color="auto"/>
                    <w:bottom w:val="none" w:sz="0" w:space="0" w:color="auto"/>
                    <w:right w:val="none" w:sz="0" w:space="0" w:color="auto"/>
                  </w:divBdr>
                  <w:divsChild>
                    <w:div w:id="1661887150">
                      <w:marLeft w:val="0"/>
                      <w:marRight w:val="0"/>
                      <w:marTop w:val="0"/>
                      <w:marBottom w:val="0"/>
                      <w:divBdr>
                        <w:top w:val="none" w:sz="0" w:space="0" w:color="auto"/>
                        <w:left w:val="none" w:sz="0" w:space="0" w:color="auto"/>
                        <w:bottom w:val="none" w:sz="0" w:space="0" w:color="auto"/>
                        <w:right w:val="none" w:sz="0" w:space="0" w:color="auto"/>
                      </w:divBdr>
                    </w:div>
                  </w:divsChild>
                </w:div>
                <w:div w:id="535697696">
                  <w:marLeft w:val="0"/>
                  <w:marRight w:val="0"/>
                  <w:marTop w:val="0"/>
                  <w:marBottom w:val="0"/>
                  <w:divBdr>
                    <w:top w:val="none" w:sz="0" w:space="0" w:color="auto"/>
                    <w:left w:val="none" w:sz="0" w:space="0" w:color="auto"/>
                    <w:bottom w:val="none" w:sz="0" w:space="0" w:color="auto"/>
                    <w:right w:val="none" w:sz="0" w:space="0" w:color="auto"/>
                  </w:divBdr>
                  <w:divsChild>
                    <w:div w:id="237181060">
                      <w:marLeft w:val="0"/>
                      <w:marRight w:val="0"/>
                      <w:marTop w:val="0"/>
                      <w:marBottom w:val="0"/>
                      <w:divBdr>
                        <w:top w:val="none" w:sz="0" w:space="0" w:color="auto"/>
                        <w:left w:val="none" w:sz="0" w:space="0" w:color="auto"/>
                        <w:bottom w:val="none" w:sz="0" w:space="0" w:color="auto"/>
                        <w:right w:val="none" w:sz="0" w:space="0" w:color="auto"/>
                      </w:divBdr>
                    </w:div>
                  </w:divsChild>
                </w:div>
                <w:div w:id="304969378">
                  <w:marLeft w:val="0"/>
                  <w:marRight w:val="0"/>
                  <w:marTop w:val="0"/>
                  <w:marBottom w:val="0"/>
                  <w:divBdr>
                    <w:top w:val="none" w:sz="0" w:space="0" w:color="auto"/>
                    <w:left w:val="none" w:sz="0" w:space="0" w:color="auto"/>
                    <w:bottom w:val="none" w:sz="0" w:space="0" w:color="auto"/>
                    <w:right w:val="none" w:sz="0" w:space="0" w:color="auto"/>
                  </w:divBdr>
                  <w:divsChild>
                    <w:div w:id="14574436">
                      <w:marLeft w:val="0"/>
                      <w:marRight w:val="0"/>
                      <w:marTop w:val="0"/>
                      <w:marBottom w:val="0"/>
                      <w:divBdr>
                        <w:top w:val="none" w:sz="0" w:space="0" w:color="auto"/>
                        <w:left w:val="none" w:sz="0" w:space="0" w:color="auto"/>
                        <w:bottom w:val="none" w:sz="0" w:space="0" w:color="auto"/>
                        <w:right w:val="none" w:sz="0" w:space="0" w:color="auto"/>
                      </w:divBdr>
                    </w:div>
                  </w:divsChild>
                </w:div>
                <w:div w:id="1989280173">
                  <w:marLeft w:val="0"/>
                  <w:marRight w:val="0"/>
                  <w:marTop w:val="0"/>
                  <w:marBottom w:val="0"/>
                  <w:divBdr>
                    <w:top w:val="none" w:sz="0" w:space="0" w:color="auto"/>
                    <w:left w:val="none" w:sz="0" w:space="0" w:color="auto"/>
                    <w:bottom w:val="none" w:sz="0" w:space="0" w:color="auto"/>
                    <w:right w:val="none" w:sz="0" w:space="0" w:color="auto"/>
                  </w:divBdr>
                  <w:divsChild>
                    <w:div w:id="1313290227">
                      <w:marLeft w:val="0"/>
                      <w:marRight w:val="0"/>
                      <w:marTop w:val="0"/>
                      <w:marBottom w:val="0"/>
                      <w:divBdr>
                        <w:top w:val="none" w:sz="0" w:space="0" w:color="auto"/>
                        <w:left w:val="none" w:sz="0" w:space="0" w:color="auto"/>
                        <w:bottom w:val="none" w:sz="0" w:space="0" w:color="auto"/>
                        <w:right w:val="none" w:sz="0" w:space="0" w:color="auto"/>
                      </w:divBdr>
                    </w:div>
                  </w:divsChild>
                </w:div>
                <w:div w:id="1753043900">
                  <w:marLeft w:val="0"/>
                  <w:marRight w:val="0"/>
                  <w:marTop w:val="0"/>
                  <w:marBottom w:val="0"/>
                  <w:divBdr>
                    <w:top w:val="none" w:sz="0" w:space="0" w:color="auto"/>
                    <w:left w:val="none" w:sz="0" w:space="0" w:color="auto"/>
                    <w:bottom w:val="none" w:sz="0" w:space="0" w:color="auto"/>
                    <w:right w:val="none" w:sz="0" w:space="0" w:color="auto"/>
                  </w:divBdr>
                  <w:divsChild>
                    <w:div w:id="1366565833">
                      <w:marLeft w:val="0"/>
                      <w:marRight w:val="0"/>
                      <w:marTop w:val="0"/>
                      <w:marBottom w:val="0"/>
                      <w:divBdr>
                        <w:top w:val="none" w:sz="0" w:space="0" w:color="auto"/>
                        <w:left w:val="none" w:sz="0" w:space="0" w:color="auto"/>
                        <w:bottom w:val="none" w:sz="0" w:space="0" w:color="auto"/>
                        <w:right w:val="none" w:sz="0" w:space="0" w:color="auto"/>
                      </w:divBdr>
                    </w:div>
                  </w:divsChild>
                </w:div>
                <w:div w:id="82726316">
                  <w:marLeft w:val="0"/>
                  <w:marRight w:val="0"/>
                  <w:marTop w:val="0"/>
                  <w:marBottom w:val="0"/>
                  <w:divBdr>
                    <w:top w:val="none" w:sz="0" w:space="0" w:color="auto"/>
                    <w:left w:val="none" w:sz="0" w:space="0" w:color="auto"/>
                    <w:bottom w:val="none" w:sz="0" w:space="0" w:color="auto"/>
                    <w:right w:val="none" w:sz="0" w:space="0" w:color="auto"/>
                  </w:divBdr>
                  <w:divsChild>
                    <w:div w:id="2078279367">
                      <w:marLeft w:val="0"/>
                      <w:marRight w:val="0"/>
                      <w:marTop w:val="0"/>
                      <w:marBottom w:val="0"/>
                      <w:divBdr>
                        <w:top w:val="none" w:sz="0" w:space="0" w:color="auto"/>
                        <w:left w:val="none" w:sz="0" w:space="0" w:color="auto"/>
                        <w:bottom w:val="none" w:sz="0" w:space="0" w:color="auto"/>
                        <w:right w:val="none" w:sz="0" w:space="0" w:color="auto"/>
                      </w:divBdr>
                    </w:div>
                  </w:divsChild>
                </w:div>
                <w:div w:id="1369331175">
                  <w:marLeft w:val="0"/>
                  <w:marRight w:val="0"/>
                  <w:marTop w:val="0"/>
                  <w:marBottom w:val="0"/>
                  <w:divBdr>
                    <w:top w:val="none" w:sz="0" w:space="0" w:color="auto"/>
                    <w:left w:val="none" w:sz="0" w:space="0" w:color="auto"/>
                    <w:bottom w:val="none" w:sz="0" w:space="0" w:color="auto"/>
                    <w:right w:val="none" w:sz="0" w:space="0" w:color="auto"/>
                  </w:divBdr>
                  <w:divsChild>
                    <w:div w:id="1497646220">
                      <w:marLeft w:val="0"/>
                      <w:marRight w:val="0"/>
                      <w:marTop w:val="0"/>
                      <w:marBottom w:val="0"/>
                      <w:divBdr>
                        <w:top w:val="none" w:sz="0" w:space="0" w:color="auto"/>
                        <w:left w:val="none" w:sz="0" w:space="0" w:color="auto"/>
                        <w:bottom w:val="none" w:sz="0" w:space="0" w:color="auto"/>
                        <w:right w:val="none" w:sz="0" w:space="0" w:color="auto"/>
                      </w:divBdr>
                    </w:div>
                  </w:divsChild>
                </w:div>
                <w:div w:id="2100640044">
                  <w:marLeft w:val="0"/>
                  <w:marRight w:val="0"/>
                  <w:marTop w:val="0"/>
                  <w:marBottom w:val="0"/>
                  <w:divBdr>
                    <w:top w:val="none" w:sz="0" w:space="0" w:color="auto"/>
                    <w:left w:val="none" w:sz="0" w:space="0" w:color="auto"/>
                    <w:bottom w:val="none" w:sz="0" w:space="0" w:color="auto"/>
                    <w:right w:val="none" w:sz="0" w:space="0" w:color="auto"/>
                  </w:divBdr>
                  <w:divsChild>
                    <w:div w:id="283780439">
                      <w:marLeft w:val="0"/>
                      <w:marRight w:val="0"/>
                      <w:marTop w:val="0"/>
                      <w:marBottom w:val="0"/>
                      <w:divBdr>
                        <w:top w:val="none" w:sz="0" w:space="0" w:color="auto"/>
                        <w:left w:val="none" w:sz="0" w:space="0" w:color="auto"/>
                        <w:bottom w:val="none" w:sz="0" w:space="0" w:color="auto"/>
                        <w:right w:val="none" w:sz="0" w:space="0" w:color="auto"/>
                      </w:divBdr>
                    </w:div>
                  </w:divsChild>
                </w:div>
                <w:div w:id="716778064">
                  <w:marLeft w:val="0"/>
                  <w:marRight w:val="0"/>
                  <w:marTop w:val="0"/>
                  <w:marBottom w:val="0"/>
                  <w:divBdr>
                    <w:top w:val="none" w:sz="0" w:space="0" w:color="auto"/>
                    <w:left w:val="none" w:sz="0" w:space="0" w:color="auto"/>
                    <w:bottom w:val="none" w:sz="0" w:space="0" w:color="auto"/>
                    <w:right w:val="none" w:sz="0" w:space="0" w:color="auto"/>
                  </w:divBdr>
                  <w:divsChild>
                    <w:div w:id="1786653770">
                      <w:marLeft w:val="0"/>
                      <w:marRight w:val="0"/>
                      <w:marTop w:val="0"/>
                      <w:marBottom w:val="0"/>
                      <w:divBdr>
                        <w:top w:val="none" w:sz="0" w:space="0" w:color="auto"/>
                        <w:left w:val="none" w:sz="0" w:space="0" w:color="auto"/>
                        <w:bottom w:val="none" w:sz="0" w:space="0" w:color="auto"/>
                        <w:right w:val="none" w:sz="0" w:space="0" w:color="auto"/>
                      </w:divBdr>
                    </w:div>
                  </w:divsChild>
                </w:div>
                <w:div w:id="1792284255">
                  <w:marLeft w:val="0"/>
                  <w:marRight w:val="0"/>
                  <w:marTop w:val="0"/>
                  <w:marBottom w:val="0"/>
                  <w:divBdr>
                    <w:top w:val="none" w:sz="0" w:space="0" w:color="auto"/>
                    <w:left w:val="none" w:sz="0" w:space="0" w:color="auto"/>
                    <w:bottom w:val="none" w:sz="0" w:space="0" w:color="auto"/>
                    <w:right w:val="none" w:sz="0" w:space="0" w:color="auto"/>
                  </w:divBdr>
                  <w:divsChild>
                    <w:div w:id="1658996300">
                      <w:marLeft w:val="0"/>
                      <w:marRight w:val="0"/>
                      <w:marTop w:val="0"/>
                      <w:marBottom w:val="0"/>
                      <w:divBdr>
                        <w:top w:val="none" w:sz="0" w:space="0" w:color="auto"/>
                        <w:left w:val="none" w:sz="0" w:space="0" w:color="auto"/>
                        <w:bottom w:val="none" w:sz="0" w:space="0" w:color="auto"/>
                        <w:right w:val="none" w:sz="0" w:space="0" w:color="auto"/>
                      </w:divBdr>
                    </w:div>
                  </w:divsChild>
                </w:div>
                <w:div w:id="1376732831">
                  <w:marLeft w:val="0"/>
                  <w:marRight w:val="0"/>
                  <w:marTop w:val="0"/>
                  <w:marBottom w:val="0"/>
                  <w:divBdr>
                    <w:top w:val="none" w:sz="0" w:space="0" w:color="auto"/>
                    <w:left w:val="none" w:sz="0" w:space="0" w:color="auto"/>
                    <w:bottom w:val="none" w:sz="0" w:space="0" w:color="auto"/>
                    <w:right w:val="none" w:sz="0" w:space="0" w:color="auto"/>
                  </w:divBdr>
                  <w:divsChild>
                    <w:div w:id="1436367131">
                      <w:marLeft w:val="0"/>
                      <w:marRight w:val="0"/>
                      <w:marTop w:val="0"/>
                      <w:marBottom w:val="0"/>
                      <w:divBdr>
                        <w:top w:val="none" w:sz="0" w:space="0" w:color="auto"/>
                        <w:left w:val="none" w:sz="0" w:space="0" w:color="auto"/>
                        <w:bottom w:val="none" w:sz="0" w:space="0" w:color="auto"/>
                        <w:right w:val="none" w:sz="0" w:space="0" w:color="auto"/>
                      </w:divBdr>
                    </w:div>
                  </w:divsChild>
                </w:div>
                <w:div w:id="1074010858">
                  <w:marLeft w:val="0"/>
                  <w:marRight w:val="0"/>
                  <w:marTop w:val="0"/>
                  <w:marBottom w:val="0"/>
                  <w:divBdr>
                    <w:top w:val="none" w:sz="0" w:space="0" w:color="auto"/>
                    <w:left w:val="none" w:sz="0" w:space="0" w:color="auto"/>
                    <w:bottom w:val="none" w:sz="0" w:space="0" w:color="auto"/>
                    <w:right w:val="none" w:sz="0" w:space="0" w:color="auto"/>
                  </w:divBdr>
                  <w:divsChild>
                    <w:div w:id="1782266395">
                      <w:marLeft w:val="0"/>
                      <w:marRight w:val="0"/>
                      <w:marTop w:val="0"/>
                      <w:marBottom w:val="0"/>
                      <w:divBdr>
                        <w:top w:val="none" w:sz="0" w:space="0" w:color="auto"/>
                        <w:left w:val="none" w:sz="0" w:space="0" w:color="auto"/>
                        <w:bottom w:val="none" w:sz="0" w:space="0" w:color="auto"/>
                        <w:right w:val="none" w:sz="0" w:space="0" w:color="auto"/>
                      </w:divBdr>
                    </w:div>
                  </w:divsChild>
                </w:div>
                <w:div w:id="2029401281">
                  <w:marLeft w:val="0"/>
                  <w:marRight w:val="0"/>
                  <w:marTop w:val="0"/>
                  <w:marBottom w:val="0"/>
                  <w:divBdr>
                    <w:top w:val="none" w:sz="0" w:space="0" w:color="auto"/>
                    <w:left w:val="none" w:sz="0" w:space="0" w:color="auto"/>
                    <w:bottom w:val="none" w:sz="0" w:space="0" w:color="auto"/>
                    <w:right w:val="none" w:sz="0" w:space="0" w:color="auto"/>
                  </w:divBdr>
                  <w:divsChild>
                    <w:div w:id="575939062">
                      <w:marLeft w:val="0"/>
                      <w:marRight w:val="0"/>
                      <w:marTop w:val="0"/>
                      <w:marBottom w:val="0"/>
                      <w:divBdr>
                        <w:top w:val="none" w:sz="0" w:space="0" w:color="auto"/>
                        <w:left w:val="none" w:sz="0" w:space="0" w:color="auto"/>
                        <w:bottom w:val="none" w:sz="0" w:space="0" w:color="auto"/>
                        <w:right w:val="none" w:sz="0" w:space="0" w:color="auto"/>
                      </w:divBdr>
                    </w:div>
                  </w:divsChild>
                </w:div>
                <w:div w:id="248660192">
                  <w:marLeft w:val="0"/>
                  <w:marRight w:val="0"/>
                  <w:marTop w:val="0"/>
                  <w:marBottom w:val="0"/>
                  <w:divBdr>
                    <w:top w:val="none" w:sz="0" w:space="0" w:color="auto"/>
                    <w:left w:val="none" w:sz="0" w:space="0" w:color="auto"/>
                    <w:bottom w:val="none" w:sz="0" w:space="0" w:color="auto"/>
                    <w:right w:val="none" w:sz="0" w:space="0" w:color="auto"/>
                  </w:divBdr>
                  <w:divsChild>
                    <w:div w:id="1958947733">
                      <w:marLeft w:val="0"/>
                      <w:marRight w:val="0"/>
                      <w:marTop w:val="0"/>
                      <w:marBottom w:val="0"/>
                      <w:divBdr>
                        <w:top w:val="none" w:sz="0" w:space="0" w:color="auto"/>
                        <w:left w:val="none" w:sz="0" w:space="0" w:color="auto"/>
                        <w:bottom w:val="none" w:sz="0" w:space="0" w:color="auto"/>
                        <w:right w:val="none" w:sz="0" w:space="0" w:color="auto"/>
                      </w:divBdr>
                    </w:div>
                  </w:divsChild>
                </w:div>
                <w:div w:id="615985982">
                  <w:marLeft w:val="0"/>
                  <w:marRight w:val="0"/>
                  <w:marTop w:val="0"/>
                  <w:marBottom w:val="0"/>
                  <w:divBdr>
                    <w:top w:val="none" w:sz="0" w:space="0" w:color="auto"/>
                    <w:left w:val="none" w:sz="0" w:space="0" w:color="auto"/>
                    <w:bottom w:val="none" w:sz="0" w:space="0" w:color="auto"/>
                    <w:right w:val="none" w:sz="0" w:space="0" w:color="auto"/>
                  </w:divBdr>
                  <w:divsChild>
                    <w:div w:id="2134859680">
                      <w:marLeft w:val="0"/>
                      <w:marRight w:val="0"/>
                      <w:marTop w:val="0"/>
                      <w:marBottom w:val="0"/>
                      <w:divBdr>
                        <w:top w:val="none" w:sz="0" w:space="0" w:color="auto"/>
                        <w:left w:val="none" w:sz="0" w:space="0" w:color="auto"/>
                        <w:bottom w:val="none" w:sz="0" w:space="0" w:color="auto"/>
                        <w:right w:val="none" w:sz="0" w:space="0" w:color="auto"/>
                      </w:divBdr>
                    </w:div>
                  </w:divsChild>
                </w:div>
                <w:div w:id="1099643907">
                  <w:marLeft w:val="0"/>
                  <w:marRight w:val="0"/>
                  <w:marTop w:val="0"/>
                  <w:marBottom w:val="0"/>
                  <w:divBdr>
                    <w:top w:val="none" w:sz="0" w:space="0" w:color="auto"/>
                    <w:left w:val="none" w:sz="0" w:space="0" w:color="auto"/>
                    <w:bottom w:val="none" w:sz="0" w:space="0" w:color="auto"/>
                    <w:right w:val="none" w:sz="0" w:space="0" w:color="auto"/>
                  </w:divBdr>
                  <w:divsChild>
                    <w:div w:id="1564834259">
                      <w:marLeft w:val="0"/>
                      <w:marRight w:val="0"/>
                      <w:marTop w:val="0"/>
                      <w:marBottom w:val="0"/>
                      <w:divBdr>
                        <w:top w:val="none" w:sz="0" w:space="0" w:color="auto"/>
                        <w:left w:val="none" w:sz="0" w:space="0" w:color="auto"/>
                        <w:bottom w:val="none" w:sz="0" w:space="0" w:color="auto"/>
                        <w:right w:val="none" w:sz="0" w:space="0" w:color="auto"/>
                      </w:divBdr>
                    </w:div>
                  </w:divsChild>
                </w:div>
                <w:div w:id="168914071">
                  <w:marLeft w:val="0"/>
                  <w:marRight w:val="0"/>
                  <w:marTop w:val="0"/>
                  <w:marBottom w:val="0"/>
                  <w:divBdr>
                    <w:top w:val="none" w:sz="0" w:space="0" w:color="auto"/>
                    <w:left w:val="none" w:sz="0" w:space="0" w:color="auto"/>
                    <w:bottom w:val="none" w:sz="0" w:space="0" w:color="auto"/>
                    <w:right w:val="none" w:sz="0" w:space="0" w:color="auto"/>
                  </w:divBdr>
                  <w:divsChild>
                    <w:div w:id="1513689813">
                      <w:marLeft w:val="0"/>
                      <w:marRight w:val="0"/>
                      <w:marTop w:val="0"/>
                      <w:marBottom w:val="0"/>
                      <w:divBdr>
                        <w:top w:val="none" w:sz="0" w:space="0" w:color="auto"/>
                        <w:left w:val="none" w:sz="0" w:space="0" w:color="auto"/>
                        <w:bottom w:val="none" w:sz="0" w:space="0" w:color="auto"/>
                        <w:right w:val="none" w:sz="0" w:space="0" w:color="auto"/>
                      </w:divBdr>
                    </w:div>
                  </w:divsChild>
                </w:div>
                <w:div w:id="461387219">
                  <w:marLeft w:val="0"/>
                  <w:marRight w:val="0"/>
                  <w:marTop w:val="0"/>
                  <w:marBottom w:val="0"/>
                  <w:divBdr>
                    <w:top w:val="none" w:sz="0" w:space="0" w:color="auto"/>
                    <w:left w:val="none" w:sz="0" w:space="0" w:color="auto"/>
                    <w:bottom w:val="none" w:sz="0" w:space="0" w:color="auto"/>
                    <w:right w:val="none" w:sz="0" w:space="0" w:color="auto"/>
                  </w:divBdr>
                  <w:divsChild>
                    <w:div w:id="213809478">
                      <w:marLeft w:val="0"/>
                      <w:marRight w:val="0"/>
                      <w:marTop w:val="0"/>
                      <w:marBottom w:val="0"/>
                      <w:divBdr>
                        <w:top w:val="none" w:sz="0" w:space="0" w:color="auto"/>
                        <w:left w:val="none" w:sz="0" w:space="0" w:color="auto"/>
                        <w:bottom w:val="none" w:sz="0" w:space="0" w:color="auto"/>
                        <w:right w:val="none" w:sz="0" w:space="0" w:color="auto"/>
                      </w:divBdr>
                    </w:div>
                  </w:divsChild>
                </w:div>
                <w:div w:id="1118834618">
                  <w:marLeft w:val="0"/>
                  <w:marRight w:val="0"/>
                  <w:marTop w:val="0"/>
                  <w:marBottom w:val="0"/>
                  <w:divBdr>
                    <w:top w:val="none" w:sz="0" w:space="0" w:color="auto"/>
                    <w:left w:val="none" w:sz="0" w:space="0" w:color="auto"/>
                    <w:bottom w:val="none" w:sz="0" w:space="0" w:color="auto"/>
                    <w:right w:val="none" w:sz="0" w:space="0" w:color="auto"/>
                  </w:divBdr>
                  <w:divsChild>
                    <w:div w:id="1945455413">
                      <w:marLeft w:val="0"/>
                      <w:marRight w:val="0"/>
                      <w:marTop w:val="0"/>
                      <w:marBottom w:val="0"/>
                      <w:divBdr>
                        <w:top w:val="none" w:sz="0" w:space="0" w:color="auto"/>
                        <w:left w:val="none" w:sz="0" w:space="0" w:color="auto"/>
                        <w:bottom w:val="none" w:sz="0" w:space="0" w:color="auto"/>
                        <w:right w:val="none" w:sz="0" w:space="0" w:color="auto"/>
                      </w:divBdr>
                    </w:div>
                  </w:divsChild>
                </w:div>
                <w:div w:id="2037920753">
                  <w:marLeft w:val="0"/>
                  <w:marRight w:val="0"/>
                  <w:marTop w:val="0"/>
                  <w:marBottom w:val="0"/>
                  <w:divBdr>
                    <w:top w:val="none" w:sz="0" w:space="0" w:color="auto"/>
                    <w:left w:val="none" w:sz="0" w:space="0" w:color="auto"/>
                    <w:bottom w:val="none" w:sz="0" w:space="0" w:color="auto"/>
                    <w:right w:val="none" w:sz="0" w:space="0" w:color="auto"/>
                  </w:divBdr>
                  <w:divsChild>
                    <w:div w:id="1327828993">
                      <w:marLeft w:val="0"/>
                      <w:marRight w:val="0"/>
                      <w:marTop w:val="0"/>
                      <w:marBottom w:val="0"/>
                      <w:divBdr>
                        <w:top w:val="none" w:sz="0" w:space="0" w:color="auto"/>
                        <w:left w:val="none" w:sz="0" w:space="0" w:color="auto"/>
                        <w:bottom w:val="none" w:sz="0" w:space="0" w:color="auto"/>
                        <w:right w:val="none" w:sz="0" w:space="0" w:color="auto"/>
                      </w:divBdr>
                    </w:div>
                  </w:divsChild>
                </w:div>
                <w:div w:id="1654719322">
                  <w:marLeft w:val="0"/>
                  <w:marRight w:val="0"/>
                  <w:marTop w:val="0"/>
                  <w:marBottom w:val="0"/>
                  <w:divBdr>
                    <w:top w:val="none" w:sz="0" w:space="0" w:color="auto"/>
                    <w:left w:val="none" w:sz="0" w:space="0" w:color="auto"/>
                    <w:bottom w:val="none" w:sz="0" w:space="0" w:color="auto"/>
                    <w:right w:val="none" w:sz="0" w:space="0" w:color="auto"/>
                  </w:divBdr>
                  <w:divsChild>
                    <w:div w:id="1003433366">
                      <w:marLeft w:val="0"/>
                      <w:marRight w:val="0"/>
                      <w:marTop w:val="0"/>
                      <w:marBottom w:val="0"/>
                      <w:divBdr>
                        <w:top w:val="none" w:sz="0" w:space="0" w:color="auto"/>
                        <w:left w:val="none" w:sz="0" w:space="0" w:color="auto"/>
                        <w:bottom w:val="none" w:sz="0" w:space="0" w:color="auto"/>
                        <w:right w:val="none" w:sz="0" w:space="0" w:color="auto"/>
                      </w:divBdr>
                    </w:div>
                  </w:divsChild>
                </w:div>
                <w:div w:id="260602732">
                  <w:marLeft w:val="0"/>
                  <w:marRight w:val="0"/>
                  <w:marTop w:val="0"/>
                  <w:marBottom w:val="0"/>
                  <w:divBdr>
                    <w:top w:val="none" w:sz="0" w:space="0" w:color="auto"/>
                    <w:left w:val="none" w:sz="0" w:space="0" w:color="auto"/>
                    <w:bottom w:val="none" w:sz="0" w:space="0" w:color="auto"/>
                    <w:right w:val="none" w:sz="0" w:space="0" w:color="auto"/>
                  </w:divBdr>
                  <w:divsChild>
                    <w:div w:id="197011889">
                      <w:marLeft w:val="0"/>
                      <w:marRight w:val="0"/>
                      <w:marTop w:val="0"/>
                      <w:marBottom w:val="0"/>
                      <w:divBdr>
                        <w:top w:val="none" w:sz="0" w:space="0" w:color="auto"/>
                        <w:left w:val="none" w:sz="0" w:space="0" w:color="auto"/>
                        <w:bottom w:val="none" w:sz="0" w:space="0" w:color="auto"/>
                        <w:right w:val="none" w:sz="0" w:space="0" w:color="auto"/>
                      </w:divBdr>
                    </w:div>
                  </w:divsChild>
                </w:div>
                <w:div w:id="597912845">
                  <w:marLeft w:val="0"/>
                  <w:marRight w:val="0"/>
                  <w:marTop w:val="0"/>
                  <w:marBottom w:val="0"/>
                  <w:divBdr>
                    <w:top w:val="none" w:sz="0" w:space="0" w:color="auto"/>
                    <w:left w:val="none" w:sz="0" w:space="0" w:color="auto"/>
                    <w:bottom w:val="none" w:sz="0" w:space="0" w:color="auto"/>
                    <w:right w:val="none" w:sz="0" w:space="0" w:color="auto"/>
                  </w:divBdr>
                  <w:divsChild>
                    <w:div w:id="360671834">
                      <w:marLeft w:val="0"/>
                      <w:marRight w:val="0"/>
                      <w:marTop w:val="0"/>
                      <w:marBottom w:val="0"/>
                      <w:divBdr>
                        <w:top w:val="none" w:sz="0" w:space="0" w:color="auto"/>
                        <w:left w:val="none" w:sz="0" w:space="0" w:color="auto"/>
                        <w:bottom w:val="none" w:sz="0" w:space="0" w:color="auto"/>
                        <w:right w:val="none" w:sz="0" w:space="0" w:color="auto"/>
                      </w:divBdr>
                    </w:div>
                  </w:divsChild>
                </w:div>
                <w:div w:id="538206739">
                  <w:marLeft w:val="0"/>
                  <w:marRight w:val="0"/>
                  <w:marTop w:val="0"/>
                  <w:marBottom w:val="0"/>
                  <w:divBdr>
                    <w:top w:val="none" w:sz="0" w:space="0" w:color="auto"/>
                    <w:left w:val="none" w:sz="0" w:space="0" w:color="auto"/>
                    <w:bottom w:val="none" w:sz="0" w:space="0" w:color="auto"/>
                    <w:right w:val="none" w:sz="0" w:space="0" w:color="auto"/>
                  </w:divBdr>
                  <w:divsChild>
                    <w:div w:id="623316043">
                      <w:marLeft w:val="0"/>
                      <w:marRight w:val="0"/>
                      <w:marTop w:val="0"/>
                      <w:marBottom w:val="0"/>
                      <w:divBdr>
                        <w:top w:val="none" w:sz="0" w:space="0" w:color="auto"/>
                        <w:left w:val="none" w:sz="0" w:space="0" w:color="auto"/>
                        <w:bottom w:val="none" w:sz="0" w:space="0" w:color="auto"/>
                        <w:right w:val="none" w:sz="0" w:space="0" w:color="auto"/>
                      </w:divBdr>
                    </w:div>
                  </w:divsChild>
                </w:div>
                <w:div w:id="243225837">
                  <w:marLeft w:val="0"/>
                  <w:marRight w:val="0"/>
                  <w:marTop w:val="0"/>
                  <w:marBottom w:val="0"/>
                  <w:divBdr>
                    <w:top w:val="none" w:sz="0" w:space="0" w:color="auto"/>
                    <w:left w:val="none" w:sz="0" w:space="0" w:color="auto"/>
                    <w:bottom w:val="none" w:sz="0" w:space="0" w:color="auto"/>
                    <w:right w:val="none" w:sz="0" w:space="0" w:color="auto"/>
                  </w:divBdr>
                  <w:divsChild>
                    <w:div w:id="685131504">
                      <w:marLeft w:val="0"/>
                      <w:marRight w:val="0"/>
                      <w:marTop w:val="0"/>
                      <w:marBottom w:val="0"/>
                      <w:divBdr>
                        <w:top w:val="none" w:sz="0" w:space="0" w:color="auto"/>
                        <w:left w:val="none" w:sz="0" w:space="0" w:color="auto"/>
                        <w:bottom w:val="none" w:sz="0" w:space="0" w:color="auto"/>
                        <w:right w:val="none" w:sz="0" w:space="0" w:color="auto"/>
                      </w:divBdr>
                    </w:div>
                  </w:divsChild>
                </w:div>
                <w:div w:id="460150184">
                  <w:marLeft w:val="0"/>
                  <w:marRight w:val="0"/>
                  <w:marTop w:val="0"/>
                  <w:marBottom w:val="0"/>
                  <w:divBdr>
                    <w:top w:val="none" w:sz="0" w:space="0" w:color="auto"/>
                    <w:left w:val="none" w:sz="0" w:space="0" w:color="auto"/>
                    <w:bottom w:val="none" w:sz="0" w:space="0" w:color="auto"/>
                    <w:right w:val="none" w:sz="0" w:space="0" w:color="auto"/>
                  </w:divBdr>
                  <w:divsChild>
                    <w:div w:id="658538309">
                      <w:marLeft w:val="0"/>
                      <w:marRight w:val="0"/>
                      <w:marTop w:val="0"/>
                      <w:marBottom w:val="0"/>
                      <w:divBdr>
                        <w:top w:val="none" w:sz="0" w:space="0" w:color="auto"/>
                        <w:left w:val="none" w:sz="0" w:space="0" w:color="auto"/>
                        <w:bottom w:val="none" w:sz="0" w:space="0" w:color="auto"/>
                        <w:right w:val="none" w:sz="0" w:space="0" w:color="auto"/>
                      </w:divBdr>
                    </w:div>
                  </w:divsChild>
                </w:div>
                <w:div w:id="1523663933">
                  <w:marLeft w:val="0"/>
                  <w:marRight w:val="0"/>
                  <w:marTop w:val="0"/>
                  <w:marBottom w:val="0"/>
                  <w:divBdr>
                    <w:top w:val="none" w:sz="0" w:space="0" w:color="auto"/>
                    <w:left w:val="none" w:sz="0" w:space="0" w:color="auto"/>
                    <w:bottom w:val="none" w:sz="0" w:space="0" w:color="auto"/>
                    <w:right w:val="none" w:sz="0" w:space="0" w:color="auto"/>
                  </w:divBdr>
                  <w:divsChild>
                    <w:div w:id="860317756">
                      <w:marLeft w:val="0"/>
                      <w:marRight w:val="0"/>
                      <w:marTop w:val="0"/>
                      <w:marBottom w:val="0"/>
                      <w:divBdr>
                        <w:top w:val="none" w:sz="0" w:space="0" w:color="auto"/>
                        <w:left w:val="none" w:sz="0" w:space="0" w:color="auto"/>
                        <w:bottom w:val="none" w:sz="0" w:space="0" w:color="auto"/>
                        <w:right w:val="none" w:sz="0" w:space="0" w:color="auto"/>
                      </w:divBdr>
                    </w:div>
                  </w:divsChild>
                </w:div>
                <w:div w:id="1866558200">
                  <w:marLeft w:val="0"/>
                  <w:marRight w:val="0"/>
                  <w:marTop w:val="0"/>
                  <w:marBottom w:val="0"/>
                  <w:divBdr>
                    <w:top w:val="none" w:sz="0" w:space="0" w:color="auto"/>
                    <w:left w:val="none" w:sz="0" w:space="0" w:color="auto"/>
                    <w:bottom w:val="none" w:sz="0" w:space="0" w:color="auto"/>
                    <w:right w:val="none" w:sz="0" w:space="0" w:color="auto"/>
                  </w:divBdr>
                  <w:divsChild>
                    <w:div w:id="2092580074">
                      <w:marLeft w:val="0"/>
                      <w:marRight w:val="0"/>
                      <w:marTop w:val="0"/>
                      <w:marBottom w:val="0"/>
                      <w:divBdr>
                        <w:top w:val="none" w:sz="0" w:space="0" w:color="auto"/>
                        <w:left w:val="none" w:sz="0" w:space="0" w:color="auto"/>
                        <w:bottom w:val="none" w:sz="0" w:space="0" w:color="auto"/>
                        <w:right w:val="none" w:sz="0" w:space="0" w:color="auto"/>
                      </w:divBdr>
                    </w:div>
                  </w:divsChild>
                </w:div>
                <w:div w:id="1397775346">
                  <w:marLeft w:val="0"/>
                  <w:marRight w:val="0"/>
                  <w:marTop w:val="0"/>
                  <w:marBottom w:val="0"/>
                  <w:divBdr>
                    <w:top w:val="none" w:sz="0" w:space="0" w:color="auto"/>
                    <w:left w:val="none" w:sz="0" w:space="0" w:color="auto"/>
                    <w:bottom w:val="none" w:sz="0" w:space="0" w:color="auto"/>
                    <w:right w:val="none" w:sz="0" w:space="0" w:color="auto"/>
                  </w:divBdr>
                  <w:divsChild>
                    <w:div w:id="1134518111">
                      <w:marLeft w:val="0"/>
                      <w:marRight w:val="0"/>
                      <w:marTop w:val="0"/>
                      <w:marBottom w:val="0"/>
                      <w:divBdr>
                        <w:top w:val="none" w:sz="0" w:space="0" w:color="auto"/>
                        <w:left w:val="none" w:sz="0" w:space="0" w:color="auto"/>
                        <w:bottom w:val="none" w:sz="0" w:space="0" w:color="auto"/>
                        <w:right w:val="none" w:sz="0" w:space="0" w:color="auto"/>
                      </w:divBdr>
                    </w:div>
                  </w:divsChild>
                </w:div>
                <w:div w:id="1859660574">
                  <w:marLeft w:val="0"/>
                  <w:marRight w:val="0"/>
                  <w:marTop w:val="0"/>
                  <w:marBottom w:val="0"/>
                  <w:divBdr>
                    <w:top w:val="none" w:sz="0" w:space="0" w:color="auto"/>
                    <w:left w:val="none" w:sz="0" w:space="0" w:color="auto"/>
                    <w:bottom w:val="none" w:sz="0" w:space="0" w:color="auto"/>
                    <w:right w:val="none" w:sz="0" w:space="0" w:color="auto"/>
                  </w:divBdr>
                  <w:divsChild>
                    <w:div w:id="2094542991">
                      <w:marLeft w:val="0"/>
                      <w:marRight w:val="0"/>
                      <w:marTop w:val="0"/>
                      <w:marBottom w:val="0"/>
                      <w:divBdr>
                        <w:top w:val="none" w:sz="0" w:space="0" w:color="auto"/>
                        <w:left w:val="none" w:sz="0" w:space="0" w:color="auto"/>
                        <w:bottom w:val="none" w:sz="0" w:space="0" w:color="auto"/>
                        <w:right w:val="none" w:sz="0" w:space="0" w:color="auto"/>
                      </w:divBdr>
                    </w:div>
                  </w:divsChild>
                </w:div>
                <w:div w:id="460153394">
                  <w:marLeft w:val="0"/>
                  <w:marRight w:val="0"/>
                  <w:marTop w:val="0"/>
                  <w:marBottom w:val="0"/>
                  <w:divBdr>
                    <w:top w:val="none" w:sz="0" w:space="0" w:color="auto"/>
                    <w:left w:val="none" w:sz="0" w:space="0" w:color="auto"/>
                    <w:bottom w:val="none" w:sz="0" w:space="0" w:color="auto"/>
                    <w:right w:val="none" w:sz="0" w:space="0" w:color="auto"/>
                  </w:divBdr>
                  <w:divsChild>
                    <w:div w:id="646127622">
                      <w:marLeft w:val="0"/>
                      <w:marRight w:val="0"/>
                      <w:marTop w:val="0"/>
                      <w:marBottom w:val="0"/>
                      <w:divBdr>
                        <w:top w:val="none" w:sz="0" w:space="0" w:color="auto"/>
                        <w:left w:val="none" w:sz="0" w:space="0" w:color="auto"/>
                        <w:bottom w:val="none" w:sz="0" w:space="0" w:color="auto"/>
                        <w:right w:val="none" w:sz="0" w:space="0" w:color="auto"/>
                      </w:divBdr>
                    </w:div>
                  </w:divsChild>
                </w:div>
                <w:div w:id="1917786853">
                  <w:marLeft w:val="0"/>
                  <w:marRight w:val="0"/>
                  <w:marTop w:val="0"/>
                  <w:marBottom w:val="0"/>
                  <w:divBdr>
                    <w:top w:val="none" w:sz="0" w:space="0" w:color="auto"/>
                    <w:left w:val="none" w:sz="0" w:space="0" w:color="auto"/>
                    <w:bottom w:val="none" w:sz="0" w:space="0" w:color="auto"/>
                    <w:right w:val="none" w:sz="0" w:space="0" w:color="auto"/>
                  </w:divBdr>
                  <w:divsChild>
                    <w:div w:id="947808727">
                      <w:marLeft w:val="0"/>
                      <w:marRight w:val="0"/>
                      <w:marTop w:val="0"/>
                      <w:marBottom w:val="0"/>
                      <w:divBdr>
                        <w:top w:val="none" w:sz="0" w:space="0" w:color="auto"/>
                        <w:left w:val="none" w:sz="0" w:space="0" w:color="auto"/>
                        <w:bottom w:val="none" w:sz="0" w:space="0" w:color="auto"/>
                        <w:right w:val="none" w:sz="0" w:space="0" w:color="auto"/>
                      </w:divBdr>
                    </w:div>
                  </w:divsChild>
                </w:div>
                <w:div w:id="539628769">
                  <w:marLeft w:val="0"/>
                  <w:marRight w:val="0"/>
                  <w:marTop w:val="0"/>
                  <w:marBottom w:val="0"/>
                  <w:divBdr>
                    <w:top w:val="none" w:sz="0" w:space="0" w:color="auto"/>
                    <w:left w:val="none" w:sz="0" w:space="0" w:color="auto"/>
                    <w:bottom w:val="none" w:sz="0" w:space="0" w:color="auto"/>
                    <w:right w:val="none" w:sz="0" w:space="0" w:color="auto"/>
                  </w:divBdr>
                  <w:divsChild>
                    <w:div w:id="1154376775">
                      <w:marLeft w:val="0"/>
                      <w:marRight w:val="0"/>
                      <w:marTop w:val="0"/>
                      <w:marBottom w:val="0"/>
                      <w:divBdr>
                        <w:top w:val="none" w:sz="0" w:space="0" w:color="auto"/>
                        <w:left w:val="none" w:sz="0" w:space="0" w:color="auto"/>
                        <w:bottom w:val="none" w:sz="0" w:space="0" w:color="auto"/>
                        <w:right w:val="none" w:sz="0" w:space="0" w:color="auto"/>
                      </w:divBdr>
                    </w:div>
                  </w:divsChild>
                </w:div>
                <w:div w:id="2035034389">
                  <w:marLeft w:val="0"/>
                  <w:marRight w:val="0"/>
                  <w:marTop w:val="0"/>
                  <w:marBottom w:val="0"/>
                  <w:divBdr>
                    <w:top w:val="none" w:sz="0" w:space="0" w:color="auto"/>
                    <w:left w:val="none" w:sz="0" w:space="0" w:color="auto"/>
                    <w:bottom w:val="none" w:sz="0" w:space="0" w:color="auto"/>
                    <w:right w:val="none" w:sz="0" w:space="0" w:color="auto"/>
                  </w:divBdr>
                  <w:divsChild>
                    <w:div w:id="101340002">
                      <w:marLeft w:val="0"/>
                      <w:marRight w:val="0"/>
                      <w:marTop w:val="0"/>
                      <w:marBottom w:val="0"/>
                      <w:divBdr>
                        <w:top w:val="none" w:sz="0" w:space="0" w:color="auto"/>
                        <w:left w:val="none" w:sz="0" w:space="0" w:color="auto"/>
                        <w:bottom w:val="none" w:sz="0" w:space="0" w:color="auto"/>
                        <w:right w:val="none" w:sz="0" w:space="0" w:color="auto"/>
                      </w:divBdr>
                    </w:div>
                  </w:divsChild>
                </w:div>
                <w:div w:id="1494301047">
                  <w:marLeft w:val="0"/>
                  <w:marRight w:val="0"/>
                  <w:marTop w:val="0"/>
                  <w:marBottom w:val="0"/>
                  <w:divBdr>
                    <w:top w:val="none" w:sz="0" w:space="0" w:color="auto"/>
                    <w:left w:val="none" w:sz="0" w:space="0" w:color="auto"/>
                    <w:bottom w:val="none" w:sz="0" w:space="0" w:color="auto"/>
                    <w:right w:val="none" w:sz="0" w:space="0" w:color="auto"/>
                  </w:divBdr>
                  <w:divsChild>
                    <w:div w:id="752166663">
                      <w:marLeft w:val="0"/>
                      <w:marRight w:val="0"/>
                      <w:marTop w:val="0"/>
                      <w:marBottom w:val="0"/>
                      <w:divBdr>
                        <w:top w:val="none" w:sz="0" w:space="0" w:color="auto"/>
                        <w:left w:val="none" w:sz="0" w:space="0" w:color="auto"/>
                        <w:bottom w:val="none" w:sz="0" w:space="0" w:color="auto"/>
                        <w:right w:val="none" w:sz="0" w:space="0" w:color="auto"/>
                      </w:divBdr>
                    </w:div>
                  </w:divsChild>
                </w:div>
                <w:div w:id="1967082936">
                  <w:marLeft w:val="0"/>
                  <w:marRight w:val="0"/>
                  <w:marTop w:val="0"/>
                  <w:marBottom w:val="0"/>
                  <w:divBdr>
                    <w:top w:val="none" w:sz="0" w:space="0" w:color="auto"/>
                    <w:left w:val="none" w:sz="0" w:space="0" w:color="auto"/>
                    <w:bottom w:val="none" w:sz="0" w:space="0" w:color="auto"/>
                    <w:right w:val="none" w:sz="0" w:space="0" w:color="auto"/>
                  </w:divBdr>
                  <w:divsChild>
                    <w:div w:id="711345640">
                      <w:marLeft w:val="0"/>
                      <w:marRight w:val="0"/>
                      <w:marTop w:val="0"/>
                      <w:marBottom w:val="0"/>
                      <w:divBdr>
                        <w:top w:val="none" w:sz="0" w:space="0" w:color="auto"/>
                        <w:left w:val="none" w:sz="0" w:space="0" w:color="auto"/>
                        <w:bottom w:val="none" w:sz="0" w:space="0" w:color="auto"/>
                        <w:right w:val="none" w:sz="0" w:space="0" w:color="auto"/>
                      </w:divBdr>
                    </w:div>
                  </w:divsChild>
                </w:div>
                <w:div w:id="925571233">
                  <w:marLeft w:val="0"/>
                  <w:marRight w:val="0"/>
                  <w:marTop w:val="0"/>
                  <w:marBottom w:val="0"/>
                  <w:divBdr>
                    <w:top w:val="none" w:sz="0" w:space="0" w:color="auto"/>
                    <w:left w:val="none" w:sz="0" w:space="0" w:color="auto"/>
                    <w:bottom w:val="none" w:sz="0" w:space="0" w:color="auto"/>
                    <w:right w:val="none" w:sz="0" w:space="0" w:color="auto"/>
                  </w:divBdr>
                  <w:divsChild>
                    <w:div w:id="746612061">
                      <w:marLeft w:val="0"/>
                      <w:marRight w:val="0"/>
                      <w:marTop w:val="0"/>
                      <w:marBottom w:val="0"/>
                      <w:divBdr>
                        <w:top w:val="none" w:sz="0" w:space="0" w:color="auto"/>
                        <w:left w:val="none" w:sz="0" w:space="0" w:color="auto"/>
                        <w:bottom w:val="none" w:sz="0" w:space="0" w:color="auto"/>
                        <w:right w:val="none" w:sz="0" w:space="0" w:color="auto"/>
                      </w:divBdr>
                    </w:div>
                  </w:divsChild>
                </w:div>
                <w:div w:id="1426341983">
                  <w:marLeft w:val="0"/>
                  <w:marRight w:val="0"/>
                  <w:marTop w:val="0"/>
                  <w:marBottom w:val="0"/>
                  <w:divBdr>
                    <w:top w:val="none" w:sz="0" w:space="0" w:color="auto"/>
                    <w:left w:val="none" w:sz="0" w:space="0" w:color="auto"/>
                    <w:bottom w:val="none" w:sz="0" w:space="0" w:color="auto"/>
                    <w:right w:val="none" w:sz="0" w:space="0" w:color="auto"/>
                  </w:divBdr>
                  <w:divsChild>
                    <w:div w:id="1722365648">
                      <w:marLeft w:val="0"/>
                      <w:marRight w:val="0"/>
                      <w:marTop w:val="0"/>
                      <w:marBottom w:val="0"/>
                      <w:divBdr>
                        <w:top w:val="none" w:sz="0" w:space="0" w:color="auto"/>
                        <w:left w:val="none" w:sz="0" w:space="0" w:color="auto"/>
                        <w:bottom w:val="none" w:sz="0" w:space="0" w:color="auto"/>
                        <w:right w:val="none" w:sz="0" w:space="0" w:color="auto"/>
                      </w:divBdr>
                    </w:div>
                  </w:divsChild>
                </w:div>
                <w:div w:id="2130388160">
                  <w:marLeft w:val="0"/>
                  <w:marRight w:val="0"/>
                  <w:marTop w:val="0"/>
                  <w:marBottom w:val="0"/>
                  <w:divBdr>
                    <w:top w:val="none" w:sz="0" w:space="0" w:color="auto"/>
                    <w:left w:val="none" w:sz="0" w:space="0" w:color="auto"/>
                    <w:bottom w:val="none" w:sz="0" w:space="0" w:color="auto"/>
                    <w:right w:val="none" w:sz="0" w:space="0" w:color="auto"/>
                  </w:divBdr>
                  <w:divsChild>
                    <w:div w:id="609967908">
                      <w:marLeft w:val="0"/>
                      <w:marRight w:val="0"/>
                      <w:marTop w:val="0"/>
                      <w:marBottom w:val="0"/>
                      <w:divBdr>
                        <w:top w:val="none" w:sz="0" w:space="0" w:color="auto"/>
                        <w:left w:val="none" w:sz="0" w:space="0" w:color="auto"/>
                        <w:bottom w:val="none" w:sz="0" w:space="0" w:color="auto"/>
                        <w:right w:val="none" w:sz="0" w:space="0" w:color="auto"/>
                      </w:divBdr>
                    </w:div>
                  </w:divsChild>
                </w:div>
                <w:div w:id="1457332451">
                  <w:marLeft w:val="0"/>
                  <w:marRight w:val="0"/>
                  <w:marTop w:val="0"/>
                  <w:marBottom w:val="0"/>
                  <w:divBdr>
                    <w:top w:val="none" w:sz="0" w:space="0" w:color="auto"/>
                    <w:left w:val="none" w:sz="0" w:space="0" w:color="auto"/>
                    <w:bottom w:val="none" w:sz="0" w:space="0" w:color="auto"/>
                    <w:right w:val="none" w:sz="0" w:space="0" w:color="auto"/>
                  </w:divBdr>
                  <w:divsChild>
                    <w:div w:id="2047683099">
                      <w:marLeft w:val="0"/>
                      <w:marRight w:val="0"/>
                      <w:marTop w:val="0"/>
                      <w:marBottom w:val="0"/>
                      <w:divBdr>
                        <w:top w:val="none" w:sz="0" w:space="0" w:color="auto"/>
                        <w:left w:val="none" w:sz="0" w:space="0" w:color="auto"/>
                        <w:bottom w:val="none" w:sz="0" w:space="0" w:color="auto"/>
                        <w:right w:val="none" w:sz="0" w:space="0" w:color="auto"/>
                      </w:divBdr>
                    </w:div>
                  </w:divsChild>
                </w:div>
                <w:div w:id="1130175304">
                  <w:marLeft w:val="0"/>
                  <w:marRight w:val="0"/>
                  <w:marTop w:val="0"/>
                  <w:marBottom w:val="0"/>
                  <w:divBdr>
                    <w:top w:val="none" w:sz="0" w:space="0" w:color="auto"/>
                    <w:left w:val="none" w:sz="0" w:space="0" w:color="auto"/>
                    <w:bottom w:val="none" w:sz="0" w:space="0" w:color="auto"/>
                    <w:right w:val="none" w:sz="0" w:space="0" w:color="auto"/>
                  </w:divBdr>
                  <w:divsChild>
                    <w:div w:id="1003774444">
                      <w:marLeft w:val="0"/>
                      <w:marRight w:val="0"/>
                      <w:marTop w:val="0"/>
                      <w:marBottom w:val="0"/>
                      <w:divBdr>
                        <w:top w:val="none" w:sz="0" w:space="0" w:color="auto"/>
                        <w:left w:val="none" w:sz="0" w:space="0" w:color="auto"/>
                        <w:bottom w:val="none" w:sz="0" w:space="0" w:color="auto"/>
                        <w:right w:val="none" w:sz="0" w:space="0" w:color="auto"/>
                      </w:divBdr>
                    </w:div>
                  </w:divsChild>
                </w:div>
                <w:div w:id="1306812314">
                  <w:marLeft w:val="0"/>
                  <w:marRight w:val="0"/>
                  <w:marTop w:val="0"/>
                  <w:marBottom w:val="0"/>
                  <w:divBdr>
                    <w:top w:val="none" w:sz="0" w:space="0" w:color="auto"/>
                    <w:left w:val="none" w:sz="0" w:space="0" w:color="auto"/>
                    <w:bottom w:val="none" w:sz="0" w:space="0" w:color="auto"/>
                    <w:right w:val="none" w:sz="0" w:space="0" w:color="auto"/>
                  </w:divBdr>
                  <w:divsChild>
                    <w:div w:id="533927506">
                      <w:marLeft w:val="0"/>
                      <w:marRight w:val="0"/>
                      <w:marTop w:val="0"/>
                      <w:marBottom w:val="0"/>
                      <w:divBdr>
                        <w:top w:val="none" w:sz="0" w:space="0" w:color="auto"/>
                        <w:left w:val="none" w:sz="0" w:space="0" w:color="auto"/>
                        <w:bottom w:val="none" w:sz="0" w:space="0" w:color="auto"/>
                        <w:right w:val="none" w:sz="0" w:space="0" w:color="auto"/>
                      </w:divBdr>
                    </w:div>
                  </w:divsChild>
                </w:div>
                <w:div w:id="1752006034">
                  <w:marLeft w:val="0"/>
                  <w:marRight w:val="0"/>
                  <w:marTop w:val="0"/>
                  <w:marBottom w:val="0"/>
                  <w:divBdr>
                    <w:top w:val="none" w:sz="0" w:space="0" w:color="auto"/>
                    <w:left w:val="none" w:sz="0" w:space="0" w:color="auto"/>
                    <w:bottom w:val="none" w:sz="0" w:space="0" w:color="auto"/>
                    <w:right w:val="none" w:sz="0" w:space="0" w:color="auto"/>
                  </w:divBdr>
                  <w:divsChild>
                    <w:div w:id="937562940">
                      <w:marLeft w:val="0"/>
                      <w:marRight w:val="0"/>
                      <w:marTop w:val="0"/>
                      <w:marBottom w:val="0"/>
                      <w:divBdr>
                        <w:top w:val="none" w:sz="0" w:space="0" w:color="auto"/>
                        <w:left w:val="none" w:sz="0" w:space="0" w:color="auto"/>
                        <w:bottom w:val="none" w:sz="0" w:space="0" w:color="auto"/>
                        <w:right w:val="none" w:sz="0" w:space="0" w:color="auto"/>
                      </w:divBdr>
                    </w:div>
                  </w:divsChild>
                </w:div>
                <w:div w:id="384646826">
                  <w:marLeft w:val="0"/>
                  <w:marRight w:val="0"/>
                  <w:marTop w:val="0"/>
                  <w:marBottom w:val="0"/>
                  <w:divBdr>
                    <w:top w:val="none" w:sz="0" w:space="0" w:color="auto"/>
                    <w:left w:val="none" w:sz="0" w:space="0" w:color="auto"/>
                    <w:bottom w:val="none" w:sz="0" w:space="0" w:color="auto"/>
                    <w:right w:val="none" w:sz="0" w:space="0" w:color="auto"/>
                  </w:divBdr>
                  <w:divsChild>
                    <w:div w:id="2069111984">
                      <w:marLeft w:val="0"/>
                      <w:marRight w:val="0"/>
                      <w:marTop w:val="0"/>
                      <w:marBottom w:val="0"/>
                      <w:divBdr>
                        <w:top w:val="none" w:sz="0" w:space="0" w:color="auto"/>
                        <w:left w:val="none" w:sz="0" w:space="0" w:color="auto"/>
                        <w:bottom w:val="none" w:sz="0" w:space="0" w:color="auto"/>
                        <w:right w:val="none" w:sz="0" w:space="0" w:color="auto"/>
                      </w:divBdr>
                    </w:div>
                  </w:divsChild>
                </w:div>
                <w:div w:id="529227024">
                  <w:marLeft w:val="0"/>
                  <w:marRight w:val="0"/>
                  <w:marTop w:val="0"/>
                  <w:marBottom w:val="0"/>
                  <w:divBdr>
                    <w:top w:val="none" w:sz="0" w:space="0" w:color="auto"/>
                    <w:left w:val="none" w:sz="0" w:space="0" w:color="auto"/>
                    <w:bottom w:val="none" w:sz="0" w:space="0" w:color="auto"/>
                    <w:right w:val="none" w:sz="0" w:space="0" w:color="auto"/>
                  </w:divBdr>
                  <w:divsChild>
                    <w:div w:id="213275521">
                      <w:marLeft w:val="0"/>
                      <w:marRight w:val="0"/>
                      <w:marTop w:val="0"/>
                      <w:marBottom w:val="0"/>
                      <w:divBdr>
                        <w:top w:val="none" w:sz="0" w:space="0" w:color="auto"/>
                        <w:left w:val="none" w:sz="0" w:space="0" w:color="auto"/>
                        <w:bottom w:val="none" w:sz="0" w:space="0" w:color="auto"/>
                        <w:right w:val="none" w:sz="0" w:space="0" w:color="auto"/>
                      </w:divBdr>
                    </w:div>
                  </w:divsChild>
                </w:div>
                <w:div w:id="1870675845">
                  <w:marLeft w:val="0"/>
                  <w:marRight w:val="0"/>
                  <w:marTop w:val="0"/>
                  <w:marBottom w:val="0"/>
                  <w:divBdr>
                    <w:top w:val="none" w:sz="0" w:space="0" w:color="auto"/>
                    <w:left w:val="none" w:sz="0" w:space="0" w:color="auto"/>
                    <w:bottom w:val="none" w:sz="0" w:space="0" w:color="auto"/>
                    <w:right w:val="none" w:sz="0" w:space="0" w:color="auto"/>
                  </w:divBdr>
                  <w:divsChild>
                    <w:div w:id="1384869345">
                      <w:marLeft w:val="0"/>
                      <w:marRight w:val="0"/>
                      <w:marTop w:val="0"/>
                      <w:marBottom w:val="0"/>
                      <w:divBdr>
                        <w:top w:val="none" w:sz="0" w:space="0" w:color="auto"/>
                        <w:left w:val="none" w:sz="0" w:space="0" w:color="auto"/>
                        <w:bottom w:val="none" w:sz="0" w:space="0" w:color="auto"/>
                        <w:right w:val="none" w:sz="0" w:space="0" w:color="auto"/>
                      </w:divBdr>
                    </w:div>
                  </w:divsChild>
                </w:div>
                <w:div w:id="274362887">
                  <w:marLeft w:val="0"/>
                  <w:marRight w:val="0"/>
                  <w:marTop w:val="0"/>
                  <w:marBottom w:val="0"/>
                  <w:divBdr>
                    <w:top w:val="none" w:sz="0" w:space="0" w:color="auto"/>
                    <w:left w:val="none" w:sz="0" w:space="0" w:color="auto"/>
                    <w:bottom w:val="none" w:sz="0" w:space="0" w:color="auto"/>
                    <w:right w:val="none" w:sz="0" w:space="0" w:color="auto"/>
                  </w:divBdr>
                  <w:divsChild>
                    <w:div w:id="1878739006">
                      <w:marLeft w:val="0"/>
                      <w:marRight w:val="0"/>
                      <w:marTop w:val="0"/>
                      <w:marBottom w:val="0"/>
                      <w:divBdr>
                        <w:top w:val="none" w:sz="0" w:space="0" w:color="auto"/>
                        <w:left w:val="none" w:sz="0" w:space="0" w:color="auto"/>
                        <w:bottom w:val="none" w:sz="0" w:space="0" w:color="auto"/>
                        <w:right w:val="none" w:sz="0" w:space="0" w:color="auto"/>
                      </w:divBdr>
                    </w:div>
                  </w:divsChild>
                </w:div>
                <w:div w:id="1265840767">
                  <w:marLeft w:val="0"/>
                  <w:marRight w:val="0"/>
                  <w:marTop w:val="0"/>
                  <w:marBottom w:val="0"/>
                  <w:divBdr>
                    <w:top w:val="none" w:sz="0" w:space="0" w:color="auto"/>
                    <w:left w:val="none" w:sz="0" w:space="0" w:color="auto"/>
                    <w:bottom w:val="none" w:sz="0" w:space="0" w:color="auto"/>
                    <w:right w:val="none" w:sz="0" w:space="0" w:color="auto"/>
                  </w:divBdr>
                  <w:divsChild>
                    <w:div w:id="596064185">
                      <w:marLeft w:val="0"/>
                      <w:marRight w:val="0"/>
                      <w:marTop w:val="0"/>
                      <w:marBottom w:val="0"/>
                      <w:divBdr>
                        <w:top w:val="none" w:sz="0" w:space="0" w:color="auto"/>
                        <w:left w:val="none" w:sz="0" w:space="0" w:color="auto"/>
                        <w:bottom w:val="none" w:sz="0" w:space="0" w:color="auto"/>
                        <w:right w:val="none" w:sz="0" w:space="0" w:color="auto"/>
                      </w:divBdr>
                    </w:div>
                  </w:divsChild>
                </w:div>
                <w:div w:id="975110581">
                  <w:marLeft w:val="0"/>
                  <w:marRight w:val="0"/>
                  <w:marTop w:val="0"/>
                  <w:marBottom w:val="0"/>
                  <w:divBdr>
                    <w:top w:val="none" w:sz="0" w:space="0" w:color="auto"/>
                    <w:left w:val="none" w:sz="0" w:space="0" w:color="auto"/>
                    <w:bottom w:val="none" w:sz="0" w:space="0" w:color="auto"/>
                    <w:right w:val="none" w:sz="0" w:space="0" w:color="auto"/>
                  </w:divBdr>
                  <w:divsChild>
                    <w:div w:id="1001199205">
                      <w:marLeft w:val="0"/>
                      <w:marRight w:val="0"/>
                      <w:marTop w:val="0"/>
                      <w:marBottom w:val="0"/>
                      <w:divBdr>
                        <w:top w:val="none" w:sz="0" w:space="0" w:color="auto"/>
                        <w:left w:val="none" w:sz="0" w:space="0" w:color="auto"/>
                        <w:bottom w:val="none" w:sz="0" w:space="0" w:color="auto"/>
                        <w:right w:val="none" w:sz="0" w:space="0" w:color="auto"/>
                      </w:divBdr>
                    </w:div>
                  </w:divsChild>
                </w:div>
                <w:div w:id="1894922349">
                  <w:marLeft w:val="0"/>
                  <w:marRight w:val="0"/>
                  <w:marTop w:val="0"/>
                  <w:marBottom w:val="0"/>
                  <w:divBdr>
                    <w:top w:val="none" w:sz="0" w:space="0" w:color="auto"/>
                    <w:left w:val="none" w:sz="0" w:space="0" w:color="auto"/>
                    <w:bottom w:val="none" w:sz="0" w:space="0" w:color="auto"/>
                    <w:right w:val="none" w:sz="0" w:space="0" w:color="auto"/>
                  </w:divBdr>
                  <w:divsChild>
                    <w:div w:id="170029384">
                      <w:marLeft w:val="0"/>
                      <w:marRight w:val="0"/>
                      <w:marTop w:val="0"/>
                      <w:marBottom w:val="0"/>
                      <w:divBdr>
                        <w:top w:val="none" w:sz="0" w:space="0" w:color="auto"/>
                        <w:left w:val="none" w:sz="0" w:space="0" w:color="auto"/>
                        <w:bottom w:val="none" w:sz="0" w:space="0" w:color="auto"/>
                        <w:right w:val="none" w:sz="0" w:space="0" w:color="auto"/>
                      </w:divBdr>
                    </w:div>
                  </w:divsChild>
                </w:div>
                <w:div w:id="909533488">
                  <w:marLeft w:val="0"/>
                  <w:marRight w:val="0"/>
                  <w:marTop w:val="0"/>
                  <w:marBottom w:val="0"/>
                  <w:divBdr>
                    <w:top w:val="none" w:sz="0" w:space="0" w:color="auto"/>
                    <w:left w:val="none" w:sz="0" w:space="0" w:color="auto"/>
                    <w:bottom w:val="none" w:sz="0" w:space="0" w:color="auto"/>
                    <w:right w:val="none" w:sz="0" w:space="0" w:color="auto"/>
                  </w:divBdr>
                  <w:divsChild>
                    <w:div w:id="1144662587">
                      <w:marLeft w:val="0"/>
                      <w:marRight w:val="0"/>
                      <w:marTop w:val="0"/>
                      <w:marBottom w:val="0"/>
                      <w:divBdr>
                        <w:top w:val="none" w:sz="0" w:space="0" w:color="auto"/>
                        <w:left w:val="none" w:sz="0" w:space="0" w:color="auto"/>
                        <w:bottom w:val="none" w:sz="0" w:space="0" w:color="auto"/>
                        <w:right w:val="none" w:sz="0" w:space="0" w:color="auto"/>
                      </w:divBdr>
                    </w:div>
                  </w:divsChild>
                </w:div>
                <w:div w:id="2070952802">
                  <w:marLeft w:val="0"/>
                  <w:marRight w:val="0"/>
                  <w:marTop w:val="0"/>
                  <w:marBottom w:val="0"/>
                  <w:divBdr>
                    <w:top w:val="none" w:sz="0" w:space="0" w:color="auto"/>
                    <w:left w:val="none" w:sz="0" w:space="0" w:color="auto"/>
                    <w:bottom w:val="none" w:sz="0" w:space="0" w:color="auto"/>
                    <w:right w:val="none" w:sz="0" w:space="0" w:color="auto"/>
                  </w:divBdr>
                  <w:divsChild>
                    <w:div w:id="306981260">
                      <w:marLeft w:val="0"/>
                      <w:marRight w:val="0"/>
                      <w:marTop w:val="0"/>
                      <w:marBottom w:val="0"/>
                      <w:divBdr>
                        <w:top w:val="none" w:sz="0" w:space="0" w:color="auto"/>
                        <w:left w:val="none" w:sz="0" w:space="0" w:color="auto"/>
                        <w:bottom w:val="none" w:sz="0" w:space="0" w:color="auto"/>
                        <w:right w:val="none" w:sz="0" w:space="0" w:color="auto"/>
                      </w:divBdr>
                    </w:div>
                  </w:divsChild>
                </w:div>
                <w:div w:id="872957439">
                  <w:marLeft w:val="0"/>
                  <w:marRight w:val="0"/>
                  <w:marTop w:val="0"/>
                  <w:marBottom w:val="0"/>
                  <w:divBdr>
                    <w:top w:val="none" w:sz="0" w:space="0" w:color="auto"/>
                    <w:left w:val="none" w:sz="0" w:space="0" w:color="auto"/>
                    <w:bottom w:val="none" w:sz="0" w:space="0" w:color="auto"/>
                    <w:right w:val="none" w:sz="0" w:space="0" w:color="auto"/>
                  </w:divBdr>
                  <w:divsChild>
                    <w:div w:id="661470043">
                      <w:marLeft w:val="0"/>
                      <w:marRight w:val="0"/>
                      <w:marTop w:val="0"/>
                      <w:marBottom w:val="0"/>
                      <w:divBdr>
                        <w:top w:val="none" w:sz="0" w:space="0" w:color="auto"/>
                        <w:left w:val="none" w:sz="0" w:space="0" w:color="auto"/>
                        <w:bottom w:val="none" w:sz="0" w:space="0" w:color="auto"/>
                        <w:right w:val="none" w:sz="0" w:space="0" w:color="auto"/>
                      </w:divBdr>
                    </w:div>
                  </w:divsChild>
                </w:div>
                <w:div w:id="287975203">
                  <w:marLeft w:val="0"/>
                  <w:marRight w:val="0"/>
                  <w:marTop w:val="0"/>
                  <w:marBottom w:val="0"/>
                  <w:divBdr>
                    <w:top w:val="none" w:sz="0" w:space="0" w:color="auto"/>
                    <w:left w:val="none" w:sz="0" w:space="0" w:color="auto"/>
                    <w:bottom w:val="none" w:sz="0" w:space="0" w:color="auto"/>
                    <w:right w:val="none" w:sz="0" w:space="0" w:color="auto"/>
                  </w:divBdr>
                  <w:divsChild>
                    <w:div w:id="1975865974">
                      <w:marLeft w:val="0"/>
                      <w:marRight w:val="0"/>
                      <w:marTop w:val="0"/>
                      <w:marBottom w:val="0"/>
                      <w:divBdr>
                        <w:top w:val="none" w:sz="0" w:space="0" w:color="auto"/>
                        <w:left w:val="none" w:sz="0" w:space="0" w:color="auto"/>
                        <w:bottom w:val="none" w:sz="0" w:space="0" w:color="auto"/>
                        <w:right w:val="none" w:sz="0" w:space="0" w:color="auto"/>
                      </w:divBdr>
                    </w:div>
                  </w:divsChild>
                </w:div>
                <w:div w:id="292100348">
                  <w:marLeft w:val="0"/>
                  <w:marRight w:val="0"/>
                  <w:marTop w:val="0"/>
                  <w:marBottom w:val="0"/>
                  <w:divBdr>
                    <w:top w:val="none" w:sz="0" w:space="0" w:color="auto"/>
                    <w:left w:val="none" w:sz="0" w:space="0" w:color="auto"/>
                    <w:bottom w:val="none" w:sz="0" w:space="0" w:color="auto"/>
                    <w:right w:val="none" w:sz="0" w:space="0" w:color="auto"/>
                  </w:divBdr>
                  <w:divsChild>
                    <w:div w:id="110515934">
                      <w:marLeft w:val="0"/>
                      <w:marRight w:val="0"/>
                      <w:marTop w:val="0"/>
                      <w:marBottom w:val="0"/>
                      <w:divBdr>
                        <w:top w:val="none" w:sz="0" w:space="0" w:color="auto"/>
                        <w:left w:val="none" w:sz="0" w:space="0" w:color="auto"/>
                        <w:bottom w:val="none" w:sz="0" w:space="0" w:color="auto"/>
                        <w:right w:val="none" w:sz="0" w:space="0" w:color="auto"/>
                      </w:divBdr>
                    </w:div>
                  </w:divsChild>
                </w:div>
                <w:div w:id="557665664">
                  <w:marLeft w:val="0"/>
                  <w:marRight w:val="0"/>
                  <w:marTop w:val="0"/>
                  <w:marBottom w:val="0"/>
                  <w:divBdr>
                    <w:top w:val="none" w:sz="0" w:space="0" w:color="auto"/>
                    <w:left w:val="none" w:sz="0" w:space="0" w:color="auto"/>
                    <w:bottom w:val="none" w:sz="0" w:space="0" w:color="auto"/>
                    <w:right w:val="none" w:sz="0" w:space="0" w:color="auto"/>
                  </w:divBdr>
                  <w:divsChild>
                    <w:div w:id="159581362">
                      <w:marLeft w:val="0"/>
                      <w:marRight w:val="0"/>
                      <w:marTop w:val="0"/>
                      <w:marBottom w:val="0"/>
                      <w:divBdr>
                        <w:top w:val="none" w:sz="0" w:space="0" w:color="auto"/>
                        <w:left w:val="none" w:sz="0" w:space="0" w:color="auto"/>
                        <w:bottom w:val="none" w:sz="0" w:space="0" w:color="auto"/>
                        <w:right w:val="none" w:sz="0" w:space="0" w:color="auto"/>
                      </w:divBdr>
                    </w:div>
                  </w:divsChild>
                </w:div>
                <w:div w:id="609826406">
                  <w:marLeft w:val="0"/>
                  <w:marRight w:val="0"/>
                  <w:marTop w:val="0"/>
                  <w:marBottom w:val="0"/>
                  <w:divBdr>
                    <w:top w:val="none" w:sz="0" w:space="0" w:color="auto"/>
                    <w:left w:val="none" w:sz="0" w:space="0" w:color="auto"/>
                    <w:bottom w:val="none" w:sz="0" w:space="0" w:color="auto"/>
                    <w:right w:val="none" w:sz="0" w:space="0" w:color="auto"/>
                  </w:divBdr>
                  <w:divsChild>
                    <w:div w:id="1200974429">
                      <w:marLeft w:val="0"/>
                      <w:marRight w:val="0"/>
                      <w:marTop w:val="0"/>
                      <w:marBottom w:val="0"/>
                      <w:divBdr>
                        <w:top w:val="none" w:sz="0" w:space="0" w:color="auto"/>
                        <w:left w:val="none" w:sz="0" w:space="0" w:color="auto"/>
                        <w:bottom w:val="none" w:sz="0" w:space="0" w:color="auto"/>
                        <w:right w:val="none" w:sz="0" w:space="0" w:color="auto"/>
                      </w:divBdr>
                    </w:div>
                  </w:divsChild>
                </w:div>
                <w:div w:id="1585650457">
                  <w:marLeft w:val="0"/>
                  <w:marRight w:val="0"/>
                  <w:marTop w:val="0"/>
                  <w:marBottom w:val="0"/>
                  <w:divBdr>
                    <w:top w:val="none" w:sz="0" w:space="0" w:color="auto"/>
                    <w:left w:val="none" w:sz="0" w:space="0" w:color="auto"/>
                    <w:bottom w:val="none" w:sz="0" w:space="0" w:color="auto"/>
                    <w:right w:val="none" w:sz="0" w:space="0" w:color="auto"/>
                  </w:divBdr>
                  <w:divsChild>
                    <w:div w:id="1952274370">
                      <w:marLeft w:val="0"/>
                      <w:marRight w:val="0"/>
                      <w:marTop w:val="0"/>
                      <w:marBottom w:val="0"/>
                      <w:divBdr>
                        <w:top w:val="none" w:sz="0" w:space="0" w:color="auto"/>
                        <w:left w:val="none" w:sz="0" w:space="0" w:color="auto"/>
                        <w:bottom w:val="none" w:sz="0" w:space="0" w:color="auto"/>
                        <w:right w:val="none" w:sz="0" w:space="0" w:color="auto"/>
                      </w:divBdr>
                    </w:div>
                  </w:divsChild>
                </w:div>
                <w:div w:id="1872298472">
                  <w:marLeft w:val="0"/>
                  <w:marRight w:val="0"/>
                  <w:marTop w:val="0"/>
                  <w:marBottom w:val="0"/>
                  <w:divBdr>
                    <w:top w:val="none" w:sz="0" w:space="0" w:color="auto"/>
                    <w:left w:val="none" w:sz="0" w:space="0" w:color="auto"/>
                    <w:bottom w:val="none" w:sz="0" w:space="0" w:color="auto"/>
                    <w:right w:val="none" w:sz="0" w:space="0" w:color="auto"/>
                  </w:divBdr>
                  <w:divsChild>
                    <w:div w:id="478496859">
                      <w:marLeft w:val="0"/>
                      <w:marRight w:val="0"/>
                      <w:marTop w:val="0"/>
                      <w:marBottom w:val="0"/>
                      <w:divBdr>
                        <w:top w:val="none" w:sz="0" w:space="0" w:color="auto"/>
                        <w:left w:val="none" w:sz="0" w:space="0" w:color="auto"/>
                        <w:bottom w:val="none" w:sz="0" w:space="0" w:color="auto"/>
                        <w:right w:val="none" w:sz="0" w:space="0" w:color="auto"/>
                      </w:divBdr>
                    </w:div>
                  </w:divsChild>
                </w:div>
                <w:div w:id="1560439186">
                  <w:marLeft w:val="0"/>
                  <w:marRight w:val="0"/>
                  <w:marTop w:val="0"/>
                  <w:marBottom w:val="0"/>
                  <w:divBdr>
                    <w:top w:val="none" w:sz="0" w:space="0" w:color="auto"/>
                    <w:left w:val="none" w:sz="0" w:space="0" w:color="auto"/>
                    <w:bottom w:val="none" w:sz="0" w:space="0" w:color="auto"/>
                    <w:right w:val="none" w:sz="0" w:space="0" w:color="auto"/>
                  </w:divBdr>
                  <w:divsChild>
                    <w:div w:id="657152449">
                      <w:marLeft w:val="0"/>
                      <w:marRight w:val="0"/>
                      <w:marTop w:val="0"/>
                      <w:marBottom w:val="0"/>
                      <w:divBdr>
                        <w:top w:val="none" w:sz="0" w:space="0" w:color="auto"/>
                        <w:left w:val="none" w:sz="0" w:space="0" w:color="auto"/>
                        <w:bottom w:val="none" w:sz="0" w:space="0" w:color="auto"/>
                        <w:right w:val="none" w:sz="0" w:space="0" w:color="auto"/>
                      </w:divBdr>
                    </w:div>
                  </w:divsChild>
                </w:div>
                <w:div w:id="1705448887">
                  <w:marLeft w:val="0"/>
                  <w:marRight w:val="0"/>
                  <w:marTop w:val="0"/>
                  <w:marBottom w:val="0"/>
                  <w:divBdr>
                    <w:top w:val="none" w:sz="0" w:space="0" w:color="auto"/>
                    <w:left w:val="none" w:sz="0" w:space="0" w:color="auto"/>
                    <w:bottom w:val="none" w:sz="0" w:space="0" w:color="auto"/>
                    <w:right w:val="none" w:sz="0" w:space="0" w:color="auto"/>
                  </w:divBdr>
                  <w:divsChild>
                    <w:div w:id="630869157">
                      <w:marLeft w:val="0"/>
                      <w:marRight w:val="0"/>
                      <w:marTop w:val="0"/>
                      <w:marBottom w:val="0"/>
                      <w:divBdr>
                        <w:top w:val="none" w:sz="0" w:space="0" w:color="auto"/>
                        <w:left w:val="none" w:sz="0" w:space="0" w:color="auto"/>
                        <w:bottom w:val="none" w:sz="0" w:space="0" w:color="auto"/>
                        <w:right w:val="none" w:sz="0" w:space="0" w:color="auto"/>
                      </w:divBdr>
                    </w:div>
                  </w:divsChild>
                </w:div>
                <w:div w:id="243076521">
                  <w:marLeft w:val="0"/>
                  <w:marRight w:val="0"/>
                  <w:marTop w:val="0"/>
                  <w:marBottom w:val="0"/>
                  <w:divBdr>
                    <w:top w:val="none" w:sz="0" w:space="0" w:color="auto"/>
                    <w:left w:val="none" w:sz="0" w:space="0" w:color="auto"/>
                    <w:bottom w:val="none" w:sz="0" w:space="0" w:color="auto"/>
                    <w:right w:val="none" w:sz="0" w:space="0" w:color="auto"/>
                  </w:divBdr>
                  <w:divsChild>
                    <w:div w:id="382751383">
                      <w:marLeft w:val="0"/>
                      <w:marRight w:val="0"/>
                      <w:marTop w:val="0"/>
                      <w:marBottom w:val="0"/>
                      <w:divBdr>
                        <w:top w:val="none" w:sz="0" w:space="0" w:color="auto"/>
                        <w:left w:val="none" w:sz="0" w:space="0" w:color="auto"/>
                        <w:bottom w:val="none" w:sz="0" w:space="0" w:color="auto"/>
                        <w:right w:val="none" w:sz="0" w:space="0" w:color="auto"/>
                      </w:divBdr>
                    </w:div>
                  </w:divsChild>
                </w:div>
                <w:div w:id="944266169">
                  <w:marLeft w:val="0"/>
                  <w:marRight w:val="0"/>
                  <w:marTop w:val="0"/>
                  <w:marBottom w:val="0"/>
                  <w:divBdr>
                    <w:top w:val="none" w:sz="0" w:space="0" w:color="auto"/>
                    <w:left w:val="none" w:sz="0" w:space="0" w:color="auto"/>
                    <w:bottom w:val="none" w:sz="0" w:space="0" w:color="auto"/>
                    <w:right w:val="none" w:sz="0" w:space="0" w:color="auto"/>
                  </w:divBdr>
                  <w:divsChild>
                    <w:div w:id="650519723">
                      <w:marLeft w:val="0"/>
                      <w:marRight w:val="0"/>
                      <w:marTop w:val="0"/>
                      <w:marBottom w:val="0"/>
                      <w:divBdr>
                        <w:top w:val="none" w:sz="0" w:space="0" w:color="auto"/>
                        <w:left w:val="none" w:sz="0" w:space="0" w:color="auto"/>
                        <w:bottom w:val="none" w:sz="0" w:space="0" w:color="auto"/>
                        <w:right w:val="none" w:sz="0" w:space="0" w:color="auto"/>
                      </w:divBdr>
                    </w:div>
                  </w:divsChild>
                </w:div>
                <w:div w:id="2039238967">
                  <w:marLeft w:val="0"/>
                  <w:marRight w:val="0"/>
                  <w:marTop w:val="0"/>
                  <w:marBottom w:val="0"/>
                  <w:divBdr>
                    <w:top w:val="none" w:sz="0" w:space="0" w:color="auto"/>
                    <w:left w:val="none" w:sz="0" w:space="0" w:color="auto"/>
                    <w:bottom w:val="none" w:sz="0" w:space="0" w:color="auto"/>
                    <w:right w:val="none" w:sz="0" w:space="0" w:color="auto"/>
                  </w:divBdr>
                  <w:divsChild>
                    <w:div w:id="1631403649">
                      <w:marLeft w:val="0"/>
                      <w:marRight w:val="0"/>
                      <w:marTop w:val="0"/>
                      <w:marBottom w:val="0"/>
                      <w:divBdr>
                        <w:top w:val="none" w:sz="0" w:space="0" w:color="auto"/>
                        <w:left w:val="none" w:sz="0" w:space="0" w:color="auto"/>
                        <w:bottom w:val="none" w:sz="0" w:space="0" w:color="auto"/>
                        <w:right w:val="none" w:sz="0" w:space="0" w:color="auto"/>
                      </w:divBdr>
                    </w:div>
                  </w:divsChild>
                </w:div>
                <w:div w:id="1884638292">
                  <w:marLeft w:val="0"/>
                  <w:marRight w:val="0"/>
                  <w:marTop w:val="0"/>
                  <w:marBottom w:val="0"/>
                  <w:divBdr>
                    <w:top w:val="none" w:sz="0" w:space="0" w:color="auto"/>
                    <w:left w:val="none" w:sz="0" w:space="0" w:color="auto"/>
                    <w:bottom w:val="none" w:sz="0" w:space="0" w:color="auto"/>
                    <w:right w:val="none" w:sz="0" w:space="0" w:color="auto"/>
                  </w:divBdr>
                  <w:divsChild>
                    <w:div w:id="1270891014">
                      <w:marLeft w:val="0"/>
                      <w:marRight w:val="0"/>
                      <w:marTop w:val="0"/>
                      <w:marBottom w:val="0"/>
                      <w:divBdr>
                        <w:top w:val="none" w:sz="0" w:space="0" w:color="auto"/>
                        <w:left w:val="none" w:sz="0" w:space="0" w:color="auto"/>
                        <w:bottom w:val="none" w:sz="0" w:space="0" w:color="auto"/>
                        <w:right w:val="none" w:sz="0" w:space="0" w:color="auto"/>
                      </w:divBdr>
                    </w:div>
                  </w:divsChild>
                </w:div>
                <w:div w:id="1611889502">
                  <w:marLeft w:val="0"/>
                  <w:marRight w:val="0"/>
                  <w:marTop w:val="0"/>
                  <w:marBottom w:val="0"/>
                  <w:divBdr>
                    <w:top w:val="none" w:sz="0" w:space="0" w:color="auto"/>
                    <w:left w:val="none" w:sz="0" w:space="0" w:color="auto"/>
                    <w:bottom w:val="none" w:sz="0" w:space="0" w:color="auto"/>
                    <w:right w:val="none" w:sz="0" w:space="0" w:color="auto"/>
                  </w:divBdr>
                  <w:divsChild>
                    <w:div w:id="1502424790">
                      <w:marLeft w:val="0"/>
                      <w:marRight w:val="0"/>
                      <w:marTop w:val="0"/>
                      <w:marBottom w:val="0"/>
                      <w:divBdr>
                        <w:top w:val="none" w:sz="0" w:space="0" w:color="auto"/>
                        <w:left w:val="none" w:sz="0" w:space="0" w:color="auto"/>
                        <w:bottom w:val="none" w:sz="0" w:space="0" w:color="auto"/>
                        <w:right w:val="none" w:sz="0" w:space="0" w:color="auto"/>
                      </w:divBdr>
                    </w:div>
                  </w:divsChild>
                </w:div>
                <w:div w:id="1775513763">
                  <w:marLeft w:val="0"/>
                  <w:marRight w:val="0"/>
                  <w:marTop w:val="0"/>
                  <w:marBottom w:val="0"/>
                  <w:divBdr>
                    <w:top w:val="none" w:sz="0" w:space="0" w:color="auto"/>
                    <w:left w:val="none" w:sz="0" w:space="0" w:color="auto"/>
                    <w:bottom w:val="none" w:sz="0" w:space="0" w:color="auto"/>
                    <w:right w:val="none" w:sz="0" w:space="0" w:color="auto"/>
                  </w:divBdr>
                  <w:divsChild>
                    <w:div w:id="34275754">
                      <w:marLeft w:val="0"/>
                      <w:marRight w:val="0"/>
                      <w:marTop w:val="0"/>
                      <w:marBottom w:val="0"/>
                      <w:divBdr>
                        <w:top w:val="none" w:sz="0" w:space="0" w:color="auto"/>
                        <w:left w:val="none" w:sz="0" w:space="0" w:color="auto"/>
                        <w:bottom w:val="none" w:sz="0" w:space="0" w:color="auto"/>
                        <w:right w:val="none" w:sz="0" w:space="0" w:color="auto"/>
                      </w:divBdr>
                    </w:div>
                  </w:divsChild>
                </w:div>
                <w:div w:id="1938252335">
                  <w:marLeft w:val="0"/>
                  <w:marRight w:val="0"/>
                  <w:marTop w:val="0"/>
                  <w:marBottom w:val="0"/>
                  <w:divBdr>
                    <w:top w:val="none" w:sz="0" w:space="0" w:color="auto"/>
                    <w:left w:val="none" w:sz="0" w:space="0" w:color="auto"/>
                    <w:bottom w:val="none" w:sz="0" w:space="0" w:color="auto"/>
                    <w:right w:val="none" w:sz="0" w:space="0" w:color="auto"/>
                  </w:divBdr>
                  <w:divsChild>
                    <w:div w:id="1744722229">
                      <w:marLeft w:val="0"/>
                      <w:marRight w:val="0"/>
                      <w:marTop w:val="0"/>
                      <w:marBottom w:val="0"/>
                      <w:divBdr>
                        <w:top w:val="none" w:sz="0" w:space="0" w:color="auto"/>
                        <w:left w:val="none" w:sz="0" w:space="0" w:color="auto"/>
                        <w:bottom w:val="none" w:sz="0" w:space="0" w:color="auto"/>
                        <w:right w:val="none" w:sz="0" w:space="0" w:color="auto"/>
                      </w:divBdr>
                    </w:div>
                  </w:divsChild>
                </w:div>
                <w:div w:id="595099225">
                  <w:marLeft w:val="0"/>
                  <w:marRight w:val="0"/>
                  <w:marTop w:val="0"/>
                  <w:marBottom w:val="0"/>
                  <w:divBdr>
                    <w:top w:val="none" w:sz="0" w:space="0" w:color="auto"/>
                    <w:left w:val="none" w:sz="0" w:space="0" w:color="auto"/>
                    <w:bottom w:val="none" w:sz="0" w:space="0" w:color="auto"/>
                    <w:right w:val="none" w:sz="0" w:space="0" w:color="auto"/>
                  </w:divBdr>
                  <w:divsChild>
                    <w:div w:id="986520609">
                      <w:marLeft w:val="0"/>
                      <w:marRight w:val="0"/>
                      <w:marTop w:val="0"/>
                      <w:marBottom w:val="0"/>
                      <w:divBdr>
                        <w:top w:val="none" w:sz="0" w:space="0" w:color="auto"/>
                        <w:left w:val="none" w:sz="0" w:space="0" w:color="auto"/>
                        <w:bottom w:val="none" w:sz="0" w:space="0" w:color="auto"/>
                        <w:right w:val="none" w:sz="0" w:space="0" w:color="auto"/>
                      </w:divBdr>
                    </w:div>
                  </w:divsChild>
                </w:div>
                <w:div w:id="1032223770">
                  <w:marLeft w:val="0"/>
                  <w:marRight w:val="0"/>
                  <w:marTop w:val="0"/>
                  <w:marBottom w:val="0"/>
                  <w:divBdr>
                    <w:top w:val="none" w:sz="0" w:space="0" w:color="auto"/>
                    <w:left w:val="none" w:sz="0" w:space="0" w:color="auto"/>
                    <w:bottom w:val="none" w:sz="0" w:space="0" w:color="auto"/>
                    <w:right w:val="none" w:sz="0" w:space="0" w:color="auto"/>
                  </w:divBdr>
                  <w:divsChild>
                    <w:div w:id="1487554440">
                      <w:marLeft w:val="0"/>
                      <w:marRight w:val="0"/>
                      <w:marTop w:val="0"/>
                      <w:marBottom w:val="0"/>
                      <w:divBdr>
                        <w:top w:val="none" w:sz="0" w:space="0" w:color="auto"/>
                        <w:left w:val="none" w:sz="0" w:space="0" w:color="auto"/>
                        <w:bottom w:val="none" w:sz="0" w:space="0" w:color="auto"/>
                        <w:right w:val="none" w:sz="0" w:space="0" w:color="auto"/>
                      </w:divBdr>
                    </w:div>
                  </w:divsChild>
                </w:div>
                <w:div w:id="1450275267">
                  <w:marLeft w:val="0"/>
                  <w:marRight w:val="0"/>
                  <w:marTop w:val="0"/>
                  <w:marBottom w:val="0"/>
                  <w:divBdr>
                    <w:top w:val="none" w:sz="0" w:space="0" w:color="auto"/>
                    <w:left w:val="none" w:sz="0" w:space="0" w:color="auto"/>
                    <w:bottom w:val="none" w:sz="0" w:space="0" w:color="auto"/>
                    <w:right w:val="none" w:sz="0" w:space="0" w:color="auto"/>
                  </w:divBdr>
                  <w:divsChild>
                    <w:div w:id="597375446">
                      <w:marLeft w:val="0"/>
                      <w:marRight w:val="0"/>
                      <w:marTop w:val="0"/>
                      <w:marBottom w:val="0"/>
                      <w:divBdr>
                        <w:top w:val="none" w:sz="0" w:space="0" w:color="auto"/>
                        <w:left w:val="none" w:sz="0" w:space="0" w:color="auto"/>
                        <w:bottom w:val="none" w:sz="0" w:space="0" w:color="auto"/>
                        <w:right w:val="none" w:sz="0" w:space="0" w:color="auto"/>
                      </w:divBdr>
                    </w:div>
                  </w:divsChild>
                </w:div>
                <w:div w:id="1400976338">
                  <w:marLeft w:val="0"/>
                  <w:marRight w:val="0"/>
                  <w:marTop w:val="0"/>
                  <w:marBottom w:val="0"/>
                  <w:divBdr>
                    <w:top w:val="none" w:sz="0" w:space="0" w:color="auto"/>
                    <w:left w:val="none" w:sz="0" w:space="0" w:color="auto"/>
                    <w:bottom w:val="none" w:sz="0" w:space="0" w:color="auto"/>
                    <w:right w:val="none" w:sz="0" w:space="0" w:color="auto"/>
                  </w:divBdr>
                  <w:divsChild>
                    <w:div w:id="1693651091">
                      <w:marLeft w:val="0"/>
                      <w:marRight w:val="0"/>
                      <w:marTop w:val="0"/>
                      <w:marBottom w:val="0"/>
                      <w:divBdr>
                        <w:top w:val="none" w:sz="0" w:space="0" w:color="auto"/>
                        <w:left w:val="none" w:sz="0" w:space="0" w:color="auto"/>
                        <w:bottom w:val="none" w:sz="0" w:space="0" w:color="auto"/>
                        <w:right w:val="none" w:sz="0" w:space="0" w:color="auto"/>
                      </w:divBdr>
                    </w:div>
                  </w:divsChild>
                </w:div>
                <w:div w:id="1996646479">
                  <w:marLeft w:val="0"/>
                  <w:marRight w:val="0"/>
                  <w:marTop w:val="0"/>
                  <w:marBottom w:val="0"/>
                  <w:divBdr>
                    <w:top w:val="none" w:sz="0" w:space="0" w:color="auto"/>
                    <w:left w:val="none" w:sz="0" w:space="0" w:color="auto"/>
                    <w:bottom w:val="none" w:sz="0" w:space="0" w:color="auto"/>
                    <w:right w:val="none" w:sz="0" w:space="0" w:color="auto"/>
                  </w:divBdr>
                  <w:divsChild>
                    <w:div w:id="119033014">
                      <w:marLeft w:val="0"/>
                      <w:marRight w:val="0"/>
                      <w:marTop w:val="0"/>
                      <w:marBottom w:val="0"/>
                      <w:divBdr>
                        <w:top w:val="none" w:sz="0" w:space="0" w:color="auto"/>
                        <w:left w:val="none" w:sz="0" w:space="0" w:color="auto"/>
                        <w:bottom w:val="none" w:sz="0" w:space="0" w:color="auto"/>
                        <w:right w:val="none" w:sz="0" w:space="0" w:color="auto"/>
                      </w:divBdr>
                    </w:div>
                  </w:divsChild>
                </w:div>
                <w:div w:id="640113683">
                  <w:marLeft w:val="0"/>
                  <w:marRight w:val="0"/>
                  <w:marTop w:val="0"/>
                  <w:marBottom w:val="0"/>
                  <w:divBdr>
                    <w:top w:val="none" w:sz="0" w:space="0" w:color="auto"/>
                    <w:left w:val="none" w:sz="0" w:space="0" w:color="auto"/>
                    <w:bottom w:val="none" w:sz="0" w:space="0" w:color="auto"/>
                    <w:right w:val="none" w:sz="0" w:space="0" w:color="auto"/>
                  </w:divBdr>
                  <w:divsChild>
                    <w:div w:id="971592504">
                      <w:marLeft w:val="0"/>
                      <w:marRight w:val="0"/>
                      <w:marTop w:val="0"/>
                      <w:marBottom w:val="0"/>
                      <w:divBdr>
                        <w:top w:val="none" w:sz="0" w:space="0" w:color="auto"/>
                        <w:left w:val="none" w:sz="0" w:space="0" w:color="auto"/>
                        <w:bottom w:val="none" w:sz="0" w:space="0" w:color="auto"/>
                        <w:right w:val="none" w:sz="0" w:space="0" w:color="auto"/>
                      </w:divBdr>
                    </w:div>
                  </w:divsChild>
                </w:div>
                <w:div w:id="1477844426">
                  <w:marLeft w:val="0"/>
                  <w:marRight w:val="0"/>
                  <w:marTop w:val="0"/>
                  <w:marBottom w:val="0"/>
                  <w:divBdr>
                    <w:top w:val="none" w:sz="0" w:space="0" w:color="auto"/>
                    <w:left w:val="none" w:sz="0" w:space="0" w:color="auto"/>
                    <w:bottom w:val="none" w:sz="0" w:space="0" w:color="auto"/>
                    <w:right w:val="none" w:sz="0" w:space="0" w:color="auto"/>
                  </w:divBdr>
                  <w:divsChild>
                    <w:div w:id="1877694299">
                      <w:marLeft w:val="0"/>
                      <w:marRight w:val="0"/>
                      <w:marTop w:val="0"/>
                      <w:marBottom w:val="0"/>
                      <w:divBdr>
                        <w:top w:val="none" w:sz="0" w:space="0" w:color="auto"/>
                        <w:left w:val="none" w:sz="0" w:space="0" w:color="auto"/>
                        <w:bottom w:val="none" w:sz="0" w:space="0" w:color="auto"/>
                        <w:right w:val="none" w:sz="0" w:space="0" w:color="auto"/>
                      </w:divBdr>
                    </w:div>
                  </w:divsChild>
                </w:div>
                <w:div w:id="1206604788">
                  <w:marLeft w:val="0"/>
                  <w:marRight w:val="0"/>
                  <w:marTop w:val="0"/>
                  <w:marBottom w:val="0"/>
                  <w:divBdr>
                    <w:top w:val="none" w:sz="0" w:space="0" w:color="auto"/>
                    <w:left w:val="none" w:sz="0" w:space="0" w:color="auto"/>
                    <w:bottom w:val="none" w:sz="0" w:space="0" w:color="auto"/>
                    <w:right w:val="none" w:sz="0" w:space="0" w:color="auto"/>
                  </w:divBdr>
                  <w:divsChild>
                    <w:div w:id="1447502025">
                      <w:marLeft w:val="0"/>
                      <w:marRight w:val="0"/>
                      <w:marTop w:val="0"/>
                      <w:marBottom w:val="0"/>
                      <w:divBdr>
                        <w:top w:val="none" w:sz="0" w:space="0" w:color="auto"/>
                        <w:left w:val="none" w:sz="0" w:space="0" w:color="auto"/>
                        <w:bottom w:val="none" w:sz="0" w:space="0" w:color="auto"/>
                        <w:right w:val="none" w:sz="0" w:space="0" w:color="auto"/>
                      </w:divBdr>
                    </w:div>
                  </w:divsChild>
                </w:div>
                <w:div w:id="1621229687">
                  <w:marLeft w:val="0"/>
                  <w:marRight w:val="0"/>
                  <w:marTop w:val="0"/>
                  <w:marBottom w:val="0"/>
                  <w:divBdr>
                    <w:top w:val="none" w:sz="0" w:space="0" w:color="auto"/>
                    <w:left w:val="none" w:sz="0" w:space="0" w:color="auto"/>
                    <w:bottom w:val="none" w:sz="0" w:space="0" w:color="auto"/>
                    <w:right w:val="none" w:sz="0" w:space="0" w:color="auto"/>
                  </w:divBdr>
                  <w:divsChild>
                    <w:div w:id="1296957749">
                      <w:marLeft w:val="0"/>
                      <w:marRight w:val="0"/>
                      <w:marTop w:val="0"/>
                      <w:marBottom w:val="0"/>
                      <w:divBdr>
                        <w:top w:val="none" w:sz="0" w:space="0" w:color="auto"/>
                        <w:left w:val="none" w:sz="0" w:space="0" w:color="auto"/>
                        <w:bottom w:val="none" w:sz="0" w:space="0" w:color="auto"/>
                        <w:right w:val="none" w:sz="0" w:space="0" w:color="auto"/>
                      </w:divBdr>
                    </w:div>
                  </w:divsChild>
                </w:div>
                <w:div w:id="60373925">
                  <w:marLeft w:val="0"/>
                  <w:marRight w:val="0"/>
                  <w:marTop w:val="0"/>
                  <w:marBottom w:val="0"/>
                  <w:divBdr>
                    <w:top w:val="none" w:sz="0" w:space="0" w:color="auto"/>
                    <w:left w:val="none" w:sz="0" w:space="0" w:color="auto"/>
                    <w:bottom w:val="none" w:sz="0" w:space="0" w:color="auto"/>
                    <w:right w:val="none" w:sz="0" w:space="0" w:color="auto"/>
                  </w:divBdr>
                  <w:divsChild>
                    <w:div w:id="1245185535">
                      <w:marLeft w:val="0"/>
                      <w:marRight w:val="0"/>
                      <w:marTop w:val="0"/>
                      <w:marBottom w:val="0"/>
                      <w:divBdr>
                        <w:top w:val="none" w:sz="0" w:space="0" w:color="auto"/>
                        <w:left w:val="none" w:sz="0" w:space="0" w:color="auto"/>
                        <w:bottom w:val="none" w:sz="0" w:space="0" w:color="auto"/>
                        <w:right w:val="none" w:sz="0" w:space="0" w:color="auto"/>
                      </w:divBdr>
                    </w:div>
                  </w:divsChild>
                </w:div>
                <w:div w:id="1315449783">
                  <w:marLeft w:val="0"/>
                  <w:marRight w:val="0"/>
                  <w:marTop w:val="0"/>
                  <w:marBottom w:val="0"/>
                  <w:divBdr>
                    <w:top w:val="none" w:sz="0" w:space="0" w:color="auto"/>
                    <w:left w:val="none" w:sz="0" w:space="0" w:color="auto"/>
                    <w:bottom w:val="none" w:sz="0" w:space="0" w:color="auto"/>
                    <w:right w:val="none" w:sz="0" w:space="0" w:color="auto"/>
                  </w:divBdr>
                  <w:divsChild>
                    <w:div w:id="1333296582">
                      <w:marLeft w:val="0"/>
                      <w:marRight w:val="0"/>
                      <w:marTop w:val="0"/>
                      <w:marBottom w:val="0"/>
                      <w:divBdr>
                        <w:top w:val="none" w:sz="0" w:space="0" w:color="auto"/>
                        <w:left w:val="none" w:sz="0" w:space="0" w:color="auto"/>
                        <w:bottom w:val="none" w:sz="0" w:space="0" w:color="auto"/>
                        <w:right w:val="none" w:sz="0" w:space="0" w:color="auto"/>
                      </w:divBdr>
                    </w:div>
                  </w:divsChild>
                </w:div>
                <w:div w:id="1116558635">
                  <w:marLeft w:val="0"/>
                  <w:marRight w:val="0"/>
                  <w:marTop w:val="0"/>
                  <w:marBottom w:val="0"/>
                  <w:divBdr>
                    <w:top w:val="none" w:sz="0" w:space="0" w:color="auto"/>
                    <w:left w:val="none" w:sz="0" w:space="0" w:color="auto"/>
                    <w:bottom w:val="none" w:sz="0" w:space="0" w:color="auto"/>
                    <w:right w:val="none" w:sz="0" w:space="0" w:color="auto"/>
                  </w:divBdr>
                  <w:divsChild>
                    <w:div w:id="277222173">
                      <w:marLeft w:val="0"/>
                      <w:marRight w:val="0"/>
                      <w:marTop w:val="0"/>
                      <w:marBottom w:val="0"/>
                      <w:divBdr>
                        <w:top w:val="none" w:sz="0" w:space="0" w:color="auto"/>
                        <w:left w:val="none" w:sz="0" w:space="0" w:color="auto"/>
                        <w:bottom w:val="none" w:sz="0" w:space="0" w:color="auto"/>
                        <w:right w:val="none" w:sz="0" w:space="0" w:color="auto"/>
                      </w:divBdr>
                    </w:div>
                  </w:divsChild>
                </w:div>
                <w:div w:id="128978050">
                  <w:marLeft w:val="0"/>
                  <w:marRight w:val="0"/>
                  <w:marTop w:val="0"/>
                  <w:marBottom w:val="0"/>
                  <w:divBdr>
                    <w:top w:val="none" w:sz="0" w:space="0" w:color="auto"/>
                    <w:left w:val="none" w:sz="0" w:space="0" w:color="auto"/>
                    <w:bottom w:val="none" w:sz="0" w:space="0" w:color="auto"/>
                    <w:right w:val="none" w:sz="0" w:space="0" w:color="auto"/>
                  </w:divBdr>
                  <w:divsChild>
                    <w:div w:id="2095468476">
                      <w:marLeft w:val="0"/>
                      <w:marRight w:val="0"/>
                      <w:marTop w:val="0"/>
                      <w:marBottom w:val="0"/>
                      <w:divBdr>
                        <w:top w:val="none" w:sz="0" w:space="0" w:color="auto"/>
                        <w:left w:val="none" w:sz="0" w:space="0" w:color="auto"/>
                        <w:bottom w:val="none" w:sz="0" w:space="0" w:color="auto"/>
                        <w:right w:val="none" w:sz="0" w:space="0" w:color="auto"/>
                      </w:divBdr>
                    </w:div>
                  </w:divsChild>
                </w:div>
                <w:div w:id="522596620">
                  <w:marLeft w:val="0"/>
                  <w:marRight w:val="0"/>
                  <w:marTop w:val="0"/>
                  <w:marBottom w:val="0"/>
                  <w:divBdr>
                    <w:top w:val="none" w:sz="0" w:space="0" w:color="auto"/>
                    <w:left w:val="none" w:sz="0" w:space="0" w:color="auto"/>
                    <w:bottom w:val="none" w:sz="0" w:space="0" w:color="auto"/>
                    <w:right w:val="none" w:sz="0" w:space="0" w:color="auto"/>
                  </w:divBdr>
                  <w:divsChild>
                    <w:div w:id="1624799638">
                      <w:marLeft w:val="0"/>
                      <w:marRight w:val="0"/>
                      <w:marTop w:val="0"/>
                      <w:marBottom w:val="0"/>
                      <w:divBdr>
                        <w:top w:val="none" w:sz="0" w:space="0" w:color="auto"/>
                        <w:left w:val="none" w:sz="0" w:space="0" w:color="auto"/>
                        <w:bottom w:val="none" w:sz="0" w:space="0" w:color="auto"/>
                        <w:right w:val="none" w:sz="0" w:space="0" w:color="auto"/>
                      </w:divBdr>
                    </w:div>
                  </w:divsChild>
                </w:div>
                <w:div w:id="1332367295">
                  <w:marLeft w:val="0"/>
                  <w:marRight w:val="0"/>
                  <w:marTop w:val="0"/>
                  <w:marBottom w:val="0"/>
                  <w:divBdr>
                    <w:top w:val="none" w:sz="0" w:space="0" w:color="auto"/>
                    <w:left w:val="none" w:sz="0" w:space="0" w:color="auto"/>
                    <w:bottom w:val="none" w:sz="0" w:space="0" w:color="auto"/>
                    <w:right w:val="none" w:sz="0" w:space="0" w:color="auto"/>
                  </w:divBdr>
                  <w:divsChild>
                    <w:div w:id="553977348">
                      <w:marLeft w:val="0"/>
                      <w:marRight w:val="0"/>
                      <w:marTop w:val="0"/>
                      <w:marBottom w:val="0"/>
                      <w:divBdr>
                        <w:top w:val="none" w:sz="0" w:space="0" w:color="auto"/>
                        <w:left w:val="none" w:sz="0" w:space="0" w:color="auto"/>
                        <w:bottom w:val="none" w:sz="0" w:space="0" w:color="auto"/>
                        <w:right w:val="none" w:sz="0" w:space="0" w:color="auto"/>
                      </w:divBdr>
                    </w:div>
                  </w:divsChild>
                </w:div>
                <w:div w:id="1197236033">
                  <w:marLeft w:val="0"/>
                  <w:marRight w:val="0"/>
                  <w:marTop w:val="0"/>
                  <w:marBottom w:val="0"/>
                  <w:divBdr>
                    <w:top w:val="none" w:sz="0" w:space="0" w:color="auto"/>
                    <w:left w:val="none" w:sz="0" w:space="0" w:color="auto"/>
                    <w:bottom w:val="none" w:sz="0" w:space="0" w:color="auto"/>
                    <w:right w:val="none" w:sz="0" w:space="0" w:color="auto"/>
                  </w:divBdr>
                  <w:divsChild>
                    <w:div w:id="1851332194">
                      <w:marLeft w:val="0"/>
                      <w:marRight w:val="0"/>
                      <w:marTop w:val="0"/>
                      <w:marBottom w:val="0"/>
                      <w:divBdr>
                        <w:top w:val="none" w:sz="0" w:space="0" w:color="auto"/>
                        <w:left w:val="none" w:sz="0" w:space="0" w:color="auto"/>
                        <w:bottom w:val="none" w:sz="0" w:space="0" w:color="auto"/>
                        <w:right w:val="none" w:sz="0" w:space="0" w:color="auto"/>
                      </w:divBdr>
                    </w:div>
                  </w:divsChild>
                </w:div>
                <w:div w:id="1754008790">
                  <w:marLeft w:val="0"/>
                  <w:marRight w:val="0"/>
                  <w:marTop w:val="0"/>
                  <w:marBottom w:val="0"/>
                  <w:divBdr>
                    <w:top w:val="none" w:sz="0" w:space="0" w:color="auto"/>
                    <w:left w:val="none" w:sz="0" w:space="0" w:color="auto"/>
                    <w:bottom w:val="none" w:sz="0" w:space="0" w:color="auto"/>
                    <w:right w:val="none" w:sz="0" w:space="0" w:color="auto"/>
                  </w:divBdr>
                  <w:divsChild>
                    <w:div w:id="1549145045">
                      <w:marLeft w:val="0"/>
                      <w:marRight w:val="0"/>
                      <w:marTop w:val="0"/>
                      <w:marBottom w:val="0"/>
                      <w:divBdr>
                        <w:top w:val="none" w:sz="0" w:space="0" w:color="auto"/>
                        <w:left w:val="none" w:sz="0" w:space="0" w:color="auto"/>
                        <w:bottom w:val="none" w:sz="0" w:space="0" w:color="auto"/>
                        <w:right w:val="none" w:sz="0" w:space="0" w:color="auto"/>
                      </w:divBdr>
                    </w:div>
                  </w:divsChild>
                </w:div>
                <w:div w:id="802774231">
                  <w:marLeft w:val="0"/>
                  <w:marRight w:val="0"/>
                  <w:marTop w:val="0"/>
                  <w:marBottom w:val="0"/>
                  <w:divBdr>
                    <w:top w:val="none" w:sz="0" w:space="0" w:color="auto"/>
                    <w:left w:val="none" w:sz="0" w:space="0" w:color="auto"/>
                    <w:bottom w:val="none" w:sz="0" w:space="0" w:color="auto"/>
                    <w:right w:val="none" w:sz="0" w:space="0" w:color="auto"/>
                  </w:divBdr>
                  <w:divsChild>
                    <w:div w:id="2131387844">
                      <w:marLeft w:val="0"/>
                      <w:marRight w:val="0"/>
                      <w:marTop w:val="0"/>
                      <w:marBottom w:val="0"/>
                      <w:divBdr>
                        <w:top w:val="none" w:sz="0" w:space="0" w:color="auto"/>
                        <w:left w:val="none" w:sz="0" w:space="0" w:color="auto"/>
                        <w:bottom w:val="none" w:sz="0" w:space="0" w:color="auto"/>
                        <w:right w:val="none" w:sz="0" w:space="0" w:color="auto"/>
                      </w:divBdr>
                    </w:div>
                  </w:divsChild>
                </w:div>
                <w:div w:id="1194922073">
                  <w:marLeft w:val="0"/>
                  <w:marRight w:val="0"/>
                  <w:marTop w:val="0"/>
                  <w:marBottom w:val="0"/>
                  <w:divBdr>
                    <w:top w:val="none" w:sz="0" w:space="0" w:color="auto"/>
                    <w:left w:val="none" w:sz="0" w:space="0" w:color="auto"/>
                    <w:bottom w:val="none" w:sz="0" w:space="0" w:color="auto"/>
                    <w:right w:val="none" w:sz="0" w:space="0" w:color="auto"/>
                  </w:divBdr>
                  <w:divsChild>
                    <w:div w:id="1030380616">
                      <w:marLeft w:val="0"/>
                      <w:marRight w:val="0"/>
                      <w:marTop w:val="0"/>
                      <w:marBottom w:val="0"/>
                      <w:divBdr>
                        <w:top w:val="none" w:sz="0" w:space="0" w:color="auto"/>
                        <w:left w:val="none" w:sz="0" w:space="0" w:color="auto"/>
                        <w:bottom w:val="none" w:sz="0" w:space="0" w:color="auto"/>
                        <w:right w:val="none" w:sz="0" w:space="0" w:color="auto"/>
                      </w:divBdr>
                    </w:div>
                  </w:divsChild>
                </w:div>
                <w:div w:id="1350139647">
                  <w:marLeft w:val="0"/>
                  <w:marRight w:val="0"/>
                  <w:marTop w:val="0"/>
                  <w:marBottom w:val="0"/>
                  <w:divBdr>
                    <w:top w:val="none" w:sz="0" w:space="0" w:color="auto"/>
                    <w:left w:val="none" w:sz="0" w:space="0" w:color="auto"/>
                    <w:bottom w:val="none" w:sz="0" w:space="0" w:color="auto"/>
                    <w:right w:val="none" w:sz="0" w:space="0" w:color="auto"/>
                  </w:divBdr>
                  <w:divsChild>
                    <w:div w:id="669407941">
                      <w:marLeft w:val="0"/>
                      <w:marRight w:val="0"/>
                      <w:marTop w:val="0"/>
                      <w:marBottom w:val="0"/>
                      <w:divBdr>
                        <w:top w:val="none" w:sz="0" w:space="0" w:color="auto"/>
                        <w:left w:val="none" w:sz="0" w:space="0" w:color="auto"/>
                        <w:bottom w:val="none" w:sz="0" w:space="0" w:color="auto"/>
                        <w:right w:val="none" w:sz="0" w:space="0" w:color="auto"/>
                      </w:divBdr>
                    </w:div>
                  </w:divsChild>
                </w:div>
                <w:div w:id="1550730050">
                  <w:marLeft w:val="0"/>
                  <w:marRight w:val="0"/>
                  <w:marTop w:val="0"/>
                  <w:marBottom w:val="0"/>
                  <w:divBdr>
                    <w:top w:val="none" w:sz="0" w:space="0" w:color="auto"/>
                    <w:left w:val="none" w:sz="0" w:space="0" w:color="auto"/>
                    <w:bottom w:val="none" w:sz="0" w:space="0" w:color="auto"/>
                    <w:right w:val="none" w:sz="0" w:space="0" w:color="auto"/>
                  </w:divBdr>
                  <w:divsChild>
                    <w:div w:id="999235772">
                      <w:marLeft w:val="0"/>
                      <w:marRight w:val="0"/>
                      <w:marTop w:val="0"/>
                      <w:marBottom w:val="0"/>
                      <w:divBdr>
                        <w:top w:val="none" w:sz="0" w:space="0" w:color="auto"/>
                        <w:left w:val="none" w:sz="0" w:space="0" w:color="auto"/>
                        <w:bottom w:val="none" w:sz="0" w:space="0" w:color="auto"/>
                        <w:right w:val="none" w:sz="0" w:space="0" w:color="auto"/>
                      </w:divBdr>
                    </w:div>
                  </w:divsChild>
                </w:div>
                <w:div w:id="1393964902">
                  <w:marLeft w:val="0"/>
                  <w:marRight w:val="0"/>
                  <w:marTop w:val="0"/>
                  <w:marBottom w:val="0"/>
                  <w:divBdr>
                    <w:top w:val="none" w:sz="0" w:space="0" w:color="auto"/>
                    <w:left w:val="none" w:sz="0" w:space="0" w:color="auto"/>
                    <w:bottom w:val="none" w:sz="0" w:space="0" w:color="auto"/>
                    <w:right w:val="none" w:sz="0" w:space="0" w:color="auto"/>
                  </w:divBdr>
                  <w:divsChild>
                    <w:div w:id="1285120436">
                      <w:marLeft w:val="0"/>
                      <w:marRight w:val="0"/>
                      <w:marTop w:val="0"/>
                      <w:marBottom w:val="0"/>
                      <w:divBdr>
                        <w:top w:val="none" w:sz="0" w:space="0" w:color="auto"/>
                        <w:left w:val="none" w:sz="0" w:space="0" w:color="auto"/>
                        <w:bottom w:val="none" w:sz="0" w:space="0" w:color="auto"/>
                        <w:right w:val="none" w:sz="0" w:space="0" w:color="auto"/>
                      </w:divBdr>
                    </w:div>
                  </w:divsChild>
                </w:div>
                <w:div w:id="1129393423">
                  <w:marLeft w:val="0"/>
                  <w:marRight w:val="0"/>
                  <w:marTop w:val="0"/>
                  <w:marBottom w:val="0"/>
                  <w:divBdr>
                    <w:top w:val="none" w:sz="0" w:space="0" w:color="auto"/>
                    <w:left w:val="none" w:sz="0" w:space="0" w:color="auto"/>
                    <w:bottom w:val="none" w:sz="0" w:space="0" w:color="auto"/>
                    <w:right w:val="none" w:sz="0" w:space="0" w:color="auto"/>
                  </w:divBdr>
                  <w:divsChild>
                    <w:div w:id="1263027824">
                      <w:marLeft w:val="0"/>
                      <w:marRight w:val="0"/>
                      <w:marTop w:val="0"/>
                      <w:marBottom w:val="0"/>
                      <w:divBdr>
                        <w:top w:val="none" w:sz="0" w:space="0" w:color="auto"/>
                        <w:left w:val="none" w:sz="0" w:space="0" w:color="auto"/>
                        <w:bottom w:val="none" w:sz="0" w:space="0" w:color="auto"/>
                        <w:right w:val="none" w:sz="0" w:space="0" w:color="auto"/>
                      </w:divBdr>
                    </w:div>
                  </w:divsChild>
                </w:div>
                <w:div w:id="2020353776">
                  <w:marLeft w:val="0"/>
                  <w:marRight w:val="0"/>
                  <w:marTop w:val="0"/>
                  <w:marBottom w:val="0"/>
                  <w:divBdr>
                    <w:top w:val="none" w:sz="0" w:space="0" w:color="auto"/>
                    <w:left w:val="none" w:sz="0" w:space="0" w:color="auto"/>
                    <w:bottom w:val="none" w:sz="0" w:space="0" w:color="auto"/>
                    <w:right w:val="none" w:sz="0" w:space="0" w:color="auto"/>
                  </w:divBdr>
                  <w:divsChild>
                    <w:div w:id="7363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32530">
          <w:marLeft w:val="0"/>
          <w:marRight w:val="0"/>
          <w:marTop w:val="0"/>
          <w:marBottom w:val="0"/>
          <w:divBdr>
            <w:top w:val="none" w:sz="0" w:space="0" w:color="auto"/>
            <w:left w:val="none" w:sz="0" w:space="0" w:color="auto"/>
            <w:bottom w:val="none" w:sz="0" w:space="0" w:color="auto"/>
            <w:right w:val="none" w:sz="0" w:space="0" w:color="auto"/>
          </w:divBdr>
        </w:div>
      </w:divsChild>
    </w:div>
    <w:div w:id="1553492811">
      <w:bodyDiv w:val="1"/>
      <w:marLeft w:val="0"/>
      <w:marRight w:val="0"/>
      <w:marTop w:val="0"/>
      <w:marBottom w:val="0"/>
      <w:divBdr>
        <w:top w:val="none" w:sz="0" w:space="0" w:color="auto"/>
        <w:left w:val="none" w:sz="0" w:space="0" w:color="auto"/>
        <w:bottom w:val="none" w:sz="0" w:space="0" w:color="auto"/>
        <w:right w:val="none" w:sz="0" w:space="0" w:color="auto"/>
      </w:divBdr>
      <w:divsChild>
        <w:div w:id="2130708506">
          <w:marLeft w:val="0"/>
          <w:marRight w:val="0"/>
          <w:marTop w:val="0"/>
          <w:marBottom w:val="0"/>
          <w:divBdr>
            <w:top w:val="none" w:sz="0" w:space="0" w:color="auto"/>
            <w:left w:val="none" w:sz="0" w:space="0" w:color="auto"/>
            <w:bottom w:val="none" w:sz="0" w:space="0" w:color="auto"/>
            <w:right w:val="none" w:sz="0" w:space="0" w:color="auto"/>
          </w:divBdr>
          <w:divsChild>
            <w:div w:id="514735362">
              <w:marLeft w:val="210"/>
              <w:marRight w:val="0"/>
              <w:marTop w:val="120"/>
              <w:marBottom w:val="0"/>
              <w:divBdr>
                <w:top w:val="none" w:sz="0" w:space="0" w:color="auto"/>
                <w:left w:val="none" w:sz="0" w:space="0" w:color="auto"/>
                <w:bottom w:val="none" w:sz="0" w:space="0" w:color="auto"/>
                <w:right w:val="none" w:sz="0" w:space="0" w:color="auto"/>
              </w:divBdr>
              <w:divsChild>
                <w:div w:id="585581060">
                  <w:marLeft w:val="0"/>
                  <w:marRight w:val="0"/>
                  <w:marTop w:val="0"/>
                  <w:marBottom w:val="0"/>
                  <w:divBdr>
                    <w:top w:val="none" w:sz="0" w:space="0" w:color="auto"/>
                    <w:left w:val="none" w:sz="0" w:space="0" w:color="auto"/>
                    <w:bottom w:val="none" w:sz="0" w:space="0" w:color="auto"/>
                    <w:right w:val="none" w:sz="0" w:space="0" w:color="auto"/>
                  </w:divBdr>
                  <w:divsChild>
                    <w:div w:id="188868342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17211660">
          <w:marLeft w:val="0"/>
          <w:marRight w:val="0"/>
          <w:marTop w:val="0"/>
          <w:marBottom w:val="0"/>
          <w:divBdr>
            <w:top w:val="none" w:sz="0" w:space="0" w:color="auto"/>
            <w:left w:val="none" w:sz="0" w:space="0" w:color="auto"/>
            <w:bottom w:val="none" w:sz="0" w:space="0" w:color="auto"/>
            <w:right w:val="none" w:sz="0" w:space="0" w:color="auto"/>
          </w:divBdr>
          <w:divsChild>
            <w:div w:id="1147236093">
              <w:marLeft w:val="0"/>
              <w:marRight w:val="0"/>
              <w:marTop w:val="0"/>
              <w:marBottom w:val="0"/>
              <w:divBdr>
                <w:top w:val="none" w:sz="0" w:space="0" w:color="auto"/>
                <w:left w:val="none" w:sz="0" w:space="0" w:color="auto"/>
                <w:bottom w:val="none" w:sz="0" w:space="0" w:color="auto"/>
                <w:right w:val="none" w:sz="0" w:space="0" w:color="auto"/>
              </w:divBdr>
              <w:divsChild>
                <w:div w:id="303855773">
                  <w:marLeft w:val="0"/>
                  <w:marRight w:val="0"/>
                  <w:marTop w:val="0"/>
                  <w:marBottom w:val="0"/>
                  <w:divBdr>
                    <w:top w:val="none" w:sz="0" w:space="0" w:color="auto"/>
                    <w:left w:val="none" w:sz="0" w:space="0" w:color="auto"/>
                    <w:bottom w:val="none" w:sz="0" w:space="0" w:color="auto"/>
                    <w:right w:val="none" w:sz="0" w:space="0" w:color="auto"/>
                  </w:divBdr>
                  <w:divsChild>
                    <w:div w:id="1006789256">
                      <w:marLeft w:val="30"/>
                      <w:marRight w:val="30"/>
                      <w:marTop w:val="30"/>
                      <w:marBottom w:val="0"/>
                      <w:divBdr>
                        <w:top w:val="none" w:sz="0" w:space="0" w:color="auto"/>
                        <w:left w:val="none" w:sz="0" w:space="0" w:color="auto"/>
                        <w:bottom w:val="none" w:sz="0" w:space="0" w:color="auto"/>
                        <w:right w:val="none" w:sz="0" w:space="0" w:color="auto"/>
                      </w:divBdr>
                      <w:divsChild>
                        <w:div w:id="507330716">
                          <w:marLeft w:val="210"/>
                          <w:marRight w:val="210"/>
                          <w:marTop w:val="0"/>
                          <w:marBottom w:val="30"/>
                          <w:divBdr>
                            <w:top w:val="none" w:sz="0" w:space="0" w:color="auto"/>
                            <w:left w:val="none" w:sz="0" w:space="0" w:color="auto"/>
                            <w:bottom w:val="none" w:sz="0" w:space="0" w:color="auto"/>
                            <w:right w:val="none" w:sz="0" w:space="0" w:color="auto"/>
                          </w:divBdr>
                          <w:divsChild>
                            <w:div w:id="2053994662">
                              <w:marLeft w:val="0"/>
                              <w:marRight w:val="30"/>
                              <w:marTop w:val="0"/>
                              <w:marBottom w:val="0"/>
                              <w:divBdr>
                                <w:top w:val="none" w:sz="0" w:space="0" w:color="auto"/>
                                <w:left w:val="none" w:sz="0" w:space="0" w:color="auto"/>
                                <w:bottom w:val="none" w:sz="0" w:space="0" w:color="auto"/>
                                <w:right w:val="none" w:sz="0" w:space="0" w:color="auto"/>
                              </w:divBdr>
                              <w:divsChild>
                                <w:div w:id="306472310">
                                  <w:marLeft w:val="0"/>
                                  <w:marRight w:val="0"/>
                                  <w:marTop w:val="0"/>
                                  <w:marBottom w:val="0"/>
                                  <w:divBdr>
                                    <w:top w:val="none" w:sz="0" w:space="0" w:color="auto"/>
                                    <w:left w:val="none" w:sz="0" w:space="0" w:color="auto"/>
                                    <w:bottom w:val="none" w:sz="0" w:space="0" w:color="auto"/>
                                    <w:right w:val="none" w:sz="0" w:space="0" w:color="auto"/>
                                  </w:divBdr>
                                  <w:divsChild>
                                    <w:div w:id="269171416">
                                      <w:marLeft w:val="0"/>
                                      <w:marRight w:val="0"/>
                                      <w:marTop w:val="0"/>
                                      <w:marBottom w:val="0"/>
                                      <w:divBdr>
                                        <w:top w:val="none" w:sz="0" w:space="0" w:color="auto"/>
                                        <w:left w:val="none" w:sz="0" w:space="0" w:color="auto"/>
                                        <w:bottom w:val="none" w:sz="0" w:space="0" w:color="auto"/>
                                        <w:right w:val="none" w:sz="0" w:space="0" w:color="auto"/>
                                      </w:divBdr>
                                      <w:divsChild>
                                        <w:div w:id="161536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2297417">
      <w:bodyDiv w:val="1"/>
      <w:marLeft w:val="0"/>
      <w:marRight w:val="0"/>
      <w:marTop w:val="0"/>
      <w:marBottom w:val="0"/>
      <w:divBdr>
        <w:top w:val="none" w:sz="0" w:space="0" w:color="auto"/>
        <w:left w:val="none" w:sz="0" w:space="0" w:color="auto"/>
        <w:bottom w:val="none" w:sz="0" w:space="0" w:color="auto"/>
        <w:right w:val="none" w:sz="0" w:space="0" w:color="auto"/>
      </w:divBdr>
      <w:divsChild>
        <w:div w:id="1698702902">
          <w:marLeft w:val="0"/>
          <w:marRight w:val="0"/>
          <w:marTop w:val="0"/>
          <w:marBottom w:val="0"/>
          <w:divBdr>
            <w:top w:val="none" w:sz="0" w:space="0" w:color="auto"/>
            <w:left w:val="none" w:sz="0" w:space="0" w:color="auto"/>
            <w:bottom w:val="none" w:sz="0" w:space="0" w:color="auto"/>
            <w:right w:val="none" w:sz="0" w:space="0" w:color="auto"/>
          </w:divBdr>
          <w:divsChild>
            <w:div w:id="1486050910">
              <w:marLeft w:val="210"/>
              <w:marRight w:val="0"/>
              <w:marTop w:val="120"/>
              <w:marBottom w:val="0"/>
              <w:divBdr>
                <w:top w:val="none" w:sz="0" w:space="0" w:color="auto"/>
                <w:left w:val="none" w:sz="0" w:space="0" w:color="auto"/>
                <w:bottom w:val="none" w:sz="0" w:space="0" w:color="auto"/>
                <w:right w:val="none" w:sz="0" w:space="0" w:color="auto"/>
              </w:divBdr>
              <w:divsChild>
                <w:div w:id="1060863547">
                  <w:marLeft w:val="0"/>
                  <w:marRight w:val="0"/>
                  <w:marTop w:val="0"/>
                  <w:marBottom w:val="0"/>
                  <w:divBdr>
                    <w:top w:val="none" w:sz="0" w:space="0" w:color="auto"/>
                    <w:left w:val="none" w:sz="0" w:space="0" w:color="auto"/>
                    <w:bottom w:val="none" w:sz="0" w:space="0" w:color="auto"/>
                    <w:right w:val="none" w:sz="0" w:space="0" w:color="auto"/>
                  </w:divBdr>
                  <w:divsChild>
                    <w:div w:id="41196864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502207569">
          <w:marLeft w:val="0"/>
          <w:marRight w:val="0"/>
          <w:marTop w:val="0"/>
          <w:marBottom w:val="0"/>
          <w:divBdr>
            <w:top w:val="none" w:sz="0" w:space="0" w:color="auto"/>
            <w:left w:val="none" w:sz="0" w:space="0" w:color="auto"/>
            <w:bottom w:val="none" w:sz="0" w:space="0" w:color="auto"/>
            <w:right w:val="none" w:sz="0" w:space="0" w:color="auto"/>
          </w:divBdr>
          <w:divsChild>
            <w:div w:id="1845629547">
              <w:marLeft w:val="0"/>
              <w:marRight w:val="0"/>
              <w:marTop w:val="0"/>
              <w:marBottom w:val="0"/>
              <w:divBdr>
                <w:top w:val="none" w:sz="0" w:space="0" w:color="auto"/>
                <w:left w:val="none" w:sz="0" w:space="0" w:color="auto"/>
                <w:bottom w:val="none" w:sz="0" w:space="0" w:color="auto"/>
                <w:right w:val="none" w:sz="0" w:space="0" w:color="auto"/>
              </w:divBdr>
              <w:divsChild>
                <w:div w:id="1183936933">
                  <w:marLeft w:val="0"/>
                  <w:marRight w:val="0"/>
                  <w:marTop w:val="0"/>
                  <w:marBottom w:val="0"/>
                  <w:divBdr>
                    <w:top w:val="none" w:sz="0" w:space="0" w:color="auto"/>
                    <w:left w:val="none" w:sz="0" w:space="0" w:color="auto"/>
                    <w:bottom w:val="none" w:sz="0" w:space="0" w:color="auto"/>
                    <w:right w:val="none" w:sz="0" w:space="0" w:color="auto"/>
                  </w:divBdr>
                  <w:divsChild>
                    <w:div w:id="369382818">
                      <w:marLeft w:val="30"/>
                      <w:marRight w:val="30"/>
                      <w:marTop w:val="30"/>
                      <w:marBottom w:val="0"/>
                      <w:divBdr>
                        <w:top w:val="none" w:sz="0" w:space="0" w:color="auto"/>
                        <w:left w:val="none" w:sz="0" w:space="0" w:color="auto"/>
                        <w:bottom w:val="none" w:sz="0" w:space="0" w:color="auto"/>
                        <w:right w:val="none" w:sz="0" w:space="0" w:color="auto"/>
                      </w:divBdr>
                      <w:divsChild>
                        <w:div w:id="1879656156">
                          <w:marLeft w:val="210"/>
                          <w:marRight w:val="210"/>
                          <w:marTop w:val="0"/>
                          <w:marBottom w:val="30"/>
                          <w:divBdr>
                            <w:top w:val="none" w:sz="0" w:space="0" w:color="auto"/>
                            <w:left w:val="none" w:sz="0" w:space="0" w:color="auto"/>
                            <w:bottom w:val="none" w:sz="0" w:space="0" w:color="auto"/>
                            <w:right w:val="none" w:sz="0" w:space="0" w:color="auto"/>
                          </w:divBdr>
                          <w:divsChild>
                            <w:div w:id="1023937760">
                              <w:marLeft w:val="0"/>
                              <w:marRight w:val="30"/>
                              <w:marTop w:val="0"/>
                              <w:marBottom w:val="0"/>
                              <w:divBdr>
                                <w:top w:val="none" w:sz="0" w:space="0" w:color="auto"/>
                                <w:left w:val="none" w:sz="0" w:space="0" w:color="auto"/>
                                <w:bottom w:val="none" w:sz="0" w:space="0" w:color="auto"/>
                                <w:right w:val="none" w:sz="0" w:space="0" w:color="auto"/>
                              </w:divBdr>
                              <w:divsChild>
                                <w:div w:id="1103839498">
                                  <w:marLeft w:val="0"/>
                                  <w:marRight w:val="0"/>
                                  <w:marTop w:val="0"/>
                                  <w:marBottom w:val="0"/>
                                  <w:divBdr>
                                    <w:top w:val="none" w:sz="0" w:space="0" w:color="auto"/>
                                    <w:left w:val="none" w:sz="0" w:space="0" w:color="auto"/>
                                    <w:bottom w:val="none" w:sz="0" w:space="0" w:color="auto"/>
                                    <w:right w:val="none" w:sz="0" w:space="0" w:color="auto"/>
                                  </w:divBdr>
                                  <w:divsChild>
                                    <w:div w:id="412821195">
                                      <w:marLeft w:val="0"/>
                                      <w:marRight w:val="0"/>
                                      <w:marTop w:val="0"/>
                                      <w:marBottom w:val="0"/>
                                      <w:divBdr>
                                        <w:top w:val="none" w:sz="0" w:space="0" w:color="auto"/>
                                        <w:left w:val="none" w:sz="0" w:space="0" w:color="auto"/>
                                        <w:bottom w:val="none" w:sz="0" w:space="0" w:color="auto"/>
                                        <w:right w:val="none" w:sz="0" w:space="0" w:color="auto"/>
                                      </w:divBdr>
                                      <w:divsChild>
                                        <w:div w:id="17323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4208060">
      <w:bodyDiv w:val="1"/>
      <w:marLeft w:val="0"/>
      <w:marRight w:val="0"/>
      <w:marTop w:val="0"/>
      <w:marBottom w:val="0"/>
      <w:divBdr>
        <w:top w:val="none" w:sz="0" w:space="0" w:color="auto"/>
        <w:left w:val="none" w:sz="0" w:space="0" w:color="auto"/>
        <w:bottom w:val="none" w:sz="0" w:space="0" w:color="auto"/>
        <w:right w:val="none" w:sz="0" w:space="0" w:color="auto"/>
      </w:divBdr>
    </w:div>
    <w:div w:id="1875654032">
      <w:bodyDiv w:val="1"/>
      <w:marLeft w:val="0"/>
      <w:marRight w:val="0"/>
      <w:marTop w:val="0"/>
      <w:marBottom w:val="0"/>
      <w:divBdr>
        <w:top w:val="none" w:sz="0" w:space="0" w:color="auto"/>
        <w:left w:val="none" w:sz="0" w:space="0" w:color="auto"/>
        <w:bottom w:val="none" w:sz="0" w:space="0" w:color="auto"/>
        <w:right w:val="none" w:sz="0" w:space="0" w:color="auto"/>
      </w:divBdr>
    </w:div>
    <w:div w:id="1908875912">
      <w:bodyDiv w:val="1"/>
      <w:marLeft w:val="0"/>
      <w:marRight w:val="0"/>
      <w:marTop w:val="0"/>
      <w:marBottom w:val="0"/>
      <w:divBdr>
        <w:top w:val="none" w:sz="0" w:space="0" w:color="auto"/>
        <w:left w:val="none" w:sz="0" w:space="0" w:color="auto"/>
        <w:bottom w:val="none" w:sz="0" w:space="0" w:color="auto"/>
        <w:right w:val="none" w:sz="0" w:space="0" w:color="auto"/>
      </w:divBdr>
      <w:divsChild>
        <w:div w:id="95639235">
          <w:marLeft w:val="0"/>
          <w:marRight w:val="0"/>
          <w:marTop w:val="0"/>
          <w:marBottom w:val="0"/>
          <w:divBdr>
            <w:top w:val="none" w:sz="0" w:space="0" w:color="auto"/>
            <w:left w:val="none" w:sz="0" w:space="0" w:color="auto"/>
            <w:bottom w:val="none" w:sz="0" w:space="0" w:color="auto"/>
            <w:right w:val="none" w:sz="0" w:space="0" w:color="auto"/>
          </w:divBdr>
          <w:divsChild>
            <w:div w:id="1504390724">
              <w:marLeft w:val="210"/>
              <w:marRight w:val="0"/>
              <w:marTop w:val="120"/>
              <w:marBottom w:val="0"/>
              <w:divBdr>
                <w:top w:val="none" w:sz="0" w:space="0" w:color="auto"/>
                <w:left w:val="none" w:sz="0" w:space="0" w:color="auto"/>
                <w:bottom w:val="none" w:sz="0" w:space="0" w:color="auto"/>
                <w:right w:val="none" w:sz="0" w:space="0" w:color="auto"/>
              </w:divBdr>
              <w:divsChild>
                <w:div w:id="739252051">
                  <w:marLeft w:val="0"/>
                  <w:marRight w:val="0"/>
                  <w:marTop w:val="0"/>
                  <w:marBottom w:val="0"/>
                  <w:divBdr>
                    <w:top w:val="none" w:sz="0" w:space="0" w:color="auto"/>
                    <w:left w:val="none" w:sz="0" w:space="0" w:color="auto"/>
                    <w:bottom w:val="none" w:sz="0" w:space="0" w:color="auto"/>
                    <w:right w:val="none" w:sz="0" w:space="0" w:color="auto"/>
                  </w:divBdr>
                  <w:divsChild>
                    <w:div w:id="1567960201">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45235263">
          <w:marLeft w:val="0"/>
          <w:marRight w:val="0"/>
          <w:marTop w:val="0"/>
          <w:marBottom w:val="0"/>
          <w:divBdr>
            <w:top w:val="none" w:sz="0" w:space="0" w:color="auto"/>
            <w:left w:val="none" w:sz="0" w:space="0" w:color="auto"/>
            <w:bottom w:val="none" w:sz="0" w:space="0" w:color="auto"/>
            <w:right w:val="none" w:sz="0" w:space="0" w:color="auto"/>
          </w:divBdr>
          <w:divsChild>
            <w:div w:id="1397628731">
              <w:marLeft w:val="0"/>
              <w:marRight w:val="0"/>
              <w:marTop w:val="0"/>
              <w:marBottom w:val="0"/>
              <w:divBdr>
                <w:top w:val="none" w:sz="0" w:space="0" w:color="auto"/>
                <w:left w:val="none" w:sz="0" w:space="0" w:color="auto"/>
                <w:bottom w:val="none" w:sz="0" w:space="0" w:color="auto"/>
                <w:right w:val="none" w:sz="0" w:space="0" w:color="auto"/>
              </w:divBdr>
              <w:divsChild>
                <w:div w:id="579413874">
                  <w:marLeft w:val="0"/>
                  <w:marRight w:val="0"/>
                  <w:marTop w:val="0"/>
                  <w:marBottom w:val="0"/>
                  <w:divBdr>
                    <w:top w:val="none" w:sz="0" w:space="0" w:color="auto"/>
                    <w:left w:val="none" w:sz="0" w:space="0" w:color="auto"/>
                    <w:bottom w:val="none" w:sz="0" w:space="0" w:color="auto"/>
                    <w:right w:val="none" w:sz="0" w:space="0" w:color="auto"/>
                  </w:divBdr>
                  <w:divsChild>
                    <w:div w:id="560290019">
                      <w:marLeft w:val="30"/>
                      <w:marRight w:val="30"/>
                      <w:marTop w:val="30"/>
                      <w:marBottom w:val="0"/>
                      <w:divBdr>
                        <w:top w:val="none" w:sz="0" w:space="0" w:color="auto"/>
                        <w:left w:val="none" w:sz="0" w:space="0" w:color="auto"/>
                        <w:bottom w:val="none" w:sz="0" w:space="0" w:color="auto"/>
                        <w:right w:val="none" w:sz="0" w:space="0" w:color="auto"/>
                      </w:divBdr>
                      <w:divsChild>
                        <w:div w:id="140002390">
                          <w:marLeft w:val="210"/>
                          <w:marRight w:val="210"/>
                          <w:marTop w:val="0"/>
                          <w:marBottom w:val="30"/>
                          <w:divBdr>
                            <w:top w:val="none" w:sz="0" w:space="0" w:color="auto"/>
                            <w:left w:val="none" w:sz="0" w:space="0" w:color="auto"/>
                            <w:bottom w:val="none" w:sz="0" w:space="0" w:color="auto"/>
                            <w:right w:val="none" w:sz="0" w:space="0" w:color="auto"/>
                          </w:divBdr>
                          <w:divsChild>
                            <w:div w:id="237981642">
                              <w:marLeft w:val="0"/>
                              <w:marRight w:val="30"/>
                              <w:marTop w:val="0"/>
                              <w:marBottom w:val="0"/>
                              <w:divBdr>
                                <w:top w:val="none" w:sz="0" w:space="0" w:color="auto"/>
                                <w:left w:val="none" w:sz="0" w:space="0" w:color="auto"/>
                                <w:bottom w:val="none" w:sz="0" w:space="0" w:color="auto"/>
                                <w:right w:val="none" w:sz="0" w:space="0" w:color="auto"/>
                              </w:divBdr>
                              <w:divsChild>
                                <w:div w:id="227033690">
                                  <w:marLeft w:val="0"/>
                                  <w:marRight w:val="0"/>
                                  <w:marTop w:val="0"/>
                                  <w:marBottom w:val="0"/>
                                  <w:divBdr>
                                    <w:top w:val="none" w:sz="0" w:space="0" w:color="auto"/>
                                    <w:left w:val="none" w:sz="0" w:space="0" w:color="auto"/>
                                    <w:bottom w:val="none" w:sz="0" w:space="0" w:color="auto"/>
                                    <w:right w:val="none" w:sz="0" w:space="0" w:color="auto"/>
                                  </w:divBdr>
                                  <w:divsChild>
                                    <w:div w:id="489449393">
                                      <w:marLeft w:val="0"/>
                                      <w:marRight w:val="0"/>
                                      <w:marTop w:val="0"/>
                                      <w:marBottom w:val="0"/>
                                      <w:divBdr>
                                        <w:top w:val="none" w:sz="0" w:space="0" w:color="auto"/>
                                        <w:left w:val="none" w:sz="0" w:space="0" w:color="auto"/>
                                        <w:bottom w:val="none" w:sz="0" w:space="0" w:color="auto"/>
                                        <w:right w:val="none" w:sz="0" w:space="0" w:color="auto"/>
                                      </w:divBdr>
                                      <w:divsChild>
                                        <w:div w:id="407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3368762">
      <w:bodyDiv w:val="1"/>
      <w:marLeft w:val="0"/>
      <w:marRight w:val="0"/>
      <w:marTop w:val="0"/>
      <w:marBottom w:val="0"/>
      <w:divBdr>
        <w:top w:val="none" w:sz="0" w:space="0" w:color="auto"/>
        <w:left w:val="none" w:sz="0" w:space="0" w:color="auto"/>
        <w:bottom w:val="none" w:sz="0" w:space="0" w:color="auto"/>
        <w:right w:val="none" w:sz="0" w:space="0" w:color="auto"/>
      </w:divBdr>
      <w:divsChild>
        <w:div w:id="87578387">
          <w:marLeft w:val="0"/>
          <w:marRight w:val="0"/>
          <w:marTop w:val="0"/>
          <w:marBottom w:val="0"/>
          <w:divBdr>
            <w:top w:val="none" w:sz="0" w:space="0" w:color="auto"/>
            <w:left w:val="none" w:sz="0" w:space="0" w:color="auto"/>
            <w:bottom w:val="none" w:sz="0" w:space="0" w:color="auto"/>
            <w:right w:val="none" w:sz="0" w:space="0" w:color="auto"/>
          </w:divBdr>
        </w:div>
        <w:div w:id="585069518">
          <w:marLeft w:val="0"/>
          <w:marRight w:val="0"/>
          <w:marTop w:val="0"/>
          <w:marBottom w:val="0"/>
          <w:divBdr>
            <w:top w:val="none" w:sz="0" w:space="0" w:color="auto"/>
            <w:left w:val="none" w:sz="0" w:space="0" w:color="auto"/>
            <w:bottom w:val="none" w:sz="0" w:space="0" w:color="auto"/>
            <w:right w:val="none" w:sz="0" w:space="0" w:color="auto"/>
          </w:divBdr>
        </w:div>
        <w:div w:id="1268584015">
          <w:marLeft w:val="0"/>
          <w:marRight w:val="0"/>
          <w:marTop w:val="0"/>
          <w:marBottom w:val="0"/>
          <w:divBdr>
            <w:top w:val="none" w:sz="0" w:space="0" w:color="auto"/>
            <w:left w:val="none" w:sz="0" w:space="0" w:color="auto"/>
            <w:bottom w:val="none" w:sz="0" w:space="0" w:color="auto"/>
            <w:right w:val="none" w:sz="0" w:space="0" w:color="auto"/>
          </w:divBdr>
          <w:divsChild>
            <w:div w:id="601189425">
              <w:marLeft w:val="0"/>
              <w:marRight w:val="0"/>
              <w:marTop w:val="30"/>
              <w:marBottom w:val="30"/>
              <w:divBdr>
                <w:top w:val="none" w:sz="0" w:space="0" w:color="auto"/>
                <w:left w:val="none" w:sz="0" w:space="0" w:color="auto"/>
                <w:bottom w:val="none" w:sz="0" w:space="0" w:color="auto"/>
                <w:right w:val="none" w:sz="0" w:space="0" w:color="auto"/>
              </w:divBdr>
              <w:divsChild>
                <w:div w:id="1618097560">
                  <w:marLeft w:val="0"/>
                  <w:marRight w:val="0"/>
                  <w:marTop w:val="0"/>
                  <w:marBottom w:val="0"/>
                  <w:divBdr>
                    <w:top w:val="none" w:sz="0" w:space="0" w:color="auto"/>
                    <w:left w:val="none" w:sz="0" w:space="0" w:color="auto"/>
                    <w:bottom w:val="none" w:sz="0" w:space="0" w:color="auto"/>
                    <w:right w:val="none" w:sz="0" w:space="0" w:color="auto"/>
                  </w:divBdr>
                  <w:divsChild>
                    <w:div w:id="1570920089">
                      <w:marLeft w:val="0"/>
                      <w:marRight w:val="0"/>
                      <w:marTop w:val="0"/>
                      <w:marBottom w:val="0"/>
                      <w:divBdr>
                        <w:top w:val="none" w:sz="0" w:space="0" w:color="auto"/>
                        <w:left w:val="none" w:sz="0" w:space="0" w:color="auto"/>
                        <w:bottom w:val="none" w:sz="0" w:space="0" w:color="auto"/>
                        <w:right w:val="none" w:sz="0" w:space="0" w:color="auto"/>
                      </w:divBdr>
                    </w:div>
                  </w:divsChild>
                </w:div>
                <w:div w:id="808211263">
                  <w:marLeft w:val="0"/>
                  <w:marRight w:val="0"/>
                  <w:marTop w:val="0"/>
                  <w:marBottom w:val="0"/>
                  <w:divBdr>
                    <w:top w:val="none" w:sz="0" w:space="0" w:color="auto"/>
                    <w:left w:val="none" w:sz="0" w:space="0" w:color="auto"/>
                    <w:bottom w:val="none" w:sz="0" w:space="0" w:color="auto"/>
                    <w:right w:val="none" w:sz="0" w:space="0" w:color="auto"/>
                  </w:divBdr>
                  <w:divsChild>
                    <w:div w:id="392434053">
                      <w:marLeft w:val="0"/>
                      <w:marRight w:val="0"/>
                      <w:marTop w:val="0"/>
                      <w:marBottom w:val="0"/>
                      <w:divBdr>
                        <w:top w:val="none" w:sz="0" w:space="0" w:color="auto"/>
                        <w:left w:val="none" w:sz="0" w:space="0" w:color="auto"/>
                        <w:bottom w:val="none" w:sz="0" w:space="0" w:color="auto"/>
                        <w:right w:val="none" w:sz="0" w:space="0" w:color="auto"/>
                      </w:divBdr>
                    </w:div>
                  </w:divsChild>
                </w:div>
                <w:div w:id="523833210">
                  <w:marLeft w:val="0"/>
                  <w:marRight w:val="0"/>
                  <w:marTop w:val="0"/>
                  <w:marBottom w:val="0"/>
                  <w:divBdr>
                    <w:top w:val="none" w:sz="0" w:space="0" w:color="auto"/>
                    <w:left w:val="none" w:sz="0" w:space="0" w:color="auto"/>
                    <w:bottom w:val="none" w:sz="0" w:space="0" w:color="auto"/>
                    <w:right w:val="none" w:sz="0" w:space="0" w:color="auto"/>
                  </w:divBdr>
                  <w:divsChild>
                    <w:div w:id="1174613216">
                      <w:marLeft w:val="0"/>
                      <w:marRight w:val="0"/>
                      <w:marTop w:val="0"/>
                      <w:marBottom w:val="0"/>
                      <w:divBdr>
                        <w:top w:val="none" w:sz="0" w:space="0" w:color="auto"/>
                        <w:left w:val="none" w:sz="0" w:space="0" w:color="auto"/>
                        <w:bottom w:val="none" w:sz="0" w:space="0" w:color="auto"/>
                        <w:right w:val="none" w:sz="0" w:space="0" w:color="auto"/>
                      </w:divBdr>
                    </w:div>
                  </w:divsChild>
                </w:div>
                <w:div w:id="1455059307">
                  <w:marLeft w:val="0"/>
                  <w:marRight w:val="0"/>
                  <w:marTop w:val="0"/>
                  <w:marBottom w:val="0"/>
                  <w:divBdr>
                    <w:top w:val="none" w:sz="0" w:space="0" w:color="auto"/>
                    <w:left w:val="none" w:sz="0" w:space="0" w:color="auto"/>
                    <w:bottom w:val="none" w:sz="0" w:space="0" w:color="auto"/>
                    <w:right w:val="none" w:sz="0" w:space="0" w:color="auto"/>
                  </w:divBdr>
                  <w:divsChild>
                    <w:div w:id="1089230342">
                      <w:marLeft w:val="0"/>
                      <w:marRight w:val="0"/>
                      <w:marTop w:val="0"/>
                      <w:marBottom w:val="0"/>
                      <w:divBdr>
                        <w:top w:val="none" w:sz="0" w:space="0" w:color="auto"/>
                        <w:left w:val="none" w:sz="0" w:space="0" w:color="auto"/>
                        <w:bottom w:val="none" w:sz="0" w:space="0" w:color="auto"/>
                        <w:right w:val="none" w:sz="0" w:space="0" w:color="auto"/>
                      </w:divBdr>
                    </w:div>
                  </w:divsChild>
                </w:div>
                <w:div w:id="1094060142">
                  <w:marLeft w:val="0"/>
                  <w:marRight w:val="0"/>
                  <w:marTop w:val="0"/>
                  <w:marBottom w:val="0"/>
                  <w:divBdr>
                    <w:top w:val="none" w:sz="0" w:space="0" w:color="auto"/>
                    <w:left w:val="none" w:sz="0" w:space="0" w:color="auto"/>
                    <w:bottom w:val="none" w:sz="0" w:space="0" w:color="auto"/>
                    <w:right w:val="none" w:sz="0" w:space="0" w:color="auto"/>
                  </w:divBdr>
                  <w:divsChild>
                    <w:div w:id="1348868480">
                      <w:marLeft w:val="0"/>
                      <w:marRight w:val="0"/>
                      <w:marTop w:val="0"/>
                      <w:marBottom w:val="0"/>
                      <w:divBdr>
                        <w:top w:val="none" w:sz="0" w:space="0" w:color="auto"/>
                        <w:left w:val="none" w:sz="0" w:space="0" w:color="auto"/>
                        <w:bottom w:val="none" w:sz="0" w:space="0" w:color="auto"/>
                        <w:right w:val="none" w:sz="0" w:space="0" w:color="auto"/>
                      </w:divBdr>
                    </w:div>
                  </w:divsChild>
                </w:div>
                <w:div w:id="1031105471">
                  <w:marLeft w:val="0"/>
                  <w:marRight w:val="0"/>
                  <w:marTop w:val="0"/>
                  <w:marBottom w:val="0"/>
                  <w:divBdr>
                    <w:top w:val="none" w:sz="0" w:space="0" w:color="auto"/>
                    <w:left w:val="none" w:sz="0" w:space="0" w:color="auto"/>
                    <w:bottom w:val="none" w:sz="0" w:space="0" w:color="auto"/>
                    <w:right w:val="none" w:sz="0" w:space="0" w:color="auto"/>
                  </w:divBdr>
                  <w:divsChild>
                    <w:div w:id="1574194246">
                      <w:marLeft w:val="0"/>
                      <w:marRight w:val="0"/>
                      <w:marTop w:val="0"/>
                      <w:marBottom w:val="0"/>
                      <w:divBdr>
                        <w:top w:val="none" w:sz="0" w:space="0" w:color="auto"/>
                        <w:left w:val="none" w:sz="0" w:space="0" w:color="auto"/>
                        <w:bottom w:val="none" w:sz="0" w:space="0" w:color="auto"/>
                        <w:right w:val="none" w:sz="0" w:space="0" w:color="auto"/>
                      </w:divBdr>
                    </w:div>
                  </w:divsChild>
                </w:div>
                <w:div w:id="1710762552">
                  <w:marLeft w:val="0"/>
                  <w:marRight w:val="0"/>
                  <w:marTop w:val="0"/>
                  <w:marBottom w:val="0"/>
                  <w:divBdr>
                    <w:top w:val="none" w:sz="0" w:space="0" w:color="auto"/>
                    <w:left w:val="none" w:sz="0" w:space="0" w:color="auto"/>
                    <w:bottom w:val="none" w:sz="0" w:space="0" w:color="auto"/>
                    <w:right w:val="none" w:sz="0" w:space="0" w:color="auto"/>
                  </w:divBdr>
                  <w:divsChild>
                    <w:div w:id="746801463">
                      <w:marLeft w:val="0"/>
                      <w:marRight w:val="0"/>
                      <w:marTop w:val="0"/>
                      <w:marBottom w:val="0"/>
                      <w:divBdr>
                        <w:top w:val="none" w:sz="0" w:space="0" w:color="auto"/>
                        <w:left w:val="none" w:sz="0" w:space="0" w:color="auto"/>
                        <w:bottom w:val="none" w:sz="0" w:space="0" w:color="auto"/>
                        <w:right w:val="none" w:sz="0" w:space="0" w:color="auto"/>
                      </w:divBdr>
                    </w:div>
                  </w:divsChild>
                </w:div>
                <w:div w:id="1628707470">
                  <w:marLeft w:val="0"/>
                  <w:marRight w:val="0"/>
                  <w:marTop w:val="0"/>
                  <w:marBottom w:val="0"/>
                  <w:divBdr>
                    <w:top w:val="none" w:sz="0" w:space="0" w:color="auto"/>
                    <w:left w:val="none" w:sz="0" w:space="0" w:color="auto"/>
                    <w:bottom w:val="none" w:sz="0" w:space="0" w:color="auto"/>
                    <w:right w:val="none" w:sz="0" w:space="0" w:color="auto"/>
                  </w:divBdr>
                  <w:divsChild>
                    <w:div w:id="1208107642">
                      <w:marLeft w:val="0"/>
                      <w:marRight w:val="0"/>
                      <w:marTop w:val="0"/>
                      <w:marBottom w:val="0"/>
                      <w:divBdr>
                        <w:top w:val="none" w:sz="0" w:space="0" w:color="auto"/>
                        <w:left w:val="none" w:sz="0" w:space="0" w:color="auto"/>
                        <w:bottom w:val="none" w:sz="0" w:space="0" w:color="auto"/>
                        <w:right w:val="none" w:sz="0" w:space="0" w:color="auto"/>
                      </w:divBdr>
                    </w:div>
                  </w:divsChild>
                </w:div>
                <w:div w:id="1027828259">
                  <w:marLeft w:val="0"/>
                  <w:marRight w:val="0"/>
                  <w:marTop w:val="0"/>
                  <w:marBottom w:val="0"/>
                  <w:divBdr>
                    <w:top w:val="none" w:sz="0" w:space="0" w:color="auto"/>
                    <w:left w:val="none" w:sz="0" w:space="0" w:color="auto"/>
                    <w:bottom w:val="none" w:sz="0" w:space="0" w:color="auto"/>
                    <w:right w:val="none" w:sz="0" w:space="0" w:color="auto"/>
                  </w:divBdr>
                  <w:divsChild>
                    <w:div w:id="932936447">
                      <w:marLeft w:val="0"/>
                      <w:marRight w:val="0"/>
                      <w:marTop w:val="0"/>
                      <w:marBottom w:val="0"/>
                      <w:divBdr>
                        <w:top w:val="none" w:sz="0" w:space="0" w:color="auto"/>
                        <w:left w:val="none" w:sz="0" w:space="0" w:color="auto"/>
                        <w:bottom w:val="none" w:sz="0" w:space="0" w:color="auto"/>
                        <w:right w:val="none" w:sz="0" w:space="0" w:color="auto"/>
                      </w:divBdr>
                    </w:div>
                  </w:divsChild>
                </w:div>
                <w:div w:id="93211802">
                  <w:marLeft w:val="0"/>
                  <w:marRight w:val="0"/>
                  <w:marTop w:val="0"/>
                  <w:marBottom w:val="0"/>
                  <w:divBdr>
                    <w:top w:val="none" w:sz="0" w:space="0" w:color="auto"/>
                    <w:left w:val="none" w:sz="0" w:space="0" w:color="auto"/>
                    <w:bottom w:val="none" w:sz="0" w:space="0" w:color="auto"/>
                    <w:right w:val="none" w:sz="0" w:space="0" w:color="auto"/>
                  </w:divBdr>
                  <w:divsChild>
                    <w:div w:id="1796171460">
                      <w:marLeft w:val="0"/>
                      <w:marRight w:val="0"/>
                      <w:marTop w:val="0"/>
                      <w:marBottom w:val="0"/>
                      <w:divBdr>
                        <w:top w:val="none" w:sz="0" w:space="0" w:color="auto"/>
                        <w:left w:val="none" w:sz="0" w:space="0" w:color="auto"/>
                        <w:bottom w:val="none" w:sz="0" w:space="0" w:color="auto"/>
                        <w:right w:val="none" w:sz="0" w:space="0" w:color="auto"/>
                      </w:divBdr>
                    </w:div>
                  </w:divsChild>
                </w:div>
                <w:div w:id="1972395634">
                  <w:marLeft w:val="0"/>
                  <w:marRight w:val="0"/>
                  <w:marTop w:val="0"/>
                  <w:marBottom w:val="0"/>
                  <w:divBdr>
                    <w:top w:val="none" w:sz="0" w:space="0" w:color="auto"/>
                    <w:left w:val="none" w:sz="0" w:space="0" w:color="auto"/>
                    <w:bottom w:val="none" w:sz="0" w:space="0" w:color="auto"/>
                    <w:right w:val="none" w:sz="0" w:space="0" w:color="auto"/>
                  </w:divBdr>
                  <w:divsChild>
                    <w:div w:id="1517186492">
                      <w:marLeft w:val="0"/>
                      <w:marRight w:val="0"/>
                      <w:marTop w:val="0"/>
                      <w:marBottom w:val="0"/>
                      <w:divBdr>
                        <w:top w:val="none" w:sz="0" w:space="0" w:color="auto"/>
                        <w:left w:val="none" w:sz="0" w:space="0" w:color="auto"/>
                        <w:bottom w:val="none" w:sz="0" w:space="0" w:color="auto"/>
                        <w:right w:val="none" w:sz="0" w:space="0" w:color="auto"/>
                      </w:divBdr>
                    </w:div>
                  </w:divsChild>
                </w:div>
                <w:div w:id="1886408876">
                  <w:marLeft w:val="0"/>
                  <w:marRight w:val="0"/>
                  <w:marTop w:val="0"/>
                  <w:marBottom w:val="0"/>
                  <w:divBdr>
                    <w:top w:val="none" w:sz="0" w:space="0" w:color="auto"/>
                    <w:left w:val="none" w:sz="0" w:space="0" w:color="auto"/>
                    <w:bottom w:val="none" w:sz="0" w:space="0" w:color="auto"/>
                    <w:right w:val="none" w:sz="0" w:space="0" w:color="auto"/>
                  </w:divBdr>
                  <w:divsChild>
                    <w:div w:id="1713965810">
                      <w:marLeft w:val="0"/>
                      <w:marRight w:val="0"/>
                      <w:marTop w:val="0"/>
                      <w:marBottom w:val="0"/>
                      <w:divBdr>
                        <w:top w:val="none" w:sz="0" w:space="0" w:color="auto"/>
                        <w:left w:val="none" w:sz="0" w:space="0" w:color="auto"/>
                        <w:bottom w:val="none" w:sz="0" w:space="0" w:color="auto"/>
                        <w:right w:val="none" w:sz="0" w:space="0" w:color="auto"/>
                      </w:divBdr>
                    </w:div>
                  </w:divsChild>
                </w:div>
                <w:div w:id="2051998058">
                  <w:marLeft w:val="0"/>
                  <w:marRight w:val="0"/>
                  <w:marTop w:val="0"/>
                  <w:marBottom w:val="0"/>
                  <w:divBdr>
                    <w:top w:val="none" w:sz="0" w:space="0" w:color="auto"/>
                    <w:left w:val="none" w:sz="0" w:space="0" w:color="auto"/>
                    <w:bottom w:val="none" w:sz="0" w:space="0" w:color="auto"/>
                    <w:right w:val="none" w:sz="0" w:space="0" w:color="auto"/>
                  </w:divBdr>
                  <w:divsChild>
                    <w:div w:id="1941797690">
                      <w:marLeft w:val="0"/>
                      <w:marRight w:val="0"/>
                      <w:marTop w:val="0"/>
                      <w:marBottom w:val="0"/>
                      <w:divBdr>
                        <w:top w:val="none" w:sz="0" w:space="0" w:color="auto"/>
                        <w:left w:val="none" w:sz="0" w:space="0" w:color="auto"/>
                        <w:bottom w:val="none" w:sz="0" w:space="0" w:color="auto"/>
                        <w:right w:val="none" w:sz="0" w:space="0" w:color="auto"/>
                      </w:divBdr>
                    </w:div>
                  </w:divsChild>
                </w:div>
                <w:div w:id="586042497">
                  <w:marLeft w:val="0"/>
                  <w:marRight w:val="0"/>
                  <w:marTop w:val="0"/>
                  <w:marBottom w:val="0"/>
                  <w:divBdr>
                    <w:top w:val="none" w:sz="0" w:space="0" w:color="auto"/>
                    <w:left w:val="none" w:sz="0" w:space="0" w:color="auto"/>
                    <w:bottom w:val="none" w:sz="0" w:space="0" w:color="auto"/>
                    <w:right w:val="none" w:sz="0" w:space="0" w:color="auto"/>
                  </w:divBdr>
                  <w:divsChild>
                    <w:div w:id="1098332812">
                      <w:marLeft w:val="0"/>
                      <w:marRight w:val="0"/>
                      <w:marTop w:val="0"/>
                      <w:marBottom w:val="0"/>
                      <w:divBdr>
                        <w:top w:val="none" w:sz="0" w:space="0" w:color="auto"/>
                        <w:left w:val="none" w:sz="0" w:space="0" w:color="auto"/>
                        <w:bottom w:val="none" w:sz="0" w:space="0" w:color="auto"/>
                        <w:right w:val="none" w:sz="0" w:space="0" w:color="auto"/>
                      </w:divBdr>
                    </w:div>
                  </w:divsChild>
                </w:div>
                <w:div w:id="1814130749">
                  <w:marLeft w:val="0"/>
                  <w:marRight w:val="0"/>
                  <w:marTop w:val="0"/>
                  <w:marBottom w:val="0"/>
                  <w:divBdr>
                    <w:top w:val="none" w:sz="0" w:space="0" w:color="auto"/>
                    <w:left w:val="none" w:sz="0" w:space="0" w:color="auto"/>
                    <w:bottom w:val="none" w:sz="0" w:space="0" w:color="auto"/>
                    <w:right w:val="none" w:sz="0" w:space="0" w:color="auto"/>
                  </w:divBdr>
                  <w:divsChild>
                    <w:div w:id="430079945">
                      <w:marLeft w:val="0"/>
                      <w:marRight w:val="0"/>
                      <w:marTop w:val="0"/>
                      <w:marBottom w:val="0"/>
                      <w:divBdr>
                        <w:top w:val="none" w:sz="0" w:space="0" w:color="auto"/>
                        <w:left w:val="none" w:sz="0" w:space="0" w:color="auto"/>
                        <w:bottom w:val="none" w:sz="0" w:space="0" w:color="auto"/>
                        <w:right w:val="none" w:sz="0" w:space="0" w:color="auto"/>
                      </w:divBdr>
                    </w:div>
                  </w:divsChild>
                </w:div>
                <w:div w:id="608513893">
                  <w:marLeft w:val="0"/>
                  <w:marRight w:val="0"/>
                  <w:marTop w:val="0"/>
                  <w:marBottom w:val="0"/>
                  <w:divBdr>
                    <w:top w:val="none" w:sz="0" w:space="0" w:color="auto"/>
                    <w:left w:val="none" w:sz="0" w:space="0" w:color="auto"/>
                    <w:bottom w:val="none" w:sz="0" w:space="0" w:color="auto"/>
                    <w:right w:val="none" w:sz="0" w:space="0" w:color="auto"/>
                  </w:divBdr>
                  <w:divsChild>
                    <w:div w:id="209267109">
                      <w:marLeft w:val="0"/>
                      <w:marRight w:val="0"/>
                      <w:marTop w:val="0"/>
                      <w:marBottom w:val="0"/>
                      <w:divBdr>
                        <w:top w:val="none" w:sz="0" w:space="0" w:color="auto"/>
                        <w:left w:val="none" w:sz="0" w:space="0" w:color="auto"/>
                        <w:bottom w:val="none" w:sz="0" w:space="0" w:color="auto"/>
                        <w:right w:val="none" w:sz="0" w:space="0" w:color="auto"/>
                      </w:divBdr>
                    </w:div>
                  </w:divsChild>
                </w:div>
                <w:div w:id="227034277">
                  <w:marLeft w:val="0"/>
                  <w:marRight w:val="0"/>
                  <w:marTop w:val="0"/>
                  <w:marBottom w:val="0"/>
                  <w:divBdr>
                    <w:top w:val="none" w:sz="0" w:space="0" w:color="auto"/>
                    <w:left w:val="none" w:sz="0" w:space="0" w:color="auto"/>
                    <w:bottom w:val="none" w:sz="0" w:space="0" w:color="auto"/>
                    <w:right w:val="none" w:sz="0" w:space="0" w:color="auto"/>
                  </w:divBdr>
                  <w:divsChild>
                    <w:div w:id="1445150511">
                      <w:marLeft w:val="0"/>
                      <w:marRight w:val="0"/>
                      <w:marTop w:val="0"/>
                      <w:marBottom w:val="0"/>
                      <w:divBdr>
                        <w:top w:val="none" w:sz="0" w:space="0" w:color="auto"/>
                        <w:left w:val="none" w:sz="0" w:space="0" w:color="auto"/>
                        <w:bottom w:val="none" w:sz="0" w:space="0" w:color="auto"/>
                        <w:right w:val="none" w:sz="0" w:space="0" w:color="auto"/>
                      </w:divBdr>
                    </w:div>
                  </w:divsChild>
                </w:div>
                <w:div w:id="1046640004">
                  <w:marLeft w:val="0"/>
                  <w:marRight w:val="0"/>
                  <w:marTop w:val="0"/>
                  <w:marBottom w:val="0"/>
                  <w:divBdr>
                    <w:top w:val="none" w:sz="0" w:space="0" w:color="auto"/>
                    <w:left w:val="none" w:sz="0" w:space="0" w:color="auto"/>
                    <w:bottom w:val="none" w:sz="0" w:space="0" w:color="auto"/>
                    <w:right w:val="none" w:sz="0" w:space="0" w:color="auto"/>
                  </w:divBdr>
                  <w:divsChild>
                    <w:div w:id="2061395113">
                      <w:marLeft w:val="0"/>
                      <w:marRight w:val="0"/>
                      <w:marTop w:val="0"/>
                      <w:marBottom w:val="0"/>
                      <w:divBdr>
                        <w:top w:val="none" w:sz="0" w:space="0" w:color="auto"/>
                        <w:left w:val="none" w:sz="0" w:space="0" w:color="auto"/>
                        <w:bottom w:val="none" w:sz="0" w:space="0" w:color="auto"/>
                        <w:right w:val="none" w:sz="0" w:space="0" w:color="auto"/>
                      </w:divBdr>
                    </w:div>
                  </w:divsChild>
                </w:div>
                <w:div w:id="2009597875">
                  <w:marLeft w:val="0"/>
                  <w:marRight w:val="0"/>
                  <w:marTop w:val="0"/>
                  <w:marBottom w:val="0"/>
                  <w:divBdr>
                    <w:top w:val="none" w:sz="0" w:space="0" w:color="auto"/>
                    <w:left w:val="none" w:sz="0" w:space="0" w:color="auto"/>
                    <w:bottom w:val="none" w:sz="0" w:space="0" w:color="auto"/>
                    <w:right w:val="none" w:sz="0" w:space="0" w:color="auto"/>
                  </w:divBdr>
                  <w:divsChild>
                    <w:div w:id="1670981494">
                      <w:marLeft w:val="0"/>
                      <w:marRight w:val="0"/>
                      <w:marTop w:val="0"/>
                      <w:marBottom w:val="0"/>
                      <w:divBdr>
                        <w:top w:val="none" w:sz="0" w:space="0" w:color="auto"/>
                        <w:left w:val="none" w:sz="0" w:space="0" w:color="auto"/>
                        <w:bottom w:val="none" w:sz="0" w:space="0" w:color="auto"/>
                        <w:right w:val="none" w:sz="0" w:space="0" w:color="auto"/>
                      </w:divBdr>
                    </w:div>
                  </w:divsChild>
                </w:div>
                <w:div w:id="1566376717">
                  <w:marLeft w:val="0"/>
                  <w:marRight w:val="0"/>
                  <w:marTop w:val="0"/>
                  <w:marBottom w:val="0"/>
                  <w:divBdr>
                    <w:top w:val="none" w:sz="0" w:space="0" w:color="auto"/>
                    <w:left w:val="none" w:sz="0" w:space="0" w:color="auto"/>
                    <w:bottom w:val="none" w:sz="0" w:space="0" w:color="auto"/>
                    <w:right w:val="none" w:sz="0" w:space="0" w:color="auto"/>
                  </w:divBdr>
                  <w:divsChild>
                    <w:div w:id="1882747427">
                      <w:marLeft w:val="0"/>
                      <w:marRight w:val="0"/>
                      <w:marTop w:val="0"/>
                      <w:marBottom w:val="0"/>
                      <w:divBdr>
                        <w:top w:val="none" w:sz="0" w:space="0" w:color="auto"/>
                        <w:left w:val="none" w:sz="0" w:space="0" w:color="auto"/>
                        <w:bottom w:val="none" w:sz="0" w:space="0" w:color="auto"/>
                        <w:right w:val="none" w:sz="0" w:space="0" w:color="auto"/>
                      </w:divBdr>
                    </w:div>
                  </w:divsChild>
                </w:div>
                <w:div w:id="1699046677">
                  <w:marLeft w:val="0"/>
                  <w:marRight w:val="0"/>
                  <w:marTop w:val="0"/>
                  <w:marBottom w:val="0"/>
                  <w:divBdr>
                    <w:top w:val="none" w:sz="0" w:space="0" w:color="auto"/>
                    <w:left w:val="none" w:sz="0" w:space="0" w:color="auto"/>
                    <w:bottom w:val="none" w:sz="0" w:space="0" w:color="auto"/>
                    <w:right w:val="none" w:sz="0" w:space="0" w:color="auto"/>
                  </w:divBdr>
                  <w:divsChild>
                    <w:div w:id="206723">
                      <w:marLeft w:val="0"/>
                      <w:marRight w:val="0"/>
                      <w:marTop w:val="0"/>
                      <w:marBottom w:val="0"/>
                      <w:divBdr>
                        <w:top w:val="none" w:sz="0" w:space="0" w:color="auto"/>
                        <w:left w:val="none" w:sz="0" w:space="0" w:color="auto"/>
                        <w:bottom w:val="none" w:sz="0" w:space="0" w:color="auto"/>
                        <w:right w:val="none" w:sz="0" w:space="0" w:color="auto"/>
                      </w:divBdr>
                    </w:div>
                  </w:divsChild>
                </w:div>
                <w:div w:id="65079212">
                  <w:marLeft w:val="0"/>
                  <w:marRight w:val="0"/>
                  <w:marTop w:val="0"/>
                  <w:marBottom w:val="0"/>
                  <w:divBdr>
                    <w:top w:val="none" w:sz="0" w:space="0" w:color="auto"/>
                    <w:left w:val="none" w:sz="0" w:space="0" w:color="auto"/>
                    <w:bottom w:val="none" w:sz="0" w:space="0" w:color="auto"/>
                    <w:right w:val="none" w:sz="0" w:space="0" w:color="auto"/>
                  </w:divBdr>
                  <w:divsChild>
                    <w:div w:id="151456629">
                      <w:marLeft w:val="0"/>
                      <w:marRight w:val="0"/>
                      <w:marTop w:val="0"/>
                      <w:marBottom w:val="0"/>
                      <w:divBdr>
                        <w:top w:val="none" w:sz="0" w:space="0" w:color="auto"/>
                        <w:left w:val="none" w:sz="0" w:space="0" w:color="auto"/>
                        <w:bottom w:val="none" w:sz="0" w:space="0" w:color="auto"/>
                        <w:right w:val="none" w:sz="0" w:space="0" w:color="auto"/>
                      </w:divBdr>
                    </w:div>
                  </w:divsChild>
                </w:div>
                <w:div w:id="1159275112">
                  <w:marLeft w:val="0"/>
                  <w:marRight w:val="0"/>
                  <w:marTop w:val="0"/>
                  <w:marBottom w:val="0"/>
                  <w:divBdr>
                    <w:top w:val="none" w:sz="0" w:space="0" w:color="auto"/>
                    <w:left w:val="none" w:sz="0" w:space="0" w:color="auto"/>
                    <w:bottom w:val="none" w:sz="0" w:space="0" w:color="auto"/>
                    <w:right w:val="none" w:sz="0" w:space="0" w:color="auto"/>
                  </w:divBdr>
                  <w:divsChild>
                    <w:div w:id="1505318926">
                      <w:marLeft w:val="0"/>
                      <w:marRight w:val="0"/>
                      <w:marTop w:val="0"/>
                      <w:marBottom w:val="0"/>
                      <w:divBdr>
                        <w:top w:val="none" w:sz="0" w:space="0" w:color="auto"/>
                        <w:left w:val="none" w:sz="0" w:space="0" w:color="auto"/>
                        <w:bottom w:val="none" w:sz="0" w:space="0" w:color="auto"/>
                        <w:right w:val="none" w:sz="0" w:space="0" w:color="auto"/>
                      </w:divBdr>
                    </w:div>
                  </w:divsChild>
                </w:div>
                <w:div w:id="591397116">
                  <w:marLeft w:val="0"/>
                  <w:marRight w:val="0"/>
                  <w:marTop w:val="0"/>
                  <w:marBottom w:val="0"/>
                  <w:divBdr>
                    <w:top w:val="none" w:sz="0" w:space="0" w:color="auto"/>
                    <w:left w:val="none" w:sz="0" w:space="0" w:color="auto"/>
                    <w:bottom w:val="none" w:sz="0" w:space="0" w:color="auto"/>
                    <w:right w:val="none" w:sz="0" w:space="0" w:color="auto"/>
                  </w:divBdr>
                  <w:divsChild>
                    <w:div w:id="2017656863">
                      <w:marLeft w:val="0"/>
                      <w:marRight w:val="0"/>
                      <w:marTop w:val="0"/>
                      <w:marBottom w:val="0"/>
                      <w:divBdr>
                        <w:top w:val="none" w:sz="0" w:space="0" w:color="auto"/>
                        <w:left w:val="none" w:sz="0" w:space="0" w:color="auto"/>
                        <w:bottom w:val="none" w:sz="0" w:space="0" w:color="auto"/>
                        <w:right w:val="none" w:sz="0" w:space="0" w:color="auto"/>
                      </w:divBdr>
                    </w:div>
                  </w:divsChild>
                </w:div>
                <w:div w:id="999772069">
                  <w:marLeft w:val="0"/>
                  <w:marRight w:val="0"/>
                  <w:marTop w:val="0"/>
                  <w:marBottom w:val="0"/>
                  <w:divBdr>
                    <w:top w:val="none" w:sz="0" w:space="0" w:color="auto"/>
                    <w:left w:val="none" w:sz="0" w:space="0" w:color="auto"/>
                    <w:bottom w:val="none" w:sz="0" w:space="0" w:color="auto"/>
                    <w:right w:val="none" w:sz="0" w:space="0" w:color="auto"/>
                  </w:divBdr>
                  <w:divsChild>
                    <w:div w:id="1556434060">
                      <w:marLeft w:val="0"/>
                      <w:marRight w:val="0"/>
                      <w:marTop w:val="0"/>
                      <w:marBottom w:val="0"/>
                      <w:divBdr>
                        <w:top w:val="none" w:sz="0" w:space="0" w:color="auto"/>
                        <w:left w:val="none" w:sz="0" w:space="0" w:color="auto"/>
                        <w:bottom w:val="none" w:sz="0" w:space="0" w:color="auto"/>
                        <w:right w:val="none" w:sz="0" w:space="0" w:color="auto"/>
                      </w:divBdr>
                    </w:div>
                  </w:divsChild>
                </w:div>
                <w:div w:id="1974092932">
                  <w:marLeft w:val="0"/>
                  <w:marRight w:val="0"/>
                  <w:marTop w:val="0"/>
                  <w:marBottom w:val="0"/>
                  <w:divBdr>
                    <w:top w:val="none" w:sz="0" w:space="0" w:color="auto"/>
                    <w:left w:val="none" w:sz="0" w:space="0" w:color="auto"/>
                    <w:bottom w:val="none" w:sz="0" w:space="0" w:color="auto"/>
                    <w:right w:val="none" w:sz="0" w:space="0" w:color="auto"/>
                  </w:divBdr>
                  <w:divsChild>
                    <w:div w:id="339086543">
                      <w:marLeft w:val="0"/>
                      <w:marRight w:val="0"/>
                      <w:marTop w:val="0"/>
                      <w:marBottom w:val="0"/>
                      <w:divBdr>
                        <w:top w:val="none" w:sz="0" w:space="0" w:color="auto"/>
                        <w:left w:val="none" w:sz="0" w:space="0" w:color="auto"/>
                        <w:bottom w:val="none" w:sz="0" w:space="0" w:color="auto"/>
                        <w:right w:val="none" w:sz="0" w:space="0" w:color="auto"/>
                      </w:divBdr>
                    </w:div>
                  </w:divsChild>
                </w:div>
                <w:div w:id="1686591619">
                  <w:marLeft w:val="0"/>
                  <w:marRight w:val="0"/>
                  <w:marTop w:val="0"/>
                  <w:marBottom w:val="0"/>
                  <w:divBdr>
                    <w:top w:val="none" w:sz="0" w:space="0" w:color="auto"/>
                    <w:left w:val="none" w:sz="0" w:space="0" w:color="auto"/>
                    <w:bottom w:val="none" w:sz="0" w:space="0" w:color="auto"/>
                    <w:right w:val="none" w:sz="0" w:space="0" w:color="auto"/>
                  </w:divBdr>
                  <w:divsChild>
                    <w:div w:id="652686315">
                      <w:marLeft w:val="0"/>
                      <w:marRight w:val="0"/>
                      <w:marTop w:val="0"/>
                      <w:marBottom w:val="0"/>
                      <w:divBdr>
                        <w:top w:val="none" w:sz="0" w:space="0" w:color="auto"/>
                        <w:left w:val="none" w:sz="0" w:space="0" w:color="auto"/>
                        <w:bottom w:val="none" w:sz="0" w:space="0" w:color="auto"/>
                        <w:right w:val="none" w:sz="0" w:space="0" w:color="auto"/>
                      </w:divBdr>
                    </w:div>
                  </w:divsChild>
                </w:div>
                <w:div w:id="1178538326">
                  <w:marLeft w:val="0"/>
                  <w:marRight w:val="0"/>
                  <w:marTop w:val="0"/>
                  <w:marBottom w:val="0"/>
                  <w:divBdr>
                    <w:top w:val="none" w:sz="0" w:space="0" w:color="auto"/>
                    <w:left w:val="none" w:sz="0" w:space="0" w:color="auto"/>
                    <w:bottom w:val="none" w:sz="0" w:space="0" w:color="auto"/>
                    <w:right w:val="none" w:sz="0" w:space="0" w:color="auto"/>
                  </w:divBdr>
                  <w:divsChild>
                    <w:div w:id="735011101">
                      <w:marLeft w:val="0"/>
                      <w:marRight w:val="0"/>
                      <w:marTop w:val="0"/>
                      <w:marBottom w:val="0"/>
                      <w:divBdr>
                        <w:top w:val="none" w:sz="0" w:space="0" w:color="auto"/>
                        <w:left w:val="none" w:sz="0" w:space="0" w:color="auto"/>
                        <w:bottom w:val="none" w:sz="0" w:space="0" w:color="auto"/>
                        <w:right w:val="none" w:sz="0" w:space="0" w:color="auto"/>
                      </w:divBdr>
                    </w:div>
                  </w:divsChild>
                </w:div>
                <w:div w:id="1593931307">
                  <w:marLeft w:val="0"/>
                  <w:marRight w:val="0"/>
                  <w:marTop w:val="0"/>
                  <w:marBottom w:val="0"/>
                  <w:divBdr>
                    <w:top w:val="none" w:sz="0" w:space="0" w:color="auto"/>
                    <w:left w:val="none" w:sz="0" w:space="0" w:color="auto"/>
                    <w:bottom w:val="none" w:sz="0" w:space="0" w:color="auto"/>
                    <w:right w:val="none" w:sz="0" w:space="0" w:color="auto"/>
                  </w:divBdr>
                  <w:divsChild>
                    <w:div w:id="511456969">
                      <w:marLeft w:val="0"/>
                      <w:marRight w:val="0"/>
                      <w:marTop w:val="0"/>
                      <w:marBottom w:val="0"/>
                      <w:divBdr>
                        <w:top w:val="none" w:sz="0" w:space="0" w:color="auto"/>
                        <w:left w:val="none" w:sz="0" w:space="0" w:color="auto"/>
                        <w:bottom w:val="none" w:sz="0" w:space="0" w:color="auto"/>
                        <w:right w:val="none" w:sz="0" w:space="0" w:color="auto"/>
                      </w:divBdr>
                    </w:div>
                  </w:divsChild>
                </w:div>
                <w:div w:id="73671308">
                  <w:marLeft w:val="0"/>
                  <w:marRight w:val="0"/>
                  <w:marTop w:val="0"/>
                  <w:marBottom w:val="0"/>
                  <w:divBdr>
                    <w:top w:val="none" w:sz="0" w:space="0" w:color="auto"/>
                    <w:left w:val="none" w:sz="0" w:space="0" w:color="auto"/>
                    <w:bottom w:val="none" w:sz="0" w:space="0" w:color="auto"/>
                    <w:right w:val="none" w:sz="0" w:space="0" w:color="auto"/>
                  </w:divBdr>
                  <w:divsChild>
                    <w:div w:id="1778482572">
                      <w:marLeft w:val="0"/>
                      <w:marRight w:val="0"/>
                      <w:marTop w:val="0"/>
                      <w:marBottom w:val="0"/>
                      <w:divBdr>
                        <w:top w:val="none" w:sz="0" w:space="0" w:color="auto"/>
                        <w:left w:val="none" w:sz="0" w:space="0" w:color="auto"/>
                        <w:bottom w:val="none" w:sz="0" w:space="0" w:color="auto"/>
                        <w:right w:val="none" w:sz="0" w:space="0" w:color="auto"/>
                      </w:divBdr>
                    </w:div>
                  </w:divsChild>
                </w:div>
                <w:div w:id="798259970">
                  <w:marLeft w:val="0"/>
                  <w:marRight w:val="0"/>
                  <w:marTop w:val="0"/>
                  <w:marBottom w:val="0"/>
                  <w:divBdr>
                    <w:top w:val="none" w:sz="0" w:space="0" w:color="auto"/>
                    <w:left w:val="none" w:sz="0" w:space="0" w:color="auto"/>
                    <w:bottom w:val="none" w:sz="0" w:space="0" w:color="auto"/>
                    <w:right w:val="none" w:sz="0" w:space="0" w:color="auto"/>
                  </w:divBdr>
                  <w:divsChild>
                    <w:div w:id="1957714248">
                      <w:marLeft w:val="0"/>
                      <w:marRight w:val="0"/>
                      <w:marTop w:val="0"/>
                      <w:marBottom w:val="0"/>
                      <w:divBdr>
                        <w:top w:val="none" w:sz="0" w:space="0" w:color="auto"/>
                        <w:left w:val="none" w:sz="0" w:space="0" w:color="auto"/>
                        <w:bottom w:val="none" w:sz="0" w:space="0" w:color="auto"/>
                        <w:right w:val="none" w:sz="0" w:space="0" w:color="auto"/>
                      </w:divBdr>
                    </w:div>
                  </w:divsChild>
                </w:div>
                <w:div w:id="1912962562">
                  <w:marLeft w:val="0"/>
                  <w:marRight w:val="0"/>
                  <w:marTop w:val="0"/>
                  <w:marBottom w:val="0"/>
                  <w:divBdr>
                    <w:top w:val="none" w:sz="0" w:space="0" w:color="auto"/>
                    <w:left w:val="none" w:sz="0" w:space="0" w:color="auto"/>
                    <w:bottom w:val="none" w:sz="0" w:space="0" w:color="auto"/>
                    <w:right w:val="none" w:sz="0" w:space="0" w:color="auto"/>
                  </w:divBdr>
                  <w:divsChild>
                    <w:div w:id="956641643">
                      <w:marLeft w:val="0"/>
                      <w:marRight w:val="0"/>
                      <w:marTop w:val="0"/>
                      <w:marBottom w:val="0"/>
                      <w:divBdr>
                        <w:top w:val="none" w:sz="0" w:space="0" w:color="auto"/>
                        <w:left w:val="none" w:sz="0" w:space="0" w:color="auto"/>
                        <w:bottom w:val="none" w:sz="0" w:space="0" w:color="auto"/>
                        <w:right w:val="none" w:sz="0" w:space="0" w:color="auto"/>
                      </w:divBdr>
                    </w:div>
                  </w:divsChild>
                </w:div>
                <w:div w:id="620575384">
                  <w:marLeft w:val="0"/>
                  <w:marRight w:val="0"/>
                  <w:marTop w:val="0"/>
                  <w:marBottom w:val="0"/>
                  <w:divBdr>
                    <w:top w:val="none" w:sz="0" w:space="0" w:color="auto"/>
                    <w:left w:val="none" w:sz="0" w:space="0" w:color="auto"/>
                    <w:bottom w:val="none" w:sz="0" w:space="0" w:color="auto"/>
                    <w:right w:val="none" w:sz="0" w:space="0" w:color="auto"/>
                  </w:divBdr>
                  <w:divsChild>
                    <w:div w:id="872497451">
                      <w:marLeft w:val="0"/>
                      <w:marRight w:val="0"/>
                      <w:marTop w:val="0"/>
                      <w:marBottom w:val="0"/>
                      <w:divBdr>
                        <w:top w:val="none" w:sz="0" w:space="0" w:color="auto"/>
                        <w:left w:val="none" w:sz="0" w:space="0" w:color="auto"/>
                        <w:bottom w:val="none" w:sz="0" w:space="0" w:color="auto"/>
                        <w:right w:val="none" w:sz="0" w:space="0" w:color="auto"/>
                      </w:divBdr>
                    </w:div>
                  </w:divsChild>
                </w:div>
                <w:div w:id="932326832">
                  <w:marLeft w:val="0"/>
                  <w:marRight w:val="0"/>
                  <w:marTop w:val="0"/>
                  <w:marBottom w:val="0"/>
                  <w:divBdr>
                    <w:top w:val="none" w:sz="0" w:space="0" w:color="auto"/>
                    <w:left w:val="none" w:sz="0" w:space="0" w:color="auto"/>
                    <w:bottom w:val="none" w:sz="0" w:space="0" w:color="auto"/>
                    <w:right w:val="none" w:sz="0" w:space="0" w:color="auto"/>
                  </w:divBdr>
                  <w:divsChild>
                    <w:div w:id="8828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383774">
      <w:bodyDiv w:val="1"/>
      <w:marLeft w:val="0"/>
      <w:marRight w:val="0"/>
      <w:marTop w:val="0"/>
      <w:marBottom w:val="0"/>
      <w:divBdr>
        <w:top w:val="none" w:sz="0" w:space="0" w:color="auto"/>
        <w:left w:val="none" w:sz="0" w:space="0" w:color="auto"/>
        <w:bottom w:val="none" w:sz="0" w:space="0" w:color="auto"/>
        <w:right w:val="none" w:sz="0" w:space="0" w:color="auto"/>
      </w:divBdr>
    </w:div>
    <w:div w:id="2037003182">
      <w:bodyDiv w:val="1"/>
      <w:marLeft w:val="0"/>
      <w:marRight w:val="0"/>
      <w:marTop w:val="0"/>
      <w:marBottom w:val="0"/>
      <w:divBdr>
        <w:top w:val="none" w:sz="0" w:space="0" w:color="auto"/>
        <w:left w:val="none" w:sz="0" w:space="0" w:color="auto"/>
        <w:bottom w:val="none" w:sz="0" w:space="0" w:color="auto"/>
        <w:right w:val="none" w:sz="0" w:space="0" w:color="auto"/>
      </w:divBdr>
      <w:divsChild>
        <w:div w:id="507139922">
          <w:marLeft w:val="0"/>
          <w:marRight w:val="0"/>
          <w:marTop w:val="0"/>
          <w:marBottom w:val="0"/>
          <w:divBdr>
            <w:top w:val="none" w:sz="0" w:space="0" w:color="auto"/>
            <w:left w:val="none" w:sz="0" w:space="0" w:color="auto"/>
            <w:bottom w:val="none" w:sz="0" w:space="0" w:color="auto"/>
            <w:right w:val="none" w:sz="0" w:space="0" w:color="auto"/>
          </w:divBdr>
          <w:divsChild>
            <w:div w:id="941449787">
              <w:marLeft w:val="210"/>
              <w:marRight w:val="0"/>
              <w:marTop w:val="120"/>
              <w:marBottom w:val="0"/>
              <w:divBdr>
                <w:top w:val="none" w:sz="0" w:space="0" w:color="auto"/>
                <w:left w:val="none" w:sz="0" w:space="0" w:color="auto"/>
                <w:bottom w:val="none" w:sz="0" w:space="0" w:color="auto"/>
                <w:right w:val="none" w:sz="0" w:space="0" w:color="auto"/>
              </w:divBdr>
              <w:divsChild>
                <w:div w:id="19093868">
                  <w:marLeft w:val="0"/>
                  <w:marRight w:val="0"/>
                  <w:marTop w:val="0"/>
                  <w:marBottom w:val="0"/>
                  <w:divBdr>
                    <w:top w:val="none" w:sz="0" w:space="0" w:color="auto"/>
                    <w:left w:val="none" w:sz="0" w:space="0" w:color="auto"/>
                    <w:bottom w:val="none" w:sz="0" w:space="0" w:color="auto"/>
                    <w:right w:val="none" w:sz="0" w:space="0" w:color="auto"/>
                  </w:divBdr>
                  <w:divsChild>
                    <w:div w:id="121661989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99888530">
          <w:marLeft w:val="0"/>
          <w:marRight w:val="0"/>
          <w:marTop w:val="0"/>
          <w:marBottom w:val="0"/>
          <w:divBdr>
            <w:top w:val="none" w:sz="0" w:space="0" w:color="auto"/>
            <w:left w:val="none" w:sz="0" w:space="0" w:color="auto"/>
            <w:bottom w:val="none" w:sz="0" w:space="0" w:color="auto"/>
            <w:right w:val="none" w:sz="0" w:space="0" w:color="auto"/>
          </w:divBdr>
          <w:divsChild>
            <w:div w:id="232853593">
              <w:marLeft w:val="0"/>
              <w:marRight w:val="0"/>
              <w:marTop w:val="0"/>
              <w:marBottom w:val="0"/>
              <w:divBdr>
                <w:top w:val="none" w:sz="0" w:space="0" w:color="auto"/>
                <w:left w:val="none" w:sz="0" w:space="0" w:color="auto"/>
                <w:bottom w:val="none" w:sz="0" w:space="0" w:color="auto"/>
                <w:right w:val="none" w:sz="0" w:space="0" w:color="auto"/>
              </w:divBdr>
              <w:divsChild>
                <w:div w:id="1815609554">
                  <w:marLeft w:val="0"/>
                  <w:marRight w:val="0"/>
                  <w:marTop w:val="0"/>
                  <w:marBottom w:val="0"/>
                  <w:divBdr>
                    <w:top w:val="none" w:sz="0" w:space="0" w:color="auto"/>
                    <w:left w:val="none" w:sz="0" w:space="0" w:color="auto"/>
                    <w:bottom w:val="none" w:sz="0" w:space="0" w:color="auto"/>
                    <w:right w:val="none" w:sz="0" w:space="0" w:color="auto"/>
                  </w:divBdr>
                  <w:divsChild>
                    <w:div w:id="1987589397">
                      <w:marLeft w:val="30"/>
                      <w:marRight w:val="30"/>
                      <w:marTop w:val="30"/>
                      <w:marBottom w:val="0"/>
                      <w:divBdr>
                        <w:top w:val="none" w:sz="0" w:space="0" w:color="auto"/>
                        <w:left w:val="none" w:sz="0" w:space="0" w:color="auto"/>
                        <w:bottom w:val="none" w:sz="0" w:space="0" w:color="auto"/>
                        <w:right w:val="none" w:sz="0" w:space="0" w:color="auto"/>
                      </w:divBdr>
                      <w:divsChild>
                        <w:div w:id="475299789">
                          <w:marLeft w:val="210"/>
                          <w:marRight w:val="210"/>
                          <w:marTop w:val="0"/>
                          <w:marBottom w:val="30"/>
                          <w:divBdr>
                            <w:top w:val="none" w:sz="0" w:space="0" w:color="auto"/>
                            <w:left w:val="none" w:sz="0" w:space="0" w:color="auto"/>
                            <w:bottom w:val="none" w:sz="0" w:space="0" w:color="auto"/>
                            <w:right w:val="none" w:sz="0" w:space="0" w:color="auto"/>
                          </w:divBdr>
                          <w:divsChild>
                            <w:div w:id="409156906">
                              <w:marLeft w:val="0"/>
                              <w:marRight w:val="30"/>
                              <w:marTop w:val="0"/>
                              <w:marBottom w:val="0"/>
                              <w:divBdr>
                                <w:top w:val="none" w:sz="0" w:space="0" w:color="auto"/>
                                <w:left w:val="none" w:sz="0" w:space="0" w:color="auto"/>
                                <w:bottom w:val="none" w:sz="0" w:space="0" w:color="auto"/>
                                <w:right w:val="none" w:sz="0" w:space="0" w:color="auto"/>
                              </w:divBdr>
                              <w:divsChild>
                                <w:div w:id="872890086">
                                  <w:marLeft w:val="0"/>
                                  <w:marRight w:val="0"/>
                                  <w:marTop w:val="0"/>
                                  <w:marBottom w:val="0"/>
                                  <w:divBdr>
                                    <w:top w:val="none" w:sz="0" w:space="0" w:color="auto"/>
                                    <w:left w:val="none" w:sz="0" w:space="0" w:color="auto"/>
                                    <w:bottom w:val="none" w:sz="0" w:space="0" w:color="auto"/>
                                    <w:right w:val="none" w:sz="0" w:space="0" w:color="auto"/>
                                  </w:divBdr>
                                  <w:divsChild>
                                    <w:div w:id="589512957">
                                      <w:marLeft w:val="0"/>
                                      <w:marRight w:val="0"/>
                                      <w:marTop w:val="0"/>
                                      <w:marBottom w:val="0"/>
                                      <w:divBdr>
                                        <w:top w:val="none" w:sz="0" w:space="0" w:color="auto"/>
                                        <w:left w:val="none" w:sz="0" w:space="0" w:color="auto"/>
                                        <w:bottom w:val="none" w:sz="0" w:space="0" w:color="auto"/>
                                        <w:right w:val="none" w:sz="0" w:space="0" w:color="auto"/>
                                      </w:divBdr>
                                      <w:divsChild>
                                        <w:div w:id="20440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950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1337452">
      <w:bodyDiv w:val="1"/>
      <w:marLeft w:val="0"/>
      <w:marRight w:val="0"/>
      <w:marTop w:val="0"/>
      <w:marBottom w:val="0"/>
      <w:divBdr>
        <w:top w:val="none" w:sz="0" w:space="0" w:color="auto"/>
        <w:left w:val="none" w:sz="0" w:space="0" w:color="auto"/>
        <w:bottom w:val="none" w:sz="0" w:space="0" w:color="auto"/>
        <w:right w:val="none" w:sz="0" w:space="0" w:color="auto"/>
      </w:divBdr>
      <w:divsChild>
        <w:div w:id="614554670">
          <w:marLeft w:val="0"/>
          <w:marRight w:val="0"/>
          <w:marTop w:val="0"/>
          <w:marBottom w:val="0"/>
          <w:divBdr>
            <w:top w:val="none" w:sz="0" w:space="0" w:color="auto"/>
            <w:left w:val="none" w:sz="0" w:space="0" w:color="auto"/>
            <w:bottom w:val="none" w:sz="0" w:space="0" w:color="auto"/>
            <w:right w:val="none" w:sz="0" w:space="0" w:color="auto"/>
          </w:divBdr>
        </w:div>
        <w:div w:id="16623940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wmf"/><Relationship Id="rId29" Type="http://schemas.openxmlformats.org/officeDocument/2006/relationships/image" Target="media/image13.png"/><Relationship Id="R8c7d880092c5444e" Type="http://schemas.microsoft.com/office/2019/09/relationships/intelligence" Target="intelligence.xml"/><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310.png"/><Relationship Id="rId14" Type="http://schemas.microsoft.com/office/2018/08/relationships/commentsExtensible" Target="commentsExtensible.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oter" Target="footer1.xml"/><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20.wmf"/><Relationship Id="rId25" Type="http://schemas.openxmlformats.org/officeDocument/2006/relationships/image" Target="media/image9.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jpeg"/><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footer" Target="footer2.xml"/><Relationship Id="rId44" Type="http://schemas.openxmlformats.org/officeDocument/2006/relationships/image" Target="media/image26.png"/><Relationship Id="rId52" Type="http://schemas.openxmlformats.org/officeDocument/2006/relationships/image" Target="media/image34.png"/><Relationship Id="rId60"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D121FFB78024247BB2899055CCAD23D" ma:contentTypeVersion="25" ma:contentTypeDescription="Create a new document." ma:contentTypeScope="" ma:versionID="a242ee3beb810daf6cfa89ae1036cd01">
  <xsd:schema xmlns:xsd="http://www.w3.org/2001/XMLSchema" xmlns:xs="http://www.w3.org/2001/XMLSchema" xmlns:p="http://schemas.microsoft.com/office/2006/metadata/properties" xmlns:ns1="http://schemas.microsoft.com/sharepoint/v3" xmlns:ns2="36490c9d-2490-4592-8806-263b5593b936" xmlns:ns3="51c7e85f-3b6d-46b7-a9e5-37fdb3392937" targetNamespace="http://schemas.microsoft.com/office/2006/metadata/properties" ma:root="true" ma:fieldsID="f5947ff58556b6dfa09b3d378ee29401" ns1:_="" ns2:_="" ns3:_="">
    <xsd:import namespace="http://schemas.microsoft.com/sharepoint/v3"/>
    <xsd:import namespace="36490c9d-2490-4592-8806-263b5593b936"/>
    <xsd:import namespace="51c7e85f-3b6d-46b7-a9e5-37fdb339293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3:SharedWithUsers" minOccurs="0"/>
                <xsd:element ref="ns3:SharedWithDetails" minOccurs="0"/>
                <xsd:element ref="ns2:PublicationTitle" minOccurs="0"/>
                <xsd:element ref="ns2:Year" minOccurs="0"/>
                <xsd:element ref="ns2:Authors" minOccurs="0"/>
                <xsd:element ref="ns2:MediaServiceAutoKeyPoints" minOccurs="0"/>
                <xsd:element ref="ns2:MediaServiceKeyPoints" minOccurs="0"/>
                <xsd:element ref="ns1:_ip_UnifiedCompliancePolicyProperties" minOccurs="0"/>
                <xsd:element ref="ns1:_ip_UnifiedCompliancePolicyUIAction" minOccurs="0"/>
                <xsd:element ref="ns2:MediaLengthInSeconds" minOccurs="0"/>
                <xsd:element ref="ns2:DocumentCategory" minOccurs="0"/>
                <xsd:element ref="ns2:DUCPjctNumber" minOccurs="0"/>
                <xsd:element ref="ns2:AXPjctNumber" minOccurs="0"/>
                <xsd:element ref="ns2:Comm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6490c9d-2490-4592-8806-263b5593b9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PublicationTitle" ma:index="18" nillable="true" ma:displayName="Publication Title" ma:format="Dropdown" ma:internalName="PublicationTitle">
      <xsd:simpleType>
        <xsd:restriction base="dms:Note">
          <xsd:maxLength value="255"/>
        </xsd:restriction>
      </xsd:simpleType>
    </xsd:element>
    <xsd:element name="Year" ma:index="19" nillable="true" ma:displayName="Year" ma:format="Dropdown" ma:internalName="Year">
      <xsd:simpleType>
        <xsd:restriction base="dms:Text">
          <xsd:maxLength value="255"/>
        </xsd:restriction>
      </xsd:simpleType>
    </xsd:element>
    <xsd:element name="Authors" ma:index="20" nillable="true" ma:displayName="Authors" ma:format="Dropdown" ma:internalName="Authors">
      <xsd:simpleType>
        <xsd:restriction base="dms:Note">
          <xsd:maxLength value="255"/>
        </xsd:restriction>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DocumentCategory" ma:index="26" nillable="true" ma:displayName="Document Category" ma:format="Dropdown" ma:internalName="DocumentCategory">
      <xsd:simpleType>
        <xsd:restriction base="dms:Text">
          <xsd:maxLength value="255"/>
        </xsd:restriction>
      </xsd:simpleType>
    </xsd:element>
    <xsd:element name="DUCPjctNumber" ma:index="27" nillable="true" ma:displayName="DUC Pjct Number" ma:format="Dropdown" ma:internalName="DUCPjctNumber">
      <xsd:simpleType>
        <xsd:restriction base="dms:Text">
          <xsd:maxLength value="255"/>
        </xsd:restriction>
      </xsd:simpleType>
    </xsd:element>
    <xsd:element name="AXPjctNumber" ma:index="28" nillable="true" ma:displayName="AX Pjct Number" ma:format="Dropdown" ma:internalName="AXPjctNumber">
      <xsd:simpleType>
        <xsd:restriction base="dms:Text">
          <xsd:maxLength value="255"/>
        </xsd:restriction>
      </xsd:simpleType>
    </xsd:element>
    <xsd:element name="Comment" ma:index="29" nillable="true" ma:displayName="Comment" ma:format="Dropdown" ma:internalName="Comment">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1c7e85f-3b6d-46b7-a9e5-37fdb339293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Authors xmlns="36490c9d-2490-4592-8806-263b5593b936" xsi:nil="true"/>
    <_ip_UnifiedCompliancePolicyUIAction xmlns="http://schemas.microsoft.com/sharepoint/v3" xsi:nil="true"/>
    <PublicationTitle xmlns="36490c9d-2490-4592-8806-263b5593b936" xsi:nil="true"/>
    <Year xmlns="36490c9d-2490-4592-8806-263b5593b936" xsi:nil="true"/>
    <DUCPjctNumber xmlns="36490c9d-2490-4592-8806-263b5593b936" xsi:nil="true"/>
    <_ip_UnifiedCompliancePolicyProperties xmlns="http://schemas.microsoft.com/sharepoint/v3" xsi:nil="true"/>
    <DocumentCategory xmlns="36490c9d-2490-4592-8806-263b5593b936" xsi:nil="true"/>
    <AXPjctNumber xmlns="36490c9d-2490-4592-8806-263b5593b936" xsi:nil="true"/>
    <Comment xmlns="36490c9d-2490-4592-8806-263b5593b936" xsi:nil="true"/>
  </documentManagement>
</p:properties>
</file>

<file path=customXml/itemProps1.xml><?xml version="1.0" encoding="utf-8"?>
<ds:datastoreItem xmlns:ds="http://schemas.openxmlformats.org/officeDocument/2006/customXml" ds:itemID="{7A7D05CE-DE97-4AAC-8085-575A5843E4C9}">
  <ds:schemaRefs>
    <ds:schemaRef ds:uri="http://schemas.openxmlformats.org/officeDocument/2006/bibliography"/>
  </ds:schemaRefs>
</ds:datastoreItem>
</file>

<file path=customXml/itemProps2.xml><?xml version="1.0" encoding="utf-8"?>
<ds:datastoreItem xmlns:ds="http://schemas.openxmlformats.org/officeDocument/2006/customXml" ds:itemID="{C6A8378A-7D11-4F51-9DB4-2A039405289D}">
  <ds:schemaRefs>
    <ds:schemaRef ds:uri="http://schemas.microsoft.com/sharepoint/v3/contenttype/forms"/>
  </ds:schemaRefs>
</ds:datastoreItem>
</file>

<file path=customXml/itemProps3.xml><?xml version="1.0" encoding="utf-8"?>
<ds:datastoreItem xmlns:ds="http://schemas.openxmlformats.org/officeDocument/2006/customXml" ds:itemID="{BB363A32-1882-476F-8F7E-F700095A6A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6490c9d-2490-4592-8806-263b5593b936"/>
    <ds:schemaRef ds:uri="51c7e85f-3b6d-46b7-a9e5-37fdb3392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D32FBDC-55BB-4A3B-A346-B136DBA62D26}">
  <ds:schemaRefs>
    <ds:schemaRef ds:uri="http://schemas.microsoft.com/office/2006/metadata/properties"/>
    <ds:schemaRef ds:uri="http://schemas.microsoft.com/office/infopath/2007/PartnerControls"/>
    <ds:schemaRef ds:uri="36490c9d-2490-4592-8806-263b5593b936"/>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38</Pages>
  <Words>27362</Words>
  <Characters>155970</Characters>
  <Application>Microsoft Office Word</Application>
  <DocSecurity>0</DocSecurity>
  <Lines>1299</Lines>
  <Paragraphs>365</Paragraphs>
  <ScaleCrop>false</ScaleCrop>
  <HeadingPairs>
    <vt:vector size="2" baseType="variant">
      <vt:variant>
        <vt:lpstr>Title</vt:lpstr>
      </vt:variant>
      <vt:variant>
        <vt:i4>1</vt:i4>
      </vt:variant>
    </vt:vector>
  </HeadingPairs>
  <TitlesOfParts>
    <vt:vector size="1" baseType="lpstr">
      <vt:lpstr/>
    </vt:vector>
  </TitlesOfParts>
  <Company>Asarum Ecological Consulting</Company>
  <LinksUpToDate>false</LinksUpToDate>
  <CharactersWithSpaces>182967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Stewart;Daniel Hennigar</dc:creator>
  <cp:keywords/>
  <dc:description/>
  <cp:lastModifiedBy>Daniel Stewart</cp:lastModifiedBy>
  <cp:revision>5</cp:revision>
  <dcterms:created xsi:type="dcterms:W3CDTF">2021-12-16T21:31:00Z</dcterms:created>
  <dcterms:modified xsi:type="dcterms:W3CDTF">2022-01-06T21:02:00Z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0x0101005D121FFB78024247BB2899055CCAD23D</vt:lpwstr>
  </property>
  <property fmtid="{D5CDD505-2E9C-101B-9397-08002B2CF9AE}" pid="3" name="ZOTERO_PREF_1">
    <vt:lpwstr>&lt;data data-version="3" zotero-version="5.0.96.3"&gt;&lt;session id="jbheQ2zv"/&gt;&lt;style id="http://www.zotero.org/styles/conservation-biology" hasBibliography="1" bibliographyStyleHasBeenSet="1"/&gt;&lt;prefs&gt;&lt;pref name="fieldType" value="Field"/&gt;&lt;pref name="automaticJ</vt:lpwstr>
  </property>
  <property fmtid="{D5CDD505-2E9C-101B-9397-08002B2CF9AE}" pid="4" name="ZOTERO_PREF_2">
    <vt:lpwstr>ournalAbbreviations" value="true"/&gt;&lt;/prefs&gt;&lt;/data&gt;</vt:lpwstr>
  </property>
</Properties>
</file>
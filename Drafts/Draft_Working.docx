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D95039"/>
    <w:p w14:paraId="20E5D793" w14:textId="77777777" w:rsidR="001E337B" w:rsidRDefault="001E337B" w:rsidP="00D95039"/>
    <w:p w14:paraId="0C9E7EA5" w14:textId="77777777" w:rsidR="001E337B" w:rsidRDefault="001E337B" w:rsidP="00D95039"/>
    <w:p w14:paraId="7493B372" w14:textId="77777777" w:rsidR="001E337B" w:rsidRDefault="001E337B" w:rsidP="00D95039"/>
    <w:p w14:paraId="0829FAF2" w14:textId="77777777" w:rsidR="001E337B" w:rsidRDefault="001E337B" w:rsidP="00D95039"/>
    <w:p w14:paraId="2D0873A6" w14:textId="77777777" w:rsidR="001E337B" w:rsidRDefault="001E337B" w:rsidP="00D95039"/>
    <w:p w14:paraId="7431B989" w14:textId="77777777" w:rsidR="001E337B" w:rsidRDefault="001E337B" w:rsidP="00D95039"/>
    <w:p w14:paraId="68908833" w14:textId="77777777" w:rsidR="001E337B" w:rsidRDefault="001E337B" w:rsidP="00D95039"/>
    <w:p w14:paraId="43E101C6" w14:textId="77777777" w:rsidR="001E337B" w:rsidRDefault="001E337B" w:rsidP="00D95039"/>
    <w:p w14:paraId="73B2BADD" w14:textId="77777777" w:rsidR="001E337B" w:rsidRDefault="001E337B" w:rsidP="00D95039"/>
    <w:p w14:paraId="70C55A25" w14:textId="6DF9908D" w:rsidR="00BF4260" w:rsidRPr="00BF3340" w:rsidDel="00FE18D2" w:rsidRDefault="080C7A46" w:rsidP="009F3333">
      <w:pPr>
        <w:rPr>
          <w:del w:id="0" w:author="Eric Balke" w:date="2022-01-12T15:38:00Z"/>
        </w:rPr>
      </w:pPr>
      <w:del w:id="1" w:author="Eric Balke" w:date="2022-01-12T15:38:00Z">
        <w:r w:rsidRPr="00BF3340" w:rsidDel="00FE18D2">
          <w:delText>Working Title:</w:delText>
        </w:r>
      </w:del>
    </w:p>
    <w:p w14:paraId="3F605E8B" w14:textId="59D5B35B" w:rsidR="00B23658" w:rsidRDefault="05F5622C" w:rsidP="00D95039">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D95039">
      <w:r>
        <w:t>F</w:t>
      </w:r>
      <w:r w:rsidR="5665B5AB">
        <w:t>raser River Estuary, British Columbia</w:t>
      </w:r>
    </w:p>
    <w:p w14:paraId="5ADA0CD3" w14:textId="2AB799A3" w:rsidR="1D73B96D" w:rsidRDefault="1D73B96D" w:rsidP="00D95039"/>
    <w:p w14:paraId="608DC4AD" w14:textId="39BEFF1C" w:rsidR="001E337B" w:rsidRDefault="001E337B" w:rsidP="00D95039"/>
    <w:p w14:paraId="6F4D9BFA" w14:textId="77777777" w:rsidR="001E337B" w:rsidRDefault="001E337B" w:rsidP="00D95039"/>
    <w:p w14:paraId="40F9E2C4" w14:textId="7A87C92D" w:rsidR="080C7A46" w:rsidRPr="00BF3340" w:rsidRDefault="080C7A46" w:rsidP="00D95039">
      <w:r w:rsidRPr="00BF3340">
        <w:t>Authors:</w:t>
      </w:r>
    </w:p>
    <w:p w14:paraId="4B935CF5" w14:textId="133002ED" w:rsidR="080C7A46" w:rsidRDefault="793CB95E" w:rsidP="00D95039">
      <w:pPr>
        <w:rPr>
          <w:ins w:id="2" w:author="Eric Balke" w:date="2022-01-12T20:59:00Z"/>
        </w:rPr>
      </w:pPr>
      <w:r>
        <w:t xml:space="preserve">Daniel Stewart, Daniel </w:t>
      </w:r>
      <w:proofErr w:type="spellStart"/>
      <w:r>
        <w:t>Hennigar</w:t>
      </w:r>
      <w:proofErr w:type="spellEnd"/>
      <w:r w:rsidR="00257AD6">
        <w:t xml:space="preserve">, Robyn </w:t>
      </w:r>
      <w:proofErr w:type="spellStart"/>
      <w:r w:rsidR="00257AD6">
        <w:t>Ingham</w:t>
      </w:r>
      <w:proofErr w:type="spellEnd"/>
      <w:ins w:id="3" w:author="Eric Balke" w:date="2022-01-12T15:36:00Z">
        <w:r w:rsidR="00FE18D2">
          <w:t xml:space="preserve">, Eric </w:t>
        </w:r>
        <w:proofErr w:type="spellStart"/>
        <w:r w:rsidR="00FE18D2">
          <w:t>Balke</w:t>
        </w:r>
      </w:ins>
      <w:proofErr w:type="spellEnd"/>
    </w:p>
    <w:p w14:paraId="33ECE7FC" w14:textId="228C76A1" w:rsidR="00030124" w:rsidRDefault="00030124" w:rsidP="00D95039">
      <w:pPr>
        <w:rPr>
          <w:ins w:id="4" w:author="Eric Balke" w:date="2022-01-12T20:59:00Z"/>
        </w:rPr>
      </w:pPr>
    </w:p>
    <w:p w14:paraId="01AFCE4B" w14:textId="5089B184" w:rsidR="00030124" w:rsidRDefault="00030124" w:rsidP="00D95039">
      <w:pPr>
        <w:rPr>
          <w:ins w:id="5" w:author="Eric Balke" w:date="2022-01-12T20:59:00Z"/>
        </w:rPr>
      </w:pPr>
    </w:p>
    <w:p w14:paraId="4D6BFD7B" w14:textId="42E83113" w:rsidR="00030124" w:rsidRDefault="00030124" w:rsidP="00D95039">
      <w:pPr>
        <w:rPr>
          <w:ins w:id="6" w:author="Eric Balke" w:date="2022-01-12T20:59:00Z"/>
        </w:rPr>
      </w:pPr>
    </w:p>
    <w:p w14:paraId="60AF7420" w14:textId="2DF67276" w:rsidR="00030124" w:rsidRDefault="00030124" w:rsidP="00D95039">
      <w:ins w:id="7" w:author="Eric Balke" w:date="2022-01-12T20:59:00Z">
        <w:r>
          <w:t>January 2022</w:t>
        </w:r>
      </w:ins>
    </w:p>
    <w:p w14:paraId="7140B953" w14:textId="0F65B89D" w:rsidR="1D73B96D" w:rsidRDefault="1D73B96D" w:rsidP="00D95039"/>
    <w:p w14:paraId="4C681D00" w14:textId="512D6B28" w:rsidR="001E337B" w:rsidRDefault="001E337B" w:rsidP="00D95039"/>
    <w:p w14:paraId="5A93E84E" w14:textId="77777777" w:rsidR="001E337B" w:rsidRDefault="001E337B" w:rsidP="00D95039"/>
    <w:p w14:paraId="540EC248" w14:textId="77777777" w:rsidR="00FE18D2" w:rsidRDefault="00FE18D2" w:rsidP="00D95039">
      <w:pPr>
        <w:rPr>
          <w:ins w:id="8" w:author="Eric Balke" w:date="2022-01-12T15:37:00Z"/>
        </w:rPr>
      </w:pPr>
      <w:ins w:id="9" w:author="Eric Balke" w:date="2022-01-12T15:37:00Z">
        <w:r>
          <w:br w:type="page"/>
        </w:r>
      </w:ins>
    </w:p>
    <w:p w14:paraId="3B18F8A2" w14:textId="7E1175CA" w:rsidR="00FE18D2" w:rsidRDefault="00FE18D2">
      <w:pPr>
        <w:pStyle w:val="Heading1"/>
        <w:numPr>
          <w:ilvl w:val="0"/>
          <w:numId w:val="0"/>
        </w:numPr>
        <w:ind w:left="432" w:hanging="432"/>
        <w:rPr>
          <w:ins w:id="10" w:author="Daniel Stewart" w:date="2022-01-25T10:00:00Z"/>
        </w:rPr>
        <w:pPrChange w:id="11" w:author="Daniel Stewart" w:date="2022-02-10T13:49:00Z">
          <w:pPr>
            <w:pStyle w:val="Heading1"/>
          </w:pPr>
        </w:pPrChange>
      </w:pPr>
      <w:ins w:id="12" w:author="Eric Balke" w:date="2022-01-12T15:37:00Z">
        <w:r>
          <w:lastRenderedPageBreak/>
          <w:t>Ack</w:t>
        </w:r>
      </w:ins>
      <w:ins w:id="13" w:author="Eric Balke" w:date="2022-01-12T15:38:00Z">
        <w:r>
          <w:t>nowledgements</w:t>
        </w:r>
      </w:ins>
    </w:p>
    <w:p w14:paraId="5FE87BB3" w14:textId="4C2203DA" w:rsidR="00391FBD" w:rsidRDefault="00391FBD" w:rsidP="00D95039">
      <w:pPr>
        <w:rPr>
          <w:ins w:id="14" w:author="Daniel Stewart" w:date="2022-01-25T10:02:00Z"/>
        </w:rPr>
      </w:pPr>
    </w:p>
    <w:p w14:paraId="4FFAB236" w14:textId="67A87D5E" w:rsidR="00391FBD" w:rsidRPr="009A48D2" w:rsidRDefault="00391FBD" w:rsidP="00D95039">
      <w:pPr>
        <w:rPr>
          <w:ins w:id="15" w:author="Daniel Stewart" w:date="2022-01-25T10:02:00Z"/>
        </w:rPr>
      </w:pPr>
      <w:ins w:id="16" w:author="Daniel Stewart" w:date="2022-01-25T10:02:00Z">
        <w:r w:rsidRPr="009A48D2">
          <w:t xml:space="preserve">This report was made possible through </w:t>
        </w:r>
      </w:ins>
      <w:r w:rsidR="00DB4E3E">
        <w:t xml:space="preserve">funding from </w:t>
      </w:r>
      <w:ins w:id="17" w:author="Daniel Stewart" w:date="2022-01-25T10:06:00Z">
        <w:r w:rsidRPr="009A48D2">
          <w:t>the</w:t>
        </w:r>
      </w:ins>
      <w:ins w:id="18" w:author="Daniel Stewart" w:date="2022-01-25T10:04:00Z">
        <w:r w:rsidRPr="009A48D2">
          <w:t xml:space="preserve"> B</w:t>
        </w:r>
      </w:ins>
      <w:ins w:id="19" w:author="Daniel Stewart" w:date="2022-01-25T10:05:00Z">
        <w:r w:rsidRPr="009A48D2">
          <w:t>.C.</w:t>
        </w:r>
      </w:ins>
      <w:ins w:id="20" w:author="Daniel Stewart" w:date="2022-01-25T10:04:00Z">
        <w:r w:rsidRPr="009A48D2">
          <w:t xml:space="preserve"> Wildlife Federation Wetlands Workforce </w:t>
        </w:r>
      </w:ins>
      <w:ins w:id="21" w:author="Daniel Stewart" w:date="2022-01-25T10:21:00Z">
        <w:r w:rsidR="002B63A2" w:rsidRPr="009A48D2">
          <w:t>project</w:t>
        </w:r>
      </w:ins>
      <w:r w:rsidR="00DB4E3E">
        <w:t>,</w:t>
      </w:r>
      <w:ins w:id="22" w:author="Daniel Stewart" w:date="2022-01-25T10:21:00Z">
        <w:r w:rsidR="002B63A2" w:rsidRPr="009A48D2">
          <w:t xml:space="preserve"> </w:t>
        </w:r>
      </w:ins>
      <w:ins w:id="23" w:author="Daniel Stewart" w:date="2022-01-25T12:24:00Z">
        <w:r w:rsidR="0034592B" w:rsidRPr="009A48D2">
          <w:t>which w</w:t>
        </w:r>
      </w:ins>
      <w:r w:rsidR="00DB4E3E">
        <w:t>as supported through</w:t>
      </w:r>
      <w:ins w:id="24" w:author="Daniel Stewart" w:date="2022-01-25T10:07:00Z">
        <w:r w:rsidR="007F61DD" w:rsidRPr="009A48D2">
          <w:t xml:space="preserve"> the provincial Healthy Watersheds Initiative</w:t>
        </w:r>
      </w:ins>
      <w:ins w:id="25" w:author="Daniel Stewart" w:date="2022-01-25T10:04:00Z">
        <w:r w:rsidRPr="009A48D2">
          <w:t xml:space="preserve">. </w:t>
        </w:r>
      </w:ins>
      <w:ins w:id="26" w:author="Daniel Stewart" w:date="2022-01-25T10:09:00Z">
        <w:r w:rsidR="007F61DD" w:rsidRPr="009A48D2">
          <w:t xml:space="preserve">Data collected in 2015 was facilitated by the </w:t>
        </w:r>
      </w:ins>
      <w:ins w:id="27" w:author="Daniel Stewart" w:date="2022-01-25T10:10:00Z">
        <w:r w:rsidR="007F61DD" w:rsidRPr="009A48D2">
          <w:t xml:space="preserve">Community Mapping Network and B.C. Conservation Foundation and </w:t>
        </w:r>
      </w:ins>
      <w:ins w:id="28" w:author="Daniel Stewart" w:date="2022-01-25T10:09:00Z">
        <w:r w:rsidR="007F61DD" w:rsidRPr="009A48D2">
          <w:t>funded through the National Wetland Conservation Fund</w:t>
        </w:r>
      </w:ins>
      <w:ins w:id="29" w:author="Daniel Stewart" w:date="2022-01-25T10:10:00Z">
        <w:r w:rsidR="007F61DD" w:rsidRPr="009A48D2">
          <w:t>.</w:t>
        </w:r>
      </w:ins>
      <w:ins w:id="30" w:author="Daniel Stewart" w:date="2022-01-25T12:39:00Z">
        <w:r w:rsidR="003B2694" w:rsidRPr="009A48D2">
          <w:t xml:space="preserve"> We also wish to thank the Community Mapping Network for </w:t>
        </w:r>
      </w:ins>
      <w:ins w:id="31" w:author="Daniel Stewart" w:date="2022-01-25T12:40:00Z">
        <w:r w:rsidR="003B2694" w:rsidRPr="009A48D2">
          <w:t xml:space="preserve">hosting compensation site data on their BIEAP-FREMP Atlas, as this was </w:t>
        </w:r>
      </w:ins>
      <w:ins w:id="32" w:author="Daniel Stewart" w:date="2022-01-25T12:42:00Z">
        <w:r w:rsidR="007A6A13" w:rsidRPr="009A48D2">
          <w:t xml:space="preserve">an </w:t>
        </w:r>
      </w:ins>
      <w:ins w:id="33" w:author="Daniel Stewart" w:date="2022-01-25T12:40:00Z">
        <w:r w:rsidR="003B2694" w:rsidRPr="009A48D2">
          <w:t>essential</w:t>
        </w:r>
      </w:ins>
      <w:ins w:id="34" w:author="Daniel Stewart" w:date="2022-01-25T12:42:00Z">
        <w:r w:rsidR="007A6A13" w:rsidRPr="009A48D2">
          <w:t xml:space="preserve"> starting place</w:t>
        </w:r>
      </w:ins>
      <w:ins w:id="35" w:author="Daniel Stewart" w:date="2022-01-25T12:40:00Z">
        <w:r w:rsidR="003B2694" w:rsidRPr="009A48D2">
          <w:t xml:space="preserve"> for both 2015 and 2021 surveys.</w:t>
        </w:r>
      </w:ins>
    </w:p>
    <w:p w14:paraId="2FBB1BE2" w14:textId="0B44E830" w:rsidR="00391FBD" w:rsidRPr="009A48D2" w:rsidRDefault="00391FBD" w:rsidP="00D95039">
      <w:pPr>
        <w:rPr>
          <w:ins w:id="36" w:author="Daniel Stewart" w:date="2022-01-25T10:02:00Z"/>
        </w:rPr>
      </w:pPr>
    </w:p>
    <w:p w14:paraId="6D8C26EB" w14:textId="73FB18A1" w:rsidR="00391FBD" w:rsidRPr="009A48D2" w:rsidRDefault="007F61DD" w:rsidP="00D95039">
      <w:pPr>
        <w:rPr>
          <w:ins w:id="37" w:author="Daniel Stewart" w:date="2022-01-25T10:11:00Z"/>
        </w:rPr>
      </w:pPr>
      <w:ins w:id="38" w:author="Daniel Stewart" w:date="2022-01-25T10:08:00Z">
        <w:r w:rsidRPr="009A48D2">
          <w:t xml:space="preserve">The authors </w:t>
        </w:r>
      </w:ins>
      <w:ins w:id="39" w:author="Daniel Stewart" w:date="2022-01-25T12:41:00Z">
        <w:r w:rsidR="007A6A13" w:rsidRPr="009A48D2">
          <w:t xml:space="preserve">extend thanks to </w:t>
        </w:r>
      </w:ins>
      <w:ins w:id="40" w:author="Daniel Stewart" w:date="2022-01-25T10:08:00Z">
        <w:r w:rsidRPr="009A48D2">
          <w:t>landowners who allowed</w:t>
        </w:r>
      </w:ins>
      <w:ins w:id="41" w:author="Daniel Stewart" w:date="2022-01-25T12:24:00Z">
        <w:r w:rsidR="0034592B" w:rsidRPr="009A48D2">
          <w:t xml:space="preserve"> entry</w:t>
        </w:r>
      </w:ins>
      <w:ins w:id="42" w:author="Daniel Stewart" w:date="2022-01-25T10:08:00Z">
        <w:r w:rsidRPr="009A48D2">
          <w:t xml:space="preserve"> </w:t>
        </w:r>
      </w:ins>
      <w:ins w:id="43" w:author="Daniel Stewart" w:date="2022-01-25T12:41:00Z">
        <w:r w:rsidR="007A6A13" w:rsidRPr="009A48D2">
          <w:t>t</w:t>
        </w:r>
      </w:ins>
      <w:ins w:id="44" w:author="Daniel Stewart" w:date="2022-01-25T12:43:00Z">
        <w:r w:rsidR="007A6A13" w:rsidRPr="009A48D2">
          <w:t>o</w:t>
        </w:r>
      </w:ins>
      <w:ins w:id="45" w:author="Daniel Stewart" w:date="2022-01-25T10:10:00Z">
        <w:r w:rsidRPr="009A48D2">
          <w:t xml:space="preserve"> compensation marshes during </w:t>
        </w:r>
      </w:ins>
      <w:ins w:id="46" w:author="Daniel Stewart" w:date="2022-01-25T10:15:00Z">
        <w:r w:rsidR="00263CAA" w:rsidRPr="009A48D2">
          <w:t xml:space="preserve">2015 and </w:t>
        </w:r>
      </w:ins>
      <w:ins w:id="47" w:author="Daniel Stewart" w:date="2022-01-25T10:10:00Z">
        <w:r w:rsidRPr="009A48D2">
          <w:t>2021 surveys. This includes Metro Vancouver</w:t>
        </w:r>
      </w:ins>
      <w:ins w:id="48" w:author="Daniel Stewart" w:date="2022-01-25T10:11:00Z">
        <w:r w:rsidRPr="009A48D2">
          <w:t xml:space="preserve"> Regional District</w:t>
        </w:r>
        <w:r w:rsidR="00263CAA" w:rsidRPr="009A48D2">
          <w:t>, the Vancouver Fraser Port Authority</w:t>
        </w:r>
      </w:ins>
      <w:ins w:id="49" w:author="Daniel Stewart" w:date="2022-01-25T10:29:00Z">
        <w:r w:rsidR="00D140AF" w:rsidRPr="009A48D2">
          <w:t xml:space="preserve"> (VFPA)</w:t>
        </w:r>
      </w:ins>
      <w:ins w:id="50" w:author="Daniel Stewart" w:date="2022-01-25T10:11:00Z">
        <w:r w:rsidR="00263CAA" w:rsidRPr="009A48D2">
          <w:t xml:space="preserve">, </w:t>
        </w:r>
      </w:ins>
      <w:ins w:id="51" w:author="Daniel Stewart" w:date="2022-01-27T11:51:00Z">
        <w:r w:rsidR="00186EF4" w:rsidRPr="009A48D2">
          <w:t>Vancouver Airport Aut</w:t>
        </w:r>
      </w:ins>
      <w:ins w:id="52" w:author="Daniel Stewart" w:date="2022-01-27T11:52:00Z">
        <w:r w:rsidR="00186EF4" w:rsidRPr="009A48D2">
          <w:t>hority</w:t>
        </w:r>
      </w:ins>
      <w:ins w:id="53" w:author="Daniel Stewart" w:date="2022-01-27T11:51:00Z">
        <w:r w:rsidR="00186EF4" w:rsidRPr="009A48D2">
          <w:t xml:space="preserve">, </w:t>
        </w:r>
      </w:ins>
      <w:ins w:id="54" w:author="Daniel Stewart" w:date="2022-01-25T10:15:00Z">
        <w:r w:rsidR="00263CAA" w:rsidRPr="009A48D2">
          <w:t xml:space="preserve">Pacific Custom Logistics, Ladner Yacht Club, </w:t>
        </w:r>
      </w:ins>
      <w:ins w:id="55" w:author="Daniel Stewart" w:date="2022-01-25T10:17:00Z">
        <w:r w:rsidR="00263CAA" w:rsidRPr="009A48D2">
          <w:t>S&amp;R Sawmills Ltd.,</w:t>
        </w:r>
      </w:ins>
      <w:ins w:id="56" w:author="Daniel Stewart" w:date="2022-01-25T10:19:00Z">
        <w:r w:rsidR="00263CAA" w:rsidRPr="009A48D2">
          <w:t xml:space="preserve"> Blue Heron Marina Estates,</w:t>
        </w:r>
      </w:ins>
      <w:ins w:id="57" w:author="Daniel Stewart" w:date="2022-01-25T10:17:00Z">
        <w:r w:rsidR="00263CAA" w:rsidRPr="009A48D2">
          <w:t xml:space="preserve"> and the </w:t>
        </w:r>
      </w:ins>
      <w:ins w:id="58" w:author="Daniel Stewart" w:date="2022-01-25T10:20:00Z">
        <w:r w:rsidR="00263CAA" w:rsidRPr="009A48D2">
          <w:t xml:space="preserve">B.C. </w:t>
        </w:r>
      </w:ins>
      <w:ins w:id="59" w:author="Daniel Stewart" w:date="2022-01-25T10:17:00Z">
        <w:r w:rsidR="00263CAA" w:rsidRPr="009A48D2">
          <w:t xml:space="preserve">Ministry </w:t>
        </w:r>
      </w:ins>
      <w:ins w:id="60" w:author="Daniel Stewart" w:date="2022-01-25T10:18:00Z">
        <w:r w:rsidR="00263CAA" w:rsidRPr="009A48D2">
          <w:t>of Forests, Lands</w:t>
        </w:r>
      </w:ins>
      <w:ins w:id="61" w:author="Daniel Stewart" w:date="2022-01-25T10:20:00Z">
        <w:r w:rsidR="00263CAA" w:rsidRPr="009A48D2">
          <w:t xml:space="preserve">, </w:t>
        </w:r>
      </w:ins>
      <w:ins w:id="62" w:author="Daniel Stewart" w:date="2022-01-25T10:18:00Z">
        <w:r w:rsidR="00263CAA" w:rsidRPr="009A48D2">
          <w:t>Natural</w:t>
        </w:r>
      </w:ins>
      <w:ins w:id="63" w:author="Daniel Stewart" w:date="2022-01-25T10:20:00Z">
        <w:r w:rsidR="00263CAA" w:rsidRPr="009A48D2">
          <w:t xml:space="preserve"> Resource Operations and Rural Development</w:t>
        </w:r>
      </w:ins>
      <w:ins w:id="64" w:author="Daniel Stewart" w:date="2022-01-25T10:28:00Z">
        <w:r w:rsidR="00D140AF" w:rsidRPr="009A48D2">
          <w:t xml:space="preserve"> (MFLNRORD)</w:t>
        </w:r>
      </w:ins>
      <w:ins w:id="65" w:author="Daniel Stewart" w:date="2022-01-25T10:20:00Z">
        <w:r w:rsidR="00263CAA" w:rsidRPr="009A48D2">
          <w:t>.</w:t>
        </w:r>
      </w:ins>
      <w:ins w:id="66" w:author="Daniel Stewart" w:date="2022-01-25T10:17:00Z">
        <w:r w:rsidR="00263CAA" w:rsidRPr="009A48D2">
          <w:t xml:space="preserve"> </w:t>
        </w:r>
      </w:ins>
    </w:p>
    <w:p w14:paraId="6069D69A" w14:textId="77777777" w:rsidR="007F61DD" w:rsidRPr="009A48D2" w:rsidRDefault="007F61DD" w:rsidP="00D95039">
      <w:pPr>
        <w:rPr>
          <w:ins w:id="67" w:author="Eric Balke" w:date="2022-01-12T15:37:00Z"/>
        </w:rPr>
      </w:pPr>
    </w:p>
    <w:p w14:paraId="22008928" w14:textId="140EC16A" w:rsidR="080C7A46" w:rsidRPr="009A48D2" w:rsidDel="003B2694" w:rsidRDefault="002B63A2" w:rsidP="009F3333">
      <w:pPr>
        <w:rPr>
          <w:del w:id="68" w:author="Eric Balke" w:date="2022-01-12T15:37:00Z"/>
        </w:rPr>
      </w:pPr>
      <w:ins w:id="69" w:author="Daniel Stewart" w:date="2022-01-25T10:22:00Z">
        <w:r w:rsidRPr="009A48D2">
          <w:t xml:space="preserve">With gratitude we wish to acknowledge the time and </w:t>
        </w:r>
      </w:ins>
      <w:ins w:id="70" w:author="Daniel Stewart" w:date="2022-01-25T10:30:00Z">
        <w:r w:rsidR="00D140AF" w:rsidRPr="009A48D2">
          <w:t xml:space="preserve">expertise offered </w:t>
        </w:r>
      </w:ins>
      <w:ins w:id="71" w:author="Daniel Stewart" w:date="2022-01-25T10:22:00Z">
        <w:r w:rsidRPr="009A48D2">
          <w:t>by</w:t>
        </w:r>
      </w:ins>
      <w:ins w:id="72" w:author="Daniel Stewart" w:date="2022-01-25T10:30:00Z">
        <w:r w:rsidR="00D140AF" w:rsidRPr="009A48D2">
          <w:t xml:space="preserve"> </w:t>
        </w:r>
      </w:ins>
      <w:ins w:id="73" w:author="Daniel Stewart" w:date="2022-01-25T10:22:00Z">
        <w:r w:rsidRPr="009A48D2">
          <w:t xml:space="preserve">reviewers of this report. These include </w:t>
        </w:r>
      </w:ins>
      <w:ins w:id="74" w:author="Daniel Stewart" w:date="2022-01-25T10:23:00Z">
        <w:r w:rsidRPr="009A48D2">
          <w:t>Gary Williams (G L Williams &amp; Associates Ltd.), Mark Adams (</w:t>
        </w:r>
        <w:proofErr w:type="spellStart"/>
        <w:r w:rsidRPr="009A48D2">
          <w:t>Envirowest</w:t>
        </w:r>
      </w:ins>
      <w:proofErr w:type="spellEnd"/>
      <w:ins w:id="75" w:author="Daniel Stewart" w:date="2022-01-25T10:24:00Z">
        <w:r w:rsidRPr="009A48D2">
          <w:t xml:space="preserve"> Consultants Inc</w:t>
        </w:r>
      </w:ins>
      <w:ins w:id="76" w:author="Daniel Stewart" w:date="2022-01-25T10:23:00Z">
        <w:r w:rsidRPr="009A48D2">
          <w:t>.)</w:t>
        </w:r>
      </w:ins>
      <w:ins w:id="77" w:author="Daniel Stewart" w:date="2022-01-25T10:24:00Z">
        <w:r w:rsidRPr="009A48D2">
          <w:t xml:space="preserve">, Krista </w:t>
        </w:r>
        <w:proofErr w:type="spellStart"/>
        <w:r w:rsidRPr="009A48D2">
          <w:t>Forysin</w:t>
        </w:r>
      </w:ins>
      <w:ins w:id="78" w:author="Daniel Stewart" w:date="2022-01-25T10:25:00Z">
        <w:r w:rsidRPr="009A48D2">
          <w:t>ski</w:t>
        </w:r>
        <w:proofErr w:type="spellEnd"/>
        <w:r w:rsidRPr="009A48D2">
          <w:t xml:space="preserve"> (Fisheries and Oceans Canada), Robert Sambrook (Fisheries and Oceans Canada), </w:t>
        </w:r>
      </w:ins>
      <w:ins w:id="79" w:author="Daniel Stewart" w:date="2022-01-25T10:26:00Z">
        <w:r w:rsidRPr="009A48D2">
          <w:t xml:space="preserve">Yeganeh </w:t>
        </w:r>
        <w:proofErr w:type="spellStart"/>
        <w:r w:rsidRPr="009A48D2">
          <w:t>Asadian</w:t>
        </w:r>
        <w:proofErr w:type="spellEnd"/>
        <w:r w:rsidRPr="009A48D2">
          <w:t xml:space="preserve"> (</w:t>
        </w:r>
      </w:ins>
      <w:proofErr w:type="spellStart"/>
      <w:ins w:id="80" w:author="Daniel Stewart" w:date="2022-01-25T10:27:00Z">
        <w:r w:rsidR="00D140AF" w:rsidRPr="009A48D2">
          <w:t>xʷməθkʷəy̓əm</w:t>
        </w:r>
      </w:ins>
      <w:proofErr w:type="spellEnd"/>
      <w:ins w:id="81" w:author="Daniel Stewart" w:date="2022-01-25T10:31:00Z">
        <w:r w:rsidR="00D140AF" w:rsidRPr="009A48D2">
          <w:t xml:space="preserve"> [</w:t>
        </w:r>
      </w:ins>
      <w:proofErr w:type="spellStart"/>
      <w:ins w:id="82" w:author="Daniel Stewart" w:date="2022-01-25T10:26:00Z">
        <w:r w:rsidRPr="009A48D2">
          <w:t>Musqueam</w:t>
        </w:r>
      </w:ins>
      <w:proofErr w:type="spellEnd"/>
      <w:ins w:id="83" w:author="Daniel Stewart" w:date="2022-01-25T10:31:00Z">
        <w:r w:rsidR="00D140AF" w:rsidRPr="009A48D2">
          <w:t>]</w:t>
        </w:r>
      </w:ins>
      <w:ins w:id="84" w:author="Daniel Stewart" w:date="2022-01-25T10:26:00Z">
        <w:r w:rsidRPr="009A48D2">
          <w:t xml:space="preserve"> Indian Band)</w:t>
        </w:r>
      </w:ins>
      <w:ins w:id="85" w:author="Daniel Stewart" w:date="2022-01-25T10:28:00Z">
        <w:r w:rsidR="00D140AF" w:rsidRPr="009A48D2">
          <w:t>, Shane Byrne (</w:t>
        </w:r>
        <w:r w:rsidR="003C486C" w:rsidRPr="009A48D2">
          <w:t>MFLNRORD</w:t>
        </w:r>
        <w:r w:rsidR="00D140AF" w:rsidRPr="009A48D2">
          <w:t>)</w:t>
        </w:r>
      </w:ins>
      <w:ins w:id="86" w:author="Daniel Stewart" w:date="2022-01-25T10:29:00Z">
        <w:r w:rsidR="00D140AF" w:rsidRPr="009A48D2">
          <w:t>, Vanessa Koo (</w:t>
        </w:r>
      </w:ins>
      <w:r w:rsidR="004C4E71">
        <w:t>VFPA</w:t>
      </w:r>
      <w:ins w:id="87" w:author="Daniel Stewart" w:date="2022-01-25T10:29:00Z">
        <w:r w:rsidR="00D140AF" w:rsidRPr="009A48D2">
          <w:t>)</w:t>
        </w:r>
      </w:ins>
      <w:r w:rsidR="00DB4E3E">
        <w:t xml:space="preserve"> and </w:t>
      </w:r>
      <w:ins w:id="88" w:author="Daniel Stewart" w:date="2022-01-25T10:29:00Z">
        <w:r w:rsidR="00D140AF" w:rsidRPr="009A48D2">
          <w:t>C</w:t>
        </w:r>
      </w:ins>
      <w:ins w:id="89" w:author="Daniel Stewart" w:date="2022-01-25T10:30:00Z">
        <w:r w:rsidR="00D140AF" w:rsidRPr="009A48D2">
          <w:t>harlotte Olson (</w:t>
        </w:r>
      </w:ins>
      <w:r w:rsidR="004C4E71">
        <w:t>VFPA</w:t>
      </w:r>
      <w:ins w:id="90" w:author="Daniel Stewart" w:date="2022-01-25T10:30:00Z">
        <w:r w:rsidR="00D140AF" w:rsidRPr="009A48D2">
          <w:t>)</w:t>
        </w:r>
      </w:ins>
      <w:r w:rsidR="00DB4E3E">
        <w:t>. We also thank</w:t>
      </w:r>
      <w:r w:rsidR="004D7E67">
        <w:t xml:space="preserve"> Sean Boyd (</w:t>
      </w:r>
      <w:r w:rsidR="004C4E71">
        <w:t>Environment and Climate Change Canada) and Dominic Janus (University of British Columbia)</w:t>
      </w:r>
      <w:r w:rsidR="00DB4E3E">
        <w:t xml:space="preserve"> for their input on Canada Geese in the estuary.</w:t>
      </w:r>
      <w:del w:id="91" w:author="Eric Balke" w:date="2022-01-12T15:37:00Z">
        <w:r w:rsidR="6DD510D2" w:rsidRPr="009A48D2" w:rsidDel="00FE18D2">
          <w:rPr>
            <w:rPrChange w:id="92" w:author="Daniel Stewart" w:date="2022-02-10T11:19:00Z">
              <w:rPr>
                <w:b/>
                <w:bCs/>
              </w:rPr>
            </w:rPrChange>
          </w:rPr>
          <w:delText>Acknowledgements:</w:delText>
        </w:r>
      </w:del>
    </w:p>
    <w:p w14:paraId="555E6382" w14:textId="471AC5A2" w:rsidR="003B2694" w:rsidRPr="009A48D2" w:rsidRDefault="003B2694" w:rsidP="00D95039">
      <w:pPr>
        <w:rPr>
          <w:ins w:id="93" w:author="Daniel Stewart" w:date="2022-01-25T12:37:00Z"/>
        </w:rPr>
      </w:pPr>
    </w:p>
    <w:p w14:paraId="691CAFD1" w14:textId="0A99CAC6" w:rsidR="003B2694" w:rsidRPr="009A48D2" w:rsidRDefault="003B2694" w:rsidP="00D95039">
      <w:pPr>
        <w:rPr>
          <w:ins w:id="94" w:author="Daniel Stewart" w:date="2022-01-25T12:37:00Z"/>
        </w:rPr>
      </w:pPr>
    </w:p>
    <w:p w14:paraId="1A5DAF54" w14:textId="5256F510" w:rsidR="003B2694" w:rsidRPr="009A48D2" w:rsidRDefault="003B2694" w:rsidP="00D95039">
      <w:pPr>
        <w:rPr>
          <w:ins w:id="95" w:author="Daniel Stewart" w:date="2022-01-25T12:36:00Z"/>
        </w:rPr>
      </w:pPr>
    </w:p>
    <w:p w14:paraId="6D045435" w14:textId="777E4BD9" w:rsidR="003B2694" w:rsidRPr="009A48D2" w:rsidRDefault="003B2694" w:rsidP="00D95039">
      <w:pPr>
        <w:rPr>
          <w:ins w:id="96" w:author="Daniel Stewart" w:date="2022-01-25T12:36:00Z"/>
        </w:rPr>
      </w:pPr>
    </w:p>
    <w:p w14:paraId="4330BD97" w14:textId="1A86FFC2" w:rsidR="003B2694" w:rsidRDefault="003B2694" w:rsidP="00D95039">
      <w:pPr>
        <w:rPr>
          <w:ins w:id="97" w:author="Daniel Stewart" w:date="2022-01-25T12:36:00Z"/>
        </w:rPr>
      </w:pPr>
    </w:p>
    <w:p w14:paraId="79F172DE" w14:textId="3ED0AA21" w:rsidR="00263CAA" w:rsidRDefault="00263CAA" w:rsidP="00D95039">
      <w:pPr>
        <w:rPr>
          <w:ins w:id="98" w:author="Daniel Stewart" w:date="2022-01-25T10:21:00Z"/>
        </w:rPr>
      </w:pPr>
    </w:p>
    <w:p w14:paraId="661B9B03" w14:textId="4C16B8ED" w:rsidR="00263CAA" w:rsidRDefault="00263CAA" w:rsidP="00D95039">
      <w:pPr>
        <w:rPr>
          <w:ins w:id="99" w:author="Daniel Stewart" w:date="2022-01-25T10:21:00Z"/>
        </w:rPr>
      </w:pPr>
    </w:p>
    <w:p w14:paraId="1EC13916" w14:textId="77777777" w:rsidR="00263CAA" w:rsidRPr="00BF3340" w:rsidRDefault="00263CAA" w:rsidP="00D95039">
      <w:pPr>
        <w:rPr>
          <w:ins w:id="100" w:author="Daniel Stewart" w:date="2022-01-25T10:21:00Z"/>
        </w:rPr>
      </w:pPr>
    </w:p>
    <w:p w14:paraId="44ACB64C" w14:textId="2720EABA" w:rsidR="080C7A46" w:rsidDel="00D140AF" w:rsidRDefault="78611453" w:rsidP="009F3333">
      <w:pPr>
        <w:rPr>
          <w:del w:id="101" w:author="Daniel Stewart" w:date="2022-01-25T10:30:00Z"/>
        </w:rPr>
      </w:pPr>
      <w:commentRangeStart w:id="102"/>
      <w:del w:id="103" w:author="Daniel Stewart" w:date="2022-01-25T10:30:00Z">
        <w:r w:rsidDel="00D140AF">
          <w:delText xml:space="preserve">Ducks Unlimited Canada, </w:delText>
        </w:r>
      </w:del>
      <w:del w:id="104" w:author="Daniel Stewart" w:date="2022-01-25T10:07:00Z">
        <w:r w:rsidR="00B23658" w:rsidDel="007F61DD">
          <w:delText xml:space="preserve">BCWF Wetlands Workforce, Healthy Watersheds Initiative, </w:delText>
        </w:r>
      </w:del>
      <w:del w:id="105" w:author="Daniel Stewart" w:date="2022-01-25T10:30:00Z">
        <w:r w:rsidR="00B23658" w:rsidDel="00D140AF">
          <w:delText>Community Mapping Network, Vancouver Fraser Port Authority, D</w:delText>
        </w:r>
        <w:r w:rsidDel="00D140AF">
          <w:delText>FO</w:delText>
        </w:r>
      </w:del>
      <w:ins w:id="106" w:author="Eric Balke" w:date="2022-01-12T15:42:00Z">
        <w:del w:id="107" w:author="Daniel Stewart" w:date="2022-01-25T10:30:00Z">
          <w:r w:rsidR="005A0A7B" w:rsidDel="00D140AF">
            <w:delText>Fisheries and Oc</w:delText>
          </w:r>
        </w:del>
      </w:ins>
      <w:ins w:id="108" w:author="Eric Balke" w:date="2022-01-12T15:43:00Z">
        <w:del w:id="109" w:author="Daniel Stewart" w:date="2022-01-25T10:30:00Z">
          <w:r w:rsidR="005A0A7B" w:rsidDel="00D140AF">
            <w:delText>eans Canada</w:delText>
          </w:r>
        </w:del>
      </w:ins>
      <w:del w:id="110" w:author="Daniel Stewart" w:date="2022-01-25T10:30:00Z">
        <w:r w:rsidDel="00D140AF">
          <w:delText>, MetroVan,</w:delText>
        </w:r>
      </w:del>
      <w:ins w:id="111" w:author="Eric Balke" w:date="2022-01-12T15:43:00Z">
        <w:del w:id="112" w:author="Daniel Stewart" w:date="2022-01-25T10:30:00Z">
          <w:r w:rsidR="005A0A7B" w:rsidDel="00D140AF">
            <w:delText>Metro Vancouver Regional District,</w:delText>
          </w:r>
        </w:del>
      </w:ins>
      <w:del w:id="113" w:author="Daniel Stewart" w:date="2022-01-25T10:30:00Z">
        <w:r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2"/>
        <w:r w:rsidR="005A0A7B" w:rsidDel="00D140AF">
          <w:rPr>
            <w:rStyle w:val="CommentReference"/>
          </w:rPr>
          <w:commentReference w:id="102"/>
        </w:r>
      </w:del>
    </w:p>
    <w:p w14:paraId="560F8D0D" w14:textId="7A900726" w:rsidR="53790177" w:rsidRDefault="53790177" w:rsidP="00D95039"/>
    <w:p w14:paraId="4EB49DD0" w14:textId="37A7FC08" w:rsidR="53790177" w:rsidRDefault="53790177" w:rsidP="00D95039"/>
    <w:p w14:paraId="2F380E7D" w14:textId="47C73256" w:rsidR="53790177" w:rsidRDefault="53790177" w:rsidP="00D95039"/>
    <w:p w14:paraId="0EE90CD5" w14:textId="79052644" w:rsidR="1D73B96D" w:rsidRDefault="1D73B96D" w:rsidP="00D95039"/>
    <w:p w14:paraId="184B3FF5" w14:textId="15048CF2" w:rsidR="1D73B96D" w:rsidRDefault="1D73B96D" w:rsidP="00D95039"/>
    <w:p w14:paraId="76B1D4F7" w14:textId="1BE9AE85" w:rsidR="1D73B96D" w:rsidRDefault="1D73B96D" w:rsidP="00D95039">
      <w:r>
        <w:br w:type="page"/>
      </w:r>
    </w:p>
    <w:p w14:paraId="10462DB2" w14:textId="40F2179D" w:rsidR="35E04520" w:rsidRPr="004C769A" w:rsidRDefault="080F1376">
      <w:pPr>
        <w:pStyle w:val="Heading1"/>
        <w:numPr>
          <w:ilvl w:val="0"/>
          <w:numId w:val="0"/>
        </w:numPr>
        <w:ind w:left="432" w:hanging="432"/>
        <w:pPrChange w:id="114" w:author="Daniel Stewart" w:date="2022-02-10T13:50:00Z">
          <w:pPr>
            <w:pStyle w:val="Heading1"/>
          </w:pPr>
        </w:pPrChange>
      </w:pPr>
      <w:r w:rsidRPr="004C769A">
        <w:lastRenderedPageBreak/>
        <w:t>Abstract</w:t>
      </w:r>
    </w:p>
    <w:p w14:paraId="490DB3A2" w14:textId="12121D1D" w:rsidR="00E97C30" w:rsidRPr="00D95039" w:rsidRDefault="4516CBE6" w:rsidP="00D95039">
      <w:r w:rsidRPr="00D95039">
        <w:t>More than 100 tidal marsh creation projects have</w:t>
      </w:r>
      <w:r w:rsidR="3015A139" w:rsidRPr="00D95039">
        <w:t xml:space="preserve"> been </w:t>
      </w:r>
      <w:r w:rsidR="007F21A8" w:rsidRPr="00D95039">
        <w:t xml:space="preserve">constructed </w:t>
      </w:r>
      <w:r w:rsidRPr="00D95039">
        <w:t>in the Fraser River Estuary</w:t>
      </w:r>
      <w:r w:rsidR="2FA19E39" w:rsidRPr="00D95039">
        <w:t>, British Columbia,</w:t>
      </w:r>
      <w:r w:rsidRPr="00D95039">
        <w:t xml:space="preserve"> </w:t>
      </w:r>
      <w:ins w:id="115" w:author="Eric Balke" w:date="2022-01-12T15:46:00Z">
        <w:r w:rsidR="004D3373" w:rsidRPr="00D95039">
          <w:t xml:space="preserve">Canada, </w:t>
        </w:r>
      </w:ins>
      <w:r w:rsidRPr="00D95039">
        <w:t>from the 1970s to present</w:t>
      </w:r>
      <w:r w:rsidR="283A8117" w:rsidRPr="00D95039">
        <w:t xml:space="preserve">. </w:t>
      </w:r>
      <w:r w:rsidR="5AA66B7C" w:rsidRPr="00D95039">
        <w:t>Though these projects share similar habitat creation goals, they differ in their respective designs and environmental contexts. Past</w:t>
      </w:r>
      <w:r w:rsidR="4469A0C4" w:rsidRPr="00D95039">
        <w:t xml:space="preserve"> studies described and evaluated </w:t>
      </w:r>
      <w:r w:rsidR="001E337B" w:rsidRPr="00D95039">
        <w:t xml:space="preserve">many of </w:t>
      </w:r>
      <w:r w:rsidR="4469A0C4" w:rsidRPr="00D95039">
        <w:t>these</w:t>
      </w:r>
      <w:r w:rsidR="001E337B" w:rsidRPr="00D95039">
        <w:t xml:space="preserve"> projects</w:t>
      </w:r>
      <w:r w:rsidR="4469A0C4" w:rsidRPr="00D95039">
        <w:t xml:space="preserve"> </w:t>
      </w:r>
      <w:r w:rsidR="099E155A" w:rsidRPr="00D95039">
        <w:t>and found</w:t>
      </w:r>
      <w:r w:rsidR="009C7E6E" w:rsidRPr="00D95039">
        <w:t xml:space="preserve"> varied success, </w:t>
      </w:r>
      <w:r w:rsidR="4469A0C4" w:rsidRPr="00D95039">
        <w:t>but</w:t>
      </w:r>
      <w:r w:rsidR="2F2D365C" w:rsidRPr="00D95039">
        <w:t xml:space="preserve"> the</w:t>
      </w:r>
      <w:r w:rsidR="4469A0C4" w:rsidRPr="00D95039">
        <w:t xml:space="preserve"> </w:t>
      </w:r>
      <w:r w:rsidR="00EC4FE8" w:rsidRPr="00D95039">
        <w:t xml:space="preserve">underlying </w:t>
      </w:r>
      <w:r w:rsidR="4469A0C4" w:rsidRPr="00D95039">
        <w:t>f</w:t>
      </w:r>
      <w:r w:rsidR="47FCFC42" w:rsidRPr="00D95039">
        <w:t>actors that determine the</w:t>
      </w:r>
      <w:r w:rsidR="001E337B" w:rsidRPr="00D95039">
        <w:t>ir outcomes</w:t>
      </w:r>
      <w:r w:rsidR="47FCFC42" w:rsidRPr="00D95039">
        <w:t xml:space="preserve"> ha</w:t>
      </w:r>
      <w:r w:rsidR="01E00DE5" w:rsidRPr="00D95039">
        <w:t>ve</w:t>
      </w:r>
      <w:r w:rsidR="47FCFC42" w:rsidRPr="00D95039">
        <w:t xml:space="preserve"> </w:t>
      </w:r>
      <w:r w:rsidR="001E337B" w:rsidRPr="00D95039">
        <w:t>not</w:t>
      </w:r>
      <w:r w:rsidR="47FCFC42" w:rsidRPr="00D95039">
        <w:t xml:space="preserve"> yet been formally investigated</w:t>
      </w:r>
      <w:r w:rsidR="1D736647" w:rsidRPr="00D95039">
        <w:t>.</w:t>
      </w:r>
      <w:r w:rsidR="06CF80D1" w:rsidRPr="00D95039">
        <w:t xml:space="preserve"> </w:t>
      </w:r>
      <w:r w:rsidR="001E337B" w:rsidRPr="00D95039">
        <w:t>Using a combination of field sampling, remote sensing, and statistical modeling, w</w:t>
      </w:r>
      <w:r w:rsidR="389DFD53" w:rsidRPr="00D95039">
        <w:t xml:space="preserve">e </w:t>
      </w:r>
      <w:del w:id="116" w:author="Eric Balke" w:date="2022-01-12T16:23:00Z">
        <w:r w:rsidR="389DFD53" w:rsidRPr="00D95039" w:rsidDel="00551B83">
          <w:delText xml:space="preserve">aimed </w:delText>
        </w:r>
      </w:del>
      <w:ins w:id="117" w:author="Eric Balke" w:date="2022-01-12T16:23:00Z">
        <w:r w:rsidR="00551B83" w:rsidRPr="00D95039">
          <w:t xml:space="preserve">aim </w:t>
        </w:r>
      </w:ins>
      <w:r w:rsidR="389DFD53" w:rsidRPr="00D95039">
        <w:t xml:space="preserve">to address this knowledge gap by </w:t>
      </w:r>
      <w:commentRangeStart w:id="118"/>
      <w:r w:rsidR="389DFD53" w:rsidRPr="00D95039">
        <w:t>asking</w:t>
      </w:r>
      <w:r w:rsidR="76D59857" w:rsidRPr="00D95039">
        <w:t xml:space="preserve"> </w:t>
      </w:r>
      <w:commentRangeEnd w:id="118"/>
      <w:r w:rsidR="005F5681" w:rsidRPr="00D95039">
        <w:rPr>
          <w:rStyle w:val="CommentReference"/>
          <w:sz w:val="22"/>
          <w:szCs w:val="22"/>
          <w:rPrChange w:id="119" w:author="Daniel Stewart" w:date="2022-02-10T11:31:00Z">
            <w:rPr>
              <w:rStyle w:val="CommentReference"/>
            </w:rPr>
          </w:rPrChange>
        </w:rPr>
        <w:commentReference w:id="118"/>
      </w:r>
      <w:r w:rsidR="76D59857" w:rsidRPr="00D95039">
        <w:t>what factors</w:t>
      </w:r>
      <w:r w:rsidR="03A77843" w:rsidRPr="00D95039">
        <w:t xml:space="preserve"> determine</w:t>
      </w:r>
      <w:r w:rsidR="76D59857" w:rsidRPr="00D95039">
        <w:t xml:space="preserve"> </w:t>
      </w:r>
      <w:r w:rsidR="3E0DFBA0" w:rsidRPr="00D95039">
        <w:t>(1)</w:t>
      </w:r>
      <w:r w:rsidR="5F4695D8" w:rsidRPr="00D95039">
        <w:t xml:space="preserve"> </w:t>
      </w:r>
      <w:del w:id="120" w:author="Eric Balke" w:date="2022-01-12T16:23:00Z">
        <w:r w:rsidR="76D59857" w:rsidRPr="00D95039" w:rsidDel="00551B83">
          <w:delText xml:space="preserve">whether </w:delText>
        </w:r>
      </w:del>
      <w:ins w:id="121" w:author="Eric Balke" w:date="2022-01-12T16:23:00Z">
        <w:r w:rsidR="00551B83" w:rsidRPr="00D95039">
          <w:t xml:space="preserve">if </w:t>
        </w:r>
      </w:ins>
      <w:r w:rsidR="55226284" w:rsidRPr="00D95039">
        <w:t>created</w:t>
      </w:r>
      <w:r w:rsidR="76D59857" w:rsidRPr="00D95039">
        <w:t xml:space="preserve"> marshes remain vegetated, </w:t>
      </w:r>
      <w:r w:rsidR="2DBAF02D" w:rsidRPr="00D95039">
        <w:t xml:space="preserve">and </w:t>
      </w:r>
      <w:r w:rsidR="76D59857" w:rsidRPr="00D95039">
        <w:t xml:space="preserve">(2) the </w:t>
      </w:r>
      <w:r w:rsidR="00EC4FE8" w:rsidRPr="00D95039">
        <w:t xml:space="preserve">resilience </w:t>
      </w:r>
      <w:r w:rsidR="14E88700" w:rsidRPr="00D95039">
        <w:t xml:space="preserve">of </w:t>
      </w:r>
      <w:r w:rsidR="7898E534" w:rsidRPr="00D95039">
        <w:t>created</w:t>
      </w:r>
      <w:r w:rsidR="41F46E9E" w:rsidRPr="00D95039">
        <w:t xml:space="preserve"> marsh plant communities.</w:t>
      </w:r>
      <w:r w:rsidR="7409B9C4" w:rsidRPr="00D95039">
        <w:t xml:space="preserve"> </w:t>
      </w:r>
      <w:r w:rsidR="3078D854" w:rsidRPr="00D95039">
        <w:t xml:space="preserve">We </w:t>
      </w:r>
      <w:r w:rsidR="00360A89" w:rsidRPr="00D95039">
        <w:t>observed recession</w:t>
      </w:r>
      <w:r w:rsidR="00EC4FE8" w:rsidRPr="00D95039">
        <w:t xml:space="preserve"> in 37 of</w:t>
      </w:r>
      <w:r w:rsidR="001E337B" w:rsidRPr="00D95039">
        <w:t xml:space="preserve"> </w:t>
      </w:r>
      <w:r w:rsidR="00E97C30" w:rsidRPr="00D95039">
        <w:t xml:space="preserve">the 79 </w:t>
      </w:r>
      <w:r w:rsidR="001E337B" w:rsidRPr="00D95039">
        <w:t>created marshes</w:t>
      </w:r>
      <w:r w:rsidR="007F21A8" w:rsidRPr="00D95039">
        <w:t xml:space="preserve"> visited</w:t>
      </w:r>
      <w:r w:rsidR="001E337B" w:rsidRPr="00D95039">
        <w:t xml:space="preserve">, </w:t>
      </w:r>
      <w:r w:rsidR="00360A89" w:rsidRPr="00D95039">
        <w:t xml:space="preserve">representing losses of </w:t>
      </w:r>
      <w:commentRangeStart w:id="122"/>
      <w:r w:rsidR="00360A89" w:rsidRPr="00D95039">
        <w:t>22,946 m</w:t>
      </w:r>
      <w:r w:rsidR="00360A89" w:rsidRPr="00D95039">
        <w:rPr>
          <w:rPrChange w:id="123" w:author="Daniel Stewart" w:date="2022-02-10T11:31:00Z">
            <w:rPr>
              <w:vertAlign w:val="superscript"/>
            </w:rPr>
          </w:rPrChange>
        </w:rPr>
        <w:t>2</w:t>
      </w:r>
      <w:r w:rsidR="00360A89" w:rsidRPr="00D95039">
        <w:t xml:space="preserve"> of the 231,092 m</w:t>
      </w:r>
      <w:r w:rsidR="00360A89" w:rsidRPr="00D95039">
        <w:rPr>
          <w:rPrChange w:id="124" w:author="Daniel Stewart" w:date="2022-02-10T11:31:00Z">
            <w:rPr>
              <w:vertAlign w:val="superscript"/>
            </w:rPr>
          </w:rPrChange>
        </w:rPr>
        <w:t>2</w:t>
      </w:r>
      <w:del w:id="125" w:author="Eric Balke" w:date="2022-01-12T21:02:00Z">
        <w:r w:rsidR="00360A89" w:rsidRPr="00D95039" w:rsidDel="00036285">
          <w:rPr>
            <w:rPrChange w:id="126" w:author="Daniel Stewart" w:date="2022-02-10T11:31:00Z">
              <w:rPr>
                <w:vertAlign w:val="superscript"/>
              </w:rPr>
            </w:rPrChange>
          </w:rPr>
          <w:delText xml:space="preserve"> </w:delText>
        </w:r>
      </w:del>
      <w:ins w:id="127" w:author="Eric Balke" w:date="2022-01-12T21:02:00Z">
        <w:r w:rsidR="00036285" w:rsidRPr="00D95039">
          <w:t xml:space="preserve">, or 9.9%, </w:t>
        </w:r>
      </w:ins>
      <w:r w:rsidR="00360A89" w:rsidRPr="00D95039">
        <w:rPr>
          <w:rPrChange w:id="128" w:author="Daniel Stewart" w:date="2022-02-10T11:31:00Z">
            <w:rPr>
              <w:vertAlign w:val="superscript"/>
            </w:rPr>
          </w:rPrChange>
        </w:rPr>
        <w:t xml:space="preserve">of </w:t>
      </w:r>
      <w:r w:rsidR="00360A89" w:rsidRPr="00D95039">
        <w:t>habitat surveyed</w:t>
      </w:r>
      <w:commentRangeEnd w:id="122"/>
      <w:r w:rsidR="00036285" w:rsidRPr="00D95039">
        <w:rPr>
          <w:rStyle w:val="CommentReference"/>
          <w:sz w:val="22"/>
          <w:szCs w:val="22"/>
          <w:rPrChange w:id="129" w:author="Daniel Stewart" w:date="2022-02-10T11:31:00Z">
            <w:rPr>
              <w:rStyle w:val="CommentReference"/>
            </w:rPr>
          </w:rPrChange>
        </w:rPr>
        <w:commentReference w:id="122"/>
      </w:r>
      <w:r w:rsidR="001E337B" w:rsidRPr="00D95039">
        <w:t>.</w:t>
      </w:r>
      <w:r w:rsidR="009C7E6E" w:rsidRPr="00D95039">
        <w:t xml:space="preserve"> </w:t>
      </w:r>
      <w:r w:rsidR="00E97C30" w:rsidRPr="00D95039">
        <w:t>P</w:t>
      </w:r>
      <w:r w:rsidR="113FCE39" w:rsidRPr="00D95039">
        <w:t>rotective infrastructure, specifically debris fencing and offshore structures such as marina docks and log</w:t>
      </w:r>
      <w:r w:rsidR="009C7E6E" w:rsidRPr="00D95039">
        <w:t xml:space="preserve"> storage</w:t>
      </w:r>
      <w:r w:rsidR="113FCE39" w:rsidRPr="00D95039">
        <w:t xml:space="preserve"> booms </w:t>
      </w:r>
      <w:r w:rsidR="009C7E6E" w:rsidRPr="00D95039">
        <w:t>mitigated recession</w:t>
      </w:r>
      <w:r w:rsidR="00271AD8" w:rsidRPr="00D95039">
        <w:t>.</w:t>
      </w:r>
      <w:r w:rsidR="68B48693" w:rsidRPr="00D95039">
        <w:t xml:space="preserve"> </w:t>
      </w:r>
      <w:r w:rsidR="00271AD8" w:rsidRPr="00D95039">
        <w:t>S</w:t>
      </w:r>
      <w:r w:rsidR="009C7E6E" w:rsidRPr="00D95039">
        <w:t xml:space="preserve">ites built in the </w:t>
      </w:r>
      <w:r w:rsidR="7DE855E5" w:rsidRPr="00D95039">
        <w:t xml:space="preserve">North Arm </w:t>
      </w:r>
      <w:r w:rsidR="009C7E6E" w:rsidRPr="00D95039">
        <w:t>averaged 18% more recession</w:t>
      </w:r>
      <w:r w:rsidR="009C30EF" w:rsidRPr="00D95039">
        <w:t xml:space="preserve"> than those in the </w:t>
      </w:r>
      <w:r w:rsidR="00987612" w:rsidRPr="00D95039">
        <w:t xml:space="preserve">wider </w:t>
      </w:r>
      <w:r w:rsidR="009C30EF" w:rsidRPr="00D95039">
        <w:t>South Arm</w:t>
      </w:r>
      <w:r w:rsidR="00360A89" w:rsidRPr="00D95039">
        <w:t>, which may be attributed to higher wave energy.</w:t>
      </w:r>
      <w:r w:rsidR="7DE855E5" w:rsidRPr="00D95039">
        <w:t xml:space="preserve"> </w:t>
      </w:r>
      <w:r w:rsidR="00E97C30" w:rsidRPr="00D95039">
        <w:t>Sites that were lower in elevation and contained higher proportions of edge habitat were more vulnerable to recession than high elevation sites. Dominance of native species declined at a rate of 1% per kilometer upriver</w:t>
      </w:r>
      <w:r w:rsidR="00A349E0" w:rsidRPr="00D95039">
        <w:t>.</w:t>
      </w:r>
      <w:r w:rsidR="00A836E3" w:rsidRPr="00D95039">
        <w:t xml:space="preserve"> </w:t>
      </w:r>
      <w:r w:rsidR="00DA660D">
        <w:t xml:space="preserve">Non-native </w:t>
      </w:r>
      <w:r w:rsidR="007F21A8" w:rsidRPr="00D95039">
        <w:t xml:space="preserve">cattail </w:t>
      </w:r>
      <w:r w:rsidR="00DA660D">
        <w:t>(</w:t>
      </w:r>
      <w:r w:rsidR="00DA660D">
        <w:rPr>
          <w:i/>
          <w:iCs/>
        </w:rPr>
        <w:t xml:space="preserve">T. angustifolia, T. </w:t>
      </w:r>
      <w:r w:rsidR="00DA660D" w:rsidRPr="00DA660D">
        <w:t>x</w:t>
      </w:r>
      <w:r w:rsidR="00DA660D">
        <w:rPr>
          <w:i/>
          <w:iCs/>
        </w:rPr>
        <w:t xml:space="preserve"> glauca) </w:t>
      </w:r>
      <w:r w:rsidR="007F21A8" w:rsidRPr="00D95039">
        <w:t xml:space="preserve">defied this trend, </w:t>
      </w:r>
      <w:r w:rsidR="00E97C30" w:rsidRPr="00D95039">
        <w:t>dominating</w:t>
      </w:r>
      <w:r w:rsidR="007F21A8" w:rsidRPr="00D95039">
        <w:t xml:space="preserve"> many of the</w:t>
      </w:r>
      <w:r w:rsidR="00E97C30" w:rsidRPr="00D95039">
        <w:t xml:space="preserve"> outer estuary sites</w:t>
      </w:r>
      <w:ins w:id="130" w:author="Eric Balke" w:date="2022-01-12T16:26:00Z">
        <w:r w:rsidR="00551B83" w:rsidRPr="00D95039">
          <w:t xml:space="preserve"> in which</w:t>
        </w:r>
      </w:ins>
      <w:r w:rsidR="00E97C30" w:rsidRPr="00D95039">
        <w:t xml:space="preserve"> it occurred</w:t>
      </w:r>
      <w:del w:id="131" w:author="Eric Balke" w:date="2022-01-12T16:26:00Z">
        <w:r w:rsidR="00E97C30" w:rsidRPr="00D95039" w:rsidDel="00551B83">
          <w:delText xml:space="preserve"> in</w:delText>
        </w:r>
      </w:del>
      <w:r w:rsidR="00AD1432" w:rsidRPr="00D95039">
        <w:t>.</w:t>
      </w:r>
      <w:r w:rsidR="00E97C30" w:rsidRPr="00D95039">
        <w:t xml:space="preserve"> Native and non-native plant species richness shared similar trends across the estuary, </w:t>
      </w:r>
      <w:r w:rsidR="007F21A8" w:rsidRPr="00D95039">
        <w:t xml:space="preserve">increasing with elevation and distance </w:t>
      </w:r>
      <w:commentRangeStart w:id="132"/>
      <w:r w:rsidR="007F21A8" w:rsidRPr="00D95039">
        <w:t>upriver</w:t>
      </w:r>
      <w:commentRangeEnd w:id="132"/>
      <w:r w:rsidR="003E3EEB" w:rsidRPr="00D95039">
        <w:rPr>
          <w:rStyle w:val="CommentReference"/>
          <w:sz w:val="22"/>
          <w:szCs w:val="22"/>
          <w:rPrChange w:id="133" w:author="Daniel Stewart" w:date="2022-02-10T11:31:00Z">
            <w:rPr>
              <w:rStyle w:val="CommentReference"/>
            </w:rPr>
          </w:rPrChange>
        </w:rPr>
        <w:commentReference w:id="132"/>
      </w:r>
      <w:r w:rsidR="007F21A8" w:rsidRPr="00D95039">
        <w:t xml:space="preserve">. These findings offer insight into the role that site design and location play in the outcome of marsh creation projects, and the potential challenges posed by environmental change in the estuary.  </w:t>
      </w:r>
    </w:p>
    <w:p w14:paraId="7F49CE9C" w14:textId="77777777" w:rsidR="00E97C30" w:rsidRPr="00A24308" w:rsidRDefault="00E97C30" w:rsidP="00D95039"/>
    <w:p w14:paraId="7BB417E1" w14:textId="77777777" w:rsidR="00E97C30" w:rsidRPr="00A24308" w:rsidRDefault="00E97C30" w:rsidP="00D95039"/>
    <w:p w14:paraId="6FB1BB8F" w14:textId="2006B31E" w:rsidR="1D73B96D" w:rsidRDefault="1D73B96D" w:rsidP="00D95039"/>
    <w:p w14:paraId="5C8F2D7A" w14:textId="77777777" w:rsidR="00BF3340" w:rsidRDefault="00BF3340" w:rsidP="00D95039">
      <w:pPr>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D95039">
      <w:pPr>
        <w:pStyle w:val="Heading1"/>
      </w:pPr>
      <w:r w:rsidRPr="004C769A">
        <w:lastRenderedPageBreak/>
        <w:t>Introduction</w:t>
      </w:r>
    </w:p>
    <w:p w14:paraId="44D329B8" w14:textId="017B0FB6"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34" w:author="Eric Balke" w:date="2022-01-12T16:29:00Z">
        <w:r w:rsidR="37008EF0" w:rsidRPr="559EFC6C" w:rsidDel="005F5681">
          <w:delText>,</w:delText>
        </w:r>
      </w:del>
      <w:ins w:id="135"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36" w:author="Eric Balke" w:date="2022-01-12T16:29:00Z">
        <w:r w:rsidR="7DF7DB11" w:rsidRPr="559EFC6C" w:rsidDel="005F5681">
          <w:delText>where</w:delText>
        </w:r>
        <w:r w:rsidR="456BE504" w:rsidRPr="559EFC6C" w:rsidDel="005F5681">
          <w:delText xml:space="preserve"> </w:delText>
        </w:r>
      </w:del>
      <w:ins w:id="137"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38" w:author="Eric Balke" w:date="2022-01-12T16:29:00Z">
        <w:r w:rsidR="005F5681">
          <w:t>-</w:t>
        </w:r>
      </w:ins>
      <w:del w:id="139"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4A8C1671" w:rsidR="2A225E5F" w:rsidRDefault="2A225E5F" w:rsidP="00D95039">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commentRangeStart w:id="140"/>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commentRangeEnd w:id="140"/>
      <w:r w:rsidR="008947D1">
        <w:rPr>
          <w:rStyle w:val="CommentReference"/>
        </w:rPr>
        <w:commentReference w:id="140"/>
      </w:r>
      <w:r w:rsidR="1919A308" w:rsidRPr="201FC456">
        <w:t xml:space="preserve">. </w:t>
      </w:r>
      <w:ins w:id="141" w:author="Daniel Stewart" w:date="2022-01-25T13:35:00Z">
        <w:r w:rsidR="00255932">
          <w:t xml:space="preserve">In addition </w:t>
        </w:r>
      </w:ins>
      <w:ins w:id="142" w:author="Daniel Stewart" w:date="2022-01-25T13:38:00Z">
        <w:r w:rsidR="00255932">
          <w:t xml:space="preserve">to </w:t>
        </w:r>
      </w:ins>
      <w:ins w:id="143" w:author="Daniel Stewart" w:date="2022-01-25T13:35:00Z">
        <w:r w:rsidR="00255932">
          <w:t xml:space="preserve">ecosystem services, </w:t>
        </w:r>
      </w:ins>
      <w:ins w:id="144" w:author="Daniel Stewart" w:date="2022-01-25T13:36:00Z">
        <w:r w:rsidR="00255932">
          <w:t xml:space="preserve">these </w:t>
        </w:r>
      </w:ins>
      <w:del w:id="145" w:author="Daniel Stewart" w:date="2022-01-25T13:35:00Z">
        <w:r w:rsidR="7232720D" w:rsidRPr="201FC456" w:rsidDel="00255932">
          <w:delText>S</w:delText>
        </w:r>
      </w:del>
      <w:del w:id="146" w:author="Daniel Stewart" w:date="2022-01-25T13:36:00Z">
        <w:r w:rsidR="7232720D" w:rsidRPr="201FC456" w:rsidDel="00255932">
          <w:delText>uch</w:delText>
        </w:r>
      </w:del>
      <w:del w:id="147"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48" w:author="Daniel Stewart" w:date="2022-01-25T13:20:00Z">
        <w:r w:rsidR="135053D0" w:rsidRPr="201FC456" w:rsidDel="008B7E26">
          <w:delText>the</w:delText>
        </w:r>
      </w:del>
      <w:del w:id="149" w:author="Daniel Stewart" w:date="2022-01-25T13:26:00Z">
        <w:r w:rsidR="135053D0" w:rsidRPr="201FC456" w:rsidDel="002F46A2">
          <w:delText xml:space="preserve"> </w:delText>
        </w:r>
      </w:del>
      <w:del w:id="150" w:author="Eric Balke" w:date="2022-01-12T16:32:00Z">
        <w:r w:rsidR="135053D0" w:rsidRPr="201FC456" w:rsidDel="005F5681">
          <w:delText>host of</w:delText>
        </w:r>
      </w:del>
      <w:ins w:id="151"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52" w:author="Daniel Stewart" w:date="2022-01-25T13:28:00Z">
        <w:r w:rsidR="00A801B8">
          <w:t xml:space="preserve"> </w:t>
        </w:r>
      </w:ins>
      <w:ins w:id="153" w:author="Daniel Stewart" w:date="2022-01-25T13:37:00Z">
        <w:r w:rsidR="00255932">
          <w:t>spatially</w:t>
        </w:r>
      </w:ins>
      <w:ins w:id="154" w:author="Daniel Stewart" w:date="2022-01-25T13:28:00Z">
        <w:r w:rsidR="00A801B8">
          <w:t xml:space="preserve">-restricted plant species such as </w:t>
        </w:r>
      </w:ins>
      <w:ins w:id="155" w:author="Daniel Stewart" w:date="2022-01-25T13:33:00Z">
        <w:r w:rsidR="00A801B8">
          <w:t>Henderson’s checker</w:t>
        </w:r>
      </w:ins>
      <w:ins w:id="156" w:author="Daniel Stewart" w:date="2022-01-25T13:38:00Z">
        <w:r w:rsidR="00255932">
          <w:t>-</w:t>
        </w:r>
      </w:ins>
      <w:ins w:id="157" w:author="Daniel Stewart" w:date="2022-01-25T13:33:00Z">
        <w:r w:rsidR="00A801B8">
          <w:t>mallow</w:t>
        </w:r>
      </w:ins>
      <w:ins w:id="158" w:author="Daniel Stewart" w:date="2022-01-25T13:34:00Z">
        <w:r w:rsidR="00255932">
          <w:t xml:space="preserve"> </w:t>
        </w:r>
      </w:ins>
      <w:ins w:id="159" w:author="Daniel Stewart" w:date="2022-01-25T13:33:00Z">
        <w:r w:rsidR="00A801B8">
          <w:t>(</w:t>
        </w:r>
        <w:proofErr w:type="spellStart"/>
        <w:r w:rsidR="00A801B8">
          <w:rPr>
            <w:i/>
            <w:iCs/>
          </w:rPr>
          <w:t>Sidalcea</w:t>
        </w:r>
        <w:proofErr w:type="spellEnd"/>
        <w:r w:rsidR="00A801B8">
          <w:rPr>
            <w:i/>
            <w:iCs/>
          </w:rPr>
          <w:t xml:space="preserve"> </w:t>
        </w:r>
        <w:proofErr w:type="spellStart"/>
        <w:r w:rsidR="00A801B8">
          <w:rPr>
            <w:i/>
            <w:iCs/>
          </w:rPr>
          <w:t>hendersonii</w:t>
        </w:r>
        <w:proofErr w:type="spellEnd"/>
        <w:r w:rsidR="00A801B8" w:rsidRPr="00A801B8">
          <w:rPr>
            <w:rPrChange w:id="160" w:author="Daniel Stewart" w:date="2022-01-25T13:33:00Z">
              <w:rPr>
                <w:i/>
                <w:iCs/>
              </w:rPr>
            </w:rPrChange>
          </w:rPr>
          <w:t>)</w:t>
        </w:r>
      </w:ins>
      <w:ins w:id="161" w:author="Daniel Stewart" w:date="2022-01-25T13:28:00Z">
        <w:r w:rsidR="00A801B8">
          <w:t xml:space="preserve"> and Van</w:t>
        </w:r>
      </w:ins>
      <w:ins w:id="162" w:author="Daniel Stewart" w:date="2022-01-25T13:30:00Z">
        <w:r w:rsidR="00A801B8">
          <w:t>couver Island beggarticks (</w:t>
        </w:r>
        <w:r w:rsidR="00A801B8">
          <w:rPr>
            <w:i/>
            <w:iCs/>
          </w:rPr>
          <w:t>Bidens amplissima</w:t>
        </w:r>
        <w:r w:rsidR="00A801B8">
          <w:t>), and</w:t>
        </w:r>
      </w:ins>
      <w:r w:rsidR="35A6CC13" w:rsidRPr="201FC456">
        <w:t xml:space="preserve"> </w:t>
      </w:r>
      <w:r w:rsidR="135053D0" w:rsidRPr="201FC456">
        <w:t xml:space="preserve">declining Pacific </w:t>
      </w:r>
      <w:ins w:id="163" w:author="Eric Balke" w:date="2022-01-12T16:32:00Z">
        <w:r w:rsidR="005F5681">
          <w:t>s</w:t>
        </w:r>
      </w:ins>
      <w:del w:id="164" w:author="Eric Balke" w:date="2022-01-12T16:32:00Z">
        <w:r w:rsidR="56500B64" w:rsidRPr="201FC456" w:rsidDel="005F5681">
          <w:delText>S</w:delText>
        </w:r>
      </w:del>
      <w:r w:rsidR="7232720D" w:rsidRPr="201FC456">
        <w:t>almon</w:t>
      </w:r>
      <w:r w:rsidR="0D942F74" w:rsidRPr="201FC456">
        <w:t xml:space="preserve"> populations</w:t>
      </w:r>
      <w:ins w:id="165" w:author="Eric Balke" w:date="2022-01-12T16:32:00Z">
        <w:r w:rsidR="005F5681">
          <w:t xml:space="preserve"> that</w:t>
        </w:r>
      </w:ins>
      <w:ins w:id="166" w:author="Daniel Stewart" w:date="2022-01-25T13:16:00Z">
        <w:r w:rsidR="008B7E26">
          <w:t xml:space="preserve"> </w:t>
        </w:r>
      </w:ins>
      <w:del w:id="167"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68" w:author="Daniel Stewart" w:date="2022-01-25T13:17:00Z">
        <w:r w:rsidR="008B7E26">
          <w:t>se</w:t>
        </w:r>
      </w:ins>
      <w:del w:id="169"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170"/>
      <w:del w:id="171" w:author="Eric Balke" w:date="2022-01-12T16:33:00Z">
        <w:r w:rsidR="21B87841" w:rsidRPr="201FC456" w:rsidDel="005F5681">
          <w:delText xml:space="preserve">west </w:delText>
        </w:r>
      </w:del>
      <w:commentRangeEnd w:id="170"/>
      <w:r w:rsidR="005F5681">
        <w:rPr>
          <w:rStyle w:val="CommentReference"/>
        </w:rPr>
        <w:commentReference w:id="170"/>
      </w:r>
      <w:del w:id="172" w:author="Eric Balke" w:date="2022-01-12T16:33:00Z">
        <w:r w:rsidR="21B87841" w:rsidRPr="201FC456" w:rsidDel="005F5681">
          <w:delText>coast</w:delText>
        </w:r>
      </w:del>
      <w:ins w:id="173"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39EB3587"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174" w:author="Daniel Stewart" w:date="2022-01-27T12:11:00Z">
        <w:r w:rsidR="00680EBC">
          <w:t xml:space="preserve"> </w:t>
        </w:r>
      </w:ins>
      <w:r w:rsidR="00680EBC">
        <w:fldChar w:fldCharType="begin"/>
      </w:r>
      <w:r w:rsidR="00680EBC">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76"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w:t>
      </w:r>
      <w:r w:rsidR="6F8F6329" w:rsidRPr="3A5D7FCA">
        <w:lastRenderedPageBreak/>
        <w:t>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77" w:author="Eric Balke" w:date="2022-01-12T16:46:00Z">
        <w:r w:rsidR="5A4F6BF6" w:rsidRPr="46F3B442" w:rsidDel="00F75759">
          <w:delText xml:space="preserve">In </w:delText>
        </w:r>
      </w:del>
      <w:ins w:id="178"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79" w:author="Daniel Stewart" w:date="2022-01-25T13:51:00Z">
        <w:r w:rsidR="59C629AB" w:rsidRPr="46F3B442" w:rsidDel="002C04CE">
          <w:delText xml:space="preserve">compensatory </w:delText>
        </w:r>
      </w:del>
      <w:ins w:id="180"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81" w:author="Eric Balke" w:date="2022-01-12T16:46:00Z">
        <w:r w:rsidR="78E8229F" w:rsidRPr="46F3B442" w:rsidDel="00F75759">
          <w:delText>present</w:delText>
        </w:r>
      </w:del>
      <w:ins w:id="182"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4E65D8A9" w:rsidR="16810CA1" w:rsidRDefault="6C851917" w:rsidP="00D95039">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83" w:author="Daniel Stewart" w:date="2022-01-27T11:57:00Z">
        <w:r w:rsidR="00186EF4">
          <w:t xml:space="preserve"> </w:t>
        </w:r>
      </w:ins>
      <w:ins w:id="184" w:author="Daniel Stewart" w:date="2022-01-27T12:00:00Z">
        <w:r w:rsidR="00A22AD2">
          <w:t xml:space="preserve">In summer of 1992, </w:t>
        </w:r>
      </w:ins>
      <w:r w:rsidR="00186EF4">
        <w:fldChar w:fldCharType="begin"/>
      </w:r>
      <w:r w:rsidR="00610DDE">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186EF4">
        <w:fldChar w:fldCharType="separate"/>
      </w:r>
      <w:del w:id="185" w:author="Daniel Stewart" w:date="2022-01-27T11:57:00Z">
        <w:r w:rsidR="00186EF4" w:rsidDel="00186EF4">
          <w:rPr>
            <w:noProof/>
          </w:rPr>
          <w:delText>(</w:delText>
        </w:r>
      </w:del>
      <w:r w:rsidR="00186EF4">
        <w:rPr>
          <w:noProof/>
        </w:rPr>
        <w:t xml:space="preserve">Kistritz et al. </w:t>
      </w:r>
      <w:ins w:id="186" w:author="Daniel Stewart" w:date="2022-01-27T11:57:00Z">
        <w:r w:rsidR="00186EF4">
          <w:rPr>
            <w:noProof/>
          </w:rPr>
          <w:t>(</w:t>
        </w:r>
      </w:ins>
      <w:r w:rsidR="00186EF4">
        <w:rPr>
          <w:noProof/>
        </w:rPr>
        <w:t>1992)</w:t>
      </w:r>
      <w:r w:rsidR="00186EF4">
        <w:fldChar w:fldCharType="end"/>
      </w:r>
      <w:ins w:id="187" w:author="Daniel Stewart" w:date="2022-01-27T11:57:00Z">
        <w:r w:rsidR="00A22AD2">
          <w:t xml:space="preserve"> noted that some habitat compensation sites were </w:t>
        </w:r>
      </w:ins>
      <w:ins w:id="188" w:author="Daniel Stewart" w:date="2022-01-27T11:59:00Z">
        <w:r w:rsidR="00A22AD2">
          <w:t xml:space="preserve">degraded by </w:t>
        </w:r>
      </w:ins>
      <w:ins w:id="189" w:author="Daniel Stewart" w:date="2022-01-27T11:57:00Z">
        <w:r w:rsidR="00A22AD2">
          <w:t>erosion and drift</w:t>
        </w:r>
      </w:ins>
      <w:ins w:id="190" w:author="Daniel Stewart" w:date="2022-01-27T11:58:00Z">
        <w:r w:rsidR="00A22AD2">
          <w:t>wood</w:t>
        </w:r>
      </w:ins>
      <w:ins w:id="191" w:author="Daniel Stewart" w:date="2022-01-27T11:59:00Z">
        <w:r w:rsidR="00A22AD2">
          <w:t xml:space="preserve"> accumulations</w:t>
        </w:r>
      </w:ins>
      <w:ins w:id="192" w:author="Daniel Stewart" w:date="2022-01-27T11:58:00Z">
        <w:r w:rsidR="00A22AD2">
          <w:t>, likely due to ineffective shear booms or erosion protection.</w:t>
        </w:r>
      </w:ins>
      <w:r w:rsidR="46FF3EF4" w:rsidRPr="3A5D7FCA">
        <w:t xml:space="preserve"> </w:t>
      </w:r>
      <w:commentRangeStart w:id="193"/>
      <w:commentRangeStart w:id="194"/>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195" w:author="Eric Balke" w:date="2022-01-12T16:50:00Z">
        <w:r w:rsidR="6FED6D18" w:rsidRPr="3A5D7FCA" w:rsidDel="00161C11">
          <w:delText xml:space="preserve">between </w:delText>
        </w:r>
      </w:del>
      <w:ins w:id="196"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197" w:author="Eric Balke" w:date="2022-01-12T16:51:00Z">
        <w:r w:rsidR="00161C11">
          <w:t>less than</w:t>
        </w:r>
      </w:ins>
      <w:del w:id="198"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199"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200" w:author="Daniel Stewart" w:date="2022-01-27T12:01:00Z">
        <w:r w:rsidR="00A22AD2">
          <w:t>.</w:t>
        </w:r>
      </w:ins>
      <w:del w:id="201" w:author="Daniel Stewart" w:date="2022-01-27T12:01:00Z">
        <w:r w:rsidR="0162FBA3" w:rsidRPr="3A5D7FCA" w:rsidDel="00A22AD2">
          <w:delText>, and a</w:delText>
        </w:r>
      </w:del>
      <w:ins w:id="202" w:author="Daniel Stewart" w:date="2022-01-27T12:02:00Z">
        <w:r w:rsidR="00A22AD2">
          <w:t xml:space="preserve"> A</w:t>
        </w:r>
      </w:ins>
      <w:r w:rsidR="0162FBA3" w:rsidRPr="3A5D7FCA">
        <w:t xml:space="preserve">lthough no differences were found in </w:t>
      </w:r>
      <w:del w:id="203" w:author="Eric Balke" w:date="2022-01-12T16:51:00Z">
        <w:r w:rsidR="0162FBA3" w:rsidRPr="3A5D7FCA" w:rsidDel="00161C11">
          <w:delText xml:space="preserve">chinook </w:delText>
        </w:r>
      </w:del>
      <w:ins w:id="204"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205"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206" w:author="Eric Balke" w:date="2022-01-12T16:58:00Z">
        <w:r w:rsidR="3758D0C8" w:rsidRPr="3A5D7FCA" w:rsidDel="00161C11">
          <w:delText>attempted to evaluate</w:delText>
        </w:r>
      </w:del>
      <w:ins w:id="207" w:author="Eric Balke" w:date="2022-01-12T16:58:00Z">
        <w:r w:rsidR="00161C11">
          <w:t>evaluated</w:t>
        </w:r>
      </w:ins>
      <w:r w:rsidR="3758D0C8" w:rsidRPr="3A5D7FCA">
        <w:t xml:space="preserve"> </w:t>
      </w:r>
      <w:del w:id="208" w:author="Daniel Stewart" w:date="2022-01-27T12:02:00Z">
        <w:r w:rsidR="3758D0C8" w:rsidRPr="3A5D7FCA" w:rsidDel="00A22AD2">
          <w:delText>the success of a</w:delText>
        </w:r>
      </w:del>
      <w:ins w:id="209" w:author="Daniel Stewart" w:date="2022-01-27T12:02:00Z">
        <w:r w:rsidR="00A22AD2">
          <w:t>a</w:t>
        </w:r>
      </w:ins>
      <w:r w:rsidR="3758D0C8" w:rsidRPr="3A5D7FCA">
        <w:t xml:space="preserve"> subset of </w:t>
      </w:r>
      <w:ins w:id="210" w:author="Daniel Stewart" w:date="2022-01-27T12:02:00Z">
        <w:r w:rsidR="00A22AD2">
          <w:t>FRE</w:t>
        </w:r>
      </w:ins>
      <w:del w:id="211" w:author="Daniel Stewart" w:date="2022-01-27T12:02:00Z">
        <w:r w:rsidR="3758D0C8" w:rsidRPr="3A5D7FCA" w:rsidDel="00A85EB0">
          <w:delText>these</w:delText>
        </w:r>
      </w:del>
      <w:r w:rsidR="3758D0C8" w:rsidRPr="3A5D7FCA">
        <w:t xml:space="preserve"> projects</w:t>
      </w:r>
      <w:r w:rsidR="008A1E3A">
        <w:t xml:space="preserve"> based on </w:t>
      </w:r>
      <w:del w:id="212"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213" w:author="Daniel Stewart" w:date="2022-01-27T12:04:00Z">
        <w:r w:rsidR="00A85EB0">
          <w:t xml:space="preserve">these </w:t>
        </w:r>
      </w:ins>
      <w:del w:id="214" w:author="Daniel Stewart" w:date="2022-01-27T12:04:00Z">
        <w:r w:rsidR="0037208A" w:rsidDel="00A85EB0">
          <w:delText>the</w:delText>
        </w:r>
      </w:del>
      <w:del w:id="215" w:author="Daniel Stewart" w:date="2022-01-27T12:03:00Z">
        <w:r w:rsidR="0037208A" w:rsidDel="00A85EB0">
          <w:delText>se</w:delText>
        </w:r>
      </w:del>
      <w:del w:id="216" w:author="Daniel Stewart" w:date="2022-01-27T12:04:00Z">
        <w:r w:rsidR="0037208A" w:rsidDel="00A85EB0">
          <w:delText xml:space="preserve"> </w:delText>
        </w:r>
      </w:del>
      <w:ins w:id="217" w:author="Daniel Stewart" w:date="2022-01-25T14:10:00Z">
        <w:r w:rsidR="000E1211">
          <w:t xml:space="preserve">were not </w:t>
        </w:r>
      </w:ins>
      <w:del w:id="218"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19" w:author="Daniel Stewart" w:date="2022-01-25T14:11:00Z">
        <w:r w:rsidR="000E1211">
          <w:t xml:space="preserve">assessed </w:t>
        </w:r>
      </w:ins>
      <w:del w:id="220" w:author="Daniel Stewart" w:date="2022-01-25T14:11:00Z">
        <w:r w:rsidR="00686720" w:rsidDel="000E1211">
          <w:delText xml:space="preserve">judged </w:delText>
        </w:r>
      </w:del>
      <w:r w:rsidR="00CE11A3">
        <w:t>by regulators</w:t>
      </w:r>
      <w:ins w:id="221" w:author="Eric Balke" w:date="2022-01-12T16:58:00Z">
        <w:del w:id="222" w:author="Daniel Stewart" w:date="2022-01-25T14:12:00Z">
          <w:r w:rsidR="00161C11" w:rsidDel="000E1211">
            <w:delText>;</w:delText>
          </w:r>
        </w:del>
      </w:ins>
      <w:ins w:id="223" w:author="Daniel Stewart" w:date="2022-01-25T14:12:00Z">
        <w:r w:rsidR="000E1211">
          <w:t>. T</w:t>
        </w:r>
      </w:ins>
      <w:ins w:id="224" w:author="Eric Balke" w:date="2022-01-12T16:58:00Z">
        <w:del w:id="225" w:author="Daniel Stewart" w:date="2022-01-25T14:12:00Z">
          <w:r w:rsidR="00161C11" w:rsidDel="000E1211">
            <w:delText xml:space="preserve"> t</w:delText>
          </w:r>
        </w:del>
      </w:ins>
      <w:del w:id="226"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commentRangeEnd w:id="193"/>
      <w:r w:rsidR="00F75759">
        <w:rPr>
          <w:rStyle w:val="CommentReference"/>
        </w:rPr>
        <w:commentReference w:id="193"/>
      </w:r>
      <w:commentRangeEnd w:id="194"/>
      <w:r w:rsidR="00135DB3">
        <w:rPr>
          <w:rStyle w:val="CommentReference"/>
        </w:rPr>
        <w:commentReference w:id="194"/>
      </w:r>
    </w:p>
    <w:p w14:paraId="5082EFA8" w14:textId="5C2D59B2" w:rsidR="46F3B442" w:rsidRDefault="46F3B442" w:rsidP="00D95039"/>
    <w:p w14:paraId="201BDC6F" w14:textId="7793A0FF" w:rsidR="00070C94" w:rsidRDefault="1D5F28C3" w:rsidP="00D95039">
      <w:pPr>
        <w:rPr>
          <w:ins w:id="227" w:author="Daniel Stewart" w:date="2022-01-26T12:01:00Z"/>
        </w:rPr>
      </w:pPr>
      <w:r w:rsidRPr="3A5D7FCA">
        <w:t>Th</w:t>
      </w:r>
      <w:r w:rsidR="1D2FDB72" w:rsidRPr="3A5D7FCA">
        <w:t xml:space="preserve">ese reports have described in detail the status </w:t>
      </w:r>
      <w:ins w:id="228" w:author="Daniel Stewart" w:date="2022-01-27T12:19:00Z">
        <w:r w:rsidR="00B5332F">
          <w:t>of</w:t>
        </w:r>
      </w:ins>
      <w:del w:id="229" w:author="Daniel Stewart" w:date="2022-01-27T12:18:00Z">
        <w:r w:rsidR="1D2FDB72" w:rsidRPr="3A5D7FCA" w:rsidDel="00B5332F">
          <w:delText>of many</w:delText>
        </w:r>
      </w:del>
      <w:r w:rsidR="1D2FDB72" w:rsidRPr="3A5D7FCA">
        <w:t xml:space="preserve"> created </w:t>
      </w:r>
      <w:ins w:id="230"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31" w:author="Daniel Stewart" w:date="2022-01-27T12:19:00Z">
        <w:r w:rsidR="3AD4296D" w:rsidRPr="3A5D7FCA" w:rsidDel="00B5332F">
          <w:delText xml:space="preserve">formally </w:delText>
        </w:r>
      </w:del>
      <w:r w:rsidR="08973B25" w:rsidRPr="3A5D7FCA">
        <w:t>investigate</w:t>
      </w:r>
      <w:ins w:id="232" w:author="Daniel Stewart" w:date="2022-01-25T16:23:00Z">
        <w:r w:rsidR="00955294">
          <w:t xml:space="preserve"> the</w:t>
        </w:r>
      </w:ins>
      <w:del w:id="233" w:author="Daniel Stewart" w:date="2022-01-25T16:23:00Z">
        <w:r w:rsidR="7CB8AF42" w:rsidRPr="3A5D7FCA" w:rsidDel="00955294">
          <w:delText xml:space="preserve"> </w:delText>
        </w:r>
      </w:del>
      <w:del w:id="234" w:author="Daniel Stewart" w:date="2022-01-25T16:22:00Z">
        <w:r w:rsidR="7CB8AF42" w:rsidRPr="3A5D7FCA" w:rsidDel="00955294">
          <w:delText>the</w:delText>
        </w:r>
        <w:r w:rsidR="5165F66E" w:rsidRPr="3A5D7FCA" w:rsidDel="00955294">
          <w:delText xml:space="preserve"> </w:delText>
        </w:r>
      </w:del>
      <w:ins w:id="235"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36" w:author="Daniel Stewart" w:date="2022-01-26T11:53:00Z">
        <w:r w:rsidR="4EF4F5DC" w:rsidRPr="3A5D7FCA" w:rsidDel="006C03ED">
          <w:delText xml:space="preserve">success </w:delText>
        </w:r>
      </w:del>
      <w:ins w:id="237" w:author="Daniel Stewart" w:date="2022-01-26T11:54:00Z">
        <w:r w:rsidR="006C03ED">
          <w:t>success</w:t>
        </w:r>
      </w:ins>
      <w:ins w:id="238" w:author="Daniel Stewart" w:date="2022-01-26T12:08:00Z">
        <w:r w:rsidR="00257563">
          <w:t xml:space="preserve"> or failure</w:t>
        </w:r>
      </w:ins>
      <w:ins w:id="239" w:author="Daniel Stewart" w:date="2022-01-26T11:53:00Z">
        <w:r w:rsidR="006C03ED" w:rsidRPr="3A5D7FCA">
          <w:t xml:space="preserve"> </w:t>
        </w:r>
      </w:ins>
      <w:del w:id="240"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41"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42" w:author="Daniel Stewart" w:date="2022-01-26T11:54:00Z">
        <w:r w:rsidR="006C03ED">
          <w:t>“</w:t>
        </w:r>
      </w:ins>
      <w:r w:rsidR="3B56808D" w:rsidRPr="3A5D7FCA">
        <w:t>success</w:t>
      </w:r>
      <w:ins w:id="243" w:author="Daniel Stewart" w:date="2022-01-26T11:54:00Z">
        <w:r w:rsidR="006C03ED">
          <w:t>”</w:t>
        </w:r>
      </w:ins>
      <w:r w:rsidR="3B56808D" w:rsidRPr="3A5D7FCA">
        <w:t>,</w:t>
      </w:r>
      <w:ins w:id="244" w:author="Daniel Stewart" w:date="2022-01-26T11:54:00Z">
        <w:r w:rsidR="006C03ED">
          <w:t xml:space="preserve"> </w:t>
        </w:r>
      </w:ins>
      <w:ins w:id="245" w:author="Daniel Stewart" w:date="2022-01-26T11:55:00Z">
        <w:r w:rsidR="006C03ED">
          <w:t>as this word is imprecise</w:t>
        </w:r>
      </w:ins>
      <w:ins w:id="246" w:author="Daniel Stewart" w:date="2022-01-26T11:56:00Z">
        <w:r w:rsidR="006C03ED">
          <w:t xml:space="preserve">, often controversial in ecology, and </w:t>
        </w:r>
      </w:ins>
      <w:ins w:id="247" w:author="Daniel Stewart" w:date="2022-01-26T11:59:00Z">
        <w:r w:rsidR="00070C94">
          <w:t>the</w:t>
        </w:r>
      </w:ins>
      <w:ins w:id="248" w:author="Daniel Stewart" w:date="2022-01-26T11:57:00Z">
        <w:r w:rsidR="006C03ED">
          <w:t xml:space="preserve"> definition</w:t>
        </w:r>
      </w:ins>
      <w:ins w:id="249" w:author="Daniel Stewart" w:date="2022-01-26T12:00:00Z">
        <w:r w:rsidR="00070C94">
          <w:t xml:space="preserve"> can vary</w:t>
        </w:r>
      </w:ins>
      <w:ins w:id="250" w:author="Daniel Stewart" w:date="2022-01-26T11:57:00Z">
        <w:r w:rsidR="006C03ED">
          <w:t xml:space="preserve"> </w:t>
        </w:r>
      </w:ins>
      <w:ins w:id="251"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52" w:author="Daniel Stewart" w:date="2022-01-26T11:57:00Z">
        <w:r w:rsidR="006C03ED">
          <w:t>.</w:t>
        </w:r>
      </w:ins>
      <w:ins w:id="253" w:author="Daniel Stewart" w:date="2022-01-26T12:03:00Z">
        <w:r w:rsidR="00257563">
          <w:t xml:space="preserve"> </w:t>
        </w:r>
      </w:ins>
      <w:ins w:id="254" w:author="Daniel Stewart" w:date="2022-01-27T12:27:00Z">
        <w:r w:rsidR="00FE1470">
          <w:t>T</w:t>
        </w:r>
      </w:ins>
      <w:ins w:id="255" w:author="Daniel Stewart" w:date="2022-01-27T12:26:00Z">
        <w:r w:rsidR="00FE1470">
          <w:t xml:space="preserve">his disunity </w:t>
        </w:r>
      </w:ins>
      <w:ins w:id="256" w:author="Daniel Stewart" w:date="2022-01-27T12:29:00Z">
        <w:r w:rsidR="00FE1470">
          <w:t xml:space="preserve">is further </w:t>
        </w:r>
      </w:ins>
      <w:ins w:id="257" w:author="Daniel Stewart" w:date="2022-01-27T12:26:00Z">
        <w:r w:rsidR="00FE1470">
          <w:t xml:space="preserve">compounded by a lack of </w:t>
        </w:r>
      </w:ins>
      <w:del w:id="258" w:author="Daniel Stewart" w:date="2022-01-26T11:55:00Z">
        <w:r w:rsidR="6891F7FE" w:rsidRPr="3A5D7FCA" w:rsidDel="006C03ED">
          <w:delText xml:space="preserve"> </w:delText>
        </w:r>
      </w:del>
      <w:del w:id="259" w:author="Daniel Stewart" w:date="2022-01-26T12:00:00Z">
        <w:r w:rsidR="1F451E5B" w:rsidRPr="3A5D7FCA" w:rsidDel="00070C94">
          <w:delText>as</w:delText>
        </w:r>
      </w:del>
      <w:del w:id="260" w:author="Daniel Stewart" w:date="2022-01-26T12:04:00Z">
        <w:r w:rsidR="1F451E5B" w:rsidRPr="3A5D7FCA" w:rsidDel="00257563">
          <w:delText xml:space="preserve"> indicated by</w:delText>
        </w:r>
      </w:del>
      <w:del w:id="261"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62" w:author="Daniel Stewart" w:date="2022-01-27T12:26:00Z">
        <w:r w:rsidR="5DEA038C" w:rsidRPr="3A5D7FCA" w:rsidDel="00FE1470">
          <w:delText xml:space="preserve">variety </w:delText>
        </w:r>
      </w:del>
      <w:ins w:id="263" w:author="Daniel Stewart" w:date="2022-01-26T15:33:00Z">
        <w:r w:rsidR="00CD7041">
          <w:t xml:space="preserve">standardized </w:t>
        </w:r>
      </w:ins>
      <w:del w:id="264"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65"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66" w:author="Daniel Stewart" w:date="2022-01-26T12:08:00Z">
        <w:r w:rsidR="00D21089">
          <w:t xml:space="preserve"> </w:t>
        </w:r>
      </w:ins>
      <w:del w:id="267" w:author="Daniel Stewart" w:date="2022-01-26T12:08:00Z">
        <w:r w:rsidR="00230431" w:rsidRPr="3A5D7FCA" w:rsidDel="00D21089">
          <w:delText xml:space="preserve">wetland </w:delText>
        </w:r>
      </w:del>
      <w:r w:rsidR="00230431" w:rsidRPr="3A5D7FCA">
        <w:t>monitoring pr</w:t>
      </w:r>
      <w:ins w:id="268" w:author="Daniel Stewart" w:date="2022-01-27T12:28:00Z">
        <w:r w:rsidR="00FE1470">
          <w:t>otocols in the region, which several authors have</w:t>
        </w:r>
      </w:ins>
      <w:ins w:id="269" w:author="Daniel Stewart" w:date="2022-01-27T12:30:00Z">
        <w:r w:rsidR="00FE1470">
          <w:t xml:space="preserve"> </w:t>
        </w:r>
      </w:ins>
      <w:ins w:id="270" w:author="Daniel Stewart" w:date="2022-01-27T12:43:00Z">
        <w:r w:rsidR="000A2D8D">
          <w:t>already brought to light</w:t>
        </w:r>
      </w:ins>
      <w:del w:id="271" w:author="Daniel Stewart" w:date="2022-01-27T12:28:00Z">
        <w:r w:rsidR="00230431" w:rsidRPr="3A5D7FCA" w:rsidDel="00FE1470">
          <w:delText>ograms</w:delText>
        </w:r>
      </w:del>
      <w:ins w:id="272" w:author="Daniel Stewart" w:date="2022-01-27T12:25:00Z">
        <w:r w:rsidR="0075208F">
          <w:t xml:space="preserve"> </w:t>
        </w:r>
      </w:ins>
      <w:del w:id="273" w:author="Daniel Stewart" w:date="2022-01-27T12:25:00Z">
        <w:r w:rsidR="12E522A3" w:rsidRPr="3A5D7FCA" w:rsidDel="0075208F">
          <w:delText xml:space="preserve"> </w:delText>
        </w:r>
      </w:del>
      <w:del w:id="274" w:author="Daniel Stewart" w:date="2022-01-27T12:21:00Z">
        <w:r w:rsidR="12E522A3" w:rsidRPr="3A5D7FCA" w:rsidDel="0075208F">
          <w:delText>to date</w:delText>
        </w:r>
        <w:r w:rsidR="00895739" w:rsidDel="0075208F">
          <w:delText xml:space="preserve"> </w:delText>
        </w:r>
      </w:del>
      <w:r w:rsidR="00895739">
        <w:fldChar w:fldCharType="begin"/>
      </w:r>
      <w:r w:rsidR="00610DDE">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75" w:author="Daniel Stewart" w:date="2022-01-26T12:02:00Z">
        <w:r w:rsidR="00070C94">
          <w:t xml:space="preserve"> For the purposes of this report, we deviate from the yes/no terms of “success” or “failure”</w:t>
        </w:r>
      </w:ins>
      <w:ins w:id="276" w:author="Daniel Stewart" w:date="2022-01-27T12:31:00Z">
        <w:r w:rsidR="000764E4">
          <w:t xml:space="preserve">, acknowledging that even “failed” sites </w:t>
        </w:r>
      </w:ins>
      <w:ins w:id="277" w:author="Daniel Stewart" w:date="2022-01-27T12:45:00Z">
        <w:r w:rsidR="000A2D8D">
          <w:t>possess</w:t>
        </w:r>
      </w:ins>
      <w:ins w:id="278" w:author="Daniel Stewart" w:date="2022-01-27T12:31:00Z">
        <w:r w:rsidR="000764E4">
          <w:t xml:space="preserve"> ecological values,</w:t>
        </w:r>
      </w:ins>
      <w:ins w:id="279" w:author="Daniel Stewart" w:date="2022-01-26T12:02:00Z">
        <w:r w:rsidR="00070C94">
          <w:t xml:space="preserve"> and instead </w:t>
        </w:r>
      </w:ins>
      <w:ins w:id="280" w:author="Daniel Stewart" w:date="2022-01-26T15:58:00Z">
        <w:r w:rsidR="00E01B21">
          <w:t xml:space="preserve">focus on </w:t>
        </w:r>
      </w:ins>
      <w:ins w:id="281" w:author="Daniel Stewart" w:date="2022-01-26T12:05:00Z">
        <w:r w:rsidR="00257563">
          <w:t>“</w:t>
        </w:r>
      </w:ins>
      <w:ins w:id="282" w:author="Daniel Stewart" w:date="2022-01-26T12:02:00Z">
        <w:r w:rsidR="00257563">
          <w:t>resilienc</w:t>
        </w:r>
      </w:ins>
      <w:ins w:id="283" w:author="Daniel Stewart" w:date="2022-01-26T12:09:00Z">
        <w:r w:rsidR="00D21089">
          <w:t>e</w:t>
        </w:r>
      </w:ins>
      <w:ins w:id="284" w:author="Daniel Stewart" w:date="2022-01-26T12:05:00Z">
        <w:r w:rsidR="00257563">
          <w:t>”</w:t>
        </w:r>
      </w:ins>
      <w:ins w:id="285" w:author="Daniel Stewart" w:date="2022-01-26T12:09:00Z">
        <w:r w:rsidR="00D21089">
          <w:t xml:space="preserve">, which we define as the ability of </w:t>
        </w:r>
      </w:ins>
      <w:ins w:id="286" w:author="Daniel Stewart" w:date="2022-01-27T12:44:00Z">
        <w:r w:rsidR="000A2D8D">
          <w:t xml:space="preserve">these projects </w:t>
        </w:r>
      </w:ins>
      <w:ins w:id="287" w:author="Daniel Stewart" w:date="2022-01-26T12:09:00Z">
        <w:r w:rsidR="00D21089">
          <w:t xml:space="preserve">to </w:t>
        </w:r>
      </w:ins>
      <w:ins w:id="288" w:author="Daniel Stewart" w:date="2022-01-26T12:20:00Z">
        <w:r w:rsidR="00C96608">
          <w:t xml:space="preserve">function and </w:t>
        </w:r>
      </w:ins>
      <w:ins w:id="289" w:author="Daniel Stewart" w:date="2022-01-26T12:09:00Z">
        <w:r w:rsidR="00D21089">
          <w:t>persist</w:t>
        </w:r>
      </w:ins>
      <w:ins w:id="290" w:author="Daniel Stewart" w:date="2022-01-27T12:44:00Z">
        <w:r w:rsidR="000A2D8D">
          <w:t xml:space="preserve"> as </w:t>
        </w:r>
      </w:ins>
      <w:ins w:id="291" w:author="Daniel Stewart" w:date="2022-01-27T13:08:00Z">
        <w:r w:rsidR="000661F2">
          <w:t xml:space="preserve">vegetated </w:t>
        </w:r>
      </w:ins>
      <w:ins w:id="292" w:author="Daniel Stewart" w:date="2022-01-27T12:44:00Z">
        <w:r w:rsidR="000A2D8D">
          <w:t>tidal marshes</w:t>
        </w:r>
      </w:ins>
      <w:ins w:id="293" w:author="Daniel Stewart" w:date="2022-01-26T12:10:00Z">
        <w:r w:rsidR="00D21089">
          <w:t xml:space="preserve"> </w:t>
        </w:r>
      </w:ins>
      <w:ins w:id="294" w:author="Daniel Stewart" w:date="2022-01-27T12:46:00Z">
        <w:r w:rsidR="000A2D8D">
          <w:t>with</w:t>
        </w:r>
      </w:ins>
      <w:ins w:id="295" w:author="Daniel Stewart" w:date="2022-01-26T12:10:00Z">
        <w:r w:rsidR="00D21089">
          <w:t>in the</w:t>
        </w:r>
      </w:ins>
      <w:ins w:id="296" w:author="Daniel Stewart" w:date="2022-01-26T15:58:00Z">
        <w:r w:rsidR="00E01B21">
          <w:t xml:space="preserve"> environmental</w:t>
        </w:r>
      </w:ins>
      <w:ins w:id="297" w:author="Daniel Stewart" w:date="2022-01-26T12:10:00Z">
        <w:r w:rsidR="00D21089">
          <w:t xml:space="preserve"> context of the FRE</w:t>
        </w:r>
      </w:ins>
      <w:ins w:id="298"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299" w:author="Daniel Stewart" w:date="2022-01-26T12:02:00Z">
        <w:r w:rsidR="00257563">
          <w:t xml:space="preserve">. </w:t>
        </w:r>
      </w:ins>
    </w:p>
    <w:p w14:paraId="6DEFBDCD" w14:textId="77777777" w:rsidR="00070C94" w:rsidRDefault="00070C94" w:rsidP="00D95039">
      <w:pPr>
        <w:rPr>
          <w:ins w:id="300" w:author="Daniel Stewart" w:date="2022-01-26T12:01:00Z"/>
        </w:rPr>
      </w:pPr>
    </w:p>
    <w:p w14:paraId="66AB6FEB" w14:textId="61783516" w:rsidR="42F6C84D" w:rsidRDefault="00230431" w:rsidP="00D95039">
      <w:del w:id="301" w:author="Daniel Stewart" w:date="2022-01-26T12:05:00Z">
        <w:r w:rsidRPr="3A5D7FCA" w:rsidDel="00257563">
          <w:delText xml:space="preserve"> </w:delText>
        </w:r>
      </w:del>
      <w:del w:id="302" w:author="Daniel Stewart" w:date="2022-01-26T12:39:00Z">
        <w:r w:rsidRPr="3A5D7FCA" w:rsidDel="000E3FA6">
          <w:delText>Coverage by tidal marsh</w:delText>
        </w:r>
      </w:del>
      <w:ins w:id="303" w:author="Daniel Stewart" w:date="2022-01-26T12:39:00Z">
        <w:r w:rsidR="000E3FA6">
          <w:t>Vegetative cover</w:t>
        </w:r>
      </w:ins>
      <w:del w:id="304" w:author="Daniel Stewart" w:date="2022-01-26T12:39:00Z">
        <w:r w:rsidRPr="3A5D7FCA" w:rsidDel="000E3FA6">
          <w:delText xml:space="preserve"> vegetation</w:delText>
        </w:r>
      </w:del>
      <w:r w:rsidRPr="3A5D7FCA">
        <w:t xml:space="preserve"> is </w:t>
      </w:r>
      <w:del w:id="305" w:author="Daniel Stewart" w:date="2022-01-26T12:21:00Z">
        <w:r w:rsidRPr="3A5D7FCA" w:rsidDel="00C96608">
          <w:delText xml:space="preserve">often </w:delText>
        </w:r>
      </w:del>
      <w:ins w:id="306" w:author="Daniel Stewart" w:date="2022-01-26T12:46:00Z">
        <w:r w:rsidR="001F688F">
          <w:t xml:space="preserve">commonly </w:t>
        </w:r>
      </w:ins>
      <w:ins w:id="307" w:author="Daniel Stewart" w:date="2022-01-26T12:44:00Z">
        <w:r w:rsidR="001F688F">
          <w:t>used to evaluate</w:t>
        </w:r>
      </w:ins>
      <w:ins w:id="308" w:author="Daniel Stewart" w:date="2022-01-26T12:45:00Z">
        <w:r w:rsidR="001F688F">
          <w:t xml:space="preserve"> created tidal marshes</w:t>
        </w:r>
      </w:ins>
      <w:ins w:id="309" w:author="Daniel Stewart" w:date="2022-01-26T15:34:00Z">
        <w:r w:rsidR="00CD7041">
          <w:t>,</w:t>
        </w:r>
      </w:ins>
      <w:del w:id="310"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311" w:author="Daniel Stewart" w:date="2022-01-26T12:58:00Z">
        <w:r w:rsidR="00B73453">
          <w:t xml:space="preserve"> </w:t>
        </w:r>
      </w:ins>
      <w:del w:id="312" w:author="Daniel Stewart" w:date="2022-01-26T12:44:00Z">
        <w:r w:rsidRPr="3A5D7FCA" w:rsidDel="000E3FA6">
          <w:delText>evaluated as a surrogate for</w:delText>
        </w:r>
      </w:del>
      <w:del w:id="313" w:author="Daniel Stewart" w:date="2022-01-26T12:40:00Z">
        <w:r w:rsidRPr="3A5D7FCA" w:rsidDel="000E3FA6">
          <w:delText xml:space="preserve"> </w:delText>
        </w:r>
      </w:del>
      <w:del w:id="314" w:author="Daniel Stewart" w:date="2022-01-26T12:58:00Z">
        <w:r w:rsidRPr="3A5D7FCA" w:rsidDel="00B73453">
          <w:delText xml:space="preserve">fish habitat </w:delText>
        </w:r>
      </w:del>
      <w:del w:id="315" w:author="Daniel Stewart" w:date="2022-01-26T12:34:00Z">
        <w:r w:rsidRPr="3A5D7FCA" w:rsidDel="000048D9">
          <w:delText>quality</w:delText>
        </w:r>
      </w:del>
      <w:ins w:id="316" w:author="Daniel Stewart" w:date="2022-01-26T12:46:00Z">
        <w:r w:rsidR="001F688F">
          <w:t>and</w:t>
        </w:r>
      </w:ins>
      <w:ins w:id="317" w:author="Daniel Stewart" w:date="2022-01-26T12:34:00Z">
        <w:r w:rsidR="000048D9">
          <w:t xml:space="preserve"> </w:t>
        </w:r>
      </w:ins>
      <w:ins w:id="318" w:author="Daniel Stewart" w:date="2022-01-26T12:29:00Z">
        <w:r w:rsidR="00014E11">
          <w:t xml:space="preserve">is a </w:t>
        </w:r>
      </w:ins>
      <w:ins w:id="319" w:author="Daniel Stewart" w:date="2022-01-26T12:48:00Z">
        <w:r w:rsidR="001F688F">
          <w:t xml:space="preserve">success </w:t>
        </w:r>
      </w:ins>
      <w:ins w:id="320" w:author="Daniel Stewart" w:date="2022-01-26T12:29:00Z">
        <w:r w:rsidR="00014E11">
          <w:t xml:space="preserve">metric </w:t>
        </w:r>
      </w:ins>
      <w:ins w:id="321" w:author="Daniel Stewart" w:date="2022-01-26T13:12:00Z">
        <w:r w:rsidR="006F0481">
          <w:t xml:space="preserve">employed </w:t>
        </w:r>
      </w:ins>
      <w:ins w:id="322" w:author="Daniel Stewart" w:date="2022-01-26T12:48:00Z">
        <w:r w:rsidR="001F688F">
          <w:t xml:space="preserve">in </w:t>
        </w:r>
      </w:ins>
      <w:ins w:id="323" w:author="Daniel Stewart" w:date="2022-01-26T13:09:00Z">
        <w:r w:rsidR="00782963">
          <w:t>FRE</w:t>
        </w:r>
      </w:ins>
      <w:ins w:id="324" w:author="Daniel Stewart" w:date="2022-01-26T12:56:00Z">
        <w:r w:rsidR="00B73453">
          <w:t xml:space="preserve"> monitoring programs </w:t>
        </w:r>
      </w:ins>
      <w:r w:rsidR="001F688F">
        <w:fldChar w:fldCharType="begin"/>
      </w:r>
      <w:r w:rsidR="00CD7041">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25" w:author="Daniel Stewart" w:date="2022-01-26T12:49:00Z">
        <w:r w:rsidR="001F688F">
          <w:t>.</w:t>
        </w:r>
      </w:ins>
      <w:ins w:id="326" w:author="Daniel Stewart" w:date="2022-01-26T12:25:00Z">
        <w:r w:rsidR="007E23BC">
          <w:t xml:space="preserve"> </w:t>
        </w:r>
      </w:ins>
      <w:del w:id="327" w:author="Daniel Stewart" w:date="2022-01-26T12:21:00Z">
        <w:r w:rsidRPr="3A5D7FCA" w:rsidDel="00C96608">
          <w:delText xml:space="preserve"> in estuaries</w:delText>
        </w:r>
      </w:del>
      <w:del w:id="328" w:author="Daniel Stewart" w:date="2022-01-26T12:49:00Z">
        <w:r w:rsidRPr="3A5D7FCA" w:rsidDel="001F688F">
          <w:delText xml:space="preserve">, </w:delText>
        </w:r>
      </w:del>
      <w:ins w:id="329" w:author="Daniel Stewart" w:date="2022-01-26T12:23:00Z">
        <w:r w:rsidR="00C96608">
          <w:t>Functioning t</w:t>
        </w:r>
      </w:ins>
      <w:ins w:id="330" w:author="Daniel Stewart" w:date="2022-01-26T12:22:00Z">
        <w:r w:rsidR="00C96608">
          <w:t>idal marshes support high levels of net primary production (NPP)</w:t>
        </w:r>
      </w:ins>
      <w:ins w:id="331" w:author="Daniel Stewart" w:date="2022-01-26T12:34:00Z">
        <w:r w:rsidR="000048D9">
          <w:t xml:space="preserve">, </w:t>
        </w:r>
      </w:ins>
      <w:ins w:id="332" w:author="Daniel Stewart" w:date="2022-01-26T13:14:00Z">
        <w:r w:rsidR="006F0481">
          <w:t xml:space="preserve">that over time </w:t>
        </w:r>
      </w:ins>
      <w:ins w:id="333" w:author="Daniel Stewart" w:date="2022-01-26T13:15:00Z">
        <w:r w:rsidR="006F0481">
          <w:t>accumulates in the form of soil organic matter. This organic surface s</w:t>
        </w:r>
      </w:ins>
      <w:ins w:id="334" w:author="Daniel Stewart" w:date="2022-01-26T13:16:00Z">
        <w:r w:rsidR="006F0481">
          <w:t xml:space="preserve">oil horizon is an integral part of </w:t>
        </w:r>
        <w:r w:rsidR="00B50541">
          <w:t xml:space="preserve">the </w:t>
        </w:r>
        <w:r w:rsidR="006F0481">
          <w:t>detritus-based food web</w:t>
        </w:r>
      </w:ins>
      <w:ins w:id="335" w:author="Daniel Stewart" w:date="2022-01-26T13:17:00Z">
        <w:r w:rsidR="00B50541">
          <w:t xml:space="preserve"> of estuaries.</w:t>
        </w:r>
      </w:ins>
      <w:del w:id="336" w:author="Daniel Stewart" w:date="2022-01-26T12:19:00Z">
        <w:r w:rsidRPr="3A5D7FCA" w:rsidDel="00C96608">
          <w:delText>due to the role of w</w:delText>
        </w:r>
      </w:del>
      <w:del w:id="337" w:author="Daniel Stewart" w:date="2022-01-26T12:26:00Z">
        <w:r w:rsidRPr="3A5D7FCA" w:rsidDel="007E23BC">
          <w:delText>etland macrophytes</w:delText>
        </w:r>
      </w:del>
      <w:del w:id="338" w:author="Daniel Stewart" w:date="2022-01-26T12:27:00Z">
        <w:r w:rsidRPr="3A5D7FCA" w:rsidDel="007E23BC">
          <w:delText xml:space="preserve"> </w:delText>
        </w:r>
      </w:del>
      <w:ins w:id="339" w:author="Daniel Stewart" w:date="2022-01-26T13:18:00Z">
        <w:r w:rsidR="00B50541">
          <w:t xml:space="preserve"> F</w:t>
        </w:r>
      </w:ins>
      <w:ins w:id="340" w:author="Daniel Stewart" w:date="2022-01-26T13:06:00Z">
        <w:r w:rsidR="00782963">
          <w:t>o</w:t>
        </w:r>
      </w:ins>
      <w:ins w:id="341" w:author="Daniel Stewart" w:date="2022-01-26T13:07:00Z">
        <w:r w:rsidR="00782963">
          <w:t xml:space="preserve">r this reason, as well as </w:t>
        </w:r>
      </w:ins>
      <w:ins w:id="342" w:author="Daniel Stewart" w:date="2022-01-26T15:47:00Z">
        <w:r w:rsidR="00E01B21">
          <w:t>refuge</w:t>
        </w:r>
      </w:ins>
      <w:ins w:id="343" w:author="Daniel Stewart" w:date="2022-01-26T13:07:00Z">
        <w:r w:rsidR="00782963">
          <w:t xml:space="preserve"> offered by </w:t>
        </w:r>
      </w:ins>
      <w:ins w:id="344" w:author="Daniel Stewart" w:date="2022-01-26T13:18:00Z">
        <w:r w:rsidR="00B50541">
          <w:t>a</w:t>
        </w:r>
      </w:ins>
      <w:ins w:id="345" w:author="Daniel Stewart" w:date="2022-01-26T13:07:00Z">
        <w:r w:rsidR="00782963">
          <w:t>boveground biomass, vegetati</w:t>
        </w:r>
      </w:ins>
      <w:ins w:id="346" w:author="Daniel Stewart" w:date="2022-01-26T13:18:00Z">
        <w:r w:rsidR="00B50541">
          <w:t xml:space="preserve">ve cover </w:t>
        </w:r>
      </w:ins>
      <w:ins w:id="347" w:author="Daniel Stewart" w:date="2022-01-26T13:07:00Z">
        <w:r w:rsidR="00782963">
          <w:t xml:space="preserve">has historically been used as a proxy for </w:t>
        </w:r>
      </w:ins>
      <w:ins w:id="348" w:author="Daniel Stewart" w:date="2022-01-26T13:10:00Z">
        <w:r w:rsidR="00782963">
          <w:t xml:space="preserve">high-quality </w:t>
        </w:r>
      </w:ins>
      <w:ins w:id="349" w:author="Daniel Stewart" w:date="2022-01-26T13:07:00Z">
        <w:r w:rsidR="00782963">
          <w:t>fish habitat</w:t>
        </w:r>
      </w:ins>
      <w:ins w:id="350" w:author="Daniel Stewart" w:date="2022-01-26T13:11:00Z">
        <w:r w:rsidR="006F0481">
          <w:t xml:space="preserve"> in the region</w:t>
        </w:r>
      </w:ins>
      <w:ins w:id="351" w:author="Daniel Stewart" w:date="2022-01-26T13:08:00Z">
        <w:r w:rsidR="00782963">
          <w:t xml:space="preserve"> </w:t>
        </w:r>
      </w:ins>
      <w:r w:rsidR="00782963">
        <w:fldChar w:fldCharType="begin"/>
      </w:r>
      <w:r w:rsidR="00C92A3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52"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53" w:author="Daniel Stewart" w:date="2022-01-26T12:25:00Z">
        <w:r w:rsidR="007E23BC">
          <w:t>.</w:t>
        </w:r>
      </w:ins>
      <w:del w:id="354" w:author="Daniel Stewart" w:date="2022-01-26T12:24:00Z">
        <w:r w:rsidRPr="3A5D7FCA" w:rsidDel="007E23BC">
          <w:delText>i</w:delText>
        </w:r>
      </w:del>
      <w:del w:id="355" w:author="Daniel Stewart" w:date="2022-01-26T12:25:00Z">
        <w:r w:rsidRPr="3A5D7FCA" w:rsidDel="007E23BC">
          <w:delText xml:space="preserve">n </w:delText>
        </w:r>
      </w:del>
      <w:del w:id="356"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57" w:author="Daniel Stewart" w:date="2022-01-26T12:28:00Z">
        <w:r w:rsidR="00895739" w:rsidDel="007E23BC">
          <w:delText>.</w:delText>
        </w:r>
      </w:del>
      <w:r w:rsidR="00895739">
        <w:t xml:space="preserve"> </w:t>
      </w:r>
      <w:ins w:id="358" w:author="Daniel Stewart" w:date="2022-01-26T13:19:00Z">
        <w:r w:rsidR="00B50541">
          <w:t>In addition to</w:t>
        </w:r>
      </w:ins>
      <w:ins w:id="359" w:author="Daniel Stewart" w:date="2022-01-26T15:35:00Z">
        <w:r w:rsidR="00CD7041">
          <w:t xml:space="preserve"> </w:t>
        </w:r>
      </w:ins>
      <w:ins w:id="360" w:author="Daniel Stewart" w:date="2022-01-26T15:36:00Z">
        <w:r w:rsidR="00CD7041">
          <w:t xml:space="preserve">providing food and </w:t>
        </w:r>
      </w:ins>
      <w:ins w:id="361" w:author="Daniel Stewart" w:date="2022-01-26T15:37:00Z">
        <w:r w:rsidR="00CD7041">
          <w:t xml:space="preserve">refuge for numerous other </w:t>
        </w:r>
      </w:ins>
      <w:ins w:id="362" w:author="Daniel Stewart" w:date="2022-01-26T15:35:00Z">
        <w:r w:rsidR="00CD7041">
          <w:t>species</w:t>
        </w:r>
      </w:ins>
      <w:ins w:id="363" w:author="Daniel Stewart" w:date="2022-01-26T13:20:00Z">
        <w:r w:rsidR="00B50541">
          <w:t xml:space="preserve">, </w:t>
        </w:r>
      </w:ins>
      <w:ins w:id="364" w:author="Daniel Stewart" w:date="2022-01-26T15:36:00Z">
        <w:r w:rsidR="00CD7041">
          <w:t xml:space="preserve">tidal </w:t>
        </w:r>
      </w:ins>
      <w:ins w:id="365" w:author="Daniel Stewart" w:date="2022-01-26T13:20:00Z">
        <w:r w:rsidR="00B50541">
          <w:t xml:space="preserve">marshes provide </w:t>
        </w:r>
      </w:ins>
      <w:del w:id="366" w:author="Daniel Stewart" w:date="2022-01-26T13:19:00Z">
        <w:r w:rsidR="7C0E6D9E" w:rsidRPr="3A5D7FCA" w:rsidDel="00B50541">
          <w:delText>M</w:delText>
        </w:r>
        <w:r w:rsidRPr="3A5D7FCA" w:rsidDel="00B50541">
          <w:delText>arsh vegetation</w:delText>
        </w:r>
      </w:del>
      <w:del w:id="367" w:author="Daniel Stewart" w:date="2022-01-26T12:36:00Z">
        <w:r w:rsidR="597A4C11" w:rsidRPr="3A5D7FCA" w:rsidDel="000048D9">
          <w:delText xml:space="preserve"> also </w:delText>
        </w:r>
      </w:del>
      <w:del w:id="368" w:author="Daniel Stewart" w:date="2022-01-26T13:19:00Z">
        <w:r w:rsidR="597A4C11" w:rsidRPr="3A5D7FCA" w:rsidDel="00B50541">
          <w:delText>provides</w:delText>
        </w:r>
      </w:del>
      <w:ins w:id="369" w:author="Daniel Stewart" w:date="2022-01-26T15:35:00Z">
        <w:r w:rsidR="00CD7041">
          <w:t>a multit</w:t>
        </w:r>
      </w:ins>
      <w:ins w:id="370" w:author="Daniel Stewart" w:date="2022-01-26T15:36:00Z">
        <w:r w:rsidR="00CD7041">
          <w:t>ude of ecological</w:t>
        </w:r>
      </w:ins>
      <w:del w:id="371" w:author="Daniel Stewart" w:date="2022-01-26T15:35:00Z">
        <w:r w:rsidR="597A4C11" w:rsidRPr="3A5D7FCA" w:rsidDel="00CD7041">
          <w:delText xml:space="preserve"> other critical ecological</w:delText>
        </w:r>
      </w:del>
      <w:r w:rsidR="597A4C11" w:rsidRPr="3A5D7FCA">
        <w:t xml:space="preserve"> services</w:t>
      </w:r>
      <w:ins w:id="372" w:author="Daniel Stewart" w:date="2022-01-26T15:36:00Z">
        <w:r w:rsidR="00CD7041">
          <w:t xml:space="preserve">, </w:t>
        </w:r>
      </w:ins>
      <w:del w:id="373"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74" w:author="Daniel Stewart" w:date="2022-01-27T13:05:00Z">
        <w:r w:rsidR="000661F2">
          <w:t xml:space="preserve">and </w:t>
        </w:r>
      </w:ins>
      <w:r w:rsidR="1FF97E12" w:rsidRPr="3A5D7FCA">
        <w:t xml:space="preserve">nutrient cycling </w:t>
      </w:r>
      <w:del w:id="375" w:author="Daniel Stewart" w:date="2022-01-27T13:05:00Z">
        <w:r w:rsidR="1FF97E12" w:rsidRPr="3A5D7FCA" w:rsidDel="000661F2">
          <w:delText>and sequestration</w:delText>
        </w:r>
      </w:del>
      <w:del w:id="376"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77" w:author="Eric Balke" w:date="2022-01-12T17:00:00Z">
        <w:del w:id="378" w:author="Daniel Stewart" w:date="2022-01-26T15:37:00Z">
          <w:r w:rsidR="004C3AF3" w:rsidDel="00CD7041">
            <w:delText xml:space="preserve">food and </w:delText>
          </w:r>
        </w:del>
      </w:ins>
      <w:del w:id="379" w:author="Daniel Stewart" w:date="2022-01-26T12:50:00Z">
        <w:r w:rsidRPr="3A5D7FCA" w:rsidDel="00133CA7">
          <w:delText xml:space="preserve">habitat </w:delText>
        </w:r>
      </w:del>
      <w:del w:id="380" w:author="Daniel Stewart" w:date="2022-01-26T15:37:00Z">
        <w:r w:rsidRPr="3A5D7FCA" w:rsidDel="00CD7041">
          <w:delText xml:space="preserve">for numerous </w:delText>
        </w:r>
      </w:del>
      <w:del w:id="381" w:author="Daniel Stewart" w:date="2022-01-26T12:28:00Z">
        <w:r w:rsidRPr="3A5D7FCA" w:rsidDel="007E23BC">
          <w:delText xml:space="preserve">non-fish </w:delText>
        </w:r>
      </w:del>
      <w:del w:id="382" w:author="Daniel Stewart" w:date="2022-01-26T15:37:00Z">
        <w:r w:rsidRPr="3A5D7FCA" w:rsidDel="00CD7041">
          <w:delText>species</w:delText>
        </w:r>
      </w:del>
      <w:r w:rsidR="55279389" w:rsidRPr="3A5D7FCA">
        <w:t xml:space="preserve"> </w:t>
      </w:r>
      <w:r w:rsidR="00895739">
        <w:fldChar w:fldCharType="begin"/>
      </w:r>
      <w:r w:rsidR="00610DDE">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610DDE">
        <w:rPr>
          <w:rFonts w:ascii="Cambria Math" w:hAnsi="Cambria Math" w:cs="Cambria Math"/>
        </w:rPr>
        <w:instrText>∼</w:instrText>
      </w:r>
      <w:r w:rsidR="00610DDE">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R."}],"accessed":{"date-parts":[["2021",12,3]]},"issued":{"date-parts":[["2021",12,2]]}}}],"schema":"https://github.com/citation-style-language/schema/raw/master/csl-citation.json"} </w:instrText>
      </w:r>
      <w:r w:rsidR="00895739">
        <w:fldChar w:fldCharType="separate"/>
      </w:r>
      <w:r w:rsidR="00CD7041">
        <w:rPr>
          <w:noProof/>
        </w:rPr>
        <w:t>(</w:t>
      </w:r>
      <w:ins w:id="383" w:author="Daniel Stewart" w:date="2022-01-26T15:44:00Z">
        <w:r w:rsidR="00007063">
          <w:rPr>
            <w:noProof/>
          </w:rPr>
          <w:t>e</w:t>
        </w:r>
      </w:ins>
      <w:ins w:id="384" w:author="Daniel Stewart" w:date="2022-01-26T15:46:00Z">
        <w:r w:rsidR="00007063">
          <w:rPr>
            <w:noProof/>
          </w:rPr>
          <w:t>.g</w:t>
        </w:r>
      </w:ins>
      <w:ins w:id="385" w:author="Daniel Stewart" w:date="2022-01-26T15:44:00Z">
        <w:r w:rsidR="00007063">
          <w:rPr>
            <w:noProof/>
          </w:rPr>
          <w:t>.</w:t>
        </w:r>
      </w:ins>
      <w:ins w:id="386" w:author="Daniel Stewart" w:date="2022-01-26T15:46:00Z">
        <w:r w:rsidR="00E01B21">
          <w:rPr>
            <w:noProof/>
          </w:rPr>
          <w:t>,</w:t>
        </w:r>
      </w:ins>
      <w:ins w:id="387"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88" w:author="Daniel Stewart" w:date="2022-01-25T14:28:00Z">
        <w:r w:rsidR="000E4922">
          <w:t xml:space="preserve"> </w:t>
        </w:r>
      </w:ins>
    </w:p>
    <w:p w14:paraId="3BEE8854" w14:textId="3D9EB03B" w:rsidR="42F6C84D" w:rsidRDefault="42F6C84D" w:rsidP="00D95039"/>
    <w:p w14:paraId="2F73406F" w14:textId="0686294C" w:rsidR="00E01B21" w:rsidRDefault="005A6FFD" w:rsidP="00D95039">
      <w:pPr>
        <w:rPr>
          <w:ins w:id="389" w:author="Daniel Stewart" w:date="2022-01-27T13:17:00Z"/>
        </w:rPr>
      </w:pPr>
      <w:commentRangeStart w:id="390"/>
      <w:ins w:id="391" w:author="Daniel Stewart" w:date="2022-01-27T13:26:00Z">
        <w:r>
          <w:t>S</w:t>
        </w:r>
      </w:ins>
      <w:ins w:id="392" w:author="Daniel Stewart" w:date="2022-01-27T13:15:00Z">
        <w:r w:rsidR="00694C33">
          <w:t xml:space="preserve">pecies </w:t>
        </w:r>
      </w:ins>
      <w:ins w:id="393" w:author="Daniel Stewart" w:date="2022-01-27T13:12:00Z">
        <w:r w:rsidR="00694C33">
          <w:t xml:space="preserve">composition </w:t>
        </w:r>
      </w:ins>
      <w:ins w:id="394" w:author="Daniel Stewart" w:date="2022-01-27T13:26:00Z">
        <w:r>
          <w:t>c</w:t>
        </w:r>
      </w:ins>
      <w:ins w:id="395" w:author="Daniel Stewart" w:date="2022-01-27T13:13:00Z">
        <w:r w:rsidR="00694C33">
          <w:t xml:space="preserve">an </w:t>
        </w:r>
      </w:ins>
      <w:ins w:id="396" w:author="Daniel Stewart" w:date="2022-01-27T13:20:00Z">
        <w:r w:rsidR="00D47219">
          <w:t xml:space="preserve">greatly </w:t>
        </w:r>
      </w:ins>
      <w:ins w:id="397" w:author="Daniel Stewart" w:date="2022-01-27T15:18:00Z">
        <w:r w:rsidR="00A86C70">
          <w:t>influence</w:t>
        </w:r>
      </w:ins>
      <w:ins w:id="398" w:author="Daniel Stewart" w:date="2022-01-27T13:20:00Z">
        <w:r w:rsidR="00D47219">
          <w:t xml:space="preserve"> th</w:t>
        </w:r>
      </w:ins>
      <w:ins w:id="399" w:author="Daniel Stewart" w:date="2022-01-27T13:17:00Z">
        <w:r w:rsidR="00D47219">
          <w:t xml:space="preserve">e </w:t>
        </w:r>
      </w:ins>
      <w:ins w:id="400" w:author="Daniel Stewart" w:date="2022-01-27T13:27:00Z">
        <w:r>
          <w:t xml:space="preserve">ecological </w:t>
        </w:r>
      </w:ins>
      <w:ins w:id="401" w:author="Daniel Stewart" w:date="2022-01-27T13:13:00Z">
        <w:r w:rsidR="00694C33">
          <w:t>function</w:t>
        </w:r>
      </w:ins>
      <w:ins w:id="402" w:author="Daniel Stewart" w:date="2022-01-27T13:27:00Z">
        <w:r>
          <w:t>s</w:t>
        </w:r>
      </w:ins>
      <w:ins w:id="403" w:author="Daniel Stewart" w:date="2022-01-27T13:13:00Z">
        <w:r w:rsidR="00694C33">
          <w:t xml:space="preserve"> and</w:t>
        </w:r>
      </w:ins>
      <w:ins w:id="404" w:author="Daniel Stewart" w:date="2022-01-27T13:27:00Z">
        <w:r>
          <w:t xml:space="preserve"> services </w:t>
        </w:r>
      </w:ins>
      <w:ins w:id="405" w:author="Daniel Stewart" w:date="2022-01-27T14:14:00Z">
        <w:r w:rsidR="0080668B">
          <w:t xml:space="preserve">of </w:t>
        </w:r>
      </w:ins>
      <w:ins w:id="406" w:author="Daniel Stewart" w:date="2022-01-27T13:26:00Z">
        <w:r>
          <w:t>a plant community</w:t>
        </w:r>
      </w:ins>
      <w:ins w:id="407" w:author="Daniel Stewart" w:date="2022-01-27T15:13:00Z">
        <w:r w:rsidR="001B272C">
          <w:t xml:space="preserve"> </w:t>
        </w:r>
      </w:ins>
      <w:del w:id="408" w:author="Daniel Stewart" w:date="2022-01-27T14:14:00Z">
        <w:r w:rsidDel="0080668B">
          <w:delText xml:space="preserve"> </w:delText>
        </w:r>
      </w:del>
      <w:r>
        <w:t>(e.g.</w:t>
      </w:r>
      <w:ins w:id="409" w:author="Daniel Stewart" w:date="2022-01-27T15:49:00Z">
        <w:r w:rsidR="00155EDC">
          <w:t>,</w:t>
        </w:r>
      </w:ins>
      <w:ins w:id="410" w:author="Daniel Stewart" w:date="2022-01-27T13:30:00Z">
        <w:r w:rsidR="00F35CFF">
          <w:t xml:space="preserve"> </w:t>
        </w:r>
      </w:ins>
      <w:del w:id="411" w:author="Daniel Stewart" w:date="2022-01-27T13:30:00Z">
        <w:r w:rsidDel="00F35CFF">
          <w:delText xml:space="preserve"> </w:delText>
        </w:r>
      </w:del>
      <w:r w:rsidR="00F35CFF">
        <w:fldChar w:fldCharType="begin"/>
      </w:r>
      <w:r w:rsidR="00610DDE">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412"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413" w:author="Daniel Stewart" w:date="2022-01-27T13:21:00Z">
        <w:r w:rsidR="00D47219">
          <w:t>.</w:t>
        </w:r>
      </w:ins>
      <w:ins w:id="414" w:author="Daniel Stewart" w:date="2022-01-27T15:50:00Z">
        <w:r w:rsidR="00155EDC">
          <w:t xml:space="preserve"> The abundance of invasive species is </w:t>
        </w:r>
      </w:ins>
      <w:ins w:id="415" w:author="Daniel Stewart" w:date="2022-01-27T15:51:00Z">
        <w:r w:rsidR="00155EDC">
          <w:t>regularly used to monitor site function</w:t>
        </w:r>
      </w:ins>
      <w:del w:id="416"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417" w:author="Eric Balke" w:date="2022-01-12T17:01:00Z">
        <w:del w:id="418" w:author="Daniel Stewart" w:date="2022-01-27T13:12:00Z">
          <w:r w:rsidR="004C3AF3" w:rsidDel="00694C33">
            <w:delText xml:space="preserve"> (e.g.,</w:delText>
          </w:r>
        </w:del>
      </w:ins>
      <w:del w:id="419"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420" w:author="Daniel Stewart" w:date="2022-01-26T15:48:00Z">
        <w:r w:rsidR="532E731C" w:rsidRPr="00DF37F5" w:rsidDel="00E01B21">
          <w:delText>nvasive</w:delText>
        </w:r>
      </w:del>
      <w:del w:id="421" w:author="Daniel Stewart" w:date="2022-01-27T13:17:00Z">
        <w:r w:rsidR="532E731C" w:rsidRPr="00DF37F5" w:rsidDel="00D47219">
          <w:delText xml:space="preserve"> species</w:delText>
        </w:r>
      </w:del>
      <w:ins w:id="422" w:author="Eric Balke" w:date="2022-01-12T17:01:00Z">
        <w:del w:id="423" w:author="Daniel Stewart" w:date="2022-01-27T13:12:00Z">
          <w:r w:rsidR="004C3AF3" w:rsidDel="00694C33">
            <w:delText>)</w:delText>
          </w:r>
        </w:del>
      </w:ins>
      <w:del w:id="424" w:author="Daniel Stewart" w:date="2022-01-27T13:12:00Z">
        <w:r w:rsidR="133FC7F4" w:rsidRPr="00DF37F5" w:rsidDel="00694C33">
          <w:delText>,</w:delText>
        </w:r>
      </w:del>
      <w:del w:id="425"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26" w:author="Daniel Stewart" w:date="2022-01-26T16:10:00Z">
        <w:r w:rsidR="0AEDCA66" w:rsidRPr="3A5D7FCA" w:rsidDel="00B21ED9">
          <w:delText xml:space="preserve">provisional </w:delText>
        </w:r>
      </w:del>
      <w:del w:id="427"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28" w:author="Eric Balke" w:date="2022-01-12T17:01:00Z">
        <w:del w:id="429" w:author="Daniel Stewart" w:date="2022-01-27T13:17:00Z">
          <w:r w:rsidR="004C3AF3" w:rsidDel="00D47219">
            <w:rPr>
              <w:noProof/>
            </w:rPr>
            <w:delText xml:space="preserve">.g., </w:delText>
          </w:r>
        </w:del>
      </w:ins>
      <w:del w:id="430"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31" w:author="Daniel Stewart" w:date="2022-01-27T15:51:00Z">
        <w:r w:rsidR="00155EDC">
          <w:t>,</w:t>
        </w:r>
      </w:ins>
      <w:ins w:id="432" w:author="Daniel Stewart" w:date="2022-01-27T15:13:00Z">
        <w:r w:rsidR="001B272C">
          <w:t xml:space="preserve"> as</w:t>
        </w:r>
      </w:ins>
      <w:ins w:id="433" w:author="Daniel Stewart" w:date="2022-01-26T16:09:00Z">
        <w:r w:rsidR="00B21ED9">
          <w:t xml:space="preserve"> they </w:t>
        </w:r>
      </w:ins>
      <w:ins w:id="434" w:author="Daniel Stewart" w:date="2022-01-26T16:11:00Z">
        <w:r w:rsidR="00B21ED9">
          <w:t>can</w:t>
        </w:r>
      </w:ins>
      <w:ins w:id="435" w:author="Daniel Stewart" w:date="2022-01-26T16:09:00Z">
        <w:r w:rsidR="00B21ED9">
          <w:t xml:space="preserve"> </w:t>
        </w:r>
      </w:ins>
      <w:ins w:id="436" w:author="Daniel Stewart" w:date="2022-01-26T16:10:00Z">
        <w:r w:rsidR="00B21ED9">
          <w:t xml:space="preserve">displace native </w:t>
        </w:r>
      </w:ins>
      <w:ins w:id="437" w:author="Daniel Stewart" w:date="2022-01-26T16:12:00Z">
        <w:r w:rsidR="00B21ED9">
          <w:t xml:space="preserve">flora </w:t>
        </w:r>
        <w:r w:rsidR="00580482">
          <w:t>over large</w:t>
        </w:r>
      </w:ins>
      <w:ins w:id="438" w:author="Daniel Stewart" w:date="2022-01-27T15:18:00Z">
        <w:r w:rsidR="00A86C70">
          <w:t xml:space="preserve"> areas</w:t>
        </w:r>
      </w:ins>
      <w:ins w:id="439" w:author="Daniel Stewart" w:date="2022-01-26T16:14:00Z">
        <w:r w:rsidR="00580482">
          <w:t>,</w:t>
        </w:r>
      </w:ins>
      <w:ins w:id="440" w:author="Daniel Stewart" w:date="2022-01-26T16:12:00Z">
        <w:r w:rsidR="00580482">
          <w:t xml:space="preserve"> and</w:t>
        </w:r>
      </w:ins>
      <w:ins w:id="441" w:author="Daniel Stewart" w:date="2022-01-27T13:47:00Z">
        <w:r w:rsidR="002A3458">
          <w:t xml:space="preserve"> may </w:t>
        </w:r>
      </w:ins>
      <w:ins w:id="442" w:author="Daniel Stewart" w:date="2022-01-27T15:14:00Z">
        <w:r w:rsidR="001B272C">
          <w:t xml:space="preserve">subsequently </w:t>
        </w:r>
      </w:ins>
      <w:ins w:id="443" w:author="Daniel Stewart" w:date="2022-01-27T13:45:00Z">
        <w:r w:rsidR="000D6E34">
          <w:t xml:space="preserve">alter the structure, biodiversity, </w:t>
        </w:r>
      </w:ins>
      <w:ins w:id="444" w:author="Daniel Stewart" w:date="2022-01-27T13:46:00Z">
        <w:r w:rsidR="000D6E34">
          <w:t xml:space="preserve">productivity, and food webs of wetlands </w:t>
        </w:r>
      </w:ins>
      <w:r w:rsidR="000D6E34">
        <w:fldChar w:fldCharType="begin"/>
      </w:r>
      <w:r w:rsidR="000D6E34">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45" w:author="Daniel Stewart" w:date="2022-01-27T15:14:00Z">
        <w:r w:rsidR="001B272C">
          <w:t xml:space="preserve">. </w:t>
        </w:r>
      </w:ins>
      <w:ins w:id="446" w:author="Daniel Stewart" w:date="2022-01-27T15:19:00Z">
        <w:r w:rsidR="00A86C70">
          <w:t>Though few in number, s</w:t>
        </w:r>
      </w:ins>
      <w:ins w:id="447" w:author="Daniel Stewart" w:date="2022-01-27T15:17:00Z">
        <w:r w:rsidR="00A86C70">
          <w:t xml:space="preserve">tudies </w:t>
        </w:r>
      </w:ins>
      <w:ins w:id="448" w:author="Daniel Stewart" w:date="2022-01-27T15:20:00Z">
        <w:r w:rsidR="00A86C70">
          <w:t xml:space="preserve">that have investigated </w:t>
        </w:r>
      </w:ins>
      <w:ins w:id="449" w:author="Daniel Stewart" w:date="2022-01-27T15:17:00Z">
        <w:r w:rsidR="00A86C70">
          <w:t xml:space="preserve">the </w:t>
        </w:r>
      </w:ins>
      <w:ins w:id="450" w:author="Daniel Stewart" w:date="2022-01-27T15:19:00Z">
        <w:r w:rsidR="00A86C70">
          <w:t>effects</w:t>
        </w:r>
      </w:ins>
      <w:ins w:id="451" w:author="Daniel Stewart" w:date="2022-01-27T15:17:00Z">
        <w:r w:rsidR="00A86C70">
          <w:t xml:space="preserve"> of invasive species</w:t>
        </w:r>
      </w:ins>
      <w:ins w:id="452" w:author="Daniel Stewart" w:date="2022-01-27T15:19:00Z">
        <w:r w:rsidR="00A86C70">
          <w:t xml:space="preserve"> in the FRE </w:t>
        </w:r>
      </w:ins>
      <w:ins w:id="453" w:author="Daniel Stewart" w:date="2022-01-27T15:17:00Z">
        <w:r w:rsidR="00A86C70">
          <w:t>support this</w:t>
        </w:r>
      </w:ins>
      <w:ins w:id="454" w:author="Daniel Stewart" w:date="2022-01-27T15:15:00Z">
        <w:r w:rsidR="001B272C">
          <w:t xml:space="preserve">. </w:t>
        </w:r>
      </w:ins>
      <w:del w:id="455"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56"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57" w:author="Daniel Stewart" w:date="2022-01-27T14:05:00Z">
        <w:r w:rsidR="00AB2F4A">
          <w:t>D</w:t>
        </w:r>
      </w:ins>
      <w:moveToRangeStart w:id="458" w:author="Daniel Stewart" w:date="2022-01-26T16:09:00Z" w:name="move94105764"/>
      <w:moveTo w:id="459" w:author="Daniel Stewart" w:date="2022-01-26T16:09:00Z">
        <w:del w:id="460" w:author="Daniel Stewart" w:date="2022-01-26T16:09:00Z">
          <w:r w:rsidR="00B21ED9" w:rsidRPr="3A5D7FCA" w:rsidDel="00B21ED9">
            <w:delText>d</w:delText>
          </w:r>
        </w:del>
        <w:r w:rsidR="00B21ED9" w:rsidRPr="3A5D7FCA">
          <w:t xml:space="preserve">ecomposition rates of </w:t>
        </w:r>
        <w:del w:id="461"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62" w:author="Daniel Stewart" w:date="2022-01-26T16:35:00Z">
        <w:r w:rsidR="00C42E13">
          <w:t xml:space="preserve"> are known to</w:t>
        </w:r>
      </w:ins>
      <w:moveTo w:id="463" w:author="Daniel Stewart" w:date="2022-01-26T16:09:00Z">
        <w:del w:id="464" w:author="Daniel Stewart" w:date="2022-01-26T16:35:00Z">
          <w:r w:rsidR="00B21ED9" w:rsidRPr="3A5D7FCA" w:rsidDel="00C42E13">
            <w:delText xml:space="preserve"> were</w:delText>
          </w:r>
        </w:del>
      </w:moveTo>
      <w:ins w:id="465" w:author="Daniel Stewart" w:date="2022-01-26T16:13:00Z">
        <w:r w:rsidR="00580482">
          <w:t xml:space="preserve"> be</w:t>
        </w:r>
      </w:ins>
      <w:moveTo w:id="466" w:author="Daniel Stewart" w:date="2022-01-26T16:09:00Z">
        <w:r w:rsidR="00B21ED9" w:rsidRPr="3A5D7FCA">
          <w:t xml:space="preserve"> significantly faster than native </w:t>
        </w:r>
      </w:moveTo>
      <w:ins w:id="467" w:author="Daniel Stewart" w:date="2022-01-26T16:23:00Z">
        <w:r w:rsidR="00D55B8B">
          <w:t>Lyngbye’s sedge (</w:t>
        </w:r>
      </w:ins>
      <w:moveTo w:id="468" w:author="Daniel Stewart" w:date="2022-01-26T16:09:00Z">
        <w:r w:rsidR="00B21ED9" w:rsidRPr="3A5D7FCA">
          <w:rPr>
            <w:i/>
            <w:iCs/>
          </w:rPr>
          <w:t>C</w:t>
        </w:r>
        <w:del w:id="469" w:author="Daniel Stewart" w:date="2022-01-26T16:13:00Z">
          <w:r w:rsidR="00B21ED9" w:rsidRPr="3A5D7FCA" w:rsidDel="00580482">
            <w:rPr>
              <w:i/>
              <w:iCs/>
            </w:rPr>
            <w:delText>.</w:delText>
          </w:r>
        </w:del>
      </w:moveTo>
      <w:ins w:id="470" w:author="Daniel Stewart" w:date="2022-01-26T16:13:00Z">
        <w:r w:rsidR="00580482">
          <w:rPr>
            <w:i/>
            <w:iCs/>
          </w:rPr>
          <w:t>arex</w:t>
        </w:r>
      </w:ins>
      <w:moveTo w:id="471" w:author="Daniel Stewart" w:date="2022-01-26T16:09:00Z">
        <w:r w:rsidR="00B21ED9" w:rsidRPr="3A5D7FCA">
          <w:rPr>
            <w:i/>
            <w:iCs/>
          </w:rPr>
          <w:t xml:space="preserve"> lyngbyei</w:t>
        </w:r>
      </w:moveTo>
      <w:ins w:id="472" w:author="Daniel Stewart" w:date="2022-01-27T14:19:00Z">
        <w:r w:rsidR="002F4884">
          <w:t>)</w:t>
        </w:r>
      </w:ins>
      <w:ins w:id="473" w:author="Daniel Stewart" w:date="2022-01-27T14:20:00Z">
        <w:r w:rsidR="002F4884">
          <w:t xml:space="preserve">, </w:t>
        </w:r>
      </w:ins>
      <w:moveTo w:id="474" w:author="Daniel Stewart" w:date="2022-01-26T16:09:00Z">
        <w:del w:id="475"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76" w:author="Daniel Stewart" w:date="2022-01-26T16:14:00Z">
        <w:r w:rsidR="00580482">
          <w:t xml:space="preserve"> </w:t>
        </w:r>
      </w:ins>
      <w:r w:rsidR="00580482">
        <w:fldChar w:fldCharType="begin"/>
      </w:r>
      <w:r w:rsidR="00580482">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77" w:author="Daniel Stewart" w:date="2022-01-26T16:09:00Z">
        <w:r w:rsidR="00B21ED9" w:rsidRPr="3A5D7FCA">
          <w:t>.</w:t>
        </w:r>
      </w:moveTo>
      <w:moveToRangeEnd w:id="458"/>
      <w:ins w:id="478" w:author="Daniel Stewart" w:date="2022-01-26T16:19:00Z">
        <w:r w:rsidR="00580482">
          <w:t xml:space="preserve"> </w:t>
        </w:r>
        <w:r w:rsidR="00D55B8B">
          <w:t xml:space="preserve">Non-native </w:t>
        </w:r>
      </w:ins>
      <w:ins w:id="479" w:author="Daniel Stewart" w:date="2022-01-26T16:33:00Z">
        <w:r w:rsidR="00C42E13">
          <w:t xml:space="preserve">cattail, </w:t>
        </w:r>
      </w:ins>
      <w:ins w:id="480" w:author="Daniel Stewart" w:date="2022-01-26T16:19:00Z">
        <w:r w:rsidR="00D55B8B">
          <w:t xml:space="preserve">especially </w:t>
        </w:r>
      </w:ins>
      <w:ins w:id="481" w:author="Daniel Stewart" w:date="2022-01-26T16:23:00Z">
        <w:r w:rsidR="00D55B8B">
          <w:t xml:space="preserve">hybrid </w:t>
        </w:r>
      </w:ins>
      <w:ins w:id="482" w:author="Daniel Stewart" w:date="2022-01-26T16:19:00Z">
        <w:r w:rsidR="00D55B8B">
          <w:rPr>
            <w:i/>
            <w:iCs/>
          </w:rPr>
          <w:t>Typh</w:t>
        </w:r>
      </w:ins>
      <w:ins w:id="483" w:author="Daniel Stewart" w:date="2022-01-26T16:20:00Z">
        <w:r w:rsidR="00D55B8B">
          <w:rPr>
            <w:i/>
            <w:iCs/>
          </w:rPr>
          <w:t>a</w:t>
        </w:r>
      </w:ins>
      <w:ins w:id="484" w:author="Daniel Stewart" w:date="2022-01-27T14:13:00Z">
        <w:r w:rsidR="0080668B">
          <w:rPr>
            <w:i/>
            <w:iCs/>
          </w:rPr>
          <w:t xml:space="preserve"> </w:t>
        </w:r>
        <w:r w:rsidR="0080668B" w:rsidRPr="00BE18B7">
          <w:rPr>
            <w:i/>
            <w:iCs/>
          </w:rPr>
          <w:t>×</w:t>
        </w:r>
      </w:ins>
      <w:ins w:id="485" w:author="Daniel Stewart" w:date="2022-01-26T16:20:00Z">
        <w:r w:rsidR="00D55B8B">
          <w:t xml:space="preserve"> </w:t>
        </w:r>
        <w:r w:rsidR="00D55B8B">
          <w:rPr>
            <w:i/>
            <w:iCs/>
          </w:rPr>
          <w:t>glauca</w:t>
        </w:r>
      </w:ins>
      <w:ins w:id="486" w:author="Daniel Stewart" w:date="2022-01-26T16:33:00Z">
        <w:r w:rsidR="00C42E13">
          <w:t xml:space="preserve"> </w:t>
        </w:r>
      </w:ins>
      <w:ins w:id="487" w:author="Daniel Stewart" w:date="2022-01-27T14:16:00Z">
        <w:r w:rsidR="002F4884">
          <w:t xml:space="preserve">currently </w:t>
        </w:r>
      </w:ins>
      <w:ins w:id="488" w:author="Daniel Stewart" w:date="2022-01-26T16:20:00Z">
        <w:r w:rsidR="00D55B8B">
          <w:t>occup</w:t>
        </w:r>
      </w:ins>
      <w:ins w:id="489" w:author="Daniel Stewart" w:date="2022-01-27T14:16:00Z">
        <w:r w:rsidR="002F4884">
          <w:t>ies</w:t>
        </w:r>
      </w:ins>
      <w:ins w:id="490" w:author="Daniel Stewart" w:date="2022-01-26T16:20:00Z">
        <w:r w:rsidR="00D55B8B">
          <w:t xml:space="preserve"> an estimated </w:t>
        </w:r>
      </w:ins>
      <w:ins w:id="491" w:author="Daniel Stewart" w:date="2022-01-27T15:59:00Z">
        <w:r w:rsidR="004478F5">
          <w:t>4</w:t>
        </w:r>
      </w:ins>
      <w:ins w:id="492" w:author="Daniel Stewart" w:date="2022-01-26T16:20:00Z">
        <w:r w:rsidR="00D55B8B">
          <w:t xml:space="preserve">% or </w:t>
        </w:r>
      </w:ins>
      <w:ins w:id="493" w:author="Daniel Stewart" w:date="2022-01-27T16:02:00Z">
        <w:r w:rsidR="004478F5">
          <w:t>50</w:t>
        </w:r>
      </w:ins>
      <w:ins w:id="494" w:author="Daniel Stewart" w:date="2022-01-26T16:20:00Z">
        <w:r w:rsidR="00D55B8B">
          <w:t>0,000 m</w:t>
        </w:r>
        <w:r w:rsidR="00D55B8B" w:rsidRPr="00D55B8B">
          <w:rPr>
            <w:vertAlign w:val="superscript"/>
            <w:rPrChange w:id="495" w:author="Daniel Stewart" w:date="2022-01-26T16:21:00Z">
              <w:rPr/>
            </w:rPrChange>
          </w:rPr>
          <w:t>2</w:t>
        </w:r>
      </w:ins>
      <w:ins w:id="496" w:author="Daniel Stewart" w:date="2022-01-26T16:21:00Z">
        <w:r w:rsidR="00D55B8B">
          <w:rPr>
            <w:vertAlign w:val="superscript"/>
          </w:rPr>
          <w:t xml:space="preserve"> </w:t>
        </w:r>
      </w:ins>
      <w:ins w:id="497" w:author="Daniel Stewart" w:date="2022-01-26T16:20:00Z">
        <w:r w:rsidR="00D55B8B">
          <w:t>of tidal marsh habitats in the</w:t>
        </w:r>
      </w:ins>
      <w:ins w:id="498" w:author="Daniel Stewart" w:date="2022-01-26T16:34:00Z">
        <w:r w:rsidR="00C42E13">
          <w:t xml:space="preserve"> </w:t>
        </w:r>
      </w:ins>
      <w:ins w:id="499" w:author="Daniel Stewart" w:date="2022-01-27T14:17:00Z">
        <w:r w:rsidR="002F4884">
          <w:t>FRE</w:t>
        </w:r>
      </w:ins>
      <w:ins w:id="500" w:author="Daniel Stewart" w:date="2022-01-26T16:21:00Z">
        <w:r w:rsidR="00D55B8B">
          <w:t>, forming near monocultures</w:t>
        </w:r>
      </w:ins>
      <w:ins w:id="501" w:author="Daniel Stewart" w:date="2022-01-27T14:17:00Z">
        <w:r w:rsidR="002F4884">
          <w:t xml:space="preserve"> where established. Th</w:t>
        </w:r>
      </w:ins>
      <w:ins w:id="502" w:author="Daniel Stewart" w:date="2022-01-27T15:23:00Z">
        <w:r w:rsidR="007526A0">
          <w:t>is ongoing</w:t>
        </w:r>
      </w:ins>
      <w:ins w:id="503" w:author="Daniel Stewart" w:date="2022-01-27T14:17:00Z">
        <w:r w:rsidR="002F4884">
          <w:t xml:space="preserve"> </w:t>
        </w:r>
      </w:ins>
      <w:ins w:id="504" w:author="Daniel Stewart" w:date="2022-01-27T15:21:00Z">
        <w:r w:rsidR="007526A0">
          <w:t xml:space="preserve">cattail </w:t>
        </w:r>
      </w:ins>
      <w:ins w:id="505" w:author="Daniel Stewart" w:date="2022-01-27T15:23:00Z">
        <w:r w:rsidR="007526A0">
          <w:t xml:space="preserve">invasion </w:t>
        </w:r>
      </w:ins>
      <w:ins w:id="506" w:author="Daniel Stewart" w:date="2022-01-27T15:21:00Z">
        <w:r w:rsidR="007526A0">
          <w:t xml:space="preserve">may represent a major </w:t>
        </w:r>
      </w:ins>
      <w:ins w:id="507" w:author="Daniel Stewart" w:date="2022-01-27T15:26:00Z">
        <w:r w:rsidR="007526A0">
          <w:t>disruption</w:t>
        </w:r>
      </w:ins>
      <w:ins w:id="508" w:author="Daniel Stewart" w:date="2022-01-27T15:21:00Z">
        <w:r w:rsidR="007526A0">
          <w:t xml:space="preserve"> to biodiversity and food web interactions</w:t>
        </w:r>
      </w:ins>
      <w:ins w:id="509" w:author="Daniel Stewart" w:date="2022-01-27T15:22:00Z">
        <w:r w:rsidR="007526A0">
          <w:t xml:space="preserve"> in the FRE</w:t>
        </w:r>
      </w:ins>
      <w:ins w:id="510" w:author="Daniel Stewart" w:date="2022-01-27T15:21:00Z">
        <w:r w:rsidR="007526A0">
          <w:t xml:space="preserve">, as </w:t>
        </w:r>
      </w:ins>
      <w:ins w:id="511" w:author="Daniel Stewart" w:date="2022-01-27T15:26:00Z">
        <w:r w:rsidR="003F11E6">
          <w:t>monocultures are significan</w:t>
        </w:r>
      </w:ins>
      <w:ins w:id="512" w:author="Daniel Stewart" w:date="2022-01-27T15:27:00Z">
        <w:r w:rsidR="003F11E6">
          <w:t>tly less floristically diverse</w:t>
        </w:r>
      </w:ins>
      <w:ins w:id="513" w:author="Daniel Stewart" w:date="2022-01-27T14:18:00Z">
        <w:r w:rsidR="002F4884">
          <w:t xml:space="preserve">, and </w:t>
        </w:r>
      </w:ins>
      <w:ins w:id="514" w:author="Daniel Stewart" w:date="2022-01-27T15:27:00Z">
        <w:r w:rsidR="003F11E6">
          <w:t xml:space="preserve">contain </w:t>
        </w:r>
      </w:ins>
      <w:ins w:id="515" w:author="Daniel Stewart" w:date="2022-01-27T16:02:00Z">
        <w:r w:rsidR="004478F5">
          <w:t xml:space="preserve">fewer </w:t>
        </w:r>
      </w:ins>
      <w:del w:id="516"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517" w:author="Daniel Stewart" w:date="2022-01-26T16:32:00Z">
        <w:r w:rsidR="00C42E13">
          <w:t>chironomid</w:t>
        </w:r>
      </w:ins>
      <w:ins w:id="518" w:author="Daniel Stewart" w:date="2022-01-27T16:02:00Z">
        <w:r w:rsidR="004478F5">
          <w:t>s</w:t>
        </w:r>
      </w:ins>
      <w:ins w:id="519" w:author="Daniel Stewart" w:date="2022-01-26T16:32:00Z">
        <w:r w:rsidR="00C42E13">
          <w:t xml:space="preserve"> and </w:t>
        </w:r>
      </w:ins>
      <w:ins w:id="520" w:author="Daniel Stewart" w:date="2022-01-26T16:31:00Z">
        <w:r w:rsidR="00C42E13">
          <w:t xml:space="preserve">overall </w:t>
        </w:r>
      </w:ins>
      <w:ins w:id="521" w:author="Daniel Stewart" w:date="2022-01-26T16:28:00Z">
        <w:r w:rsidR="00ED7A5C">
          <w:t>benthic invertebrate</w:t>
        </w:r>
      </w:ins>
      <w:ins w:id="522" w:author="Daniel Stewart" w:date="2022-01-27T16:02:00Z">
        <w:r w:rsidR="004478F5">
          <w:t>s</w:t>
        </w:r>
      </w:ins>
      <w:ins w:id="523" w:author="Daniel Stewart" w:date="2022-01-26T16:29:00Z">
        <w:r w:rsidR="00ED7A5C">
          <w:t xml:space="preserve"> than nearby sedge meadows </w:t>
        </w:r>
      </w:ins>
      <w:r w:rsidR="00ED7A5C">
        <w:fldChar w:fldCharType="begin"/>
      </w:r>
      <w:r w:rsidR="007526A0">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524" w:author="Daniel Stewart" w:date="2022-01-26T16:29:00Z">
        <w:r w:rsidR="00ED7A5C">
          <w:t xml:space="preserve">.  </w:t>
        </w:r>
      </w:ins>
      <w:commentRangeEnd w:id="390"/>
      <w:ins w:id="525" w:author="Daniel Stewart" w:date="2022-01-28T08:51:00Z">
        <w:r w:rsidR="003A2E28">
          <w:rPr>
            <w:rStyle w:val="CommentReference"/>
          </w:rPr>
          <w:commentReference w:id="390"/>
        </w:r>
      </w:ins>
    </w:p>
    <w:p w14:paraId="564C8B0C" w14:textId="74873873" w:rsidR="42F6C84D" w:rsidDel="00AB2F4A" w:rsidRDefault="74CEFB4F" w:rsidP="009F3333">
      <w:pPr>
        <w:rPr>
          <w:del w:id="526" w:author="Daniel Stewart" w:date="2022-01-26T16:34:00Z"/>
        </w:rPr>
      </w:pPr>
      <w:del w:id="527"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528" w:author="Daniel Stewart" w:date="2022-01-26T16:09:00Z" w:name="move94105764"/>
      <w:moveFrom w:id="529" w:author="Daniel Stewart" w:date="2022-01-26T16:09:00Z">
        <w:del w:id="530"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528"/>
      <w:del w:id="531"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1E2B78FA" w:rsidR="006114FF" w:rsidRDefault="77E71623" w:rsidP="00D95039">
      <w:pPr>
        <w:rPr>
          <w:ins w:id="532" w:author="Daniel Stewart" w:date="2022-01-28T09:07:00Z"/>
        </w:rPr>
      </w:pPr>
      <w:del w:id="533" w:author="Daniel Stewart" w:date="2022-01-27T16:14:00Z">
        <w:r w:rsidRPr="00DF37F5" w:rsidDel="00C93053">
          <w:delText>Species</w:delText>
        </w:r>
      </w:del>
      <w:ins w:id="534" w:author="Daniel Stewart" w:date="2022-01-27T16:14:00Z">
        <w:r w:rsidR="00C93053">
          <w:t>Diversity</w:t>
        </w:r>
      </w:ins>
      <w:del w:id="535" w:author="Daniel Stewart" w:date="2022-01-27T16:14:00Z">
        <w:r w:rsidRPr="00DF37F5" w:rsidDel="00C93053">
          <w:delText xml:space="preserve"> </w:delText>
        </w:r>
      </w:del>
      <w:ins w:id="536" w:author="Daniel Stewart" w:date="2022-01-27T16:14:00Z">
        <w:r w:rsidR="00C93053">
          <w:t xml:space="preserve"> </w:t>
        </w:r>
      </w:ins>
      <w:del w:id="537" w:author="Daniel Stewart" w:date="2022-01-27T16:14:00Z">
        <w:r w:rsidRPr="00DF37F5" w:rsidDel="00C93053">
          <w:delText xml:space="preserve">diversity </w:delText>
        </w:r>
      </w:del>
      <w:ins w:id="538" w:author="Daniel Stewart" w:date="2022-01-27T16:10:00Z">
        <w:r w:rsidR="00C93053">
          <w:t xml:space="preserve">is </w:t>
        </w:r>
      </w:ins>
      <w:ins w:id="539" w:author="Daniel Stewart" w:date="2022-01-27T16:12:00Z">
        <w:r w:rsidR="00C93053">
          <w:t>another metric of</w:t>
        </w:r>
      </w:ins>
      <w:ins w:id="540" w:author="Daniel Stewart" w:date="2022-01-27T16:13:00Z">
        <w:r w:rsidR="00C93053">
          <w:t xml:space="preserve"> composition that may offer insights into the resilience and functioning of a tidal marsh</w:t>
        </w:r>
      </w:ins>
      <w:ins w:id="541"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42" w:author="Daniel Stewart" w:date="2022-01-27T16:13:00Z">
        <w:r w:rsidR="00C93053">
          <w:t xml:space="preserve">. </w:t>
        </w:r>
      </w:ins>
      <w:ins w:id="543" w:author="Daniel Stewart" w:date="2022-01-27T16:14:00Z">
        <w:r w:rsidR="00C93053">
          <w:t xml:space="preserve">Diverse </w:t>
        </w:r>
      </w:ins>
      <w:ins w:id="544" w:author="Daniel Stewart" w:date="2022-01-28T09:01:00Z">
        <w:r w:rsidR="002E43B9">
          <w:t xml:space="preserve">plant </w:t>
        </w:r>
      </w:ins>
      <w:ins w:id="545" w:author="Daniel Stewart" w:date="2022-01-27T16:14:00Z">
        <w:r w:rsidR="00C93053">
          <w:t xml:space="preserve">communities </w:t>
        </w:r>
      </w:ins>
      <w:ins w:id="546" w:author="Daniel Stewart" w:date="2022-01-27T16:15:00Z">
        <w:r w:rsidR="00A40339">
          <w:t xml:space="preserve">have been shown to </w:t>
        </w:r>
      </w:ins>
      <w:ins w:id="547" w:author="Daniel Stewart" w:date="2022-01-27T16:16:00Z">
        <w:r w:rsidR="00A40339">
          <w:t xml:space="preserve">be more </w:t>
        </w:r>
      </w:ins>
      <w:ins w:id="548" w:author="Daniel Stewart" w:date="2022-01-27T16:15:00Z">
        <w:r w:rsidR="00A40339">
          <w:t>temporally stable</w:t>
        </w:r>
      </w:ins>
      <w:ins w:id="549" w:author="Daniel Stewart" w:date="2022-01-28T09:08:00Z">
        <w:r w:rsidR="006114FF">
          <w:t xml:space="preserve">, </w:t>
        </w:r>
      </w:ins>
      <w:ins w:id="550" w:author="Daniel Stewart" w:date="2022-01-28T09:13:00Z">
        <w:r w:rsidR="00E4753F">
          <w:t xml:space="preserve">higher functioning, </w:t>
        </w:r>
      </w:ins>
      <w:ins w:id="551" w:author="Daniel Stewart" w:date="2022-01-28T09:09:00Z">
        <w:r w:rsidR="006114FF">
          <w:t xml:space="preserve">and potentially more resilient to environmental change than less diverse ones </w:t>
        </w:r>
      </w:ins>
      <w:r w:rsidR="006114FF">
        <w:fldChar w:fldCharType="begin"/>
      </w:r>
      <w:r w:rsidR="006114F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52" w:author="Daniel Stewart" w:date="2022-01-28T09:31:00Z">
        <w:r w:rsidR="006D4115">
          <w:t>, but not necessarily an increase in services</w:t>
        </w:r>
      </w:ins>
      <w:ins w:id="553"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54" w:author="Daniel Stewart" w:date="2022-01-28T09:32:00Z">
        <w:r w:rsidR="006D4115" w:rsidDel="006D4115">
          <w:delText>j</w:delText>
        </w:r>
      </w:del>
      <w:ins w:id="555" w:author="Daniel Stewart" w:date="2022-01-28T09:31:00Z">
        <w:r w:rsidR="006D4115">
          <w:t xml:space="preserve">. </w:t>
        </w:r>
      </w:ins>
      <w:moveToRangeStart w:id="556" w:author="Daniel Stewart" w:date="2022-01-28T09:12:00Z" w:name="move94253565"/>
      <w:moveTo w:id="557"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56"/>
      <w:ins w:id="558" w:author="Daniel Stewart" w:date="2022-01-28T09:13:00Z">
        <w:r w:rsidR="00E4753F">
          <w:t xml:space="preserve"> </w:t>
        </w:r>
      </w:ins>
      <w:ins w:id="559" w:author="Daniel Stewart" w:date="2022-01-28T09:21:00Z">
        <w:r w:rsidR="0058385A">
          <w:t xml:space="preserve">How these ecological concepts translate to the </w:t>
        </w:r>
      </w:ins>
      <w:ins w:id="560" w:author="Daniel Stewart" w:date="2022-01-28T09:24:00Z">
        <w:r w:rsidR="0058385A">
          <w:t>delta front</w:t>
        </w:r>
      </w:ins>
      <w:ins w:id="561" w:author="Daniel Stewart" w:date="2022-01-28T09:30:00Z">
        <w:r w:rsidR="00AD65E3">
          <w:t>,</w:t>
        </w:r>
      </w:ins>
      <w:ins w:id="562" w:author="Daniel Stewart" w:date="2022-01-28T09:24:00Z">
        <w:r w:rsidR="0058385A">
          <w:t xml:space="preserve"> </w:t>
        </w:r>
      </w:ins>
      <w:ins w:id="563" w:author="Daniel Stewart" w:date="2022-01-28T09:23:00Z">
        <w:r w:rsidR="0058385A">
          <w:t>where salt and inundation stress are highest</w:t>
        </w:r>
      </w:ins>
      <w:ins w:id="564" w:author="Daniel Stewart" w:date="2022-01-28T09:30:00Z">
        <w:r w:rsidR="00AD65E3">
          <w:t xml:space="preserve"> </w:t>
        </w:r>
      </w:ins>
      <w:ins w:id="565" w:author="Daniel Stewart" w:date="2022-01-28T09:23:00Z">
        <w:r w:rsidR="0058385A">
          <w:t>and only a small number of</w:t>
        </w:r>
      </w:ins>
      <w:ins w:id="566" w:author="Daniel Stewart" w:date="2022-01-28T09:24:00Z">
        <w:r w:rsidR="0058385A">
          <w:t xml:space="preserve"> species can exist</w:t>
        </w:r>
      </w:ins>
      <w:ins w:id="567" w:author="Daniel Stewart" w:date="2022-01-28T09:30:00Z">
        <w:r w:rsidR="00AD65E3">
          <w:t>, is uncertain.</w:t>
        </w:r>
      </w:ins>
      <w:ins w:id="568" w:author="Daniel Stewart" w:date="2022-01-28T09:24:00Z">
        <w:r w:rsidR="0058385A">
          <w:t xml:space="preserve"> </w:t>
        </w:r>
      </w:ins>
      <w:ins w:id="569" w:author="Daniel Stewart" w:date="2022-01-28T09:27:00Z">
        <w:r w:rsidR="00AD65E3">
          <w:t>However,</w:t>
        </w:r>
      </w:ins>
      <w:ins w:id="570" w:author="Daniel Stewart" w:date="2022-01-28T09:24:00Z">
        <w:r w:rsidR="0058385A">
          <w:t xml:space="preserve"> for the remai</w:t>
        </w:r>
      </w:ins>
      <w:ins w:id="571" w:author="Daniel Stewart" w:date="2022-01-28T09:25:00Z">
        <w:r w:rsidR="0058385A">
          <w:t xml:space="preserve">nder </w:t>
        </w:r>
        <w:r w:rsidR="0058385A">
          <w:lastRenderedPageBreak/>
          <w:t>of the estuary,</w:t>
        </w:r>
      </w:ins>
      <w:ins w:id="572" w:author="Daniel Stewart" w:date="2022-01-28T09:16:00Z">
        <w:r w:rsidR="00E4753F" w:rsidRPr="3A5D7FCA">
          <w:t xml:space="preserve"> it is likely that </w:t>
        </w:r>
      </w:ins>
      <w:ins w:id="573" w:author="Daniel Stewart" w:date="2022-01-28T09:25:00Z">
        <w:r w:rsidR="0058385A">
          <w:t xml:space="preserve">richness plays a role in the value, function, and </w:t>
        </w:r>
      </w:ins>
      <w:ins w:id="574" w:author="Daniel Stewart" w:date="2022-01-28T09:16:00Z">
        <w:r w:rsidR="00E4753F" w:rsidRPr="3A5D7FCA">
          <w:t>long-term resilience of created marsh communities.</w:t>
        </w:r>
      </w:ins>
    </w:p>
    <w:p w14:paraId="489B6F0A" w14:textId="1E1E48BF" w:rsidR="00152B2D" w:rsidDel="000E3FA6" w:rsidRDefault="00A40339" w:rsidP="009F3333">
      <w:pPr>
        <w:rPr>
          <w:del w:id="575" w:author="Daniel Stewart" w:date="2022-01-26T12:39:00Z"/>
        </w:rPr>
      </w:pPr>
      <w:del w:id="576"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77" w:author="Daniel Stewart" w:date="2022-01-27T16:10:00Z">
        <w:r w:rsidR="77E71623" w:rsidRPr="00DF37F5" w:rsidDel="00C93053">
          <w:delText>is</w:delText>
        </w:r>
        <w:r w:rsidR="77E71623" w:rsidRPr="3A5D7FCA" w:rsidDel="00C93053">
          <w:delText xml:space="preserve"> a</w:delText>
        </w:r>
      </w:del>
      <w:del w:id="578" w:author="Daniel Stewart" w:date="2022-01-27T16:06:00Z">
        <w:r w:rsidR="77E71623" w:rsidRPr="3A5D7FCA" w:rsidDel="005A7852">
          <w:delText>nother</w:delText>
        </w:r>
      </w:del>
      <w:del w:id="579"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80" w:author="Daniel Stewart" w:date="2022-01-27T16:09:00Z">
        <w:r w:rsidR="77E71623" w:rsidRPr="3A5D7FCA" w:rsidDel="005A7852">
          <w:delText>health</w:delText>
        </w:r>
        <w:r w:rsidR="2809CCD6" w:rsidRPr="3A5D7FCA" w:rsidDel="005A7852">
          <w:delText xml:space="preserve"> and </w:delText>
        </w:r>
        <w:commentRangeStart w:id="581"/>
        <w:commentRangeStart w:id="582"/>
        <w:commentRangeStart w:id="583"/>
        <w:r w:rsidR="2809CCD6" w:rsidRPr="3A5D7FCA" w:rsidDel="005A7852">
          <w:delText>resilience</w:delText>
        </w:r>
        <w:commentRangeEnd w:id="581"/>
        <w:r w:rsidR="008B4BC2" w:rsidDel="005A7852">
          <w:rPr>
            <w:rStyle w:val="CommentReference"/>
          </w:rPr>
          <w:commentReference w:id="581"/>
        </w:r>
        <w:commentRangeEnd w:id="582"/>
        <w:r w:rsidR="00061FD3" w:rsidDel="005A7852">
          <w:rPr>
            <w:rStyle w:val="CommentReference"/>
          </w:rPr>
          <w:commentReference w:id="582"/>
        </w:r>
        <w:commentRangeEnd w:id="583"/>
        <w:r w:rsidR="005F6945" w:rsidDel="005A7852">
          <w:rPr>
            <w:rStyle w:val="CommentReference"/>
          </w:rPr>
          <w:commentReference w:id="583"/>
        </w:r>
      </w:del>
      <w:del w:id="584"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85"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86" w:author="Daniel Stewart" w:date="2022-01-27T16:18:00Z">
        <w:r w:rsidR="26F9B856" w:rsidRPr="3A5D7FCA" w:rsidDel="00A40339">
          <w:delText xml:space="preserve">, but </w:delText>
        </w:r>
        <w:r w:rsidR="096B6A0C" w:rsidRPr="3A5D7FCA" w:rsidDel="00A40339">
          <w:delText xml:space="preserve"> r</w:delText>
        </w:r>
      </w:del>
      <w:del w:id="587"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88"/>
        <w:r w:rsidR="78A2BF4C" w:rsidRPr="3A5D7FCA" w:rsidDel="002C63DF">
          <w:delText xml:space="preserve">stabilizing effect on any </w:delText>
        </w:r>
        <w:r w:rsidR="40C87E32" w:rsidRPr="3A5D7FCA" w:rsidDel="002C63DF">
          <w:delText xml:space="preserve">individual species </w:delText>
        </w:r>
        <w:commentRangeEnd w:id="588"/>
        <w:r w:rsidR="00E413B5" w:rsidDel="002C63DF">
          <w:rPr>
            <w:rStyle w:val="CommentReference"/>
          </w:rPr>
          <w:commentReference w:id="588"/>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89" w:author="Daniel Stewart" w:date="2022-01-28T09:12:00Z" w:name="move94253565"/>
      <w:moveFrom w:id="590" w:author="Daniel Stewart" w:date="2022-01-28T09:12:00Z">
        <w:del w:id="591"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89"/>
      <w:del w:id="592"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D95039"/>
    <w:p w14:paraId="137AB60A" w14:textId="2CBAEE59" w:rsidR="00EE508D" w:rsidRDefault="683AE3B8" w:rsidP="00D95039">
      <w:pPr>
        <w:rPr>
          <w:ins w:id="593" w:author="Daniel Stewart" w:date="2022-01-28T12:58:00Z"/>
        </w:rPr>
      </w:pPr>
      <w:r w:rsidRPr="43C0CAC4">
        <w:t xml:space="preserve">A second obstacle to investigating the mechanisms behind the </w:t>
      </w:r>
      <w:ins w:id="594" w:author="Daniel Stewart" w:date="2022-01-28T09:51:00Z">
        <w:r w:rsidR="00C227C9">
          <w:t xml:space="preserve">resilience of </w:t>
        </w:r>
      </w:ins>
      <w:del w:id="595"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596"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597" w:author="Daniel Stewart" w:date="2022-01-28T09:58:00Z">
        <w:r w:rsidR="00EE3CD3">
          <w:t xml:space="preserve"> measures </w:t>
        </w:r>
      </w:ins>
      <w:del w:id="598"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599" w:author="Daniel Stewart" w:date="2022-01-28T09:48:00Z">
        <w:r w:rsidR="7739CDBD" w:rsidRPr="43C0CAC4" w:rsidDel="00C227C9">
          <w:delText xml:space="preserve"> </w:delText>
        </w:r>
      </w:del>
      <w:ins w:id="600" w:author="Daniel Stewart" w:date="2022-01-28T09:48:00Z">
        <w:r w:rsidR="00C227C9">
          <w:t xml:space="preserve"> embayments</w:t>
        </w:r>
      </w:ins>
      <w:del w:id="601" w:author="Daniel Stewart" w:date="2022-01-28T09:48:00Z">
        <w:r w:rsidR="7739CDBD" w:rsidRPr="43C0CAC4" w:rsidDel="00C227C9">
          <w:delText>excavated inland basins</w:delText>
        </w:r>
      </w:del>
      <w:r w:rsidR="7739CDBD" w:rsidRPr="43C0CAC4">
        <w:t xml:space="preserve">, </w:t>
      </w:r>
      <w:r w:rsidR="31EE8A1A" w:rsidRPr="43C0CAC4">
        <w:t xml:space="preserve">each </w:t>
      </w:r>
      <w:ins w:id="602" w:author="Eric Balke" w:date="2022-01-12T17:19:00Z">
        <w:del w:id="603" w:author="Daniel Stewart" w:date="2022-01-28T09:49:00Z">
          <w:r w:rsidR="005F6945" w:rsidDel="00C227C9">
            <w:delText xml:space="preserve">of which </w:delText>
          </w:r>
        </w:del>
        <w:r w:rsidR="005F6945">
          <w:t>differ</w:t>
        </w:r>
      </w:ins>
      <w:ins w:id="604" w:author="Daniel Stewart" w:date="2022-01-28T09:49:00Z">
        <w:r w:rsidR="00C227C9">
          <w:t>ing</w:t>
        </w:r>
      </w:ins>
      <w:ins w:id="605" w:author="Eric Balke" w:date="2022-01-12T17:19:00Z">
        <w:del w:id="606" w:author="Daniel Stewart" w:date="2022-01-28T09:49:00Z">
          <w:r w:rsidR="005F6945" w:rsidDel="00C227C9">
            <w:delText>s</w:delText>
          </w:r>
        </w:del>
      </w:ins>
      <w:del w:id="607" w:author="Eric Balke" w:date="2022-01-12T17:19:00Z">
        <w:r w:rsidR="7739CDBD" w:rsidRPr="43C0CAC4" w:rsidDel="005F6945">
          <w:delText>differing</w:delText>
        </w:r>
      </w:del>
      <w:r w:rsidR="7739CDBD" w:rsidRPr="43C0CAC4">
        <w:t xml:space="preserve"> in size, shape, elevation, age</w:t>
      </w:r>
      <w:del w:id="608" w:author="Daniel Stewart" w:date="2022-01-28T09:59:00Z">
        <w:r w:rsidR="7739CDBD" w:rsidRPr="43C0CAC4" w:rsidDel="007B4F45">
          <w:delText xml:space="preserve">, </w:delText>
        </w:r>
      </w:del>
      <w:ins w:id="609" w:author="Daniel Stewart" w:date="2022-01-28T09:57:00Z">
        <w:r w:rsidR="00EE3CD3">
          <w:t xml:space="preserve">, </w:t>
        </w:r>
      </w:ins>
      <w:ins w:id="610"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611" w:author="Daniel Stewart" w:date="2022-01-28T12:49:00Z">
        <w:r w:rsidR="007704CF">
          <w:t>Each site also occurs in a unique environmental context,</w:t>
        </w:r>
      </w:ins>
      <w:del w:id="612"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613" w:author="Daniel Stewart" w:date="2022-01-28T12:25:00Z">
        <w:r w:rsidR="02797936" w:rsidRPr="43C0CAC4" w:rsidDel="00695DAB">
          <w:delText xml:space="preserve">is </w:delText>
        </w:r>
      </w:del>
      <w:del w:id="614" w:author="Daniel Stewart" w:date="2022-01-28T10:05:00Z">
        <w:r w:rsidR="004F024D" w:rsidDel="006118B4">
          <w:delText>different</w:delText>
        </w:r>
      </w:del>
      <w:del w:id="615" w:author="Daniel Stewart" w:date="2022-01-28T12:49:00Z">
        <w:r w:rsidR="22196CDB" w:rsidRPr="43C0CAC4" w:rsidDel="007704CF">
          <w:delText xml:space="preserve">, </w:delText>
        </w:r>
        <w:r w:rsidR="50767787" w:rsidRPr="43C0CAC4" w:rsidDel="007704CF">
          <w:delText xml:space="preserve">each </w:delText>
        </w:r>
      </w:del>
      <w:ins w:id="616"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617"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618" w:author="Daniel Stewart" w:date="2022-01-28T12:25:00Z">
        <w:r w:rsidR="00695DAB">
          <w:t>debris accumulation</w:t>
        </w:r>
      </w:ins>
      <w:del w:id="619"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620" w:author="Daniel Stewart" w:date="2022-01-28T12:57:00Z">
        <w:r w:rsidR="00EE508D">
          <w:t>vary based on location in the estuary, and elevation</w:t>
        </w:r>
      </w:ins>
      <w:del w:id="621" w:author="Daniel Stewart" w:date="2022-01-28T12:57:00Z">
        <w:r w:rsidR="78303054" w:rsidRPr="43C0CAC4" w:rsidDel="00EE508D">
          <w:delText>vary based</w:delText>
        </w:r>
        <w:r w:rsidR="22196CDB" w:rsidRPr="43C0CAC4" w:rsidDel="00EE508D">
          <w:delText xml:space="preserve"> on</w:delText>
        </w:r>
      </w:del>
      <w:ins w:id="622" w:author="Daniel Stewart" w:date="2022-01-28T12:56:00Z">
        <w:r w:rsidR="00EE508D">
          <w:t>.</w:t>
        </w:r>
        <w:r w:rsidR="00EE508D" w:rsidRPr="00EE508D">
          <w:t xml:space="preserve"> </w:t>
        </w:r>
        <w:r w:rsidR="00EE508D">
          <w:t xml:space="preserve">The </w:t>
        </w:r>
      </w:ins>
      <w:ins w:id="623" w:author="Daniel Stewart" w:date="2022-01-28T12:57:00Z">
        <w:r w:rsidR="00EE508D">
          <w:t>regulatory</w:t>
        </w:r>
      </w:ins>
      <w:ins w:id="624" w:author="Daniel Stewart" w:date="2022-01-28T12:56:00Z">
        <w:r w:rsidR="00EE508D">
          <w:t xml:space="preserve"> environment of each project is also </w:t>
        </w:r>
      </w:ins>
      <w:proofErr w:type="gramStart"/>
      <w:ins w:id="625" w:author="Daniel Stewart" w:date="2022-01-28T13:00:00Z">
        <w:r w:rsidR="00EE508D">
          <w:t>unique, and</w:t>
        </w:r>
      </w:ins>
      <w:proofErr w:type="gramEnd"/>
      <w:ins w:id="626" w:author="Daniel Stewart" w:date="2022-01-28T12:56:00Z">
        <w:r w:rsidR="00EE508D">
          <w:t xml:space="preserve"> </w:t>
        </w:r>
      </w:ins>
      <w:ins w:id="627" w:author="Daniel Stewart" w:date="2022-01-28T12:58:00Z">
        <w:r w:rsidR="00EE508D">
          <w:t>based upon measure</w:t>
        </w:r>
      </w:ins>
      <w:ins w:id="628" w:author="Daniel Stewart" w:date="2022-01-28T13:09:00Z">
        <w:r w:rsidR="00674F4B">
          <w:t xml:space="preserve">s </w:t>
        </w:r>
      </w:ins>
      <w:ins w:id="629" w:author="Daniel Stewart" w:date="2022-01-28T13:10:00Z">
        <w:r w:rsidR="00674F4B">
          <w:t>committed</w:t>
        </w:r>
      </w:ins>
      <w:ins w:id="630" w:author="Daniel Stewart" w:date="2022-01-28T13:09:00Z">
        <w:r w:rsidR="00674F4B">
          <w:t xml:space="preserve"> to by </w:t>
        </w:r>
      </w:ins>
      <w:ins w:id="631" w:author="Daniel Stewart" w:date="2022-01-28T13:10:00Z">
        <w:r w:rsidR="00674F4B">
          <w:t>proponents</w:t>
        </w:r>
      </w:ins>
      <w:ins w:id="632" w:author="Daniel Stewart" w:date="2022-01-28T13:09:00Z">
        <w:r w:rsidR="00674F4B">
          <w:t xml:space="preserve"> </w:t>
        </w:r>
      </w:ins>
      <w:ins w:id="633" w:author="Daniel Stewart" w:date="2022-01-28T12:58:00Z">
        <w:r w:rsidR="00EE508D">
          <w:t xml:space="preserve">in </w:t>
        </w:r>
      </w:ins>
      <w:ins w:id="634" w:author="Daniel Stewart" w:date="2022-01-28T13:12:00Z">
        <w:r w:rsidR="00674F4B">
          <w:t xml:space="preserve">their </w:t>
        </w:r>
      </w:ins>
      <w:ins w:id="635" w:author="Daniel Stewart" w:date="2022-01-28T13:13:00Z">
        <w:r w:rsidR="00674F4B">
          <w:t xml:space="preserve">respective </w:t>
        </w:r>
      </w:ins>
      <w:ins w:id="636" w:author="Daniel Stewart" w:date="2022-01-28T12:58:00Z">
        <w:r w:rsidR="00EE508D" w:rsidRPr="00EE508D">
          <w:rPr>
            <w:i/>
            <w:iCs/>
            <w:rPrChange w:id="637" w:author="Daniel Stewart" w:date="2022-01-28T13:01:00Z">
              <w:rPr/>
            </w:rPrChange>
          </w:rPr>
          <w:t>Fisheries Act</w:t>
        </w:r>
        <w:r w:rsidR="00EE508D">
          <w:t xml:space="preserve"> Authorization applications</w:t>
        </w:r>
      </w:ins>
      <w:ins w:id="638" w:author="Daniel Stewart" w:date="2022-01-28T13:10:00Z">
        <w:r w:rsidR="00674F4B">
          <w:t xml:space="preserve">. These measures </w:t>
        </w:r>
      </w:ins>
      <w:ins w:id="639" w:author="Daniel Stewart" w:date="2022-01-28T12:59:00Z">
        <w:r w:rsidR="00EE508D">
          <w:t xml:space="preserve">were </w:t>
        </w:r>
      </w:ins>
      <w:ins w:id="640" w:author="Daniel Stewart" w:date="2022-01-28T13:10:00Z">
        <w:r w:rsidR="00674F4B">
          <w:t xml:space="preserve">then </w:t>
        </w:r>
      </w:ins>
      <w:ins w:id="641" w:author="Daniel Stewart" w:date="2022-01-28T12:59:00Z">
        <w:r w:rsidR="00EE508D">
          <w:t>accepted and later approved by Fisheries and Oceans Canada (DFO)</w:t>
        </w:r>
      </w:ins>
      <w:ins w:id="642" w:author="Daniel Stewart" w:date="2022-01-28T13:01:00Z">
        <w:r w:rsidR="00EE508D">
          <w:t xml:space="preserve"> </w:t>
        </w:r>
      </w:ins>
      <w:ins w:id="643" w:author="Daniel Stewart" w:date="2022-01-28T12:59:00Z">
        <w:r w:rsidR="00EE508D">
          <w:t>after a determined monitoring period.</w:t>
        </w:r>
      </w:ins>
      <w:ins w:id="644" w:author="Daniel Stewart" w:date="2022-01-28T13:10:00Z">
        <w:r w:rsidR="00674F4B">
          <w:t xml:space="preserve"> </w:t>
        </w:r>
      </w:ins>
      <w:ins w:id="645" w:author="Daniel Stewart" w:date="2022-01-28T13:11:00Z">
        <w:r w:rsidR="00674F4B">
          <w:t xml:space="preserve">In general these measures have </w:t>
        </w:r>
      </w:ins>
      <w:ins w:id="646" w:author="Daniel Stewart" w:date="2022-01-28T13:08:00Z">
        <w:r w:rsidR="00C6148D">
          <w:t xml:space="preserve">become more robust over time, </w:t>
        </w:r>
        <w:r w:rsidR="00674F4B">
          <w:t xml:space="preserve">which has contributed </w:t>
        </w:r>
      </w:ins>
      <w:ins w:id="647" w:author="Daniel Stewart" w:date="2022-01-28T13:09:00Z">
        <w:r w:rsidR="00674F4B">
          <w:t xml:space="preserve">to the success of many </w:t>
        </w:r>
      </w:ins>
      <w:ins w:id="648" w:author="Daniel Stewart" w:date="2022-01-28T13:33:00Z">
        <w:r w:rsidR="00C92A3F">
          <w:t xml:space="preserve">more </w:t>
        </w:r>
      </w:ins>
      <w:ins w:id="649" w:author="Daniel Stewart" w:date="2022-01-28T13:34:00Z">
        <w:r w:rsidR="00C92A3F">
          <w:t xml:space="preserve">recent </w:t>
        </w:r>
      </w:ins>
      <w:ins w:id="650" w:author="Daniel Stewart" w:date="2022-01-28T13:09:00Z">
        <w:r w:rsidR="00674F4B">
          <w:t>projects</w:t>
        </w:r>
      </w:ins>
      <w:ins w:id="651" w:author="Daniel Stewart" w:date="2022-01-28T13:11:00Z">
        <w:r w:rsidR="00674F4B">
          <w:t xml:space="preserve"> </w:t>
        </w:r>
      </w:ins>
      <w:r w:rsidR="00674F4B">
        <w:fldChar w:fldCharType="begin"/>
      </w:r>
      <w:r w:rsidR="00C92A3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652" w:author="Daniel Stewart" w:date="2022-01-28T13:11:00Z">
        <w:r w:rsidR="00674F4B" w:rsidDel="00674F4B">
          <w:delText>a</w:delText>
        </w:r>
      </w:del>
      <w:ins w:id="653" w:author="Daniel Stewart" w:date="2022-01-28T13:09:00Z">
        <w:r w:rsidR="00674F4B">
          <w:t>.</w:t>
        </w:r>
      </w:ins>
      <w:ins w:id="654" w:author="Daniel Stewart" w:date="2022-01-28T13:06:00Z">
        <w:r w:rsidR="00C6148D">
          <w:t xml:space="preserve"> </w:t>
        </w:r>
      </w:ins>
      <w:del w:id="655"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656" w:author="Daniel Stewart" w:date="2022-01-28T13:00:00Z"/>
        </w:rPr>
      </w:pPr>
      <w:del w:id="657" w:author="Daniel Stewart" w:date="2022-01-28T12:59:00Z">
        <w:r w:rsidRPr="43C0CAC4" w:rsidDel="00EE508D">
          <w:delText xml:space="preserve"> </w:delText>
        </w:r>
      </w:del>
      <w:del w:id="658" w:author="Daniel Stewart" w:date="2022-01-28T13:00:00Z">
        <w:r w:rsidRPr="43C0CAC4" w:rsidDel="00EE508D">
          <w:delText>location in the</w:delText>
        </w:r>
      </w:del>
      <w:del w:id="659" w:author="Daniel Stewart" w:date="2022-01-28T12:50:00Z">
        <w:r w:rsidRPr="43C0CAC4" w:rsidDel="007704CF">
          <w:delText xml:space="preserve"> </w:delText>
        </w:r>
        <w:commentRangeStart w:id="660"/>
        <w:r w:rsidRPr="43C0CAC4" w:rsidDel="007704CF">
          <w:delText>FRE</w:delText>
        </w:r>
        <w:commentRangeEnd w:id="660"/>
        <w:r w:rsidR="00217937" w:rsidDel="007704CF">
          <w:rPr>
            <w:rStyle w:val="CommentReference"/>
          </w:rPr>
          <w:commentReference w:id="660"/>
        </w:r>
      </w:del>
      <w:del w:id="661"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295F1CC6"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62" w:author="Daniel Stewart" w:date="2022-01-28T10:06:00Z">
        <w:r w:rsidR="006118B4">
          <w:t xml:space="preserve">This is motivated by a </w:t>
        </w:r>
      </w:ins>
      <w:ins w:id="663" w:author="Daniel Stewart" w:date="2022-01-28T10:07:00Z">
        <w:r w:rsidR="006118B4">
          <w:t xml:space="preserve">recent </w:t>
        </w:r>
      </w:ins>
      <w:ins w:id="664" w:author="Daniel Stewart" w:date="2022-01-28T10:06:00Z">
        <w:r w:rsidR="006118B4">
          <w:t>surge of inter</w:t>
        </w:r>
      </w:ins>
      <w:ins w:id="665" w:author="Daniel Stewart" w:date="2022-01-28T10:07:00Z">
        <w:r w:rsidR="006118B4">
          <w:t xml:space="preserve">est among stakeholders in the estuary to build new </w:t>
        </w:r>
      </w:ins>
      <w:ins w:id="666" w:author="Daniel Stewart" w:date="2022-01-28T10:10:00Z">
        <w:r w:rsidR="006118B4">
          <w:t>habitats and</w:t>
        </w:r>
      </w:ins>
      <w:ins w:id="667" w:author="Daniel Stewart" w:date="2022-01-28T10:07:00Z">
        <w:r w:rsidR="006118B4">
          <w:t xml:space="preserve"> enhance</w:t>
        </w:r>
      </w:ins>
      <w:ins w:id="668" w:author="Daniel Stewart" w:date="2022-01-28T10:08:00Z">
        <w:r w:rsidR="006118B4">
          <w:t xml:space="preserve"> </w:t>
        </w:r>
      </w:ins>
      <w:ins w:id="669" w:author="Daniel Stewart" w:date="2022-01-28T13:36:00Z">
        <w:r w:rsidR="00C92A3F">
          <w:t xml:space="preserve">past </w:t>
        </w:r>
      </w:ins>
      <w:ins w:id="670" w:author="Daniel Stewart" w:date="2022-01-28T10:07:00Z">
        <w:r w:rsidR="006118B4">
          <w:t xml:space="preserve">projects. </w:t>
        </w:r>
      </w:ins>
      <w:ins w:id="671" w:author="Daniel Stewart" w:date="2022-01-28T10:08:00Z">
        <w:r w:rsidR="006118B4">
          <w:t>Examples of such initiatives include</w:t>
        </w:r>
      </w:ins>
      <w:ins w:id="672" w:author="Daniel Stewart" w:date="2022-01-28T10:10:00Z">
        <w:r w:rsidR="00C947B9">
          <w:t xml:space="preserve"> an upcoming</w:t>
        </w:r>
      </w:ins>
      <w:ins w:id="673" w:author="Daniel Stewart" w:date="2022-01-28T10:08:00Z">
        <w:r w:rsidR="006118B4">
          <w:t xml:space="preserve"> </w:t>
        </w:r>
      </w:ins>
      <w:ins w:id="674" w:author="Daniel Stewart" w:date="2022-01-28T10:09:00Z">
        <w:r w:rsidR="006118B4">
          <w:t xml:space="preserve">large-scale </w:t>
        </w:r>
      </w:ins>
      <w:ins w:id="675" w:author="Daniel Stewart" w:date="2022-01-28T10:10:00Z">
        <w:r w:rsidR="006118B4">
          <w:t xml:space="preserve">dike breach </w:t>
        </w:r>
      </w:ins>
      <w:ins w:id="676" w:author="Daniel Stewart" w:date="2022-01-28T10:08:00Z">
        <w:r w:rsidR="006118B4">
          <w:t>in the Alaksen Wildlife Area</w:t>
        </w:r>
      </w:ins>
      <w:ins w:id="677" w:author="Daniel Stewart" w:date="2022-01-28T10:09:00Z">
        <w:r w:rsidR="006118B4">
          <w:t xml:space="preserve"> </w:t>
        </w:r>
      </w:ins>
      <w:ins w:id="678" w:author="Daniel Stewart" w:date="2022-01-28T10:13:00Z">
        <w:r w:rsidR="00C947B9">
          <w:t>(Ducks Unlimited Canada)</w:t>
        </w:r>
      </w:ins>
      <w:ins w:id="679" w:author="Daniel Stewart" w:date="2022-01-28T10:08:00Z">
        <w:r w:rsidR="006118B4">
          <w:t>,</w:t>
        </w:r>
      </w:ins>
      <w:ins w:id="680" w:author="Daniel Stewart" w:date="2022-01-28T10:12:00Z">
        <w:r w:rsidR="00C947B9">
          <w:t xml:space="preserve"> tidal marsh creation </w:t>
        </w:r>
      </w:ins>
      <w:ins w:id="681" w:author="Daniel Stewart" w:date="2022-01-28T10:15:00Z">
        <w:r w:rsidR="00560231">
          <w:t xml:space="preserve">with the upcoming </w:t>
        </w:r>
      </w:ins>
      <w:ins w:id="682" w:author="Daniel Stewart" w:date="2022-01-28T10:12:00Z">
        <w:r w:rsidR="00C947B9">
          <w:t xml:space="preserve">Iona Wastewater Treatment Plant </w:t>
        </w:r>
      </w:ins>
      <w:ins w:id="683" w:author="Daniel Stewart" w:date="2022-01-28T13:36:00Z">
        <w:r w:rsidR="00C92A3F">
          <w:t>u</w:t>
        </w:r>
      </w:ins>
      <w:ins w:id="684" w:author="Daniel Stewart" w:date="2022-01-28T10:12:00Z">
        <w:r w:rsidR="00C947B9">
          <w:t>pgrades (Metro Van</w:t>
        </w:r>
      </w:ins>
      <w:ins w:id="685" w:author="Daniel Stewart" w:date="2022-01-28T10:13:00Z">
        <w:r w:rsidR="00C947B9">
          <w:t>couver Regional District), and priori</w:t>
        </w:r>
      </w:ins>
      <w:ins w:id="686" w:author="Daniel Stewart" w:date="2022-01-28T10:14:00Z">
        <w:r w:rsidR="00C947B9">
          <w:t xml:space="preserve">tisation planning for </w:t>
        </w:r>
      </w:ins>
      <w:ins w:id="687" w:author="Daniel Stewart" w:date="2022-01-28T13:37:00Z">
        <w:r w:rsidR="00C92A3F">
          <w:t>the enhancement of past</w:t>
        </w:r>
      </w:ins>
      <w:ins w:id="688" w:author="Daniel Stewart" w:date="2022-01-28T10:14:00Z">
        <w:r w:rsidR="00C947B9">
          <w:t xml:space="preserve"> projects (Fisheries and Oceans Canada, Ducks Unlimited Canada).</w:t>
        </w:r>
      </w:ins>
      <w:ins w:id="689"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328B9376" w:rsidR="1058571F" w:rsidRPr="00704BAF" w:rsidRDefault="1058571F" w:rsidP="00D95039">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D95039">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5960CD00" w:rsidR="1058571F" w:rsidRPr="005F4F92" w:rsidRDefault="1058571F" w:rsidP="00D95039">
      <w:pPr>
        <w:pStyle w:val="ListParagraph"/>
        <w:numPr>
          <w:ilvl w:val="0"/>
          <w:numId w:val="46"/>
        </w:numPr>
        <w:rPr>
          <w:ins w:id="690" w:author="Daniel Stewart" w:date="2022-02-10T13:53:00Z"/>
          <w:rFonts w:eastAsiaTheme="minorEastAsia"/>
          <w:rPrChange w:id="691" w:author="Daniel Stewart" w:date="2022-02-10T13:53:00Z">
            <w:rPr>
              <w:ins w:id="692" w:author="Daniel Stewart" w:date="2022-02-10T13:53:00Z"/>
            </w:rPr>
          </w:rPrChange>
        </w:rPr>
      </w:pPr>
      <w:r w:rsidRPr="005B1331">
        <w:t xml:space="preserve">What factors are associated with plant community diversity in both </w:t>
      </w:r>
      <w:r w:rsidR="00393EDB">
        <w:t xml:space="preserve">created </w:t>
      </w:r>
      <w:r w:rsidRPr="005B1331">
        <w:t>and natural tidal marshes?</w:t>
      </w:r>
    </w:p>
    <w:p w14:paraId="71A55EFA" w14:textId="3D1E7E16" w:rsidR="005F4F92" w:rsidRDefault="005F4F92" w:rsidP="005F4F92">
      <w:pPr>
        <w:rPr>
          <w:ins w:id="693" w:author="Daniel Stewart" w:date="2022-02-10T13:53:00Z"/>
          <w:rFonts w:eastAsiaTheme="minorEastAsia"/>
        </w:rPr>
      </w:pPr>
    </w:p>
    <w:p w14:paraId="55D7E66F" w14:textId="33FC6761" w:rsidR="005F4F92" w:rsidRDefault="005F4F92" w:rsidP="005F4F92">
      <w:pPr>
        <w:rPr>
          <w:ins w:id="694" w:author="Daniel Stewart" w:date="2022-02-10T13:53:00Z"/>
          <w:rFonts w:eastAsiaTheme="minorEastAsia"/>
        </w:rPr>
      </w:pPr>
    </w:p>
    <w:p w14:paraId="7516B86C" w14:textId="20930759" w:rsidR="005F4F92" w:rsidRDefault="005F4F92" w:rsidP="005F4F92">
      <w:pPr>
        <w:rPr>
          <w:ins w:id="695" w:author="Daniel Stewart" w:date="2022-02-10T13:53:00Z"/>
          <w:rFonts w:eastAsiaTheme="minorEastAsia"/>
        </w:rPr>
      </w:pPr>
    </w:p>
    <w:p w14:paraId="438D9435" w14:textId="7E62D9E6" w:rsidR="005F4F92" w:rsidRDefault="005F4F92" w:rsidP="005F4F92">
      <w:pPr>
        <w:rPr>
          <w:ins w:id="696" w:author="Daniel Stewart" w:date="2022-02-10T13:53:00Z"/>
          <w:rFonts w:eastAsiaTheme="minorEastAsia"/>
        </w:rPr>
      </w:pPr>
    </w:p>
    <w:p w14:paraId="314E40C5" w14:textId="77777777" w:rsidR="005F4F92" w:rsidRPr="005F4F92" w:rsidRDefault="005F4F92">
      <w:pPr>
        <w:rPr>
          <w:ins w:id="697" w:author="Daniel Stewart" w:date="2022-01-27T16:35:00Z"/>
          <w:rFonts w:eastAsiaTheme="minorEastAsia"/>
          <w:rPrChange w:id="698" w:author="Daniel Stewart" w:date="2022-02-10T13:53:00Z">
            <w:rPr>
              <w:ins w:id="699" w:author="Daniel Stewart" w:date="2022-01-27T16:35:00Z"/>
            </w:rPr>
          </w:rPrChange>
        </w:rPr>
        <w:pPrChange w:id="700" w:author="Daniel Stewart" w:date="2022-02-10T13:53:00Z">
          <w:pPr>
            <w:pStyle w:val="ListParagraph"/>
            <w:numPr>
              <w:numId w:val="46"/>
            </w:numPr>
            <w:ind w:hanging="360"/>
          </w:pPr>
        </w:pPrChange>
      </w:pPr>
    </w:p>
    <w:p w14:paraId="56E58ABB" w14:textId="04C49273" w:rsidR="002C63DF" w:rsidRPr="00C947B9" w:rsidDel="00C947B9" w:rsidRDefault="002C63DF">
      <w:pPr>
        <w:pStyle w:val="Heading1"/>
        <w:keepNext w:val="0"/>
        <w:keepLines w:val="0"/>
        <w:widowControl w:val="0"/>
        <w:ind w:left="431" w:hanging="431"/>
        <w:rPr>
          <w:del w:id="701" w:author="Daniel Stewart" w:date="2022-01-28T10:15:00Z"/>
          <w:rFonts w:eastAsiaTheme="minorEastAsia"/>
        </w:rPr>
        <w:pPrChange w:id="702" w:author="Daniel Stewart" w:date="2022-02-10T13:53:00Z">
          <w:pPr>
            <w:pStyle w:val="Heading1"/>
          </w:pPr>
        </w:pPrChange>
      </w:pPr>
    </w:p>
    <w:p w14:paraId="55909272" w14:textId="73B74942" w:rsidR="34CEFA72" w:rsidRPr="00E24608" w:rsidRDefault="72B63CEC">
      <w:pPr>
        <w:pStyle w:val="Heading1"/>
        <w:keepNext w:val="0"/>
        <w:keepLines w:val="0"/>
        <w:widowControl w:val="0"/>
        <w:ind w:left="431" w:hanging="431"/>
        <w:pPrChange w:id="703" w:author="Daniel Stewart" w:date="2022-02-10T13:53:00Z">
          <w:pPr>
            <w:pStyle w:val="Heading1"/>
          </w:pPr>
        </w:pPrChange>
      </w:pPr>
      <w:r w:rsidRPr="00E24608">
        <w:t>Methods</w:t>
      </w:r>
    </w:p>
    <w:p w14:paraId="797114F8" w14:textId="083FB785" w:rsidR="5F51BD98" w:rsidRPr="004C769A" w:rsidRDefault="1F916F6C">
      <w:pPr>
        <w:pStyle w:val="Heading2"/>
        <w:keepNext w:val="0"/>
        <w:keepLines w:val="0"/>
        <w:widowControl w:val="0"/>
        <w:pPrChange w:id="704" w:author="Daniel Stewart" w:date="2022-02-10T13:53:00Z">
          <w:pPr>
            <w:pStyle w:val="Heading2"/>
          </w:pPr>
        </w:pPrChange>
      </w:pPr>
      <w:r w:rsidRPr="004C769A">
        <w:t>Field Sampling</w:t>
      </w:r>
      <w:r w:rsidR="7D97C5DD" w:rsidRPr="004C769A">
        <w:t xml:space="preserve"> </w:t>
      </w:r>
    </w:p>
    <w:p w14:paraId="4DDDAB21" w14:textId="661D79F0" w:rsidR="7D8B3343" w:rsidRPr="00E14013" w:rsidRDefault="00D95039">
      <w:pPr>
        <w:widowControl w:val="0"/>
        <w:pPrChange w:id="705" w:author="Daniel Stewart" w:date="2022-02-10T13:53:00Z">
          <w:pPr/>
        </w:pPrChange>
      </w:pPr>
      <w:r>
        <w:rPr>
          <w:noProof/>
          <w:lang w:val="en-US"/>
        </w:rPr>
        <w:drawing>
          <wp:anchor distT="0" distB="0" distL="114300" distR="114300" simplePos="0" relativeHeight="251658240" behindDoc="0" locked="0" layoutInCell="1" allowOverlap="1" wp14:anchorId="7BDA164D" wp14:editId="28E6DCC4">
            <wp:simplePos x="0" y="0"/>
            <wp:positionH relativeFrom="margin">
              <wp:posOffset>58420</wp:posOffset>
            </wp:positionH>
            <wp:positionV relativeFrom="paragraph">
              <wp:posOffset>2167255</wp:posOffset>
            </wp:positionV>
            <wp:extent cx="5685790" cy="4022090"/>
            <wp:effectExtent l="12700" t="12700" r="16510" b="1651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402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645CCAB6" wp14:editId="6C7D95C0">
                <wp:simplePos x="0" y="0"/>
                <wp:positionH relativeFrom="margin">
                  <wp:posOffset>57785</wp:posOffset>
                </wp:positionH>
                <wp:positionV relativeFrom="paragraph">
                  <wp:posOffset>6209665</wp:posOffset>
                </wp:positionV>
                <wp:extent cx="5731510" cy="439420"/>
                <wp:effectExtent l="0" t="0" r="0" b="5080"/>
                <wp:wrapTopAndBottom/>
                <wp:docPr id="2" name="Text Box 2"/>
                <wp:cNvGraphicFramePr/>
                <a:graphic xmlns:a="http://schemas.openxmlformats.org/drawingml/2006/main">
                  <a:graphicData uri="http://schemas.microsoft.com/office/word/2010/wordprocessingShape">
                    <wps:wsp>
                      <wps:cNvSpPr txBox="1"/>
                      <wps:spPr>
                        <a:xfrm>
                          <a:off x="0" y="0"/>
                          <a:ext cx="5731510" cy="439420"/>
                        </a:xfrm>
                        <a:prstGeom prst="rect">
                          <a:avLst/>
                        </a:prstGeom>
                        <a:solidFill>
                          <a:prstClr val="white"/>
                        </a:solidFill>
                        <a:ln>
                          <a:noFill/>
                        </a:ln>
                      </wps:spPr>
                      <wps:txbx>
                        <w:txbxContent>
                          <w:p w14:paraId="46C50607" w14:textId="2F155B3B" w:rsidR="008D47CF" w:rsidRPr="00D06AD2" w:rsidRDefault="008D47CF" w:rsidP="009F3333">
                            <w:pPr>
                              <w:pStyle w:val="Caption"/>
                              <w:rPr>
                                <w:noProof/>
                                <w:sz w:val="22"/>
                                <w:szCs w:val="22"/>
                              </w:rPr>
                            </w:pPr>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06" w:author="Daniel Stewart" w:date="2022-02-09T12:48:00Z">
                              <w:r w:rsidR="001A0C3D">
                                <w:t>tidal marsh creation projects</w:t>
                              </w:r>
                            </w:ins>
                            <w:del w:id="707" w:author="Daniel Stewart" w:date="2022-02-09T12:48:00Z">
                              <w:r w:rsidRPr="00C56180" w:rsidDel="001A0C3D">
                                <w:delText>marsh habitat compensation</w:delText>
                              </w:r>
                            </w:del>
                            <w:ins w:id="708" w:author="Daniel Stewart" w:date="2022-02-09T12:48:00Z">
                              <w:r w:rsidR="001A0C3D">
                                <w:t xml:space="preserve"> </w:t>
                              </w:r>
                            </w:ins>
                            <w:del w:id="709"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10" w:author="Daniel Stewart" w:date="2022-02-04T16:11:00Z">
                              <w:r w:rsidR="001121BD">
                                <w:t>6</w:t>
                              </w:r>
                            </w:ins>
                            <w:del w:id="711"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4.55pt;margin-top:488.95pt;width:451.3pt;height:34.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" stroked="f">
                <v:textbox inset="0,0,0,0">
                  <w:txbxContent>
                    <w:p w14:paraId="46C50607" w14:textId="2F155B3B" w:rsidR="008D47CF" w:rsidRPr="00D06AD2" w:rsidRDefault="008D47CF" w:rsidP="009F3333">
                      <w:pPr>
                        <w:pStyle w:val="Caption"/>
                        <w:rPr>
                          <w:noProof/>
                          <w:sz w:val="22"/>
                          <w:szCs w:val="22"/>
                        </w:rPr>
                      </w:pPr>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12" w:author="Daniel Stewart" w:date="2022-02-09T12:48:00Z">
                        <w:r w:rsidR="001A0C3D">
                          <w:t>tidal marsh creation projects</w:t>
                        </w:r>
                      </w:ins>
                      <w:del w:id="713" w:author="Daniel Stewart" w:date="2022-02-09T12:48:00Z">
                        <w:r w:rsidRPr="00C56180" w:rsidDel="001A0C3D">
                          <w:delText>marsh habitat compensation</w:delText>
                        </w:r>
                      </w:del>
                      <w:ins w:id="714" w:author="Daniel Stewart" w:date="2022-02-09T12:48:00Z">
                        <w:r w:rsidR="001A0C3D">
                          <w:t xml:space="preserve"> </w:t>
                        </w:r>
                      </w:ins>
                      <w:del w:id="715"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16" w:author="Daniel Stewart" w:date="2022-02-04T16:11:00Z">
                        <w:r w:rsidR="001121BD">
                          <w:t>6</w:t>
                        </w:r>
                      </w:ins>
                      <w:del w:id="717"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sidR="7ADD73C8" w:rsidRPr="43C0CAC4">
        <w:t>T</w:t>
      </w:r>
      <w:r w:rsidR="6E7A245C" w:rsidRPr="00E14013">
        <w:t xml:space="preserve">his </w:t>
      </w:r>
      <w:r w:rsidR="00393EDB">
        <w:t xml:space="preserve">study </w:t>
      </w:r>
      <w:ins w:id="718" w:author="Daniel Stewart" w:date="2022-01-28T13:40:00Z">
        <w:r w:rsidR="00E43387">
          <w:t xml:space="preserve">includes </w:t>
        </w:r>
      </w:ins>
      <w:ins w:id="719" w:author="Daniel Stewart" w:date="2022-01-28T13:50:00Z">
        <w:r w:rsidR="00AA0C27">
          <w:t xml:space="preserve">data from </w:t>
        </w:r>
      </w:ins>
      <w:del w:id="720" w:author="Daniel Stewart" w:date="2022-01-28T13:39:00Z">
        <w:r w:rsidR="6E7A245C" w:rsidRPr="00915CFF" w:rsidDel="00E43387">
          <w:delText xml:space="preserve">assessed </w:delText>
        </w:r>
      </w:del>
      <w:r w:rsidR="3B180358" w:rsidRPr="0011244C">
        <w:t>7</w:t>
      </w:r>
      <w:ins w:id="721" w:author="Daniel Stewart" w:date="2022-02-04T16:10:00Z">
        <w:r w:rsidR="001121BD">
          <w:t>8</w:t>
        </w:r>
      </w:ins>
      <w:del w:id="722"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723"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724" w:author="Daniel Stewart" w:date="2022-01-28T13:41:00Z">
        <w:r w:rsidR="6E7A245C" w:rsidRPr="00003545" w:rsidDel="00E43387">
          <w:delText xml:space="preserve"> natural</w:delText>
        </w:r>
      </w:del>
      <w:r w:rsidR="6E7A245C" w:rsidRPr="00003545">
        <w:t xml:space="preserve"> reference marshes </w:t>
      </w:r>
      <w:ins w:id="725" w:author="Daniel Stewart" w:date="2022-01-28T13:50:00Z">
        <w:r w:rsidR="00AA0C27">
          <w:t xml:space="preserve">located </w:t>
        </w:r>
      </w:ins>
      <w:r w:rsidR="55008814" w:rsidRPr="00003545">
        <w:t xml:space="preserve">in the Fraser River Estuary, </w:t>
      </w:r>
      <w:ins w:id="726"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727" w:author="Daniel Stewart" w:date="2022-01-28T13:40:00Z">
        <w:r w:rsidR="00E43387">
          <w:t xml:space="preserve">Among these are </w:t>
        </w:r>
      </w:ins>
      <w:del w:id="728"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729"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730"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731"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732" w:author="Daniel Stewart" w:date="2022-01-28T13:51:00Z">
        <w:r w:rsidR="00AA0C27">
          <w:t>data</w:t>
        </w:r>
      </w:ins>
      <w:del w:id="733" w:author="Daniel Stewart" w:date="2022-01-28T13:51:00Z">
        <w:r w:rsidR="6E7A245C" w:rsidRPr="00003545" w:rsidDel="00AA0C27">
          <w:delText>work</w:delText>
        </w:r>
      </w:del>
      <w:r w:rsidR="6E7A245C" w:rsidRPr="00003545">
        <w:t xml:space="preserve"> we </w:t>
      </w:r>
      <w:ins w:id="734"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735" w:author="Daniel Stewart" w:date="2022-02-04T16:10:00Z">
        <w:r w:rsidR="001121BD">
          <w:t>7</w:t>
        </w:r>
      </w:ins>
      <w:del w:id="736" w:author="Daniel Stewart" w:date="2022-02-04T16:10:00Z">
        <w:r w:rsidR="5093A5A4" w:rsidRPr="00003545" w:rsidDel="001121BD">
          <w:delText>8</w:delText>
        </w:r>
      </w:del>
      <w:r w:rsidR="6E7A245C" w:rsidRPr="00003545">
        <w:t xml:space="preserve"> </w:t>
      </w:r>
      <w:del w:id="737"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738"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739" w:author="Daniel Stewart" w:date="2022-01-28T13:41:00Z">
        <w:r w:rsidR="00E43387">
          <w:t xml:space="preserve">. </w:t>
        </w:r>
      </w:ins>
      <w:ins w:id="740" w:author="Daniel Stewart" w:date="2022-01-28T14:07:00Z">
        <w:r w:rsidR="00C54801">
          <w:t>Wetland r</w:t>
        </w:r>
      </w:ins>
      <w:ins w:id="741" w:author="Daniel Stewart" w:date="2022-01-28T13:52:00Z">
        <w:r w:rsidR="00AA0C27">
          <w:t xml:space="preserve">eference sites may vary </w:t>
        </w:r>
      </w:ins>
      <w:ins w:id="742" w:author="Daniel Stewart" w:date="2022-01-28T14:12:00Z">
        <w:r w:rsidR="00141B43">
          <w:t xml:space="preserve"> selection criteria </w:t>
        </w:r>
      </w:ins>
      <w:ins w:id="743" w:author="Daniel Stewart" w:date="2022-01-28T13:52:00Z">
        <w:r w:rsidR="00AA0C27">
          <w:t xml:space="preserve">depending on </w:t>
        </w:r>
      </w:ins>
      <w:ins w:id="744" w:author="Daniel Stewart" w:date="2022-01-28T13:54:00Z">
        <w:r w:rsidR="00AA0C27">
          <w:t xml:space="preserve">study </w:t>
        </w:r>
      </w:ins>
      <w:ins w:id="745" w:author="Daniel Stewart" w:date="2022-01-28T13:52:00Z">
        <w:r w:rsidR="00AA0C27">
          <w:t>objectives</w:t>
        </w:r>
      </w:ins>
      <w:ins w:id="746"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47" w:author="Daniel Stewart" w:date="2022-01-28T13:52:00Z">
        <w:r w:rsidR="00AA0C27">
          <w:t xml:space="preserve">, </w:t>
        </w:r>
      </w:ins>
      <w:ins w:id="748" w:author="Daniel Stewart" w:date="2022-01-28T13:54:00Z">
        <w:r w:rsidR="00AA0C27">
          <w:t>and</w:t>
        </w:r>
      </w:ins>
      <w:ins w:id="749" w:author="Daniel Stewart" w:date="2022-01-28T13:41:00Z">
        <w:r w:rsidR="00E43387">
          <w:t xml:space="preserve"> </w:t>
        </w:r>
      </w:ins>
      <w:ins w:id="750" w:author="Daniel Stewart" w:date="2022-01-28T14:07:00Z">
        <w:r w:rsidR="00C54801">
          <w:t xml:space="preserve">for </w:t>
        </w:r>
      </w:ins>
      <w:ins w:id="751" w:author="Daniel Stewart" w:date="2022-01-28T13:41:00Z">
        <w:r w:rsidR="00E43387">
          <w:t>t</w:t>
        </w:r>
      </w:ins>
      <w:ins w:id="752" w:author="Daniel Stewart" w:date="2022-01-28T13:42:00Z">
        <w:r w:rsidR="00E43387">
          <w:t>he purposes of this report</w:t>
        </w:r>
      </w:ins>
      <w:ins w:id="753" w:author="Daniel Stewart" w:date="2022-01-28T13:52:00Z">
        <w:r w:rsidR="00AA0C27">
          <w:t xml:space="preserve"> we define</w:t>
        </w:r>
      </w:ins>
      <w:ins w:id="754" w:author="Daniel Stewart" w:date="2022-01-28T13:42:00Z">
        <w:r w:rsidR="00E43387">
          <w:t xml:space="preserve"> reference sites </w:t>
        </w:r>
      </w:ins>
      <w:ins w:id="755" w:author="Daniel Stewart" w:date="2022-01-28T13:44:00Z">
        <w:r w:rsidR="00BD2DF1">
          <w:t xml:space="preserve">as tidal marshes that </w:t>
        </w:r>
      </w:ins>
      <w:ins w:id="756" w:author="Daniel Stewart" w:date="2022-01-28T14:07:00Z">
        <w:r w:rsidR="00C54801">
          <w:t xml:space="preserve">to our knowledge </w:t>
        </w:r>
      </w:ins>
      <w:ins w:id="757" w:author="Daniel Stewart" w:date="2022-01-28T13:44:00Z">
        <w:r w:rsidR="00BD2DF1">
          <w:t xml:space="preserve">were not </w:t>
        </w:r>
      </w:ins>
      <w:ins w:id="758" w:author="Daniel Stewart" w:date="2022-01-28T14:08:00Z">
        <w:r w:rsidR="00C54801">
          <w:t>significantly disrupted</w:t>
        </w:r>
      </w:ins>
      <w:ins w:id="759" w:author="Daniel Stewart" w:date="2022-01-28T13:44:00Z">
        <w:r w:rsidR="00BD2DF1">
          <w:t xml:space="preserve"> </w:t>
        </w:r>
      </w:ins>
      <w:ins w:id="760" w:author="Daniel Stewart" w:date="2022-01-28T13:45:00Z">
        <w:r w:rsidR="00BD2DF1">
          <w:t>by human activity</w:t>
        </w:r>
        <w:r w:rsidR="00BD2DF1">
          <w:rPr>
            <w:lang w:val="en-US"/>
          </w:rPr>
          <w:t xml:space="preserve"> </w:t>
        </w:r>
      </w:ins>
      <w:ins w:id="761" w:author="Daniel Stewart" w:date="2022-01-28T13:53:00Z">
        <w:r w:rsidR="00AA0C27">
          <w:rPr>
            <w:lang w:val="en-US"/>
          </w:rPr>
          <w:t>in recent decades</w:t>
        </w:r>
      </w:ins>
      <w:ins w:id="762" w:author="Daniel Stewart" w:date="2022-01-28T14:08:00Z">
        <w:r w:rsidR="00C54801">
          <w:rPr>
            <w:lang w:val="en-US"/>
          </w:rPr>
          <w:t xml:space="preserve">, and </w:t>
        </w:r>
      </w:ins>
      <w:ins w:id="763" w:author="Daniel Stewart" w:date="2022-01-28T14:09:00Z">
        <w:r w:rsidR="00C54801">
          <w:rPr>
            <w:lang w:val="en-US"/>
          </w:rPr>
          <w:t xml:space="preserve">were </w:t>
        </w:r>
      </w:ins>
      <w:ins w:id="764" w:author="Daniel Stewart" w:date="2022-01-28T14:08:00Z">
        <w:r w:rsidR="00C54801">
          <w:rPr>
            <w:lang w:val="en-US"/>
          </w:rPr>
          <w:t xml:space="preserve">not </w:t>
        </w:r>
        <w:r w:rsidR="00C54801">
          <w:t xml:space="preserve">constructed </w:t>
        </w:r>
      </w:ins>
      <w:ins w:id="765" w:author="Daniel Stewart" w:date="2022-01-28T13:45:00Z">
        <w:r w:rsidR="00BD2DF1">
          <w:rPr>
            <w:lang w:val="en-US"/>
          </w:rPr>
          <w:t>(</w:t>
        </w:r>
      </w:ins>
      <w:del w:id="766" w:author="Daniel Stewart" w:date="2022-01-28T13:44:00Z">
        <w:r w:rsidR="00A200F2" w:rsidDel="00BD2DF1">
          <w:delText xml:space="preserve"> </w:delText>
        </w:r>
      </w:del>
      <w:del w:id="767"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768" w:author="Daniel Stewart" w:date="2022-01-28T14:09:00Z">
        <w:r w:rsidR="00C54801">
          <w:t>.</w:t>
        </w:r>
      </w:ins>
      <w:del w:id="769"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70"/>
        <w:r w:rsidR="3E250B2C" w:rsidRPr="00E14013" w:rsidDel="00C54801">
          <w:delText>analyses</w:delText>
        </w:r>
        <w:commentRangeEnd w:id="770"/>
        <w:r w:rsidR="004C3AF3" w:rsidDel="00C54801">
          <w:rPr>
            <w:rStyle w:val="CommentReference"/>
          </w:rPr>
          <w:commentReference w:id="770"/>
        </w:r>
        <w:r w:rsidR="6EFAFEDB" w:rsidRPr="00E14013" w:rsidDel="00C54801">
          <w:delText>.</w:delText>
        </w:r>
      </w:del>
      <w:r w:rsidR="426731B3" w:rsidRPr="00E14013">
        <w:t xml:space="preserve"> </w:t>
      </w:r>
    </w:p>
    <w:p w14:paraId="53A24CD6" w14:textId="53BFD97A" w:rsidR="00150116" w:rsidRDefault="6B6F9FB7" w:rsidP="005F4F92">
      <w:pPr>
        <w:rPr>
          <w:ins w:id="771"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72" w:author="Eric Balke" w:date="2022-01-12T17:26:00Z">
        <w:r w:rsidR="00F22BDB">
          <w:t>,</w:t>
        </w:r>
      </w:ins>
      <w:r w:rsidR="009D051B">
        <w:t xml:space="preserve"> </w:t>
      </w:r>
      <w:r w:rsidR="0073137B">
        <w:t xml:space="preserve">though </w:t>
      </w:r>
      <w:ins w:id="773"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lastRenderedPageBreak/>
        <w:t>were</w:t>
      </w:r>
      <w:r w:rsidR="00FA77ED">
        <w:t xml:space="preserve"> too small to contain the target number of plots</w:t>
      </w:r>
      <w:del w:id="774" w:author="Daniel Stewart" w:date="2022-01-28T14:15:00Z">
        <w:r w:rsidR="52C6F895" w:rsidRPr="43C0CAC4" w:rsidDel="00141B43">
          <w:delText>, sample size was reduced</w:delText>
        </w:r>
      </w:del>
      <w:r w:rsidR="52C6F895" w:rsidRPr="43C0CAC4">
        <w:t>.</w:t>
      </w:r>
      <w:ins w:id="775" w:author="Daniel Stewart" w:date="2022-01-28T14:13:00Z">
        <w:r w:rsidR="00141B43">
          <w:t xml:space="preserve"> </w:t>
        </w:r>
      </w:ins>
      <w:del w:id="776"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77"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78" w:author="Daniel Stewart" w:date="2022-01-28T14:18:00Z">
        <w:r w:rsidR="001A240B">
          <w:t>Each species was then classified into one of four origin classes: native</w:t>
        </w:r>
      </w:ins>
      <w:ins w:id="779" w:author="Daniel Stewart" w:date="2022-01-28T14:19:00Z">
        <w:r w:rsidR="001A240B">
          <w:t xml:space="preserve">, </w:t>
        </w:r>
      </w:ins>
      <w:ins w:id="780" w:author="Daniel Stewart" w:date="2022-01-28T14:21:00Z">
        <w:r w:rsidR="001A240B">
          <w:t xml:space="preserve">introduced </w:t>
        </w:r>
      </w:ins>
      <w:ins w:id="781" w:author="Daniel Stewart" w:date="2022-01-28T14:19:00Z">
        <w:r w:rsidR="001A240B">
          <w:t xml:space="preserve">(invasive), </w:t>
        </w:r>
      </w:ins>
      <w:ins w:id="782" w:author="Daniel Stewart" w:date="2022-01-28T14:21:00Z">
        <w:r w:rsidR="001A240B">
          <w:t xml:space="preserve">introduced </w:t>
        </w:r>
      </w:ins>
      <w:ins w:id="783" w:author="Daniel Stewart" w:date="2022-01-28T14:19:00Z">
        <w:r w:rsidR="001A240B">
          <w:t xml:space="preserve">(non-invasive), and unknown. </w:t>
        </w:r>
      </w:ins>
      <w:del w:id="784"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85" w:author="Daniel Stewart" w:date="2022-01-28T14:19:00Z">
        <w:r w:rsidR="0E2BF21A" w:rsidRPr="43C0CAC4" w:rsidDel="001A240B">
          <w:delText>each</w:delText>
        </w:r>
        <w:r w:rsidR="0FB38521" w:rsidRPr="43C0CAC4" w:rsidDel="001A240B">
          <w:delText xml:space="preserve"> species (</w:delText>
        </w:r>
      </w:del>
      <w:ins w:id="786" w:author="Eric Balke" w:date="2022-01-12T17:26:00Z">
        <w:del w:id="787" w:author="Daniel Stewart" w:date="2022-01-28T14:19:00Z">
          <w:r w:rsidR="00F22BDB" w:rsidDel="001A240B">
            <w:delText xml:space="preserve">i.e., </w:delText>
          </w:r>
        </w:del>
      </w:ins>
      <w:del w:id="788" w:author="Daniel Stewart" w:date="2022-01-28T14:19:00Z">
        <w:r w:rsidR="0FB38521" w:rsidRPr="43C0CAC4" w:rsidDel="001A240B">
          <w:delText xml:space="preserve">native, </w:delText>
        </w:r>
      </w:del>
      <w:del w:id="789" w:author="Daniel Stewart" w:date="2022-01-28T14:18:00Z">
        <w:r w:rsidR="0FB38521" w:rsidRPr="43C0CAC4" w:rsidDel="001A240B">
          <w:delText>exotic</w:delText>
        </w:r>
      </w:del>
      <w:del w:id="790"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791" w:author="Daniel Stewart" w:date="2022-01-28T14:23:00Z">
        <w:r w:rsidR="00B25FD7">
          <w:t xml:space="preserve">No </w:t>
        </w:r>
      </w:ins>
      <w:ins w:id="792" w:author="Daniel Stewart" w:date="2022-01-28T14:43:00Z">
        <w:r w:rsidR="00FF352F">
          <w:t xml:space="preserve">definitive </w:t>
        </w:r>
      </w:ins>
      <w:ins w:id="793" w:author="Daniel Stewart" w:date="2022-01-28T14:24:00Z">
        <w:r w:rsidR="00B25FD7">
          <w:t>invasive species</w:t>
        </w:r>
      </w:ins>
      <w:ins w:id="794" w:author="Daniel Stewart" w:date="2022-01-28T14:43:00Z">
        <w:r w:rsidR="00FF352F">
          <w:t xml:space="preserve"> list</w:t>
        </w:r>
      </w:ins>
      <w:ins w:id="795" w:author="Daniel Stewart" w:date="2022-01-28T14:24:00Z">
        <w:r w:rsidR="00B25FD7">
          <w:t xml:space="preserve"> exists for the FRE,</w:t>
        </w:r>
      </w:ins>
      <w:ins w:id="796" w:author="Daniel Stewart" w:date="2022-01-28T14:34:00Z">
        <w:r w:rsidR="001425FE">
          <w:t xml:space="preserve"> so we </w:t>
        </w:r>
      </w:ins>
      <w:ins w:id="797" w:author="Daniel Stewart" w:date="2022-01-28T14:43:00Z">
        <w:r w:rsidR="007C4C31">
          <w:t xml:space="preserve">classified </w:t>
        </w:r>
      </w:ins>
      <w:ins w:id="798" w:author="Daniel Stewart" w:date="2022-01-28T14:34:00Z">
        <w:r w:rsidR="001425FE">
          <w:t xml:space="preserve">species that (1) are listed as noxious weeds under the </w:t>
        </w:r>
        <w:r w:rsidR="001425FE">
          <w:rPr>
            <w:i/>
            <w:iCs/>
          </w:rPr>
          <w:t>Weed Control Act</w:t>
        </w:r>
        <w:r w:rsidR="001425FE">
          <w:t xml:space="preserve"> </w:t>
        </w:r>
      </w:ins>
      <w:ins w:id="799" w:author="Daniel Stewart" w:date="2022-01-28T14:35:00Z">
        <w:r w:rsidR="001425FE">
          <w:t>Regulation</w:t>
        </w:r>
      </w:ins>
      <w:ins w:id="800" w:author="Daniel Stewart" w:date="2022-01-28T14:37:00Z">
        <w:r w:rsidR="001425FE">
          <w:t xml:space="preserve"> and (2) </w:t>
        </w:r>
      </w:ins>
      <w:ins w:id="801" w:author="Daniel Stewart" w:date="2022-01-28T14:38:00Z">
        <w:r w:rsidR="00FF352F">
          <w:t>align with the prevailing definition of invasive species</w:t>
        </w:r>
      </w:ins>
      <w:ins w:id="802" w:author="Daniel Stewart" w:date="2022-01-28T14:45:00Z">
        <w:r w:rsidR="007C4C31">
          <w:rPr>
            <w:rStyle w:val="FootnoteReference"/>
          </w:rPr>
          <w:footnoteReference w:id="3"/>
        </w:r>
      </w:ins>
      <w:ins w:id="810" w:author="Daniel Stewart" w:date="2022-01-28T14:38:00Z">
        <w:r w:rsidR="00FF352F">
          <w:t xml:space="preserve"> based on our professional </w:t>
        </w:r>
      </w:ins>
      <w:ins w:id="811" w:author="Daniel Stewart" w:date="2022-01-28T14:40:00Z">
        <w:r w:rsidR="00FF352F">
          <w:t>judgement</w:t>
        </w:r>
      </w:ins>
      <w:ins w:id="812" w:author="Daniel Stewart" w:date="2022-01-28T14:38:00Z">
        <w:r w:rsidR="00FF352F">
          <w:t>.</w:t>
        </w:r>
      </w:ins>
      <w:r w:rsidR="00051C86">
        <w:t xml:space="preserve"> </w:t>
      </w:r>
      <w:del w:id="813" w:author="Daniel Stewart" w:date="2022-01-28T14:19:00Z">
        <w:r w:rsidR="00E54C71" w:rsidDel="001A240B">
          <w:delText>.</w:delText>
        </w:r>
      </w:del>
      <w:del w:id="814"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815" w:author="Daniel Stewart" w:date="2022-01-28T14:34:00Z"/>
        </w:rPr>
      </w:pPr>
    </w:p>
    <w:p w14:paraId="6752EC1F" w14:textId="6EE6F1D8" w:rsidR="559EFC6C" w:rsidRDefault="224ED4AE">
      <w:pPr>
        <w:widowControl w:val="0"/>
        <w:rPr>
          <w:ins w:id="816" w:author="Daniel Stewart" w:date="2022-01-28T14:29:00Z"/>
        </w:rPr>
        <w:pPrChange w:id="817"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818"/>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818"/>
      <w:r w:rsidR="00441232">
        <w:rPr>
          <w:rStyle w:val="CommentReference"/>
        </w:rPr>
        <w:commentReference w:id="818"/>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819"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820" w:author="Daniel Stewart" w:date="2022-02-10T13:52:00Z">
          <w:pPr/>
        </w:pPrChange>
      </w:pPr>
    </w:p>
    <w:p w14:paraId="35B39C11" w14:textId="1F415493" w:rsidR="40FBF216" w:rsidRPr="00E24608" w:rsidRDefault="6B6C3D00">
      <w:pPr>
        <w:pStyle w:val="Heading2"/>
        <w:keepNext w:val="0"/>
        <w:keepLines w:val="0"/>
        <w:widowControl w:val="0"/>
        <w:pPrChange w:id="821" w:author="Daniel Stewart" w:date="2022-02-10T13:52:00Z">
          <w:pPr>
            <w:pStyle w:val="Heading2"/>
          </w:pPr>
        </w:pPrChange>
      </w:pPr>
      <w:r w:rsidRPr="00E24608">
        <w:t>Geospatial</w:t>
      </w:r>
      <w:r w:rsidR="0062E7C3" w:rsidRPr="00E24608">
        <w:t xml:space="preserve"> Data</w:t>
      </w:r>
    </w:p>
    <w:p w14:paraId="186A5943" w14:textId="2838BE3A" w:rsidR="00AA5631" w:rsidDel="00E95C68" w:rsidRDefault="5E5D78FA">
      <w:pPr>
        <w:widowControl w:val="0"/>
        <w:rPr>
          <w:del w:id="822" w:author="Daniel Stewart" w:date="2022-01-28T14:29:00Z"/>
        </w:rPr>
        <w:pPrChange w:id="823" w:author="Daniel Stewart" w:date="2022-02-10T13:52:00Z">
          <w:pPr/>
        </w:pPrChange>
      </w:pPr>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824"/>
      <w:commentRangeStart w:id="825"/>
      <w:commentRangeStart w:id="826"/>
      <w:r w:rsidR="4E61303D" w:rsidRPr="43C0CAC4">
        <w:t>Project</w:t>
      </w:r>
      <w:commentRangeEnd w:id="824"/>
      <w:r w:rsidR="001709E7">
        <w:rPr>
          <w:rStyle w:val="CommentReference"/>
        </w:rPr>
        <w:commentReference w:id="824"/>
      </w:r>
      <w:commentRangeEnd w:id="825"/>
      <w:r w:rsidR="00006D78">
        <w:rPr>
          <w:rStyle w:val="CommentReference"/>
        </w:rPr>
        <w:commentReference w:id="825"/>
      </w:r>
      <w:commentRangeEnd w:id="826"/>
      <w:r w:rsidR="00517B49">
        <w:rPr>
          <w:rStyle w:val="CommentReference"/>
        </w:rPr>
        <w:commentReference w:id="826"/>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827"/>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828" w:author="Eric Balke" w:date="2022-01-12T20:48:00Z">
        <w:r w:rsidR="00050346" w:rsidDel="008D47CF">
          <w:delText xml:space="preserve">so </w:delText>
        </w:r>
      </w:del>
      <w:ins w:id="829"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830" w:author="Eric Balke" w:date="2022-01-12T20:49:00Z">
        <w:r w:rsidR="00D250E8" w:rsidDel="008D47CF">
          <w:delText>design, but</w:delText>
        </w:r>
      </w:del>
      <w:ins w:id="831" w:author="Eric Balke" w:date="2022-01-12T20:49:00Z">
        <w:r w:rsidR="008D47CF">
          <w:t>design but</w:t>
        </w:r>
      </w:ins>
      <w:r w:rsidR="00D250E8">
        <w:t xml:space="preserve"> were primarily absent of vegetation during 2015 </w:t>
      </w:r>
      <w:del w:id="832" w:author="Eric Balke" w:date="2022-01-12T20:49:00Z">
        <w:r w:rsidR="00D250E8" w:rsidDel="008D47CF">
          <w:delText xml:space="preserve">and </w:delText>
        </w:r>
      </w:del>
      <w:ins w:id="833" w:author="Eric Balke" w:date="2022-01-12T20:49:00Z">
        <w:r w:rsidR="008D47CF">
          <w:t xml:space="preserve">or </w:t>
        </w:r>
      </w:ins>
      <w:r w:rsidR="00D250E8">
        <w:t>2021 surveys</w:t>
      </w:r>
      <w:r w:rsidR="73A6D402" w:rsidRPr="43C0CAC4">
        <w:t xml:space="preserve"> (</w:t>
      </w:r>
      <w:ins w:id="834" w:author="Eric Balke" w:date="2022-01-12T20:53:00Z">
        <w:r w:rsidR="00030124">
          <w:t xml:space="preserve">see </w:t>
        </w:r>
      </w:ins>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End w:id="827"/>
      <w:r w:rsidR="00884D94">
        <w:rPr>
          <w:rStyle w:val="CommentReference"/>
        </w:rPr>
        <w:commentReference w:id="827"/>
      </w:r>
      <w:commentRangeStart w:id="835"/>
      <w:commentRangeStart w:id="836"/>
      <w:commentRangeStart w:id="837"/>
      <w:r w:rsidR="4ADDA1E4" w:rsidRPr="43C0CAC4">
        <w:t>We calculated p</w:t>
      </w:r>
      <w:r w:rsidR="0847CAE1" w:rsidRPr="43C0CAC4">
        <w:t>ercent</w:t>
      </w:r>
      <w:r w:rsidR="006304DB">
        <w:t xml:space="preserve"> </w:t>
      </w:r>
      <w:r w:rsidR="0847CAE1" w:rsidRPr="43C0CAC4">
        <w:t xml:space="preserve">edge habitat </w:t>
      </w:r>
      <w:commentRangeEnd w:id="835"/>
      <w:r w:rsidR="006304DB">
        <w:rPr>
          <w:rStyle w:val="CommentReference"/>
        </w:rPr>
        <w:commentReference w:id="835"/>
      </w:r>
      <w:commentRangeEnd w:id="836"/>
      <w:r w:rsidR="006D2DE2">
        <w:rPr>
          <w:rStyle w:val="CommentReference"/>
        </w:rPr>
        <w:commentReference w:id="836"/>
      </w:r>
      <w:commentRangeEnd w:id="837"/>
      <w:r w:rsidR="00006D78">
        <w:rPr>
          <w:rStyle w:val="CommentReference"/>
        </w:rPr>
        <w:commentReference w:id="837"/>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 xml:space="preserve">assigned a distance from the </w:t>
      </w:r>
      <w:r w:rsidR="005F4F92">
        <w:rPr>
          <w:noProof/>
        </w:rPr>
        <w:lastRenderedPageBreak/>
        <mc:AlternateContent>
          <mc:Choice Requires="wps">
            <w:drawing>
              <wp:anchor distT="45720" distB="45720" distL="114300" distR="114300" simplePos="0" relativeHeight="251658247" behindDoc="0" locked="0" layoutInCell="1" allowOverlap="1" wp14:anchorId="1385AED8" wp14:editId="566CF5D5">
                <wp:simplePos x="0" y="0"/>
                <wp:positionH relativeFrom="column">
                  <wp:posOffset>3131869</wp:posOffset>
                </wp:positionH>
                <wp:positionV relativeFrom="paragraph">
                  <wp:posOffset>538</wp:posOffset>
                </wp:positionV>
                <wp:extent cx="2585085" cy="5168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168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38" w:author="Daniel Stewart" w:date="2022-02-10T13:50:00Z">
                                  <w:rPr/>
                                </w:rPrChange>
                              </w:rPr>
                            </w:pPr>
                            <w:r w:rsidRPr="005F4F92">
                              <w:rPr>
                                <w:b/>
                                <w:bCs/>
                                <w:i/>
                                <w:iCs/>
                                <w:rPrChange w:id="839" w:author="Daniel Stewart" w:date="2022-02-10T13:50:00Z">
                                  <w:rPr/>
                                </w:rPrChange>
                              </w:rPr>
                              <w:t>Recession in Created Marshes</w:t>
                            </w:r>
                          </w:p>
                          <w:p w14:paraId="0452EB32" w14:textId="3FF66B2E" w:rsidR="008D47CF" w:rsidRPr="005F4F92" w:rsidRDefault="008D47CF" w:rsidP="007F5BA4">
                            <w:pPr>
                              <w:pStyle w:val="Inset"/>
                              <w:shd w:val="clear" w:color="auto" w:fill="FBE4D5" w:themeFill="accent2" w:themeFillTint="33"/>
                              <w:pPrChange w:id="840"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41" w:author="Eric Balke" w:date="2022-01-12T20:42:00Z">
                              <w:r w:rsidRPr="005F4F92" w:rsidDel="00517B49">
                                <w:delText xml:space="preserve">and </w:delText>
                              </w:r>
                            </w:del>
                            <w:ins w:id="842" w:author="Eric Balke" w:date="2022-01-12T20:42:00Z">
                              <w:r w:rsidRPr="005F4F92">
                                <w:t xml:space="preserve">or </w:t>
                              </w:r>
                            </w:ins>
                            <w:r w:rsidRPr="005F4F92">
                              <w:t>2021 surveys (</w:t>
                            </w:r>
                            <w:ins w:id="843"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6.6pt;margin-top:.05pt;width:203.55pt;height:40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44" w:author="Daniel Stewart" w:date="2022-02-10T13:50:00Z">
                            <w:rPr/>
                          </w:rPrChange>
                        </w:rPr>
                      </w:pPr>
                      <w:r w:rsidRPr="005F4F92">
                        <w:rPr>
                          <w:b/>
                          <w:bCs/>
                          <w:i/>
                          <w:iCs/>
                          <w:rPrChange w:id="845" w:author="Daniel Stewart" w:date="2022-02-10T13:50:00Z">
                            <w:rPr/>
                          </w:rPrChange>
                        </w:rPr>
                        <w:t>Recession in Created Marshes</w:t>
                      </w:r>
                    </w:p>
                    <w:p w14:paraId="0452EB32" w14:textId="3FF66B2E" w:rsidR="008D47CF" w:rsidRPr="005F4F92" w:rsidRDefault="008D47CF" w:rsidP="007F5BA4">
                      <w:pPr>
                        <w:pStyle w:val="Inset"/>
                        <w:shd w:val="clear" w:color="auto" w:fill="FBE4D5" w:themeFill="accent2" w:themeFillTint="33"/>
                        <w:pPrChange w:id="84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47" w:author="Eric Balke" w:date="2022-01-12T20:42:00Z">
                        <w:r w:rsidRPr="005F4F92" w:rsidDel="00517B49">
                          <w:delText xml:space="preserve">and </w:delText>
                        </w:r>
                      </w:del>
                      <w:ins w:id="848" w:author="Eric Balke" w:date="2022-01-12T20:42:00Z">
                        <w:r w:rsidRPr="005F4F92">
                          <w:t xml:space="preserve">or </w:t>
                        </w:r>
                      </w:ins>
                      <w:r w:rsidRPr="005F4F92">
                        <w:t>2021 surveys (</w:t>
                      </w:r>
                      <w:ins w:id="849"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607DC48B" w:rsidRPr="43C0CAC4">
        <w:t>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850" w:author="Eric Balke" w:date="2022-01-12T20:51:00Z">
        <w:r w:rsidR="008D47CF">
          <w:t xml:space="preserve">, </w:t>
        </w:r>
      </w:ins>
      <w:del w:id="851" w:author="Eric Balke" w:date="2022-01-12T20:50:00Z">
        <w:r w:rsidR="5E21202B" w:rsidRPr="43C0CAC4" w:rsidDel="008D47CF">
          <w:delText xml:space="preserve"> (</w:delText>
        </w:r>
      </w:del>
      <w:r w:rsidR="5E21202B" w:rsidRPr="43C0CAC4">
        <w:t>and therefore most influential</w:t>
      </w:r>
      <w:del w:id="852" w:author="Eric Balke" w:date="2022-01-12T20:50:00Z">
        <w:r w:rsidR="041AAF96" w:rsidRPr="43C0CAC4" w:rsidDel="008D47CF">
          <w:delText>)</w:delText>
        </w:r>
        <w:r w:rsidR="5E21202B" w:rsidRPr="43C0CAC4" w:rsidDel="008D47CF">
          <w:delText xml:space="preserve"> </w:delText>
        </w:r>
      </w:del>
      <w:ins w:id="853"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54" w:author="Daniel Stewart" w:date="2022-01-28T14:29:00Z"/>
        </w:rPr>
        <w:pPrChange w:id="855" w:author="Daniel Stewart" w:date="2022-02-10T13:52:00Z">
          <w:pPr/>
        </w:pPrChange>
      </w:pPr>
    </w:p>
    <w:p w14:paraId="5622DAD4" w14:textId="3228426B" w:rsidR="00E95C68" w:rsidRDefault="00E95C68" w:rsidP="00D95039"/>
    <w:p w14:paraId="752697A0" w14:textId="7AF94A98" w:rsidR="380D8E43" w:rsidRPr="004C769A" w:rsidRDefault="380D8E43" w:rsidP="00D95039">
      <w:pPr>
        <w:pStyle w:val="Heading2"/>
      </w:pPr>
      <w:r w:rsidRPr="004C769A">
        <w:t>Statistical Analysis</w:t>
      </w:r>
    </w:p>
    <w:p w14:paraId="4A582B20" w14:textId="028CCA46" w:rsidR="72085109" w:rsidRPr="004C769A" w:rsidRDefault="5B7C73D5" w:rsidP="00D95039">
      <w:pPr>
        <w:pStyle w:val="Heading3"/>
      </w:pPr>
      <w:r w:rsidRPr="004C769A">
        <w:t>Marsh Recession</w:t>
      </w:r>
    </w:p>
    <w:p w14:paraId="28BC6C5C" w14:textId="235C5515" w:rsidR="23AAF22E" w:rsidRDefault="7283569B" w:rsidP="00D95039">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w:t>
      </w:r>
      <w:ins w:id="856" w:author="Eric Balke" w:date="2022-01-12T20:53:00Z">
        <w:r w:rsidR="00030124">
          <w:t xml:space="preserve">see </w:t>
        </w:r>
      </w:ins>
      <w:r w:rsidR="00E631E2">
        <w:t>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D95039"/>
    <w:p w14:paraId="02C1FD35" w14:textId="223792F7" w:rsidR="21175539" w:rsidRPr="004C769A" w:rsidRDefault="726178B9" w:rsidP="00D95039">
      <w:pPr>
        <w:pStyle w:val="Heading3"/>
      </w:pPr>
      <w:r w:rsidRPr="004C769A">
        <w:lastRenderedPageBreak/>
        <w:t xml:space="preserve">Native Dominance </w:t>
      </w:r>
    </w:p>
    <w:p w14:paraId="41469A7B" w14:textId="3F6D7233" w:rsidR="559EFC6C" w:rsidRDefault="001A0C3D" w:rsidP="00D95039">
      <w:pPr>
        <w:rPr>
          <w:ins w:id="857" w:author="Daniel Stewart" w:date="2022-01-27T14:07:00Z"/>
        </w:rPr>
      </w:pPr>
      <w:r>
        <w:rPr>
          <w:noProof/>
        </w:rPr>
        <mc:AlternateContent>
          <mc:Choice Requires="wps">
            <w:drawing>
              <wp:anchor distT="45720" distB="45720" distL="114300" distR="114300" simplePos="0" relativeHeight="251658278" behindDoc="0" locked="0" layoutInCell="1" allowOverlap="1" wp14:anchorId="29386DE5" wp14:editId="22FD063A">
                <wp:simplePos x="0" y="0"/>
                <wp:positionH relativeFrom="margin">
                  <wp:posOffset>25400</wp:posOffset>
                </wp:positionH>
                <wp:positionV relativeFrom="paragraph">
                  <wp:posOffset>864235</wp:posOffset>
                </wp:positionV>
                <wp:extent cx="2902585" cy="4457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457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rsidP="00C12748">
                            <w:pPr>
                              <w:pStyle w:val="Inset"/>
                              <w:spacing w:line="360" w:lineRule="auto"/>
                              <w:rPr>
                                <w:b/>
                                <w:bCs/>
                                <w:i/>
                                <w:iCs/>
                                <w:rPrChange w:id="858" w:author="Daniel Stewart" w:date="2022-02-10T13:54:00Z">
                                  <w:rPr/>
                                </w:rPrChange>
                              </w:rPr>
                              <w:pPrChange w:id="859" w:author="Daniel Stewart" w:date="2022-02-10T13:53:00Z">
                                <w:pPr/>
                              </w:pPrChange>
                            </w:pPr>
                            <w:ins w:id="860" w:author="Daniel Stewart" w:date="2022-02-09T12:49:00Z">
                              <w:r w:rsidRPr="005F4F92">
                                <w:rPr>
                                  <w:b/>
                                  <w:bCs/>
                                  <w:i/>
                                  <w:iCs/>
                                  <w:sz w:val="22"/>
                                  <w:szCs w:val="22"/>
                                  <w:rPrChange w:id="861" w:author="Daniel Stewart" w:date="2022-02-10T13:54:00Z">
                                    <w:rPr/>
                                  </w:rPrChange>
                                </w:rPr>
                                <w:t xml:space="preserve">Closed </w:t>
                              </w:r>
                            </w:ins>
                            <w:ins w:id="862" w:author="Daniel Stewart" w:date="2022-01-28T14:29:00Z">
                              <w:r w:rsidR="00E95C68" w:rsidRPr="005F4F92">
                                <w:rPr>
                                  <w:b/>
                                  <w:bCs/>
                                  <w:i/>
                                  <w:iCs/>
                                  <w:sz w:val="22"/>
                                  <w:szCs w:val="22"/>
                                  <w:rPrChange w:id="863" w:author="Daniel Stewart" w:date="2022-02-10T13:54:00Z">
                                    <w:rPr/>
                                  </w:rPrChange>
                                </w:rPr>
                                <w:t>Embay</w:t>
                              </w:r>
                            </w:ins>
                            <w:ins w:id="864" w:author="Daniel Stewart" w:date="2022-02-09T12:49:00Z">
                              <w:r w:rsidRPr="005F4F92">
                                <w:rPr>
                                  <w:b/>
                                  <w:bCs/>
                                  <w:i/>
                                  <w:iCs/>
                                  <w:sz w:val="22"/>
                                  <w:szCs w:val="22"/>
                                  <w:rPrChange w:id="865" w:author="Daniel Stewart" w:date="2022-02-10T13:54:00Z">
                                    <w:rPr/>
                                  </w:rPrChange>
                                </w:rPr>
                                <w:t>ment</w:t>
                              </w:r>
                            </w:ins>
                            <w:ins w:id="866" w:author="Daniel Stewart" w:date="2022-01-28T14:29:00Z">
                              <w:r w:rsidR="00E95C68" w:rsidRPr="005F4F92">
                                <w:rPr>
                                  <w:b/>
                                  <w:bCs/>
                                  <w:i/>
                                  <w:iCs/>
                                  <w:sz w:val="22"/>
                                  <w:szCs w:val="22"/>
                                  <w:rPrChange w:id="867" w:author="Daniel Stewart" w:date="2022-02-10T13:54:00Z">
                                    <w:rPr/>
                                  </w:rPrChange>
                                </w:rPr>
                                <w:t xml:space="preserve"> </w:t>
                              </w:r>
                            </w:ins>
                            <w:del w:id="868" w:author="Daniel Stewart" w:date="2022-01-28T14:29:00Z">
                              <w:r w:rsidR="008D47CF" w:rsidRPr="005F4F92" w:rsidDel="00E95C68">
                                <w:rPr>
                                  <w:b/>
                                  <w:bCs/>
                                  <w:i/>
                                  <w:iCs/>
                                  <w:sz w:val="22"/>
                                  <w:szCs w:val="22"/>
                                  <w:rPrChange w:id="869" w:author="Daniel Stewart" w:date="2022-02-10T13:54:00Z">
                                    <w:rPr/>
                                  </w:rPrChange>
                                </w:rPr>
                                <w:delText xml:space="preserve">Inland </w:delText>
                              </w:r>
                            </w:del>
                            <w:r w:rsidR="008D47CF" w:rsidRPr="005F4F92">
                              <w:rPr>
                                <w:b/>
                                <w:bCs/>
                                <w:i/>
                                <w:iCs/>
                                <w:sz w:val="22"/>
                                <w:szCs w:val="22"/>
                                <w:rPrChange w:id="870" w:author="Daniel Stewart" w:date="2022-02-10T13:54:00Z">
                                  <w:rPr/>
                                </w:rPrChange>
                              </w:rPr>
                              <w:t>Designs</w:t>
                            </w:r>
                          </w:p>
                          <w:p w14:paraId="3EBB9DA2" w14:textId="66569D76" w:rsidR="008D47CF" w:rsidRPr="0011244C" w:rsidRDefault="008D47CF">
                            <w:pPr>
                              <w:pStyle w:val="Inset"/>
                              <w:pPrChange w:id="871" w:author="Daniel Stewart" w:date="2022-02-10T13:53:00Z">
                                <w:pPr/>
                              </w:pPrChange>
                            </w:pPr>
                            <w:r>
                              <w:t xml:space="preserve">Sixteen of the 79 </w:t>
                            </w:r>
                            <w:ins w:id="872" w:author="Daniel Stewart" w:date="2022-02-09T12:49:00Z">
                              <w:r w:rsidR="001A0C3D">
                                <w:t>created tidal marshes</w:t>
                              </w:r>
                            </w:ins>
                            <w:del w:id="873" w:author="Daniel Stewart" w:date="2022-02-09T12:49:00Z">
                              <w:r w:rsidDel="001A0C3D">
                                <w:delText>compensation sites</w:delText>
                              </w:r>
                            </w:del>
                            <w:r>
                              <w:t xml:space="preserve"> included in this study were classified as “</w:t>
                            </w:r>
                            <w:ins w:id="874" w:author="Daniel Stewart" w:date="2022-02-09T12:49:00Z">
                              <w:r w:rsidR="001A0C3D">
                                <w:t>closed embayment</w:t>
                              </w:r>
                            </w:ins>
                            <w:del w:id="875"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876" w:author="Daniel Stewart" w:date="2022-01-28T14:29:00Z">
                              <w:r w:rsidDel="00E95C68">
                                <w:delText>from narrow channels and sloughs,</w:delText>
                              </w:r>
                            </w:del>
                            <w:ins w:id="877"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878" w:author="Daniel Stewart" w:date="2022-02-09T12:50:00Z">
                              <w:r w:rsidR="001A0C3D">
                                <w:t xml:space="preserve">log debris </w:t>
                              </w:r>
                              <w:proofErr w:type="spellStart"/>
                              <w:proofErr w:type="gramStart"/>
                              <w:r w:rsidR="001A0C3D">
                                <w:t>entrapment,</w:t>
                              </w:r>
                            </w:ins>
                            <w:r>
                              <w:t>and</w:t>
                            </w:r>
                            <w:proofErr w:type="spellEnd"/>
                            <w:proofErr w:type="gramEnd"/>
                            <w:r>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05pt;width:228.55pt;height:35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rsidP="00C12748">
                      <w:pPr>
                        <w:pStyle w:val="Inset"/>
                        <w:spacing w:line="360" w:lineRule="auto"/>
                        <w:rPr>
                          <w:b/>
                          <w:bCs/>
                          <w:i/>
                          <w:iCs/>
                          <w:rPrChange w:id="879" w:author="Daniel Stewart" w:date="2022-02-10T13:54:00Z">
                            <w:rPr/>
                          </w:rPrChange>
                        </w:rPr>
                        <w:pPrChange w:id="880" w:author="Daniel Stewart" w:date="2022-02-10T13:53:00Z">
                          <w:pPr/>
                        </w:pPrChange>
                      </w:pPr>
                      <w:ins w:id="881" w:author="Daniel Stewart" w:date="2022-02-09T12:49:00Z">
                        <w:r w:rsidRPr="005F4F92">
                          <w:rPr>
                            <w:b/>
                            <w:bCs/>
                            <w:i/>
                            <w:iCs/>
                            <w:sz w:val="22"/>
                            <w:szCs w:val="22"/>
                            <w:rPrChange w:id="882" w:author="Daniel Stewart" w:date="2022-02-10T13:54:00Z">
                              <w:rPr/>
                            </w:rPrChange>
                          </w:rPr>
                          <w:t xml:space="preserve">Closed </w:t>
                        </w:r>
                      </w:ins>
                      <w:ins w:id="883" w:author="Daniel Stewart" w:date="2022-01-28T14:29:00Z">
                        <w:r w:rsidR="00E95C68" w:rsidRPr="005F4F92">
                          <w:rPr>
                            <w:b/>
                            <w:bCs/>
                            <w:i/>
                            <w:iCs/>
                            <w:sz w:val="22"/>
                            <w:szCs w:val="22"/>
                            <w:rPrChange w:id="884" w:author="Daniel Stewart" w:date="2022-02-10T13:54:00Z">
                              <w:rPr/>
                            </w:rPrChange>
                          </w:rPr>
                          <w:t>Embay</w:t>
                        </w:r>
                      </w:ins>
                      <w:ins w:id="885" w:author="Daniel Stewart" w:date="2022-02-09T12:49:00Z">
                        <w:r w:rsidRPr="005F4F92">
                          <w:rPr>
                            <w:b/>
                            <w:bCs/>
                            <w:i/>
                            <w:iCs/>
                            <w:sz w:val="22"/>
                            <w:szCs w:val="22"/>
                            <w:rPrChange w:id="886" w:author="Daniel Stewart" w:date="2022-02-10T13:54:00Z">
                              <w:rPr/>
                            </w:rPrChange>
                          </w:rPr>
                          <w:t>ment</w:t>
                        </w:r>
                      </w:ins>
                      <w:ins w:id="887" w:author="Daniel Stewart" w:date="2022-01-28T14:29:00Z">
                        <w:r w:rsidR="00E95C68" w:rsidRPr="005F4F92">
                          <w:rPr>
                            <w:b/>
                            <w:bCs/>
                            <w:i/>
                            <w:iCs/>
                            <w:sz w:val="22"/>
                            <w:szCs w:val="22"/>
                            <w:rPrChange w:id="888" w:author="Daniel Stewart" w:date="2022-02-10T13:54:00Z">
                              <w:rPr/>
                            </w:rPrChange>
                          </w:rPr>
                          <w:t xml:space="preserve"> </w:t>
                        </w:r>
                      </w:ins>
                      <w:del w:id="889" w:author="Daniel Stewart" w:date="2022-01-28T14:29:00Z">
                        <w:r w:rsidR="008D47CF" w:rsidRPr="005F4F92" w:rsidDel="00E95C68">
                          <w:rPr>
                            <w:b/>
                            <w:bCs/>
                            <w:i/>
                            <w:iCs/>
                            <w:sz w:val="22"/>
                            <w:szCs w:val="22"/>
                            <w:rPrChange w:id="890" w:author="Daniel Stewart" w:date="2022-02-10T13:54:00Z">
                              <w:rPr/>
                            </w:rPrChange>
                          </w:rPr>
                          <w:delText xml:space="preserve">Inland </w:delText>
                        </w:r>
                      </w:del>
                      <w:r w:rsidR="008D47CF" w:rsidRPr="005F4F92">
                        <w:rPr>
                          <w:b/>
                          <w:bCs/>
                          <w:i/>
                          <w:iCs/>
                          <w:sz w:val="22"/>
                          <w:szCs w:val="22"/>
                          <w:rPrChange w:id="891" w:author="Daniel Stewart" w:date="2022-02-10T13:54:00Z">
                            <w:rPr/>
                          </w:rPrChange>
                        </w:rPr>
                        <w:t>Designs</w:t>
                      </w:r>
                    </w:p>
                    <w:p w14:paraId="3EBB9DA2" w14:textId="66569D76" w:rsidR="008D47CF" w:rsidRPr="0011244C" w:rsidRDefault="008D47CF">
                      <w:pPr>
                        <w:pStyle w:val="Inset"/>
                        <w:pPrChange w:id="892" w:author="Daniel Stewart" w:date="2022-02-10T13:53:00Z">
                          <w:pPr/>
                        </w:pPrChange>
                      </w:pPr>
                      <w:r>
                        <w:t xml:space="preserve">Sixteen of the 79 </w:t>
                      </w:r>
                      <w:ins w:id="893" w:author="Daniel Stewart" w:date="2022-02-09T12:49:00Z">
                        <w:r w:rsidR="001A0C3D">
                          <w:t>created tidal marshes</w:t>
                        </w:r>
                      </w:ins>
                      <w:del w:id="894" w:author="Daniel Stewart" w:date="2022-02-09T12:49:00Z">
                        <w:r w:rsidDel="001A0C3D">
                          <w:delText>compensation sites</w:delText>
                        </w:r>
                      </w:del>
                      <w:r>
                        <w:t xml:space="preserve"> included in this study were classified as “</w:t>
                      </w:r>
                      <w:ins w:id="895" w:author="Daniel Stewart" w:date="2022-02-09T12:49:00Z">
                        <w:r w:rsidR="001A0C3D">
                          <w:t>closed embayment</w:t>
                        </w:r>
                      </w:ins>
                      <w:del w:id="896"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897" w:author="Daniel Stewart" w:date="2022-01-28T14:29:00Z">
                        <w:r w:rsidDel="00E95C68">
                          <w:delText>from narrow channels and sloughs,</w:delText>
                        </w:r>
                      </w:del>
                      <w:ins w:id="898"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899" w:author="Daniel Stewart" w:date="2022-02-09T12:50:00Z">
                        <w:r w:rsidR="001A0C3D">
                          <w:t xml:space="preserve">log debris </w:t>
                        </w:r>
                        <w:proofErr w:type="spellStart"/>
                        <w:proofErr w:type="gramStart"/>
                        <w:r w:rsidR="001A0C3D">
                          <w:t>entrapment,</w:t>
                        </w:r>
                      </w:ins>
                      <w:r>
                        <w:t>and</w:t>
                      </w:r>
                      <w:proofErr w:type="spellEnd"/>
                      <w:proofErr w:type="gramEnd"/>
                      <w:r>
                        <w:t xml:space="preserve"> invasive species. </w:t>
                      </w:r>
                    </w:p>
                  </w:txbxContent>
                </v:textbox>
                <w10:wrap type="square" anchorx="margin"/>
              </v:shape>
            </w:pict>
          </mc:Fallback>
        </mc:AlternateContent>
      </w:r>
      <w:ins w:id="900" w:author="Daniel Stewart" w:date="2022-01-28T14:30:00Z">
        <w:r w:rsidR="00E95C68">
          <w:rPr>
            <w:noProof/>
          </w:rPr>
          <mc:AlternateContent>
            <mc:Choice Requires="wps">
              <w:drawing>
                <wp:anchor distT="0" distB="0" distL="114300" distR="114300" simplePos="0" relativeHeight="251660368" behindDoc="0" locked="0" layoutInCell="1" allowOverlap="1" wp14:anchorId="3EE7C02F" wp14:editId="0C80B974">
                  <wp:simplePos x="0" y="0"/>
                  <wp:positionH relativeFrom="column">
                    <wp:posOffset>697230</wp:posOffset>
                  </wp:positionH>
                  <wp:positionV relativeFrom="paragraph">
                    <wp:posOffset>1920730</wp:posOffset>
                  </wp:positionV>
                  <wp:extent cx="45719" cy="454451"/>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719" cy="454451"/>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1BEF5" id="_x0000_t32" coordsize="21600,21600" o:spt="32" o:oned="t" path="m,l21600,21600e" filled="f">
                  <v:path arrowok="t" fillok="f" o:connecttype="none"/>
                  <o:lock v:ext="edit" shapetype="t"/>
                </v:shapetype>
                <v:shape id="Straight Arrow Connector 5" o:spid="_x0000_s1026" type="#_x0000_t32" style="position:absolute;margin-left:54.9pt;margin-top:151.25pt;width:3.6pt;height:35.8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" strokecolor="white [3212]" strokeweight="1.5pt">
                  <v:stroke endarrow="block" joinstyle="miter"/>
                </v:shape>
              </w:pict>
            </mc:Fallback>
          </mc:AlternateContent>
        </w:r>
      </w:ins>
      <w:r w:rsidR="00F72422">
        <w:rPr>
          <w:noProof/>
        </w:rPr>
        <mc:AlternateContent>
          <mc:Choice Requires="wps">
            <w:drawing>
              <wp:anchor distT="0" distB="0" distL="114300" distR="114300" simplePos="0" relativeHeight="251658282" behindDoc="0" locked="0" layoutInCell="1" allowOverlap="1" wp14:anchorId="1A6ACF1D" wp14:editId="3E04523E">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783E0"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B29ghXiAAAADw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8D47CF" w:rsidRPr="001B1D94" w:rsidRDefault="008D47CF" w:rsidP="00D95039">
                            <w:pPr>
                              <w:rPr>
                                <w:lang w:val="en-US"/>
                              </w:rPr>
                            </w:pPr>
                            <w:r>
                              <w:rPr>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" filled="f" stroked="f" strokeweight=".5pt">
                <v:textbox>
                  <w:txbxContent>
                    <w:p w14:paraId="74301F79" w14:textId="6343A445" w:rsidR="008D47CF" w:rsidRPr="001B1D94" w:rsidRDefault="008D47CF" w:rsidP="00D95039">
                      <w:pPr>
                        <w:rPr>
                          <w:lang w:val="en-US"/>
                        </w:rPr>
                      </w:pPr>
                      <w:r>
                        <w:rPr>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6D056DC9">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8D47CF" w:rsidRPr="005F4F92" w:rsidRDefault="008D47CF" w:rsidP="00D95039">
                            <w:pPr>
                              <w:rPr>
                                <w:color w:val="FFFFFF" w:themeColor="background1"/>
                                <w:lang w:val="en-US"/>
                                <w:rPrChange w:id="901" w:author="Daniel Stewart" w:date="2022-02-10T13:53:00Z">
                                  <w:rPr>
                                    <w:lang w:val="en-US"/>
                                  </w:rPr>
                                </w:rPrChange>
                              </w:rPr>
                            </w:pPr>
                            <w:r w:rsidRPr="005F4F92">
                              <w:rPr>
                                <w:color w:val="FFFFFF" w:themeColor="background1"/>
                                <w:lang w:val="en-US"/>
                                <w:rPrChange w:id="902"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" filled="f" stroked="f" strokeweight=".5pt">
                <v:textbox>
                  <w:txbxContent>
                    <w:p w14:paraId="3E4440C8" w14:textId="0B940396" w:rsidR="008D47CF" w:rsidRPr="005F4F92" w:rsidRDefault="008D47CF" w:rsidP="00D95039">
                      <w:pPr>
                        <w:rPr>
                          <w:color w:val="FFFFFF" w:themeColor="background1"/>
                          <w:lang w:val="en-US"/>
                          <w:rPrChange w:id="903" w:author="Daniel Stewart" w:date="2022-02-10T13:53:00Z">
                            <w:rPr>
                              <w:lang w:val="en-US"/>
                            </w:rPr>
                          </w:rPrChange>
                        </w:rPr>
                      </w:pPr>
                      <w:r w:rsidRPr="005F4F92">
                        <w:rPr>
                          <w:color w:val="FFFFFF" w:themeColor="background1"/>
                          <w:lang w:val="en-US"/>
                          <w:rPrChange w:id="904" w:author="Daniel Stewart" w:date="2022-02-10T13:53:00Z">
                            <w:rPr>
                              <w:lang w:val="en-US"/>
                            </w:rPr>
                          </w:rPrChange>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905"/>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905"/>
      <w:r w:rsidR="00441232">
        <w:rPr>
          <w:rStyle w:val="CommentReference"/>
        </w:rPr>
        <w:commentReference w:id="905"/>
      </w:r>
    </w:p>
    <w:p w14:paraId="6A95DAD2" w14:textId="3104EB62" w:rsidR="00AB2F4A" w:rsidDel="001A240B" w:rsidRDefault="00AB2F4A" w:rsidP="009F3333">
      <w:pPr>
        <w:rPr>
          <w:del w:id="906" w:author="Daniel Stewart" w:date="2022-01-28T14:20:00Z"/>
        </w:rPr>
      </w:pPr>
    </w:p>
    <w:p w14:paraId="5193294D" w14:textId="372A0F0E" w:rsidR="3A5D7FCA" w:rsidRDefault="3A5D7FCA" w:rsidP="00D95039"/>
    <w:p w14:paraId="61CA6268" w14:textId="1D76EF19" w:rsidR="40FBF216" w:rsidRPr="004C769A" w:rsidRDefault="71BFF630" w:rsidP="00D95039">
      <w:pPr>
        <w:pStyle w:val="Heading3"/>
      </w:pPr>
      <w:r w:rsidRPr="004C769A">
        <w:t xml:space="preserve">Species Richness </w:t>
      </w:r>
    </w:p>
    <w:p w14:paraId="62EC43D3" w14:textId="1479C285" w:rsidR="2BC3E884" w:rsidRDefault="2BC3E884" w:rsidP="00D95039">
      <w:r w:rsidRPr="3A5D7FCA">
        <w:t>We used linear mixed-effects models to investigate factors that influence native and non</w:t>
      </w:r>
      <w:del w:id="907" w:author="Eric Balke" w:date="2022-01-12T21:00:00Z">
        <w:r w:rsidRPr="3A5D7FCA" w:rsidDel="00030124">
          <w:delText>-</w:delText>
        </w:r>
      </w:del>
      <w:ins w:id="908"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D95039"/>
    <w:p w14:paraId="5E543EC2" w14:textId="2276C1DD" w:rsidR="18D32BF1" w:rsidRDefault="18D32BF1" w:rsidP="00D95039">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w:t>
      </w:r>
      <w:r w:rsidR="3A5D7FCA" w:rsidRPr="3A5D7FCA">
        <w:lastRenderedPageBreak/>
        <w:t xml:space="preserve">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w:t>
      </w:r>
      <w:r w:rsidR="352A607A" w:rsidRPr="00D7259D">
        <w:rPr>
          <w:i/>
          <w:iCs/>
        </w:rPr>
        <w:t>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D95039">
      <w:pPr>
        <w:pStyle w:val="Heading1"/>
      </w:pPr>
      <w:r w:rsidRPr="004C769A">
        <w:t>Results</w:t>
      </w:r>
    </w:p>
    <w:p w14:paraId="3EE7855E" w14:textId="191F5503" w:rsidR="2F809E8E" w:rsidRPr="004C769A" w:rsidRDefault="50068FF4" w:rsidP="00D95039">
      <w:pPr>
        <w:pStyle w:val="Heading2"/>
      </w:pPr>
      <w:r w:rsidRPr="004C769A">
        <w:t>Marsh Recession</w:t>
      </w:r>
    </w:p>
    <w:p w14:paraId="195B1A46" w14:textId="6BDBF4DB" w:rsidR="40FBF216" w:rsidRDefault="18185D56" w:rsidP="00D95039">
      <w:pPr>
        <w:rPr>
          <w:ins w:id="909"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910" w:author="Daniel Stewart" w:date="2022-02-04T12:25:00Z">
        <w:r w:rsidR="5822386B" w:rsidRPr="3A5D7FCA" w:rsidDel="00BC2ACF">
          <w:delText>9</w:delText>
        </w:r>
      </w:del>
      <w:ins w:id="911"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912" w:author="Daniel Stewart" w:date="2022-02-04T09:32:00Z">
        <w:r w:rsidR="000A1142">
          <w:t>3</w:t>
        </w:r>
      </w:ins>
      <w:del w:id="913" w:author="Daniel Stewart" w:date="2022-02-04T09:29:00Z">
        <w:r w:rsidR="004102E8" w:rsidDel="00AB39E9">
          <w:delText>3</w:delText>
        </w:r>
      </w:del>
      <w:r w:rsidR="558EB86E" w:rsidRPr="3A5D7FCA">
        <w:t>.</w:t>
      </w:r>
      <w:ins w:id="914" w:author="Daniel Stewart" w:date="2022-02-08T08:21:00Z">
        <w:r w:rsidR="00573C15">
          <w:t>8</w:t>
        </w:r>
      </w:ins>
      <w:del w:id="915" w:author="Daniel Stewart" w:date="2022-02-04T09:32:00Z">
        <w:r w:rsidR="004102E8" w:rsidDel="000A1142">
          <w:delText>3</w:delText>
        </w:r>
      </w:del>
      <w:r w:rsidR="003E05A0">
        <w:t>%</w:t>
      </w:r>
      <w:r w:rsidR="008F4CA9">
        <w:t xml:space="preserve"> </w:t>
      </w:r>
      <w:r w:rsidR="00F60A7B">
        <w:t xml:space="preserve">(SD </w:t>
      </w:r>
      <w:r w:rsidR="008F4CA9">
        <w:t>= 2</w:t>
      </w:r>
      <w:del w:id="916" w:author="Daniel Stewart" w:date="2022-02-04T09:29:00Z">
        <w:r w:rsidR="005E6301" w:rsidDel="00AB39E9">
          <w:delText>2</w:delText>
        </w:r>
      </w:del>
      <w:ins w:id="917" w:author="Daniel Stewart" w:date="2022-02-04T09:32:00Z">
        <w:r w:rsidR="000A1142">
          <w:t>1</w:t>
        </w:r>
      </w:ins>
      <w:r w:rsidR="008F4CA9">
        <w:t>.</w:t>
      </w:r>
      <w:ins w:id="918" w:author="Daniel Stewart" w:date="2022-02-04T09:32:00Z">
        <w:r w:rsidR="000A1142">
          <w:t>7</w:t>
        </w:r>
      </w:ins>
      <w:del w:id="919"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rsidRPr="00C94549">
        <w:rPr>
          <w:color w:val="FF0000"/>
          <w:rPrChange w:id="920" w:author="Daniel Stewart" w:date="2022-02-08T08:33:00Z">
            <w:rPr/>
          </w:rPrChange>
        </w:rPr>
        <w:t>2</w:t>
      </w:r>
      <w:ins w:id="921" w:author="Daniel Stewart" w:date="2022-02-04T09:35:00Z">
        <w:r w:rsidR="000A1142" w:rsidRPr="00C94549">
          <w:rPr>
            <w:color w:val="FF0000"/>
            <w:rPrChange w:id="922" w:author="Daniel Stewart" w:date="2022-02-08T08:33:00Z">
              <w:rPr/>
            </w:rPrChange>
          </w:rPr>
          <w:t>3,</w:t>
        </w:r>
      </w:ins>
      <w:ins w:id="923" w:author="Daniel Stewart" w:date="2022-02-08T08:25:00Z">
        <w:r w:rsidR="00573C15" w:rsidRPr="00C94549">
          <w:rPr>
            <w:color w:val="FF0000"/>
            <w:rPrChange w:id="924" w:author="Daniel Stewart" w:date="2022-02-08T08:33:00Z">
              <w:rPr/>
            </w:rPrChange>
          </w:rPr>
          <w:t>676</w:t>
        </w:r>
      </w:ins>
      <w:del w:id="925" w:author="Daniel Stewart" w:date="2022-02-04T09:35:00Z">
        <w:r w:rsidR="005E6301" w:rsidRPr="00C94549" w:rsidDel="000A1142">
          <w:rPr>
            <w:color w:val="FF0000"/>
            <w:rPrChange w:id="926" w:author="Daniel Stewart" w:date="2022-02-08T08:33:00Z">
              <w:rPr/>
            </w:rPrChange>
          </w:rPr>
          <w:delText>2</w:delText>
        </w:r>
        <w:r w:rsidR="5E47D572" w:rsidRPr="00C94549" w:rsidDel="000A1142">
          <w:rPr>
            <w:color w:val="FF0000"/>
            <w:rPrChange w:id="927" w:author="Daniel Stewart" w:date="2022-02-08T08:33:00Z">
              <w:rPr/>
            </w:rPrChange>
          </w:rPr>
          <w:delText>,</w:delText>
        </w:r>
        <w:r w:rsidR="005E6301" w:rsidRPr="00C94549" w:rsidDel="000A1142">
          <w:rPr>
            <w:color w:val="FF0000"/>
            <w:rPrChange w:id="928" w:author="Daniel Stewart" w:date="2022-02-08T08:33:00Z">
              <w:rPr/>
            </w:rPrChange>
          </w:rPr>
          <w:delText>946</w:delText>
        </w:r>
      </w:del>
      <w:r w:rsidR="003F3051" w:rsidRPr="00C94549">
        <w:rPr>
          <w:color w:val="FF0000"/>
          <w:rPrChange w:id="929" w:author="Daniel Stewart" w:date="2022-02-08T08:33:00Z">
            <w:rPr/>
          </w:rPrChange>
        </w:rPr>
        <w:t xml:space="preserve"> m</w:t>
      </w:r>
      <w:r w:rsidR="003F3051" w:rsidRPr="00C94549">
        <w:rPr>
          <w:color w:val="FF0000"/>
          <w:vertAlign w:val="superscript"/>
          <w:rPrChange w:id="930" w:author="Daniel Stewart" w:date="2022-02-08T08:33:00Z">
            <w:rPr>
              <w:vertAlign w:val="superscript"/>
            </w:rPr>
          </w:rPrChange>
        </w:rPr>
        <w:t>2</w:t>
      </w:r>
      <w:r w:rsidR="5E47D572" w:rsidRPr="00C94549">
        <w:rPr>
          <w:color w:val="FF0000"/>
          <w:rPrChange w:id="931" w:author="Daniel Stewart" w:date="2022-02-08T08:33:00Z">
            <w:rPr/>
          </w:rPrChange>
        </w:rPr>
        <w:t xml:space="preserve"> </w:t>
      </w:r>
      <w:r w:rsidR="00235C84" w:rsidRPr="00C94549">
        <w:rPr>
          <w:color w:val="FF0000"/>
          <w:rPrChange w:id="932" w:author="Daniel Stewart" w:date="2022-02-08T08:33:00Z">
            <w:rPr/>
          </w:rPrChange>
        </w:rPr>
        <w:t>or 9.</w:t>
      </w:r>
      <w:ins w:id="933" w:author="Daniel Stewart" w:date="2022-02-08T08:27:00Z">
        <w:r w:rsidR="000046DD" w:rsidRPr="00C94549">
          <w:rPr>
            <w:color w:val="FF0000"/>
            <w:rPrChange w:id="934" w:author="Daniel Stewart" w:date="2022-02-08T08:33:00Z">
              <w:rPr/>
            </w:rPrChange>
          </w:rPr>
          <w:t>3</w:t>
        </w:r>
      </w:ins>
      <w:del w:id="935" w:author="Daniel Stewart" w:date="2022-02-04T09:37:00Z">
        <w:r w:rsidR="00235C84" w:rsidRPr="00C94549" w:rsidDel="000A1142">
          <w:rPr>
            <w:color w:val="FF0000"/>
            <w:rPrChange w:id="936" w:author="Daniel Stewart" w:date="2022-02-08T08:33:00Z">
              <w:rPr/>
            </w:rPrChange>
          </w:rPr>
          <w:delText>9</w:delText>
        </w:r>
      </w:del>
      <w:r w:rsidR="00235C84" w:rsidRPr="00C94549">
        <w:rPr>
          <w:color w:val="FF0000"/>
          <w:rPrChange w:id="937" w:author="Daniel Stewart" w:date="2022-02-08T08:33:00Z">
            <w:rPr/>
          </w:rPrChange>
        </w:rPr>
        <w:t xml:space="preserve">% </w:t>
      </w:r>
      <w:r w:rsidR="5E47D572" w:rsidRPr="3A5D7FCA">
        <w:t xml:space="preserve">of </w:t>
      </w:r>
      <w:r w:rsidR="004102E8">
        <w:t>the</w:t>
      </w:r>
      <w:r w:rsidR="003F3051">
        <w:t xml:space="preserve"> </w:t>
      </w:r>
      <w:r w:rsidR="004102E8" w:rsidRPr="00C94549">
        <w:rPr>
          <w:color w:val="FF0000"/>
          <w:rPrChange w:id="938" w:author="Daniel Stewart" w:date="2022-02-08T08:33:00Z">
            <w:rPr/>
          </w:rPrChange>
        </w:rPr>
        <w:t>2</w:t>
      </w:r>
      <w:del w:id="939" w:author="Daniel Stewart" w:date="2022-02-04T09:35:00Z">
        <w:r w:rsidR="004102E8" w:rsidRPr="00C94549" w:rsidDel="000A1142">
          <w:rPr>
            <w:color w:val="FF0000"/>
            <w:rPrChange w:id="940" w:author="Daniel Stewart" w:date="2022-02-08T08:33:00Z">
              <w:rPr/>
            </w:rPrChange>
          </w:rPr>
          <w:delText>3</w:delText>
        </w:r>
      </w:del>
      <w:del w:id="941" w:author="Daniel Stewart" w:date="2022-02-04T09:34:00Z">
        <w:r w:rsidR="004102E8" w:rsidRPr="00C94549" w:rsidDel="000A1142">
          <w:rPr>
            <w:color w:val="FF0000"/>
            <w:rPrChange w:id="942" w:author="Daniel Stewart" w:date="2022-02-08T08:33:00Z">
              <w:rPr/>
            </w:rPrChange>
          </w:rPr>
          <w:delText>1</w:delText>
        </w:r>
      </w:del>
      <w:ins w:id="943" w:author="Daniel Stewart" w:date="2022-02-04T09:35:00Z">
        <w:r w:rsidR="000A1142" w:rsidRPr="00C94549">
          <w:rPr>
            <w:color w:val="FF0000"/>
            <w:rPrChange w:id="944" w:author="Daniel Stewart" w:date="2022-02-08T08:33:00Z">
              <w:rPr/>
            </w:rPrChange>
          </w:rPr>
          <w:t>55</w:t>
        </w:r>
      </w:ins>
      <w:r w:rsidR="004102E8" w:rsidRPr="00C94549">
        <w:rPr>
          <w:color w:val="FF0000"/>
          <w:rPrChange w:id="945" w:author="Daniel Stewart" w:date="2022-02-08T08:33:00Z">
            <w:rPr/>
          </w:rPrChange>
        </w:rPr>
        <w:t>,</w:t>
      </w:r>
      <w:ins w:id="946" w:author="Daniel Stewart" w:date="2022-02-08T08:26:00Z">
        <w:r w:rsidR="000046DD" w:rsidRPr="00C94549">
          <w:rPr>
            <w:color w:val="FF0000"/>
            <w:rPrChange w:id="947" w:author="Daniel Stewart" w:date="2022-02-08T08:33:00Z">
              <w:rPr/>
            </w:rPrChange>
          </w:rPr>
          <w:t>541</w:t>
        </w:r>
      </w:ins>
      <w:del w:id="948" w:author="Daniel Stewart" w:date="2022-02-04T09:35:00Z">
        <w:r w:rsidR="004102E8" w:rsidRPr="00C94549" w:rsidDel="000A1142">
          <w:rPr>
            <w:color w:val="FF0000"/>
            <w:rPrChange w:id="949" w:author="Daniel Stewart" w:date="2022-02-08T08:33:00Z">
              <w:rPr/>
            </w:rPrChange>
          </w:rPr>
          <w:delText>092</w:delText>
        </w:r>
      </w:del>
      <w:r w:rsidR="004102E8" w:rsidRPr="00C94549">
        <w:rPr>
          <w:color w:val="FF0000"/>
          <w:rPrChange w:id="950" w:author="Daniel Stewart" w:date="2022-02-08T08:33:00Z">
            <w:rPr/>
          </w:rPrChange>
        </w:rPr>
        <w:t xml:space="preserve"> m</w:t>
      </w:r>
      <w:r w:rsidR="004102E8" w:rsidRPr="00C94549">
        <w:rPr>
          <w:color w:val="FF0000"/>
          <w:vertAlign w:val="superscript"/>
          <w:rPrChange w:id="951" w:author="Daniel Stewart" w:date="2022-02-08T08:33:00Z">
            <w:rPr>
              <w:vertAlign w:val="superscript"/>
            </w:rPr>
          </w:rPrChange>
        </w:rPr>
        <w:t>2</w:t>
      </w:r>
      <w:r w:rsidR="003F3051" w:rsidRPr="00C94549">
        <w:rPr>
          <w:color w:val="FF0000"/>
          <w:vertAlign w:val="superscript"/>
          <w:rPrChange w:id="952" w:author="Daniel Stewart" w:date="2022-02-08T08:33:00Z">
            <w:rPr>
              <w:vertAlign w:val="superscript"/>
            </w:rPr>
          </w:rPrChange>
        </w:rPr>
        <w:t xml:space="preserve"> </w:t>
      </w:r>
      <w:r w:rsidR="00C93E71" w:rsidRPr="0011244C">
        <w:t>of created tidal marsh</w:t>
      </w:r>
      <w:del w:id="953"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54" w:author="Daniel Stewart" w:date="2022-02-04T09:37:00Z">
        <w:r w:rsidR="000A1142">
          <w:t>wo</w:t>
        </w:r>
      </w:ins>
      <w:del w:id="955"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56" w:author="Daniel Stewart" w:date="2022-02-04T09:37:00Z">
        <w:r w:rsidR="00D80285">
          <w:t>3</w:t>
        </w:r>
      </w:ins>
      <w:del w:id="957"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58" w:author="Daniel Stewart" w:date="2022-02-04T09:38:00Z">
        <w:r w:rsidR="00D80285">
          <w:t>3</w:t>
        </w:r>
      </w:ins>
      <w:ins w:id="959" w:author="Daniel Stewart" w:date="2022-02-08T08:20:00Z">
        <w:r w:rsidR="00573C15">
          <w:t>8</w:t>
        </w:r>
      </w:ins>
      <w:del w:id="960" w:author="Daniel Stewart" w:date="2022-02-04T09:38:00Z">
        <w:r w:rsidR="005E6301" w:rsidDel="00D80285">
          <w:delText>4</w:delText>
        </w:r>
        <w:r w:rsidR="0037023F" w:rsidDel="00D80285">
          <w:delText>2</w:delText>
        </w:r>
      </w:del>
      <w:r w:rsidR="4B3AA2C0" w:rsidRPr="3A5D7FCA">
        <w:t xml:space="preserve"> </w:t>
      </w:r>
      <w:r w:rsidR="36CFABB8" w:rsidRPr="3A5D7FCA">
        <w:t>(</w:t>
      </w:r>
      <w:ins w:id="961" w:author="Daniel Stewart" w:date="2022-02-04T09:39:00Z">
        <w:r w:rsidR="00D80285">
          <w:t>49</w:t>
        </w:r>
      </w:ins>
      <w:del w:id="962"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63" w:author="Daniel Stewart" w:date="2022-02-04T09:41:00Z">
        <w:r w:rsidR="00D80285">
          <w:t>7</w:t>
        </w:r>
      </w:ins>
      <w:del w:id="964" w:author="Daniel Stewart" w:date="2022-02-04T09:41:00Z">
        <w:r w:rsidR="295699F1" w:rsidRPr="3A5D7FCA" w:rsidDel="00D80285">
          <w:delText>6</w:delText>
        </w:r>
      </w:del>
      <w:del w:id="965" w:author="Daniel Stewart" w:date="2022-02-04T12:47:00Z">
        <w:r w:rsidR="295699F1" w:rsidRPr="3A5D7FCA" w:rsidDel="006078F6">
          <w:delText xml:space="preserve"> </w:delText>
        </w:r>
      </w:del>
      <w:r w:rsidR="00B0151E">
        <w:t>–</w:t>
      </w:r>
      <w:ins w:id="966" w:author="Daniel Stewart" w:date="2022-02-04T09:41:00Z">
        <w:r w:rsidR="00D80285">
          <w:t>40</w:t>
        </w:r>
      </w:ins>
      <w:del w:id="967" w:author="Daniel Stewart" w:date="2022-02-04T09:41:00Z">
        <w:r w:rsidR="0037023F" w:rsidDel="00D80285">
          <w:delText>39</w:delText>
        </w:r>
      </w:del>
      <w:r w:rsidR="295699F1" w:rsidRPr="3A5D7FCA">
        <w:t xml:space="preserve"> years), size </w:t>
      </w:r>
      <w:r w:rsidR="46848FB5" w:rsidRPr="3A5D7FCA">
        <w:t>(20</w:t>
      </w:r>
      <w:del w:id="968"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69" w:author="Daniel Stewart" w:date="2022-02-04T12:47:00Z">
        <w:r w:rsidR="3CDE27AB" w:rsidRPr="3A5D7FCA" w:rsidDel="006078F6">
          <w:delText>1</w:delText>
        </w:r>
      </w:del>
      <w:r w:rsidR="00B0151E">
        <w:t>–</w:t>
      </w:r>
      <w:r w:rsidR="3CDE27AB" w:rsidRPr="3A5D7FCA">
        <w:t>2.</w:t>
      </w:r>
      <w:ins w:id="970" w:author="Daniel Stewart" w:date="2022-02-04T12:47:00Z">
        <w:r w:rsidR="006078F6">
          <w:t>2</w:t>
        </w:r>
      </w:ins>
      <w:del w:id="971"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72" w:author="Daniel Stewart" w:date="2022-02-07T16:08:00Z">
        <w:r w:rsidR="005F3282">
          <w:t>100</w:t>
        </w:r>
      </w:ins>
      <w:del w:id="973" w:author="Daniel Stewart" w:date="2022-02-07T16:08:00Z">
        <w:r w:rsidR="6CEF6892" w:rsidRPr="3A5D7FCA" w:rsidDel="005F3282">
          <w:delText>36.4</w:delText>
        </w:r>
      </w:del>
      <w:r w:rsidR="6CEF6892" w:rsidRPr="3A5D7FCA">
        <w:t>%</w:t>
      </w:r>
      <w:r w:rsidR="00B0151E">
        <w:t>; Fig. 2)</w:t>
      </w:r>
      <w:r w:rsidR="6CEF6892" w:rsidRPr="3A5D7FCA">
        <w:t>.</w:t>
      </w:r>
      <w:ins w:id="974" w:author="Daniel Stewart" w:date="2022-02-04T09:45:00Z">
        <w:r w:rsidR="00D74C54">
          <w:t xml:space="preserve"> Among categorical variables</w:t>
        </w:r>
      </w:ins>
      <w:ins w:id="975" w:author="Daniel Stewart" w:date="2022-02-04T12:26:00Z">
        <w:r w:rsidR="00481F8B">
          <w:t xml:space="preserve"> in the 78 </w:t>
        </w:r>
      </w:ins>
      <w:ins w:id="976" w:author="Daniel Stewart" w:date="2022-02-04T12:47:00Z">
        <w:r w:rsidR="006078F6">
          <w:t>sites, 9</w:t>
        </w:r>
      </w:ins>
      <w:ins w:id="977" w:author="Daniel Stewart" w:date="2022-02-04T12:25:00Z">
        <w:r w:rsidR="00BC2ACF">
          <w:t xml:space="preserve"> (</w:t>
        </w:r>
        <w:r w:rsidR="00481F8B">
          <w:t>12%)</w:t>
        </w:r>
      </w:ins>
      <w:ins w:id="978" w:author="Daniel Stewart" w:date="2022-02-04T09:45:00Z">
        <w:r w:rsidR="00D74C54">
          <w:t xml:space="preserve"> had a functional shear boom present, </w:t>
        </w:r>
      </w:ins>
      <w:ins w:id="979" w:author="Daniel Stewart" w:date="2022-02-04T12:26:00Z">
        <w:r w:rsidR="00481F8B">
          <w:t>25 (32%)</w:t>
        </w:r>
      </w:ins>
      <w:ins w:id="980" w:author="Daniel Stewart" w:date="2022-02-04T09:46:00Z">
        <w:r w:rsidR="00D74C54">
          <w:t xml:space="preserve"> had an offshore structure,</w:t>
        </w:r>
      </w:ins>
      <w:ins w:id="981" w:author="Daniel Stewart" w:date="2022-02-04T16:09:00Z">
        <w:r w:rsidR="00F8142C">
          <w:t xml:space="preserve"> </w:t>
        </w:r>
      </w:ins>
      <w:ins w:id="982" w:author="Daniel Stewart" w:date="2022-02-04T12:42:00Z">
        <w:r w:rsidR="00FE1C2E">
          <w:t>17 (</w:t>
        </w:r>
      </w:ins>
      <w:ins w:id="983" w:author="Daniel Stewart" w:date="2022-02-04T12:43:00Z">
        <w:r w:rsidR="00FE1C2E">
          <w:t>22%)</w:t>
        </w:r>
      </w:ins>
      <w:ins w:id="984" w:author="Daniel Stewart" w:date="2022-02-04T09:46:00Z">
        <w:r w:rsidR="00D74C54">
          <w:t xml:space="preserve"> </w:t>
        </w:r>
      </w:ins>
      <w:ins w:id="985" w:author="Daniel Stewart" w:date="2022-02-04T13:16:00Z">
        <w:r w:rsidR="00E32B90">
          <w:t>were in</w:t>
        </w:r>
      </w:ins>
      <w:ins w:id="986" w:author="Daniel Stewart" w:date="2022-02-04T09:46:00Z">
        <w:r w:rsidR="00D74C54">
          <w:t xml:space="preserve"> sloughs, </w:t>
        </w:r>
      </w:ins>
      <w:ins w:id="987" w:author="Daniel Stewart" w:date="2022-02-04T12:45:00Z">
        <w:r w:rsidR="00FE1C2E">
          <w:t>1</w:t>
        </w:r>
      </w:ins>
      <w:r w:rsidR="0000030A">
        <w:t>2</w:t>
      </w:r>
      <w:ins w:id="988" w:author="Daniel Stewart" w:date="2022-02-04T12:46:00Z">
        <w:r w:rsidR="00FE1C2E">
          <w:t xml:space="preserve"> (1</w:t>
        </w:r>
      </w:ins>
      <w:r w:rsidR="0000030A">
        <w:t>5</w:t>
      </w:r>
      <w:ins w:id="989" w:author="Daniel Stewart" w:date="2022-02-04T12:46:00Z">
        <w:r w:rsidR="00FE1C2E">
          <w:t>%)</w:t>
        </w:r>
      </w:ins>
      <w:ins w:id="990" w:author="Daniel Stewart" w:date="2022-02-04T09:46:00Z">
        <w:r w:rsidR="00D74C54">
          <w:t xml:space="preserve"> were closed embayment</w:t>
        </w:r>
      </w:ins>
      <w:ins w:id="991" w:author="Daniel Stewart" w:date="2022-02-04T12:48:00Z">
        <w:r w:rsidR="006078F6">
          <w:t>s</w:t>
        </w:r>
      </w:ins>
      <w:ins w:id="992" w:author="Daniel Stewart" w:date="2022-02-04T09:46:00Z">
        <w:r w:rsidR="00D74C54">
          <w:t xml:space="preserve">, and </w:t>
        </w:r>
      </w:ins>
      <w:ins w:id="993" w:author="Daniel Stewart" w:date="2022-02-04T12:46:00Z">
        <w:r w:rsidR="00FE1C2E">
          <w:t>35 (45%)</w:t>
        </w:r>
      </w:ins>
      <w:ins w:id="994" w:author="Daniel Stewart" w:date="2022-02-04T09:46:00Z">
        <w:r w:rsidR="00D74C54">
          <w:t xml:space="preserve"> </w:t>
        </w:r>
      </w:ins>
      <w:proofErr w:type="gramStart"/>
      <w:ins w:id="995" w:author="Daniel Stewart" w:date="2022-02-04T13:16:00Z">
        <w:r w:rsidR="00E32B90">
          <w:t>were</w:t>
        </w:r>
      </w:ins>
      <w:ins w:id="996" w:author="Daniel Stewart" w:date="2022-02-08T09:22:00Z">
        <w:r w:rsidR="00646511">
          <w:t xml:space="preserve"> located</w:t>
        </w:r>
      </w:ins>
      <w:ins w:id="997" w:author="Daniel Stewart" w:date="2022-02-04T13:16:00Z">
        <w:r w:rsidR="00E32B90">
          <w:t xml:space="preserve"> in</w:t>
        </w:r>
      </w:ins>
      <w:proofErr w:type="gramEnd"/>
      <w:ins w:id="998" w:author="Daniel Stewart" w:date="2022-02-04T09:46:00Z">
        <w:r w:rsidR="00D74C54">
          <w:t xml:space="preserve"> the North Arm</w:t>
        </w:r>
      </w:ins>
      <w:ins w:id="999" w:author="Daniel Stewart" w:date="2022-02-08T14:09:00Z">
        <w:r w:rsidR="00C31135">
          <w:t xml:space="preserve"> (see Appendix </w:t>
        </w:r>
        <w:r w:rsidR="00C31135" w:rsidRPr="00C31135">
          <w:rPr>
            <w:color w:val="FF0000"/>
            <w:rPrChange w:id="1000" w:author="Daniel Stewart" w:date="2022-02-08T14:09:00Z">
              <w:rPr/>
            </w:rPrChange>
          </w:rPr>
          <w:t>X</w:t>
        </w:r>
        <w:r w:rsidR="00C31135">
          <w:rPr>
            <w:color w:val="FF0000"/>
          </w:rPr>
          <w:t xml:space="preserve"> for summary statistics of these variables)</w:t>
        </w:r>
      </w:ins>
      <w:ins w:id="1001" w:author="Daniel Stewart" w:date="2022-02-04T09:46:00Z">
        <w:r w:rsidR="00D74C54">
          <w:t xml:space="preserve">. </w:t>
        </w:r>
      </w:ins>
    </w:p>
    <w:p w14:paraId="06A9288B" w14:textId="3F4AA65A" w:rsidR="00FE1C2E" w:rsidRDefault="00FE1C2E" w:rsidP="00D95039"/>
    <w:p w14:paraId="2A8CCEB8" w14:textId="16947DE4" w:rsidR="40FBF216" w:rsidRPr="00A24308" w:rsidRDefault="00FE1C2E" w:rsidP="009F3333">
      <w:pPr>
        <w:pStyle w:val="Caption"/>
      </w:pPr>
      <w:r w:rsidRPr="00A24308">
        <w:rPr>
          <w:noProof/>
          <w:lang w:val="en-US"/>
        </w:rPr>
        <w:lastRenderedPageBreak/>
        <w:drawing>
          <wp:anchor distT="0" distB="0" distL="114300" distR="114300" simplePos="0" relativeHeight="251658277" behindDoc="0" locked="0" layoutInCell="1" allowOverlap="1" wp14:anchorId="5D7053C7" wp14:editId="2640EC9E">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18">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7B387A">
        <w:rPr>
          <w:noProof/>
        </w:rPr>
        <w:t>2</w:t>
      </w:r>
      <w:r w:rsidR="00397775" w:rsidRPr="00A24308">
        <w:fldChar w:fldCharType="end"/>
      </w:r>
      <w:r w:rsidR="00397775" w:rsidRPr="00A24308">
        <w:t xml:space="preserve">. </w:t>
      </w:r>
      <w:r w:rsidR="00B0151E" w:rsidRPr="00A24308">
        <w:t>Scatter plots and b</w:t>
      </w:r>
      <w:r w:rsidR="00397775" w:rsidRPr="00A24308">
        <w:t>ox and whisker plots displaying the distribution of data for each covariate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1002" w:author="Daniel Stewart" w:date="2022-02-04T09:25:00Z">
        <w:r w:rsidR="005444F3" w:rsidRPr="00A24308">
          <w:t>.</w:t>
        </w:r>
      </w:ins>
      <w:r w:rsidR="00397775" w:rsidRPr="00A24308">
        <w:t xml:space="preserve"> </w:t>
      </w:r>
      <w:del w:id="1003"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3227CA74" w14:textId="01F395E1" w:rsidR="161A033F" w:rsidRDefault="00F077C2" w:rsidP="00D95039">
      <w:del w:id="1004" w:author="Daniel Stewart" w:date="2022-02-08T08:56:00Z">
        <w:r w:rsidDel="008C49EF">
          <w:delText>Results from our linear regression model indicate that s</w:delText>
        </w:r>
      </w:del>
      <w:ins w:id="1005" w:author="Daniel Stewart" w:date="2022-02-08T08:56:00Z">
        <w:r w:rsidR="008C49EF">
          <w:t>S</w:t>
        </w:r>
      </w:ins>
      <w:r w:rsidR="616E580E" w:rsidRPr="43C0CAC4">
        <w:t xml:space="preserve">ites </w:t>
      </w:r>
      <w:r w:rsidR="38BC1C0A" w:rsidRPr="43C0CAC4">
        <w:t>with</w:t>
      </w:r>
      <w:ins w:id="1006" w:author="Daniel Stewart" w:date="2022-02-04T13:20:00Z">
        <w:r w:rsidR="007C736E">
          <w:t xml:space="preserve"> </w:t>
        </w:r>
      </w:ins>
      <w:ins w:id="1007" w:author="Daniel Stewart" w:date="2022-02-08T09:01:00Z">
        <w:r w:rsidR="008C49EF">
          <w:t>higher</w:t>
        </w:r>
      </w:ins>
      <w:ins w:id="1008" w:author="Daniel Stewart" w:date="2022-02-04T13:20:00Z">
        <w:r w:rsidR="007C736E">
          <w:t xml:space="preserve"> elevations</w:t>
        </w:r>
      </w:ins>
      <w:ins w:id="1009" w:author="Daniel Stewart" w:date="2022-02-04T14:29:00Z">
        <w:r w:rsidR="00D24A41">
          <w:t xml:space="preserve"> were </w:t>
        </w:r>
      </w:ins>
      <w:ins w:id="1010" w:author="Daniel Stewart" w:date="2022-02-08T09:01:00Z">
        <w:r w:rsidR="008C49EF">
          <w:t>less</w:t>
        </w:r>
      </w:ins>
      <w:ins w:id="1011" w:author="Daniel Stewart" w:date="2022-02-04T14:29:00Z">
        <w:r w:rsidR="00D24A41">
          <w:t xml:space="preserve"> susceptible to </w:t>
        </w:r>
      </w:ins>
      <w:ins w:id="1012" w:author="Daniel Stewart" w:date="2022-02-08T08:56:00Z">
        <w:r w:rsidR="008C49EF">
          <w:t>recession</w:t>
        </w:r>
      </w:ins>
      <w:ins w:id="1013" w:author="Daniel Stewart" w:date="2022-02-08T14:20:00Z">
        <w:r w:rsidR="008B017D">
          <w:t xml:space="preserve"> (</w:t>
        </w:r>
        <w:r w:rsidR="008B017D">
          <w:rPr>
            <w:i/>
            <w:iCs/>
          </w:rPr>
          <w:t xml:space="preserve">p </w:t>
        </w:r>
        <w:r w:rsidR="008B017D">
          <w:t xml:space="preserve">&lt; </w:t>
        </w:r>
      </w:ins>
      <w:ins w:id="1014" w:author="Daniel Stewart" w:date="2022-02-08T14:21:00Z">
        <w:r w:rsidR="008B017D">
          <w:t>.001)</w:t>
        </w:r>
      </w:ins>
      <w:ins w:id="1015" w:author="Daniel Stewart" w:date="2022-02-04T14:29:00Z">
        <w:r w:rsidR="00D24A41">
          <w:t>, a</w:t>
        </w:r>
      </w:ins>
      <w:ins w:id="1016" w:author="Daniel Stewart" w:date="2022-02-08T09:05:00Z">
        <w:r w:rsidR="0080630F">
          <w:t>s recession declined by</w:t>
        </w:r>
      </w:ins>
      <w:ins w:id="1017" w:author="Daniel Stewart" w:date="2022-02-04T14:29:00Z">
        <w:r w:rsidR="00D24A41">
          <w:t xml:space="preserve"> 2</w:t>
        </w:r>
      </w:ins>
      <w:ins w:id="1018" w:author="Daniel Stewart" w:date="2022-02-07T19:30:00Z">
        <w:r w:rsidR="00E04097">
          <w:t>7</w:t>
        </w:r>
      </w:ins>
      <w:ins w:id="1019" w:author="Daniel Stewart" w:date="2022-02-04T14:29:00Z">
        <w:r w:rsidR="00D24A41">
          <w:t xml:space="preserve">% </w:t>
        </w:r>
      </w:ins>
      <w:ins w:id="1020" w:author="Daniel Stewart" w:date="2022-02-08T09:05:00Z">
        <w:r w:rsidR="0080630F">
          <w:t xml:space="preserve">on average </w:t>
        </w:r>
      </w:ins>
      <w:ins w:id="1021" w:author="Daniel Stewart" w:date="2022-02-04T14:30:00Z">
        <w:r w:rsidR="00D24A41">
          <w:t>for every metre gained in mean</w:t>
        </w:r>
      </w:ins>
      <w:ins w:id="1022" w:author="Daniel Stewart" w:date="2022-02-08T08:56:00Z">
        <w:r w:rsidR="008C49EF">
          <w:t xml:space="preserve"> site</w:t>
        </w:r>
      </w:ins>
      <w:ins w:id="1023" w:author="Daniel Stewart" w:date="2022-02-04T14:30:00Z">
        <w:r w:rsidR="00D24A41">
          <w:t xml:space="preserve"> elevation</w:t>
        </w:r>
      </w:ins>
      <w:ins w:id="1024" w:author="Daniel Stewart" w:date="2022-02-08T08:57:00Z">
        <w:r w:rsidR="008C49EF">
          <w:t xml:space="preserve"> (</w:t>
        </w:r>
      </w:ins>
      <w:ins w:id="1025"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1026" w:author="Daniel Stewart" w:date="2022-02-08T08:59:00Z">
        <w:r w:rsidR="008C49EF">
          <w:t xml:space="preserve">. </w:t>
        </w:r>
      </w:ins>
      <w:ins w:id="1027" w:author="Daniel Stewart" w:date="2022-02-08T09:00:00Z">
        <w:r w:rsidR="008C49EF">
          <w:t xml:space="preserve">Recession </w:t>
        </w:r>
      </w:ins>
      <w:ins w:id="1028" w:author="Daniel Stewart" w:date="2022-02-08T09:05:00Z">
        <w:r w:rsidR="0080630F">
          <w:t xml:space="preserve">was positively correlated with </w:t>
        </w:r>
      </w:ins>
      <w:ins w:id="1029" w:author="Daniel Stewart" w:date="2022-02-08T09:00:00Z">
        <w:r w:rsidR="008C49EF">
          <w:t>distance upriver</w:t>
        </w:r>
      </w:ins>
      <w:ins w:id="1030" w:author="Daniel Stewart" w:date="2022-02-08T09:06:00Z">
        <w:r w:rsidR="0080630F">
          <w:t xml:space="preserve"> (</w:t>
        </w:r>
        <w:r w:rsidR="0080630F">
          <w:rPr>
            <w:i/>
            <w:iCs/>
          </w:rPr>
          <w:t>p</w:t>
        </w:r>
        <w:r w:rsidR="0080630F">
          <w:t xml:space="preserve"> = .002)</w:t>
        </w:r>
      </w:ins>
      <w:ins w:id="1031" w:author="Daniel Stewart" w:date="2022-02-08T09:00:00Z">
        <w:r w:rsidR="008C49EF">
          <w:t xml:space="preserve">, </w:t>
        </w:r>
      </w:ins>
      <w:ins w:id="1032" w:author="Daniel Stewart" w:date="2022-02-08T09:06:00Z">
        <w:r w:rsidR="0080630F">
          <w:t>averaging a</w:t>
        </w:r>
      </w:ins>
      <w:ins w:id="1033" w:author="Daniel Stewart" w:date="2022-02-08T09:00:00Z">
        <w:r w:rsidR="008C49EF">
          <w:t xml:space="preserve"> 1% </w:t>
        </w:r>
      </w:ins>
      <w:ins w:id="1034" w:author="Daniel Stewart" w:date="2022-02-08T09:06:00Z">
        <w:r w:rsidR="0080630F">
          <w:t xml:space="preserve">increase </w:t>
        </w:r>
      </w:ins>
      <w:ins w:id="1035" w:author="Daniel Stewart" w:date="2022-02-08T09:00:00Z">
        <w:r w:rsidR="008C49EF">
          <w:t xml:space="preserve">per kilometre upriver, </w:t>
        </w:r>
      </w:ins>
      <w:ins w:id="1036" w:author="Daniel Stewart" w:date="2022-02-08T09:01:00Z">
        <w:r w:rsidR="008C49EF">
          <w:t xml:space="preserve">and </w:t>
        </w:r>
      </w:ins>
      <w:ins w:id="1037" w:author="Daniel Stewart" w:date="2022-02-08T09:03:00Z">
        <w:r w:rsidR="0080630F">
          <w:t xml:space="preserve">sites in the North Arm </w:t>
        </w:r>
      </w:ins>
      <w:ins w:id="1038" w:author="Daniel Stewart" w:date="2022-02-08T09:07:00Z">
        <w:r w:rsidR="00EB5B24">
          <w:t>experienced</w:t>
        </w:r>
      </w:ins>
      <w:ins w:id="1039" w:author="Daniel Stewart" w:date="2022-02-08T09:03:00Z">
        <w:r w:rsidR="0080630F">
          <w:t xml:space="preserve"> 13% more reces</w:t>
        </w:r>
      </w:ins>
      <w:ins w:id="1040" w:author="Daniel Stewart" w:date="2022-02-08T09:07:00Z">
        <w:r w:rsidR="00EB5B24">
          <w:t>sion</w:t>
        </w:r>
      </w:ins>
      <w:ins w:id="1041" w:author="Daniel Stewart" w:date="2022-02-08T09:03:00Z">
        <w:r w:rsidR="0080630F">
          <w:t xml:space="preserve"> on average than sites in the Main Arm</w:t>
        </w:r>
      </w:ins>
      <w:ins w:id="1042" w:author="Daniel Stewart" w:date="2022-02-08T09:07:00Z">
        <w:r w:rsidR="00EB5B24">
          <w:t xml:space="preserve"> (</w:t>
        </w:r>
        <w:r w:rsidR="00EB5B24">
          <w:rPr>
            <w:i/>
            <w:iCs/>
          </w:rPr>
          <w:t>p</w:t>
        </w:r>
        <w:r w:rsidR="00EB5B24">
          <w:t xml:space="preserve"> = .017)</w:t>
        </w:r>
      </w:ins>
      <w:ins w:id="1043" w:author="Daniel Stewart" w:date="2022-02-08T09:03:00Z">
        <w:r w:rsidR="0080630F">
          <w:t xml:space="preserve">. </w:t>
        </w:r>
      </w:ins>
      <w:ins w:id="1044" w:author="Daniel Stewart" w:date="2022-02-08T09:09:00Z">
        <w:r w:rsidR="00EB5B24">
          <w:t xml:space="preserve">Though not </w:t>
        </w:r>
      </w:ins>
      <w:ins w:id="1045" w:author="Daniel Stewart" w:date="2022-02-08T09:13:00Z">
        <w:r w:rsidR="005E6156">
          <w:t xml:space="preserve">statistically </w:t>
        </w:r>
      </w:ins>
      <w:ins w:id="1046" w:author="Daniel Stewart" w:date="2022-02-08T09:09:00Z">
        <w:r w:rsidR="00EB5B24">
          <w:t>significant in their effect, there are indications that factors related to the protection of sites (</w:t>
        </w:r>
      </w:ins>
      <w:ins w:id="1047" w:author="Daniel Stewart" w:date="2022-02-08T09:13:00Z">
        <w:r w:rsidR="005E6156">
          <w:t xml:space="preserve">i.e., </w:t>
        </w:r>
      </w:ins>
      <w:ins w:id="1048" w:author="Daniel Stewart" w:date="2022-02-08T09:12:00Z">
        <w:r w:rsidR="00EB5B24">
          <w:t xml:space="preserve">located in a </w:t>
        </w:r>
      </w:ins>
      <w:ins w:id="1049" w:author="Daniel Stewart" w:date="2022-02-08T09:10:00Z">
        <w:r w:rsidR="00EB5B24">
          <w:t>slough, embayed design, shear boom</w:t>
        </w:r>
      </w:ins>
      <w:ins w:id="1050" w:author="Daniel Stewart" w:date="2022-02-08T09:12:00Z">
        <w:r w:rsidR="005E6156">
          <w:t xml:space="preserve"> present</w:t>
        </w:r>
      </w:ins>
      <w:ins w:id="1051" w:author="Daniel Stewart" w:date="2022-02-08T09:10:00Z">
        <w:r w:rsidR="00EB5B24">
          <w:t>, offshore structure</w:t>
        </w:r>
      </w:ins>
      <w:ins w:id="1052" w:author="Daniel Stewart" w:date="2022-02-08T09:12:00Z">
        <w:r w:rsidR="005E6156">
          <w:t xml:space="preserve"> present</w:t>
        </w:r>
      </w:ins>
      <w:ins w:id="1053" w:author="Daniel Stewart" w:date="2022-02-08T09:10:00Z">
        <w:r w:rsidR="00EB5B24">
          <w:t xml:space="preserve">) </w:t>
        </w:r>
      </w:ins>
      <w:ins w:id="1054" w:author="Daniel Stewart" w:date="2022-02-08T09:12:00Z">
        <w:r w:rsidR="005E6156">
          <w:t xml:space="preserve">may </w:t>
        </w:r>
      </w:ins>
      <w:ins w:id="1055" w:author="Daniel Stewart" w:date="2022-02-08T09:13:00Z">
        <w:r w:rsidR="005E6156">
          <w:t>mitigate</w:t>
        </w:r>
      </w:ins>
      <w:ins w:id="1056" w:author="Daniel Stewart" w:date="2022-02-08T09:10:00Z">
        <w:r w:rsidR="00EB5B24">
          <w:t xml:space="preserve"> recession.</w:t>
        </w:r>
      </w:ins>
      <w:ins w:id="1057" w:author="Daniel Stewart" w:date="2022-02-08T09:13:00Z">
        <w:r w:rsidR="005E6156">
          <w:t xml:space="preserve"> </w:t>
        </w:r>
      </w:ins>
      <w:ins w:id="1058" w:author="Daniel Stewart" w:date="2022-02-08T09:14:00Z">
        <w:r w:rsidR="005E6156">
          <w:t>Project size, project age, and percent of edge habitat had no significant effect on recession</w:t>
        </w:r>
      </w:ins>
      <w:ins w:id="1059" w:author="Daniel Stewart" w:date="2022-02-08T14:07:00Z">
        <w:r w:rsidR="005F509B">
          <w:t xml:space="preserve"> (see Appendix </w:t>
        </w:r>
      </w:ins>
      <w:ins w:id="1060" w:author="Daniel Stewart" w:date="2022-02-08T14:24:00Z">
        <w:r w:rsidR="00A07387">
          <w:t>F</w:t>
        </w:r>
      </w:ins>
      <w:ins w:id="1061" w:author="Daniel Stewart" w:date="2022-02-08T14:07:00Z">
        <w:r w:rsidR="005F509B">
          <w:t xml:space="preserve"> and </w:t>
        </w:r>
      </w:ins>
      <w:ins w:id="1062" w:author="Daniel Stewart" w:date="2022-02-08T14:24:00Z">
        <w:r w:rsidR="00A07387">
          <w:t>G</w:t>
        </w:r>
      </w:ins>
      <w:ins w:id="1063" w:author="Daniel Stewart" w:date="2022-02-08T14:07:00Z">
        <w:r w:rsidR="005F509B">
          <w:t xml:space="preserve"> for model summary and visualizations)</w:t>
        </w:r>
      </w:ins>
      <w:ins w:id="1064" w:author="Daniel Stewart" w:date="2022-02-08T09:14:00Z">
        <w:r w:rsidR="005E6156">
          <w:t xml:space="preserve">. </w:t>
        </w:r>
      </w:ins>
      <w:del w:id="1065"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66" w:author="Daniel Stewart" w:date="2022-02-07T15:37:00Z">
        <w:r w:rsidRPr="43C0CAC4" w:rsidDel="00C27F38">
          <w:delText>1</w:delText>
        </w:r>
      </w:del>
      <w:del w:id="1067" w:author="Daniel Stewart" w:date="2022-02-08T09:11:00Z">
        <w:r w:rsidRPr="43C0CAC4" w:rsidDel="00EB5B24">
          <w:delText xml:space="preserve">,67) = </w:delText>
        </w:r>
      </w:del>
      <w:del w:id="1068" w:author="Daniel Stewart" w:date="2022-02-07T15:37:00Z">
        <w:r w:rsidRPr="43C0CAC4" w:rsidDel="00C27F38">
          <w:delText>2</w:delText>
        </w:r>
      </w:del>
      <w:del w:id="1069" w:author="Daniel Stewart" w:date="2022-02-08T09:11:00Z">
        <w:r w:rsidRPr="43C0CAC4" w:rsidDel="00EB5B24">
          <w:delText>.</w:delText>
        </w:r>
      </w:del>
      <w:del w:id="1070" w:author="Daniel Stewart" w:date="2022-02-04T13:18:00Z">
        <w:r w:rsidR="00351DCE" w:rsidDel="00E32B90">
          <w:delText>7</w:delText>
        </w:r>
      </w:del>
      <w:del w:id="1071" w:author="Daniel Stewart" w:date="2022-02-07T15:37:00Z">
        <w:r w:rsidR="00351DCE" w:rsidDel="00C27F38">
          <w:delText>9</w:delText>
        </w:r>
      </w:del>
      <w:del w:id="1072"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73" w:author="Daniel Stewart" w:date="2022-02-04T13:18:00Z">
        <w:r w:rsidR="00351DCE" w:rsidDel="007C736E">
          <w:delText>02</w:delText>
        </w:r>
      </w:del>
      <w:del w:id="1074"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75" w:author="Daniel Stewart" w:date="2022-02-04T13:18:00Z">
        <w:r w:rsidR="00351DCE" w:rsidDel="007C736E">
          <w:delText>5</w:delText>
        </w:r>
      </w:del>
      <w:del w:id="1076"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77" w:author="Daniel Stewart" w:date="2022-02-04T14:29:00Z">
        <w:r w:rsidR="636DA763" w:rsidRPr="43C0CAC4" w:rsidDel="00D24A41">
          <w:delText>8</w:delText>
        </w:r>
      </w:del>
      <w:del w:id="1078" w:author="Daniel Stewart" w:date="2022-02-08T09:11:00Z">
        <w:r w:rsidR="636DA763" w:rsidRPr="43C0CAC4" w:rsidDel="00EB5B24">
          <w:delText>.</w:delText>
        </w:r>
      </w:del>
      <w:del w:id="1079" w:author="Daniel Stewart" w:date="2022-02-04T14:29:00Z">
        <w:r w:rsidR="008752D7" w:rsidDel="00D24A41">
          <w:delText>8</w:delText>
        </w:r>
      </w:del>
      <w:del w:id="1080"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81" w:author="Daniel Stewart" w:date="2022-02-04T14:28:00Z">
        <w:r w:rsidR="09BF898A" w:rsidRPr="43C0CAC4" w:rsidDel="00D24A41">
          <w:delText>0</w:delText>
        </w:r>
      </w:del>
      <w:del w:id="1082"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83"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84"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107A3B5C" w:rsidR="00AA5631" w:rsidRDefault="00D96B81" w:rsidP="00D95039">
      <w:ins w:id="1085" w:author="Daniel Stewart" w:date="2022-02-14T08:03:00Z">
        <w:r>
          <w:rPr>
            <w:noProof/>
            <w:lang w:val="en-US"/>
          </w:rPr>
          <w:lastRenderedPageBreak/>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19">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86"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87"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0">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7C11D24" w:rsidR="00397775" w:rsidRDefault="00397775" w:rsidP="009F3333">
      <w:pPr>
        <w:pStyle w:val="Caption"/>
        <w:rPr>
          <w:ins w:id="1088" w:author="Daniel Stewart" w:date="2022-02-08T15:09:00Z"/>
        </w:rPr>
      </w:pPr>
      <w:r w:rsidRPr="008206BC">
        <w:t xml:space="preserve">Figure </w:t>
      </w:r>
      <w:r w:rsidRPr="008206BC">
        <w:fldChar w:fldCharType="begin"/>
      </w:r>
      <w:r w:rsidRPr="008206BC">
        <w:instrText>SEQ Figure \* ARABIC</w:instrText>
      </w:r>
      <w:r w:rsidRPr="008206BC">
        <w:fldChar w:fldCharType="separate"/>
      </w:r>
      <w:r w:rsidR="007B387A">
        <w:rPr>
          <w:noProof/>
        </w:rPr>
        <w:t>3</w:t>
      </w:r>
      <w:r w:rsidRPr="008206BC">
        <w:fldChar w:fldCharType="end"/>
      </w:r>
      <w:r w:rsidRPr="008206BC">
        <w:t>.</w:t>
      </w:r>
      <w:ins w:id="1089" w:author="Daniel Stewart" w:date="2022-02-08T15:31:00Z">
        <w:r w:rsidR="009D2B41">
          <w:t xml:space="preserve"> C</w:t>
        </w:r>
      </w:ins>
      <w:del w:id="1090" w:author="Daniel Stewart" w:date="2022-02-08T15:31:00Z">
        <w:r w:rsidRPr="008206BC" w:rsidDel="009D2B41">
          <w:delText xml:space="preserve"> Model c</w:delText>
        </w:r>
      </w:del>
      <w:r w:rsidRPr="008206BC">
        <w:t xml:space="preserve">oefficients for fixed effects included in </w:t>
      </w:r>
      <w:ins w:id="1091" w:author="Daniel Stewart" w:date="2022-02-08T15:30:00Z">
        <w:r w:rsidR="009D2B41">
          <w:t xml:space="preserve">the site-based </w:t>
        </w:r>
      </w:ins>
      <w:r w:rsidR="00F077C2" w:rsidRPr="008206BC">
        <w:t xml:space="preserve">percent </w:t>
      </w:r>
      <w:r w:rsidRPr="008206BC">
        <w:t>recessed marsh</w:t>
      </w:r>
      <w:ins w:id="1092"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93" w:author="Daniel Stewart" w:date="2022-02-08T15:31:00Z">
        <w:r w:rsidR="009D2B41">
          <w:t xml:space="preserve">plot-based </w:t>
        </w:r>
      </w:ins>
      <w:r w:rsidRPr="008206BC">
        <w:t xml:space="preserve">relative </w:t>
      </w:r>
      <w:r w:rsidR="00F077C2" w:rsidRPr="008206BC">
        <w:t xml:space="preserve">percent </w:t>
      </w:r>
      <w:r w:rsidRPr="008206BC">
        <w:t>cover native</w:t>
      </w:r>
      <w:ins w:id="1094" w:author="Daniel Stewart" w:date="2022-02-08T15:31:00Z">
        <w:r w:rsidR="009D2B41">
          <w:t xml:space="preserve"> model</w:t>
        </w:r>
      </w:ins>
      <w:r w:rsidRPr="008206BC">
        <w:t xml:space="preserve"> (</w:t>
      </w:r>
      <w:r w:rsidR="00F077C2" w:rsidRPr="008206BC">
        <w:t>right</w:t>
      </w:r>
      <w:r w:rsidRPr="008206BC">
        <w:t>)</w:t>
      </w:r>
      <w:del w:id="1095"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5A6BE240" w14:textId="77777777" w:rsidR="008206BC" w:rsidRPr="008206BC" w:rsidRDefault="008206BC" w:rsidP="00D95039"/>
    <w:p w14:paraId="67584840" w14:textId="5D4C8040" w:rsidR="00DC0CE2" w:rsidRPr="00DC0CE2" w:rsidDel="00A07387" w:rsidRDefault="00DC0CE2" w:rsidP="009F3333">
      <w:pPr>
        <w:pStyle w:val="Heading2"/>
        <w:rPr>
          <w:del w:id="1096" w:author="Daniel Stewart" w:date="2022-02-08T14:25:00Z"/>
        </w:rPr>
      </w:pPr>
    </w:p>
    <w:p w14:paraId="670891D3" w14:textId="176F3C5C" w:rsidR="600A8E5D" w:rsidRPr="004C769A" w:rsidRDefault="4882412D" w:rsidP="00D95039">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5D464911" w:rsidR="600A8E5D" w:rsidRPr="00A24308" w:rsidRDefault="21999174" w:rsidP="00D95039">
      <w:pPr>
        <w:rPr>
          <w:rFonts w:eastAsia="Calibri"/>
          <w:rPrChange w:id="1097" w:author="Daniel Stewart" w:date="2022-02-09T12:24:00Z">
            <w:rPr>
              <w:rFonts w:ascii="Calibri" w:eastAsia="Calibri" w:hAnsi="Calibri" w:cs="Calibri"/>
            </w:rPr>
          </w:rPrChange>
        </w:rPr>
      </w:pPr>
      <w:r w:rsidRPr="00A24308">
        <w:t>A total of 12</w:t>
      </w:r>
      <w:ins w:id="1098" w:author="Daniel Stewart" w:date="2022-02-08T15:01:00Z">
        <w:r w:rsidR="00715344" w:rsidRPr="00A24308">
          <w:t>44</w:t>
        </w:r>
      </w:ins>
      <w:del w:id="1099" w:author="Daniel Stewart" w:date="2022-02-08T15:01:00Z">
        <w:r w:rsidR="00915CFF" w:rsidRPr="00A24308" w:rsidDel="00715344">
          <w:delText>70</w:delText>
        </w:r>
      </w:del>
      <w:r w:rsidRPr="00A24308">
        <w:t xml:space="preserve"> </w:t>
      </w:r>
      <w:r w:rsidR="6DA94D97" w:rsidRPr="00A24308">
        <w:t xml:space="preserve">vegetation </w:t>
      </w:r>
      <w:r w:rsidRPr="00A24308">
        <w:t>plots sampled in created marshes were included in this analysis,</w:t>
      </w:r>
      <w:r w:rsidR="4C0DB723" w:rsidRPr="00A24308">
        <w:t xml:space="preserve"> with </w:t>
      </w:r>
      <w:r w:rsidR="668A9E87" w:rsidRPr="00A24308">
        <w:t>8</w:t>
      </w:r>
      <w:r w:rsidR="00C178B4" w:rsidRPr="00A24308">
        <w:t>5</w:t>
      </w:r>
      <w:ins w:id="1100" w:author="Daniel Stewart" w:date="2022-02-08T15:07:00Z">
        <w:r w:rsidR="00395D87" w:rsidRPr="00A24308">
          <w:t>0</w:t>
        </w:r>
      </w:ins>
      <w:del w:id="1101"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102" w:author="Daniel Stewart" w:date="2022-02-08T15:07:00Z">
        <w:r w:rsidR="00395D87" w:rsidRPr="00A24308">
          <w:t>394</w:t>
        </w:r>
      </w:ins>
      <w:del w:id="1103"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104" w:author="Daniel Stewart" w:date="2022-02-09T12:32:00Z">
        <w:r w:rsidR="00892620">
          <w:t>8</w:t>
        </w:r>
      </w:ins>
      <w:del w:id="1105"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106" w:author="Daniel Stewart" w:date="2022-02-08T15:02:00Z">
        <w:r w:rsidR="00395D87" w:rsidRPr="00A24308">
          <w:t xml:space="preserve"> No reference site plot data were included, as </w:t>
        </w:r>
      </w:ins>
      <w:ins w:id="1107" w:author="Daniel Stewart" w:date="2022-02-08T15:04:00Z">
        <w:r w:rsidR="00395D87" w:rsidRPr="00A24308">
          <w:t xml:space="preserve">we wanted to include project age </w:t>
        </w:r>
      </w:ins>
      <w:ins w:id="1108" w:author="Daniel Stewart" w:date="2022-02-08T15:18:00Z">
        <w:r w:rsidR="00753437" w:rsidRPr="00A24308">
          <w:t>as a variable</w:t>
        </w:r>
      </w:ins>
      <w:ins w:id="1109" w:author="Daniel Stewart" w:date="2022-02-08T15:04:00Z">
        <w:r w:rsidR="00395D87" w:rsidRPr="00A24308">
          <w:t xml:space="preserve">, which is specific to </w:t>
        </w:r>
      </w:ins>
      <w:ins w:id="1110" w:author="Daniel Stewart" w:date="2022-02-08T15:02:00Z">
        <w:r w:rsidR="00395D87" w:rsidRPr="00A24308">
          <w:t>created tidal marshes</w:t>
        </w:r>
      </w:ins>
      <w:ins w:id="1111" w:author="Daniel Stewart" w:date="2022-02-08T15:13:00Z">
        <w:r w:rsidR="008206BC" w:rsidRPr="002B1A91">
          <w:rPr>
            <w:rStyle w:val="FootnoteReference"/>
          </w:rPr>
          <w:footnoteReference w:id="4"/>
        </w:r>
      </w:ins>
      <w:ins w:id="1141" w:author="Daniel Stewart" w:date="2022-02-08T15:09:00Z">
        <w:r w:rsidR="00395D87" w:rsidRPr="00A24308">
          <w:t>.</w:t>
        </w:r>
      </w:ins>
      <w:r w:rsidR="6AD56545" w:rsidRPr="00A24308">
        <w:t xml:space="preserve"> </w:t>
      </w:r>
      <w:ins w:id="1142" w:author="Daniel Stewart" w:date="2022-02-08T15:36:00Z">
        <w:r w:rsidR="006B0158" w:rsidRPr="00A24308">
          <w:t xml:space="preserve">Numeric plot data </w:t>
        </w:r>
      </w:ins>
      <w:ins w:id="1143" w:author="Daniel Stewart" w:date="2022-02-08T16:11:00Z">
        <w:r w:rsidR="007D2C6B" w:rsidRPr="00A24308">
          <w:t>represent</w:t>
        </w:r>
      </w:ins>
      <w:ins w:id="1144" w:author="Daniel Stewart" w:date="2022-02-09T08:20:00Z">
        <w:r w:rsidR="00DA243B" w:rsidRPr="00A24308">
          <w:t>ed</w:t>
        </w:r>
      </w:ins>
      <w:ins w:id="1145" w:author="Daniel Stewart" w:date="2022-02-08T16:11:00Z">
        <w:r w:rsidR="007D2C6B" w:rsidRPr="00A24308">
          <w:t xml:space="preserve"> a </w:t>
        </w:r>
      </w:ins>
      <w:ins w:id="1146" w:author="Daniel Stewart" w:date="2022-02-09T08:20:00Z">
        <w:r w:rsidR="00DA243B" w:rsidRPr="00A24308">
          <w:t xml:space="preserve">wide </w:t>
        </w:r>
      </w:ins>
      <w:ins w:id="1147" w:author="Daniel Stewart" w:date="2022-02-08T16:12:00Z">
        <w:r w:rsidR="007D2C6B" w:rsidRPr="00A24308">
          <w:t>range of brackish and freshwater created</w:t>
        </w:r>
      </w:ins>
      <w:ins w:id="1148" w:author="Daniel Stewart" w:date="2022-02-08T16:11:00Z">
        <w:r w:rsidR="007D2C6B" w:rsidRPr="00A24308">
          <w:t xml:space="preserve"> tidal marsh conditions</w:t>
        </w:r>
      </w:ins>
      <w:ins w:id="1149" w:author="Daniel Stewart" w:date="2022-02-08T15:36:00Z">
        <w:r w:rsidR="006B0158" w:rsidRPr="00A24308">
          <w:t>: channel proximity (</w:t>
        </w:r>
      </w:ins>
      <w:ins w:id="1150" w:author="Daniel Stewart" w:date="2022-02-09T08:14:00Z">
        <w:r w:rsidR="00DA243B" w:rsidRPr="00A24308">
          <w:t>0 – 201 m</w:t>
        </w:r>
      </w:ins>
      <w:ins w:id="1151" w:author="Daniel Stewart" w:date="2022-02-08T15:36:00Z">
        <w:r w:rsidR="006B0158" w:rsidRPr="00A24308">
          <w:t>), project age</w:t>
        </w:r>
      </w:ins>
      <w:ins w:id="1152" w:author="Daniel Stewart" w:date="2022-02-09T08:15:00Z">
        <w:r w:rsidR="00DA243B" w:rsidRPr="00A24308">
          <w:t xml:space="preserve"> at time of sampling</w:t>
        </w:r>
      </w:ins>
      <w:ins w:id="1153" w:author="Daniel Stewart" w:date="2022-02-08T15:36:00Z">
        <w:r w:rsidR="006B0158" w:rsidRPr="00A24308">
          <w:t xml:space="preserve"> (</w:t>
        </w:r>
      </w:ins>
      <w:ins w:id="1154" w:author="Daniel Stewart" w:date="2022-02-09T08:17:00Z">
        <w:r w:rsidR="00DA243B" w:rsidRPr="00A24308">
          <w:t>2 – 37 years</w:t>
        </w:r>
      </w:ins>
      <w:ins w:id="1155" w:author="Daniel Stewart" w:date="2022-02-08T15:36:00Z">
        <w:r w:rsidR="006B0158" w:rsidRPr="00A24308">
          <w:t>), distance upriver (</w:t>
        </w:r>
      </w:ins>
      <w:ins w:id="1156" w:author="Daniel Stewart" w:date="2022-02-09T08:19:00Z">
        <w:r w:rsidR="00DA243B" w:rsidRPr="00A24308">
          <w:t>0.4</w:t>
        </w:r>
      </w:ins>
      <w:ins w:id="1157" w:author="Daniel Stewart" w:date="2022-02-09T08:20:00Z">
        <w:r w:rsidR="00DA243B" w:rsidRPr="00A24308">
          <w:t xml:space="preserve"> </w:t>
        </w:r>
      </w:ins>
      <w:ins w:id="1158" w:author="Daniel Stewart" w:date="2022-02-09T08:19:00Z">
        <w:r w:rsidR="00DA243B" w:rsidRPr="00A24308">
          <w:t>–</w:t>
        </w:r>
      </w:ins>
      <w:ins w:id="1159" w:author="Daniel Stewart" w:date="2022-02-09T08:20:00Z">
        <w:r w:rsidR="00DA243B" w:rsidRPr="00A24308">
          <w:t xml:space="preserve"> </w:t>
        </w:r>
      </w:ins>
      <w:ins w:id="1160" w:author="Daniel Stewart" w:date="2022-02-09T08:19:00Z">
        <w:r w:rsidR="00DA243B" w:rsidRPr="00A24308">
          <w:t>46.9 km</w:t>
        </w:r>
      </w:ins>
      <w:ins w:id="1161" w:author="Daniel Stewart" w:date="2022-02-08T15:36:00Z">
        <w:r w:rsidR="006B0158" w:rsidRPr="00A24308">
          <w:t>), elevation (</w:t>
        </w:r>
      </w:ins>
      <w:ins w:id="1162" w:author="Daniel Stewart" w:date="2022-02-09T08:21:00Z">
        <w:r w:rsidR="00DA243B" w:rsidRPr="00A24308">
          <w:t>-0.77 – 2.8</w:t>
        </w:r>
      </w:ins>
      <w:ins w:id="1163" w:author="Daniel Stewart" w:date="2022-02-09T08:22:00Z">
        <w:r w:rsidR="00DA243B" w:rsidRPr="00A24308">
          <w:t>0</w:t>
        </w:r>
      </w:ins>
      <w:ins w:id="1164" w:author="Daniel Stewart" w:date="2022-02-09T08:21:00Z">
        <w:r w:rsidR="00DA243B" w:rsidRPr="00A24308">
          <w:t xml:space="preserve"> m</w:t>
        </w:r>
      </w:ins>
      <w:ins w:id="1165" w:author="Daniel Stewart" w:date="2022-02-08T16:16:00Z">
        <w:r w:rsidR="001F2601" w:rsidRPr="00A24308">
          <w:t>;</w:t>
        </w:r>
      </w:ins>
      <w:ins w:id="1166" w:author="Daniel Stewart" w:date="2022-02-08T16:17:00Z">
        <w:r w:rsidR="001F2601" w:rsidRPr="00A24308">
          <w:t xml:space="preserve"> </w:t>
        </w:r>
      </w:ins>
      <w:ins w:id="1167" w:author="Daniel Stewart" w:date="2022-02-08T16:16:00Z">
        <w:r w:rsidR="001F2601" w:rsidRPr="00A24308">
          <w:t xml:space="preserve">see Appendix </w:t>
        </w:r>
        <w:r w:rsidR="001F2601" w:rsidRPr="00A24308">
          <w:rPr>
            <w:rPrChange w:id="1168" w:author="Daniel Stewart" w:date="2022-02-09T12:24:00Z">
              <w:rPr>
                <w:color w:val="FF0000"/>
              </w:rPr>
            </w:rPrChange>
          </w:rPr>
          <w:t xml:space="preserve">X for </w:t>
        </w:r>
      </w:ins>
      <w:ins w:id="1169" w:author="Daniel Stewart" w:date="2022-02-09T08:13:00Z">
        <w:r w:rsidR="00DA243B" w:rsidRPr="00A24308">
          <w:rPr>
            <w:rPrChange w:id="1170" w:author="Daniel Stewart" w:date="2022-02-09T12:24:00Z">
              <w:rPr>
                <w:color w:val="FF0000"/>
              </w:rPr>
            </w:rPrChange>
          </w:rPr>
          <w:t xml:space="preserve">detailed </w:t>
        </w:r>
      </w:ins>
      <w:ins w:id="1171" w:author="Daniel Stewart" w:date="2022-02-08T16:16:00Z">
        <w:r w:rsidR="001F2601" w:rsidRPr="00A24308">
          <w:rPr>
            <w:rPrChange w:id="1172" w:author="Daniel Stewart" w:date="2022-02-09T12:24:00Z">
              <w:rPr>
                <w:color w:val="FF0000"/>
              </w:rPr>
            </w:rPrChange>
          </w:rPr>
          <w:t>summary statistics)</w:t>
        </w:r>
      </w:ins>
      <w:ins w:id="1173" w:author="Daniel Stewart" w:date="2022-02-08T15:36:00Z">
        <w:r w:rsidR="006B0158" w:rsidRPr="00A24308">
          <w:t>.  Among categorical variable</w:t>
        </w:r>
      </w:ins>
      <w:ins w:id="1174" w:author="Daniel Stewart" w:date="2022-02-09T09:17:00Z">
        <w:r w:rsidR="00DF08B4" w:rsidRPr="00A24308">
          <w:t>s</w:t>
        </w:r>
      </w:ins>
      <w:ins w:id="1175" w:author="Daniel Stewart" w:date="2022-02-08T15:36:00Z">
        <w:r w:rsidR="006B0158" w:rsidRPr="00A24308">
          <w:t xml:space="preserve">, </w:t>
        </w:r>
      </w:ins>
      <w:ins w:id="1176" w:author="Daniel Stewart" w:date="2022-02-09T08:26:00Z">
        <w:r w:rsidR="00411BFB" w:rsidRPr="00A24308">
          <w:t>524 (42</w:t>
        </w:r>
      </w:ins>
      <w:ins w:id="1177" w:author="Daniel Stewart" w:date="2022-02-09T08:27:00Z">
        <w:r w:rsidR="00411BFB" w:rsidRPr="00A24308">
          <w:t xml:space="preserve">%) </w:t>
        </w:r>
      </w:ins>
      <w:ins w:id="1178" w:author="Daniel Stewart" w:date="2022-02-09T09:17:00Z">
        <w:r w:rsidR="00DF08B4" w:rsidRPr="00A24308">
          <w:t xml:space="preserve">of plots </w:t>
        </w:r>
      </w:ins>
      <w:proofErr w:type="gramStart"/>
      <w:ins w:id="1179" w:author="Daniel Stewart" w:date="2022-02-08T16:12:00Z">
        <w:r w:rsidR="007D2C6B" w:rsidRPr="00A24308">
          <w:t>were located in</w:t>
        </w:r>
        <w:proofErr w:type="gramEnd"/>
        <w:r w:rsidR="007D2C6B" w:rsidRPr="00A24308">
          <w:t xml:space="preserve"> </w:t>
        </w:r>
      </w:ins>
      <w:ins w:id="1180" w:author="Daniel Stewart" w:date="2022-02-08T16:13:00Z">
        <w:r w:rsidR="007D2C6B" w:rsidRPr="00A24308">
          <w:t xml:space="preserve">the North Arm, and </w:t>
        </w:r>
      </w:ins>
      <w:ins w:id="1181" w:author="Daniel Stewart" w:date="2022-02-09T08:27:00Z">
        <w:r w:rsidR="00411BFB" w:rsidRPr="00A24308">
          <w:t>273</w:t>
        </w:r>
      </w:ins>
      <w:ins w:id="1182" w:author="Daniel Stewart" w:date="2022-02-09T08:28:00Z">
        <w:r w:rsidR="00411BFB" w:rsidRPr="00A24308">
          <w:t xml:space="preserve"> (22%)</w:t>
        </w:r>
      </w:ins>
      <w:ins w:id="1183" w:author="Daniel Stewart" w:date="2022-02-08T16:13:00Z">
        <w:r w:rsidR="007D2C6B" w:rsidRPr="00A24308">
          <w:t xml:space="preserve"> were located in closed embayments</w:t>
        </w:r>
      </w:ins>
      <w:ins w:id="1184" w:author="Daniel Stewart" w:date="2022-02-08T15:36:00Z">
        <w:r w:rsidR="006B0158"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85" w:author="Daniel Stewart" w:date="2022-02-08T15:23:00Z">
        <w:r w:rsidR="00A10381" w:rsidRPr="00A24308">
          <w:t>7</w:t>
        </w:r>
      </w:ins>
      <w:del w:id="1186"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87" w:author="Daniel Stewart" w:date="2022-02-08T15:23:00Z">
        <w:r w:rsidR="00A10381" w:rsidRPr="00A24308">
          <w:t>6</w:t>
        </w:r>
      </w:ins>
      <w:del w:id="1188"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r w:rsidR="7B01D53C" w:rsidRPr="00A24308">
        <w:t>Relative percent cover of native species ranged from 0</w:t>
      </w:r>
      <w:ins w:id="1189" w:author="Daniel Stewart" w:date="2022-02-09T08:28:00Z">
        <w:r w:rsidR="00CD35F4" w:rsidRPr="00A24308">
          <w:t xml:space="preserve"> </w:t>
        </w:r>
      </w:ins>
      <w:r w:rsidR="00F077C2" w:rsidRPr="00A24308">
        <w:t>–</w:t>
      </w:r>
      <w:ins w:id="1190" w:author="Daniel Stewart" w:date="2022-02-09T08:28:00Z">
        <w:r w:rsidR="00CD35F4" w:rsidRPr="00A24308">
          <w:t xml:space="preserve"> </w:t>
        </w:r>
      </w:ins>
      <w:r w:rsidR="7B01D53C" w:rsidRPr="00A24308">
        <w:t xml:space="preserve">100% </w:t>
      </w:r>
      <w:r w:rsidR="21DB7013" w:rsidRPr="00A24308">
        <w:t xml:space="preserve">in the </w:t>
      </w:r>
      <w:del w:id="1191" w:author="Daniel Stewart" w:date="2022-02-09T08:28:00Z">
        <w:r w:rsidR="341BB388" w:rsidRPr="00A24308" w:rsidDel="00CD35F4">
          <w:delText>created marsh</w:delText>
        </w:r>
        <w:r w:rsidR="21DB7013" w:rsidRPr="00A24308" w:rsidDel="00CD35F4">
          <w:delText xml:space="preserve"> </w:delText>
        </w:r>
      </w:del>
      <w:r w:rsidR="21DB7013" w:rsidRPr="00A24308">
        <w:t>sample plots, averaging</w:t>
      </w:r>
      <w:r w:rsidR="66EAEBB9" w:rsidRPr="00A24308">
        <w:t xml:space="preserve"> 60.</w:t>
      </w:r>
      <w:r w:rsidR="00C178B4" w:rsidRPr="00A24308">
        <w:t>2</w:t>
      </w:r>
      <w:r w:rsidR="00EC57B7" w:rsidRPr="00A24308">
        <w:t>%</w:t>
      </w:r>
      <w:r w:rsidR="66EAEBB9" w:rsidRPr="00A24308">
        <w:t xml:space="preserve"> </w:t>
      </w:r>
      <w:r w:rsidR="000E26D3" w:rsidRPr="00A24308">
        <w:t>(SD =</w:t>
      </w:r>
      <w:r w:rsidR="66EAEBB9" w:rsidRPr="00A24308">
        <w:t xml:space="preserve"> 35.8</w:t>
      </w:r>
      <w:r w:rsidR="000E26D3" w:rsidRPr="00A24308">
        <w:t>%)</w:t>
      </w:r>
      <w:r w:rsidR="76A40551" w:rsidRPr="00A24308">
        <w:t>.</w:t>
      </w:r>
      <w:ins w:id="1192" w:author="Daniel Stewart" w:date="2022-02-08T15:29:00Z">
        <w:r w:rsidR="009D2B41" w:rsidRPr="00A24308">
          <w:t xml:space="preserve"> </w:t>
        </w:r>
      </w:ins>
      <w:del w:id="1193" w:author="Daniel Stewart" w:date="2022-02-08T15:29:00Z">
        <w:r w:rsidR="67B838DB" w:rsidRPr="00A24308" w:rsidDel="009D2B41">
          <w:delText xml:space="preserve"> </w:delText>
        </w:r>
      </w:del>
    </w:p>
    <w:p w14:paraId="7D2B1266" w14:textId="46FF8E28" w:rsidR="600A8E5D" w:rsidRDefault="600A8E5D" w:rsidP="00D95039"/>
    <w:p w14:paraId="3EF62507" w14:textId="77777777" w:rsidR="00397775" w:rsidRDefault="7FCD6A39" w:rsidP="00D95039">
      <w:r>
        <w:rPr>
          <w:noProof/>
          <w:lang w:val="en-US"/>
        </w:rPr>
        <w:lastRenderedPageBreak/>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1">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39D50DCF" w:rsidR="00AA5631" w:rsidRPr="00AA5631" w:rsidRDefault="00397775" w:rsidP="009F3333">
      <w:pPr>
        <w:pStyle w:val="Caption"/>
      </w:pPr>
      <w:r>
        <w:t xml:space="preserve">Figure </w:t>
      </w:r>
      <w:r>
        <w:fldChar w:fldCharType="begin"/>
      </w:r>
      <w:r>
        <w:instrText>SEQ Figure \* ARABIC</w:instrText>
      </w:r>
      <w:r>
        <w:fldChar w:fldCharType="separate"/>
      </w:r>
      <w:r w:rsidR="007B387A">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3D24C944" w14:textId="77777777" w:rsidR="00252975" w:rsidRDefault="00252975" w:rsidP="00D95039">
      <w:pPr>
        <w:rPr>
          <w:ins w:id="1194" w:author="Daniel Stewart" w:date="2022-02-10T14:13:00Z"/>
        </w:rPr>
      </w:pPr>
    </w:p>
    <w:p w14:paraId="1080E862" w14:textId="59F4A817" w:rsidR="600A8E5D" w:rsidRDefault="001F2601" w:rsidP="00D95039">
      <w:ins w:id="1195" w:author="Daniel Stewart" w:date="2022-02-08T16:20:00Z">
        <w:r>
          <w:t>Distance upriver (</w:t>
        </w:r>
        <w:r>
          <w:rPr>
            <w:i/>
            <w:iCs/>
          </w:rPr>
          <w:t xml:space="preserve">p </w:t>
        </w:r>
      </w:ins>
      <w:ins w:id="1196" w:author="Daniel Stewart" w:date="2022-02-08T16:21:00Z">
        <w:r w:rsidRPr="001F2601">
          <w:rPr>
            <w:i/>
            <w:iCs/>
          </w:rPr>
          <w:t>=</w:t>
        </w:r>
      </w:ins>
      <w:ins w:id="1197" w:author="Daniel Stewart" w:date="2022-02-08T16:20:00Z">
        <w:r>
          <w:t xml:space="preserve"> .0</w:t>
        </w:r>
      </w:ins>
      <w:ins w:id="1198" w:author="Daniel Stewart" w:date="2022-02-08T16:22:00Z">
        <w:r>
          <w:t>18</w:t>
        </w:r>
      </w:ins>
      <w:ins w:id="1199" w:author="Daniel Stewart" w:date="2022-02-08T16:20:00Z">
        <w:r>
          <w:t>)</w:t>
        </w:r>
      </w:ins>
      <w:ins w:id="1200" w:author="Daniel Stewart" w:date="2022-02-08T16:22:00Z">
        <w:r>
          <w:t xml:space="preserve"> </w:t>
        </w:r>
        <w:r w:rsidR="002D72B5">
          <w:t>and closed embayments (</w:t>
        </w:r>
        <w:r w:rsidR="002D72B5">
          <w:rPr>
            <w:i/>
            <w:iCs/>
          </w:rPr>
          <w:t xml:space="preserve">p </w:t>
        </w:r>
        <w:r w:rsidR="002D72B5">
          <w:t xml:space="preserve">= .019) were found </w:t>
        </w:r>
      </w:ins>
      <w:ins w:id="1201" w:author="Daniel Stewart" w:date="2022-02-09T09:23:00Z">
        <w:r w:rsidR="00F60B48">
          <w:t>to negatively affect</w:t>
        </w:r>
      </w:ins>
      <w:ins w:id="1202" w:author="Daniel Stewart" w:date="2022-02-08T16:22:00Z">
        <w:r w:rsidR="002D72B5">
          <w:t xml:space="preserve"> n</w:t>
        </w:r>
      </w:ins>
      <w:ins w:id="1203" w:author="Daniel Stewart" w:date="2022-02-08T16:23:00Z">
        <w:r w:rsidR="002D72B5">
          <w:t>ative dominanc</w:t>
        </w:r>
      </w:ins>
      <w:ins w:id="1204" w:author="Daniel Stewart" w:date="2022-02-09T09:20:00Z">
        <w:r w:rsidR="00F60B48">
          <w:t>e</w:t>
        </w:r>
      </w:ins>
      <w:ins w:id="1205" w:author="Daniel Stewart" w:date="2022-02-08T16:23:00Z">
        <w:r w:rsidR="002D72B5">
          <w:t xml:space="preserve">, </w:t>
        </w:r>
      </w:ins>
      <w:ins w:id="1206" w:author="Daniel Stewart" w:date="2022-02-09T09:25:00Z">
        <w:r w:rsidR="00F60B48">
          <w:t>as</w:t>
        </w:r>
      </w:ins>
      <w:ins w:id="1207" w:author="Daniel Stewart" w:date="2022-02-08T16:23:00Z">
        <w:r w:rsidR="002D72B5" w:rsidRPr="3A5D7FCA">
          <w:t xml:space="preserve"> plots averag</w:t>
        </w:r>
      </w:ins>
      <w:ins w:id="1208" w:author="Daniel Stewart" w:date="2022-02-09T09:25:00Z">
        <w:r w:rsidR="00F60B48">
          <w:t>ed</w:t>
        </w:r>
      </w:ins>
      <w:ins w:id="1209" w:author="Daniel Stewart" w:date="2022-02-08T16:23:00Z">
        <w:r w:rsidR="002D72B5" w:rsidRPr="3A5D7FCA">
          <w:t xml:space="preserve"> </w:t>
        </w:r>
      </w:ins>
      <w:ins w:id="1210" w:author="Daniel Stewart" w:date="2022-02-09T09:26:00Z">
        <w:r w:rsidR="00F60B48">
          <w:t xml:space="preserve">a decrease of </w:t>
        </w:r>
      </w:ins>
      <w:ins w:id="1211" w:author="Daniel Stewart" w:date="2022-02-08T16:23:00Z">
        <w:r w:rsidR="002D72B5">
          <w:t>over</w:t>
        </w:r>
        <w:r w:rsidR="002D72B5" w:rsidRPr="3A5D7FCA">
          <w:t xml:space="preserve"> 1% per kilometer </w:t>
        </w:r>
      </w:ins>
      <w:ins w:id="1212" w:author="Daniel Stewart" w:date="2022-02-09T09:42:00Z">
        <w:r w:rsidR="002702E4" w:rsidRPr="3A5D7FCA">
          <w:t>upriver and</w:t>
        </w:r>
      </w:ins>
      <w:ins w:id="1213" w:author="Daniel Stewart" w:date="2022-02-09T09:26:00Z">
        <w:r w:rsidR="00F12E81">
          <w:t xml:space="preserve"> were on average </w:t>
        </w:r>
      </w:ins>
      <w:ins w:id="1214" w:author="Daniel Stewart" w:date="2022-02-08T16:23:00Z">
        <w:r w:rsidR="002D72B5" w:rsidRPr="3A5D7FCA">
          <w:t>1</w:t>
        </w:r>
      </w:ins>
      <w:ins w:id="1215" w:author="Daniel Stewart" w:date="2022-02-08T16:24:00Z">
        <w:r w:rsidR="002D72B5">
          <w:t>6</w:t>
        </w:r>
      </w:ins>
      <w:ins w:id="1216" w:author="Daniel Stewart" w:date="2022-02-08T16:23:00Z">
        <w:r w:rsidR="002D72B5" w:rsidRPr="3A5D7FCA">
          <w:t xml:space="preserve">% </w:t>
        </w:r>
      </w:ins>
      <w:ins w:id="1217" w:author="Daniel Stewart" w:date="2022-02-09T09:26:00Z">
        <w:r w:rsidR="00F12E81">
          <w:t xml:space="preserve">lower </w:t>
        </w:r>
      </w:ins>
      <w:ins w:id="1218" w:author="Daniel Stewart" w:date="2022-02-08T16:23:00Z">
        <w:r w:rsidR="002D72B5" w:rsidRPr="3A5D7FCA">
          <w:t xml:space="preserve">in </w:t>
        </w:r>
      </w:ins>
      <w:ins w:id="1219" w:author="Daniel Stewart" w:date="2022-02-09T09:25:00Z">
        <w:r w:rsidR="00F60B48">
          <w:t>closed embayments</w:t>
        </w:r>
      </w:ins>
      <w:ins w:id="1220" w:author="Daniel Stewart" w:date="2022-02-09T09:26:00Z">
        <w:r w:rsidR="00F12E81">
          <w:t xml:space="preserve"> than non-embayed marshes</w:t>
        </w:r>
      </w:ins>
      <w:ins w:id="1221" w:author="Daniel Stewart" w:date="2022-02-09T09:25:00Z">
        <w:r w:rsidR="00F60B48">
          <w:t xml:space="preserve"> </w:t>
        </w:r>
      </w:ins>
      <w:ins w:id="1222"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23" w:author="Daniel Stewart" w:date="2022-02-09T09:21:00Z">
        <w:r w:rsidR="00F60B48">
          <w:t>83</w:t>
        </w:r>
      </w:ins>
      <w:ins w:id="1224"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25" w:author="Daniel Stewart" w:date="2022-02-09T09:20:00Z">
        <w:r w:rsidR="00F60B48">
          <w:t>2</w:t>
        </w:r>
      </w:ins>
      <w:ins w:id="1226" w:author="Daniel Stewart" w:date="2022-02-08T16:25:00Z">
        <w:r w:rsidR="002D72B5">
          <w:t>; Fig. 3)</w:t>
        </w:r>
      </w:ins>
      <w:ins w:id="1227" w:author="Daniel Stewart" w:date="2022-02-08T16:23:00Z">
        <w:r w:rsidR="002D72B5">
          <w:t xml:space="preserve">. </w:t>
        </w:r>
      </w:ins>
      <w:del w:id="1228" w:author="Daniel Stewart" w:date="2022-02-08T16:24:00Z">
        <w:r w:rsidR="29EBDC8C" w:rsidRPr="3A5D7FCA" w:rsidDel="002D72B5">
          <w:delText xml:space="preserve">Among model main effects, </w:delText>
        </w:r>
      </w:del>
      <w:del w:id="1229" w:author="Daniel Stewart" w:date="2022-02-08T16:20:00Z">
        <w:r w:rsidR="29EBDC8C" w:rsidRPr="3A5D7FCA" w:rsidDel="001F2601">
          <w:delText xml:space="preserve">only </w:delText>
        </w:r>
      </w:del>
      <w:del w:id="1230" w:author="Daniel Stewart" w:date="2022-02-08T16:18:00Z">
        <w:r w:rsidR="33F2FFD1" w:rsidRPr="3A5D7FCA" w:rsidDel="001F2601">
          <w:delText>channel proximity</w:delText>
        </w:r>
      </w:del>
      <w:del w:id="1231"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32" w:author="Daniel Stewart" w:date="2022-02-08T16:19:00Z">
        <w:r w:rsidR="29EBDC8C" w:rsidRPr="3A5D7FCA" w:rsidDel="001F2601">
          <w:delText>3</w:delText>
        </w:r>
        <w:r w:rsidR="00D7012B" w:rsidDel="001F2601">
          <w:delText>2</w:delText>
        </w:r>
      </w:del>
      <w:del w:id="1233"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34"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35" w:author="Daniel Stewart" w:date="2022-02-09T09:27:00Z">
        <w:r w:rsidR="36B2FB8C" w:rsidRPr="3A5D7FCA" w:rsidDel="00F12E81">
          <w:delText xml:space="preserve">channel proximity and </w:delText>
        </w:r>
      </w:del>
      <w:r w:rsidR="36B2FB8C" w:rsidRPr="3A5D7FCA">
        <w:t xml:space="preserve">elevation </w:t>
      </w:r>
      <w:ins w:id="1236"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37" w:author="Daniel Stewart" w:date="2022-02-09T09:41:00Z">
        <w:r w:rsidR="006D785F">
          <w:t xml:space="preserve">mid to high elevation </w:t>
        </w:r>
      </w:ins>
      <w:ins w:id="1238" w:author="Daniel Stewart" w:date="2022-02-09T09:39:00Z">
        <w:r w:rsidR="006D785F">
          <w:t>plots</w:t>
        </w:r>
      </w:ins>
      <w:del w:id="1239" w:author="Daniel Stewart" w:date="2022-02-09T09:41:00Z">
        <w:r w:rsidR="36B2FB8C" w:rsidRPr="3A5D7FCA" w:rsidDel="006D785F">
          <w:delText>mid to high elevation marshes</w:delText>
        </w:r>
      </w:del>
      <w:r w:rsidR="36B2FB8C" w:rsidRPr="3A5D7FCA">
        <w:t xml:space="preserve"> generally experience </w:t>
      </w:r>
      <w:del w:id="1240" w:author="Daniel Stewart" w:date="2022-02-09T09:33:00Z">
        <w:r w:rsidR="270ECA23" w:rsidRPr="3A5D7FCA" w:rsidDel="00BB1438">
          <w:delText xml:space="preserve">more significant </w:delText>
        </w:r>
      </w:del>
      <w:ins w:id="1241" w:author="Daniel Stewart" w:date="2022-02-09T09:39:00Z">
        <w:r w:rsidR="006D785F">
          <w:t>steeper declines</w:t>
        </w:r>
      </w:ins>
      <w:del w:id="1242" w:author="Daniel Stewart" w:date="2022-02-09T09:39:00Z">
        <w:r w:rsidR="36B2FB8C" w:rsidRPr="3A5D7FCA" w:rsidDel="006D785F">
          <w:delText>declines</w:delText>
        </w:r>
      </w:del>
      <w:r w:rsidR="36B2FB8C" w:rsidRPr="3A5D7FCA">
        <w:t xml:space="preserve"> in native dominance wi</w:t>
      </w:r>
      <w:ins w:id="1243" w:author="Daniel Stewart" w:date="2022-02-09T09:40:00Z">
        <w:r w:rsidR="006D785F">
          <w:t xml:space="preserve">th </w:t>
        </w:r>
      </w:ins>
      <w:del w:id="1244"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45" w:author="Daniel Stewart" w:date="2022-02-09T09:40:00Z">
        <w:r w:rsidR="006D785F">
          <w:t xml:space="preserve">than low elevation plots </w:t>
        </w:r>
      </w:ins>
      <w:r w:rsidR="2006FBD8" w:rsidRPr="3A5D7FCA">
        <w:t>(</w:t>
      </w:r>
      <w:r w:rsidR="00D7012B" w:rsidRPr="00D7012B">
        <w:rPr>
          <w:i/>
          <w:iCs/>
        </w:rPr>
        <w:t>p</w:t>
      </w:r>
      <w:r w:rsidR="00D7012B">
        <w:t xml:space="preserve"> = .0</w:t>
      </w:r>
      <w:ins w:id="1246" w:author="Daniel Stewart" w:date="2022-02-09T09:28:00Z">
        <w:r w:rsidR="00F12E81">
          <w:t>18</w:t>
        </w:r>
      </w:ins>
      <w:del w:id="1247"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48"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49"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w:t>
      </w:r>
      <w:r w:rsidR="49C31C26" w:rsidRPr="3A5D7FCA">
        <w:lastRenderedPageBreak/>
        <w:t>indications that low elevation</w:t>
      </w:r>
      <w:ins w:id="1250" w:author="Daniel Stewart" w:date="2022-02-09T09:42:00Z">
        <w:r w:rsidR="002702E4">
          <w:t xml:space="preserve"> </w:t>
        </w:r>
      </w:ins>
      <w:del w:id="1251" w:author="Daniel Stewart" w:date="2022-02-09T09:42:00Z">
        <w:r w:rsidR="49C31C26" w:rsidRPr="3A5D7FCA" w:rsidDel="002702E4">
          <w:delText xml:space="preserve"> marshes</w:delText>
        </w:r>
        <w:r w:rsidR="00B32D2B" w:rsidDel="002702E4">
          <w:delText xml:space="preserve"> </w:delText>
        </w:r>
      </w:del>
      <w:ins w:id="1252"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53" w:author="Daniel Stewart" w:date="2022-02-09T09:42:00Z">
        <w:r w:rsidR="49C31C26" w:rsidRPr="3A5D7FCA" w:rsidDel="002702E4">
          <w:delText xml:space="preserve"> </w:delText>
        </w:r>
      </w:del>
      <w:ins w:id="1254" w:author="Daniel Stewart" w:date="2022-02-09T09:42:00Z">
        <w:r w:rsidR="002702E4">
          <w:t xml:space="preserve"> plots</w:t>
        </w:r>
      </w:ins>
      <w:del w:id="1255" w:author="Daniel Stewart" w:date="2022-02-09T09:42:00Z">
        <w:r w:rsidR="49C31C26" w:rsidRPr="3A5D7FCA" w:rsidDel="002702E4">
          <w:delText>marshes</w:delText>
        </w:r>
      </w:del>
      <w:r w:rsidR="49C31C26" w:rsidRPr="3A5D7FCA">
        <w:t>.</w:t>
      </w:r>
    </w:p>
    <w:p w14:paraId="19E16F52" w14:textId="1DABA968" w:rsidR="00C872E7" w:rsidRDefault="00C872E7" w:rsidP="00D95039"/>
    <w:p w14:paraId="764A735E" w14:textId="66C749DB" w:rsidR="3A5D7FCA" w:rsidDel="00252975" w:rsidRDefault="3A5D7FCA" w:rsidP="00D95039">
      <w:pPr>
        <w:rPr>
          <w:del w:id="1256" w:author="Daniel Stewart" w:date="2022-02-10T14:13:00Z"/>
        </w:rPr>
      </w:pPr>
    </w:p>
    <w:p w14:paraId="2BD5C035" w14:textId="40FCFA97" w:rsidR="600A8E5D" w:rsidRPr="004C769A" w:rsidRDefault="2C7672EC" w:rsidP="00D95039">
      <w:pPr>
        <w:pStyle w:val="Heading2"/>
      </w:pPr>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10460AF3" w14:textId="77777777" w:rsidR="003746AA" w:rsidRDefault="769A0334" w:rsidP="00D95039">
      <w:pPr>
        <w:rPr>
          <w:ins w:id="1257" w:author="Daniel Stewart" w:date="2022-02-09T13:28:00Z"/>
        </w:rPr>
      </w:pPr>
      <w:r w:rsidRPr="005B1331">
        <w:t xml:space="preserve">A total of </w:t>
      </w:r>
      <w:r w:rsidR="15F72E70" w:rsidRPr="005B1331">
        <w:t>17</w:t>
      </w:r>
      <w:ins w:id="1258" w:author="Daniel Stewart" w:date="2022-02-09T13:07:00Z">
        <w:r w:rsidR="002F123E">
          <w:t>16</w:t>
        </w:r>
      </w:ins>
      <w:del w:id="1259"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60" w:author="Daniel Stewart" w:date="2022-02-09T12:32:00Z">
        <w:r w:rsidR="00892620">
          <w:t>44</w:t>
        </w:r>
      </w:ins>
      <w:del w:id="1261"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62" w:author="Daniel Stewart" w:date="2022-02-09T12:31:00Z">
        <w:r w:rsidR="00B31E18">
          <w:t>. The remaining</w:t>
        </w:r>
      </w:ins>
      <w:del w:id="1263" w:author="Daniel Stewart" w:date="2022-02-09T12:31:00Z">
        <w:r w:rsidR="2617484C" w:rsidRPr="005B1331" w:rsidDel="00B31E18">
          <w:delText>, and</w:delText>
        </w:r>
      </w:del>
      <w:r w:rsidR="2617484C" w:rsidRPr="005B1331">
        <w:t xml:space="preserve"> 47</w:t>
      </w:r>
      <w:ins w:id="1264" w:author="Daniel Stewart" w:date="2022-02-09T12:35:00Z">
        <w:r w:rsidR="00892620">
          <w:t>2</w:t>
        </w:r>
      </w:ins>
      <w:del w:id="1265" w:author="Daniel Stewart" w:date="2022-02-09T12:35:00Z">
        <w:r w:rsidR="2617484C" w:rsidRPr="005B1331" w:rsidDel="00892620">
          <w:delText>0</w:delText>
        </w:r>
      </w:del>
      <w:ins w:id="1266" w:author="Daniel Stewart" w:date="2022-02-09T12:31:00Z">
        <w:r w:rsidR="00892620">
          <w:t xml:space="preserve"> </w:t>
        </w:r>
      </w:ins>
      <w:ins w:id="1267" w:author="Daniel Stewart" w:date="2022-02-09T12:32:00Z">
        <w:r w:rsidR="00892620">
          <w:t xml:space="preserve">originated from 16 </w:t>
        </w:r>
      </w:ins>
      <w:del w:id="1268" w:author="Daniel Stewart" w:date="2022-02-09T12:31:00Z">
        <w:r w:rsidR="2617484C" w:rsidRPr="005B1331" w:rsidDel="00892620">
          <w:delText xml:space="preserve"> from</w:delText>
        </w:r>
      </w:del>
      <w:del w:id="1269"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ins w:id="1270" w:author="Daniel Stewart" w:date="2022-02-09T12:41:00Z">
        <w:r w:rsidR="00060D60">
          <w:t xml:space="preserve">, with </w:t>
        </w:r>
      </w:ins>
      <w:ins w:id="1271" w:author="Daniel Stewart" w:date="2022-02-09T12:46:00Z">
        <w:r w:rsidR="00E80E0A">
          <w:t>292</w:t>
        </w:r>
      </w:ins>
      <w:ins w:id="1272" w:author="Daniel Stewart" w:date="2022-02-09T12:41:00Z">
        <w:r w:rsidR="00060D60">
          <w:t xml:space="preserve"> sampled in 2015 and </w:t>
        </w:r>
      </w:ins>
      <w:ins w:id="1273" w:author="Daniel Stewart" w:date="2022-02-09T12:46:00Z">
        <w:r w:rsidR="00E80E0A">
          <w:t>180</w:t>
        </w:r>
      </w:ins>
      <w:ins w:id="1274" w:author="Daniel Stewart" w:date="2022-02-09T12:41:00Z">
        <w:r w:rsidR="00060D60">
          <w:t xml:space="preserve"> sampled in 2021</w:t>
        </w:r>
      </w:ins>
      <w:r w:rsidR="00AA5631">
        <w:t xml:space="preserve"> (Fig</w:t>
      </w:r>
      <w:ins w:id="1275" w:author="Daniel Stewart" w:date="2022-02-09T12:36:00Z">
        <w:r w:rsidR="00892620">
          <w:t>s</w:t>
        </w:r>
      </w:ins>
      <w:r w:rsidR="00AA5631">
        <w:t>.</w:t>
      </w:r>
      <w:ins w:id="1276" w:author="Daniel Stewart" w:date="2022-02-09T12:36:00Z">
        <w:r w:rsidR="00892620">
          <w:t xml:space="preserve"> 2,</w:t>
        </w:r>
      </w:ins>
      <w:del w:id="1277" w:author="Daniel Stewart" w:date="2022-02-09T12:36:00Z">
        <w:r w:rsidR="00AA5631" w:rsidDel="00892620">
          <w:delText xml:space="preserve"> </w:delText>
        </w:r>
      </w:del>
      <w:r w:rsidR="00AA5631">
        <w:t>5)</w:t>
      </w:r>
      <w:r w:rsidR="7377992F" w:rsidRPr="005B1331">
        <w:t>.</w:t>
      </w:r>
      <w:r w:rsidR="3D6E60D0" w:rsidRPr="005B1331">
        <w:t xml:space="preserve"> </w:t>
      </w:r>
      <w:del w:id="1278" w:author="Daniel Stewart" w:date="2022-02-09T12:51:00Z">
        <w:r w:rsidR="64853C5F" w:rsidRPr="005B1331" w:rsidDel="001A0C3D">
          <w:delText xml:space="preserve">Sampling effort was similar in </w:delText>
        </w:r>
      </w:del>
      <w:del w:id="1279" w:author="Daniel Stewart" w:date="2022-02-09T12:47:00Z">
        <w:r w:rsidR="64853C5F" w:rsidRPr="005B1331" w:rsidDel="001A0C3D">
          <w:delText>compensation</w:delText>
        </w:r>
      </w:del>
      <w:del w:id="1280" w:author="Daniel Stewart" w:date="2022-02-09T12:51:00Z">
        <w:r w:rsidR="64853C5F" w:rsidRPr="005B1331" w:rsidDel="001A0C3D">
          <w:delText xml:space="preserve"> sites between years, however r</w:delText>
        </w:r>
      </w:del>
      <w:ins w:id="1281" w:author="Daniel Stewart" w:date="2022-02-09T12:51:00Z">
        <w:r w:rsidR="001A0C3D">
          <w:t>R</w:t>
        </w:r>
      </w:ins>
      <w:r w:rsidR="64853C5F" w:rsidRPr="005B1331">
        <w:t>eference sites were sampled with greater intensity in 2015</w:t>
      </w:r>
      <w:ins w:id="1282" w:author="Daniel Stewart" w:date="2022-02-09T12:51:00Z">
        <w:r w:rsidR="001A0C3D">
          <w:t xml:space="preserve"> than 2021</w:t>
        </w:r>
      </w:ins>
      <w:r w:rsidR="64853C5F" w:rsidRPr="005B1331">
        <w:t xml:space="preserve">, averaging </w:t>
      </w:r>
      <w:r w:rsidR="0071679A">
        <w:t>4</w:t>
      </w:r>
      <w:ins w:id="1283" w:author="Daniel Stewart" w:date="2022-02-09T12:52:00Z">
        <w:r w:rsidR="008E4DFB">
          <w:t>2</w:t>
        </w:r>
      </w:ins>
      <w:del w:id="1284"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285" w:author="Daniel Stewart" w:date="2022-02-09T12:52:00Z">
        <w:r w:rsidR="008E4DFB">
          <w:t>/site</w:t>
        </w:r>
      </w:ins>
      <w:del w:id="1286" w:author="Daniel Stewart" w:date="2022-02-09T12:52:00Z">
        <w:r w:rsidR="00854586" w:rsidDel="008E4DFB">
          <w:delText xml:space="preserve"> in 7 site</w:delText>
        </w:r>
      </w:del>
      <w:r w:rsidR="00854586">
        <w:t>s</w:t>
      </w:r>
      <w:ins w:id="1287" w:author="Daniel Stewart" w:date="2022-02-09T12:53:00Z">
        <w:r w:rsidR="008E4DFB">
          <w:t xml:space="preserve"> across 7 sites</w:t>
        </w:r>
      </w:ins>
      <w:r w:rsidR="00854586">
        <w:t>,</w:t>
      </w:r>
      <w:r w:rsidR="64853C5F" w:rsidRPr="005B1331">
        <w:t xml:space="preserve"> versus </w:t>
      </w:r>
      <w:ins w:id="1288" w:author="Daniel Stewart" w:date="2022-02-09T12:53:00Z">
        <w:r w:rsidR="008E4DFB">
          <w:t>20.0 plots/site</w:t>
        </w:r>
      </w:ins>
      <w:del w:id="1289"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290" w:author="Daniel Stewart" w:date="2022-02-09T12:53:00Z">
        <w:r w:rsidR="008E4DFB">
          <w:t xml:space="preserve">across 9 </w:t>
        </w:r>
      </w:ins>
      <w:del w:id="1291"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292" w:author="Daniel Stewart" w:date="2022-02-09T12:55:00Z">
        <w:r w:rsidR="008E4DFB" w:rsidRPr="00A24308">
          <w:t xml:space="preserve">Numeric plot data </w:t>
        </w:r>
      </w:ins>
      <w:ins w:id="1293" w:author="Daniel Stewart" w:date="2022-02-09T12:59:00Z">
        <w:r w:rsidR="008E4DFB">
          <w:t>encompassed</w:t>
        </w:r>
      </w:ins>
      <w:ins w:id="1294" w:author="Daniel Stewart" w:date="2022-02-09T12:55:00Z">
        <w:r w:rsidR="008E4DFB" w:rsidRPr="00A24308">
          <w:t xml:space="preserve"> a wide range of marsh conditions: channel proximity (0 – 201 m), distance upriver (0.4 – 46.9 km), elevation (-0.77 – 2.80 m; see Appendix </w:t>
        </w:r>
        <w:r w:rsidR="008E4DFB" w:rsidRPr="002E0D0D">
          <w:t>X for detailed summary statistics)</w:t>
        </w:r>
        <w:r w:rsidR="008E4DFB" w:rsidRPr="00A24308">
          <w:t xml:space="preserve">.  Among categorical variables, </w:t>
        </w:r>
      </w:ins>
      <w:ins w:id="1295" w:author="Daniel Stewart" w:date="2022-02-09T13:06:00Z">
        <w:r w:rsidR="002F123E">
          <w:t>651</w:t>
        </w:r>
      </w:ins>
      <w:ins w:id="1296" w:author="Daniel Stewart" w:date="2022-02-09T12:55:00Z">
        <w:r w:rsidR="008E4DFB" w:rsidRPr="00A24308">
          <w:t xml:space="preserve"> (</w:t>
        </w:r>
      </w:ins>
      <w:ins w:id="1297" w:author="Daniel Stewart" w:date="2022-02-09T13:08:00Z">
        <w:r w:rsidR="002F123E">
          <w:t>38</w:t>
        </w:r>
      </w:ins>
      <w:ins w:id="1298" w:author="Daniel Stewart" w:date="2022-02-09T12:55:00Z">
        <w:r w:rsidR="008E4DFB" w:rsidRPr="00A24308">
          <w:t xml:space="preserve">%) of plots </w:t>
        </w:r>
        <w:proofErr w:type="gramStart"/>
        <w:r w:rsidR="008E4DFB" w:rsidRPr="00A24308">
          <w:t>were located in</w:t>
        </w:r>
        <w:proofErr w:type="gramEnd"/>
        <w:r w:rsidR="008E4DFB" w:rsidRPr="00A24308">
          <w:t xml:space="preserve"> the North Arm, </w:t>
        </w:r>
      </w:ins>
      <w:ins w:id="1299" w:author="Daniel Stewart" w:date="2022-02-09T13:08:00Z">
        <w:r w:rsidR="002F123E">
          <w:t xml:space="preserve">472 (28%) occurred in reference marshes, </w:t>
        </w:r>
      </w:ins>
      <w:ins w:id="1300" w:author="Daniel Stewart" w:date="2022-02-09T12:55:00Z">
        <w:r w:rsidR="008E4DFB" w:rsidRPr="00A24308">
          <w:t>and 273 (</w:t>
        </w:r>
      </w:ins>
      <w:ins w:id="1301" w:author="Daniel Stewart" w:date="2022-02-09T13:10:00Z">
        <w:r w:rsidR="002F123E">
          <w:t>16</w:t>
        </w:r>
      </w:ins>
      <w:ins w:id="1302" w:author="Daniel Stewart" w:date="2022-02-09T12:55:00Z">
        <w:r w:rsidR="008E4DFB" w:rsidRPr="00A24308">
          <w:t>%) were located in closed embayments.</w:t>
        </w:r>
      </w:ins>
    </w:p>
    <w:p w14:paraId="37D282FB" w14:textId="77777777" w:rsidR="003746AA" w:rsidRDefault="003746AA" w:rsidP="00D95039">
      <w:pPr>
        <w:rPr>
          <w:ins w:id="1303" w:author="Daniel Stewart" w:date="2022-02-09T13:28:00Z"/>
        </w:rPr>
      </w:pPr>
    </w:p>
    <w:p w14:paraId="25C674E7" w14:textId="36C78312" w:rsidR="00CA40B1" w:rsidDel="004B08D8" w:rsidRDefault="008E4DFB" w:rsidP="009F3333">
      <w:pPr>
        <w:rPr>
          <w:del w:id="1304" w:author="Daniel Stewart" w:date="2022-02-09T16:46:00Z"/>
        </w:rPr>
      </w:pPr>
      <w:ins w:id="1305" w:author="Daniel Stewart" w:date="2022-02-09T12:55:00Z">
        <w:r w:rsidRPr="00A24308">
          <w:t xml:space="preserve"> </w:t>
        </w:r>
      </w:ins>
      <w:r w:rsidR="34AE82F4" w:rsidRPr="005B1331">
        <w:t>Native richness ranged from 0</w:t>
      </w:r>
      <w:r w:rsidR="0071679A">
        <w:t>–</w:t>
      </w:r>
      <w:r w:rsidR="34AE82F4" w:rsidRPr="005B1331">
        <w:t>13 species</w:t>
      </w:r>
      <w:ins w:id="1306" w:author="Daniel Stewart" w:date="2022-02-09T15:27:00Z">
        <w:r w:rsidR="002B1A91">
          <w:t>/plot</w:t>
        </w:r>
      </w:ins>
      <w:del w:id="1307" w:author="Daniel Stewart" w:date="2022-02-09T15:27:00Z">
        <w:r w:rsidR="5F16ED13" w:rsidRPr="005B1331" w:rsidDel="002B1A91">
          <w:delText>/plot</w:delText>
        </w:r>
      </w:del>
      <w:r w:rsidR="23ECEC17" w:rsidRPr="005B1331">
        <w:t>,</w:t>
      </w:r>
      <w:r w:rsidR="082ABEA8" w:rsidRPr="005B1331">
        <w:t xml:space="preserve"> averaging 3.</w:t>
      </w:r>
      <w:ins w:id="1308" w:author="Daniel Stewart" w:date="2022-02-09T13:27:00Z">
        <w:r w:rsidR="003746AA">
          <w:t>7</w:t>
        </w:r>
      </w:ins>
      <w:del w:id="1309"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10" w:author="Daniel Stewart" w:date="2022-02-09T15:31:00Z">
        <w:r w:rsidR="002B1A91">
          <w:t xml:space="preserve"> A total of </w:t>
        </w:r>
      </w:ins>
      <w:ins w:id="1311" w:author="Daniel Stewart" w:date="2022-02-09T15:39:00Z">
        <w:r w:rsidR="00981875">
          <w:t>1</w:t>
        </w:r>
      </w:ins>
      <w:ins w:id="1312" w:author="Daniel Stewart" w:date="2022-02-09T16:28:00Z">
        <w:r w:rsidR="00305A4B">
          <w:t>0</w:t>
        </w:r>
      </w:ins>
      <w:ins w:id="1313" w:author="Daniel Stewart" w:date="2022-02-09T16:32:00Z">
        <w:r w:rsidR="00251431">
          <w:t>7</w:t>
        </w:r>
      </w:ins>
      <w:ins w:id="1314" w:author="Daniel Stewart" w:date="2022-02-09T15:31:00Z">
        <w:r w:rsidR="002B1A91">
          <w:t xml:space="preserve"> native </w:t>
        </w:r>
      </w:ins>
      <w:ins w:id="1315" w:author="Daniel Stewart" w:date="2022-02-09T15:39:00Z">
        <w:r w:rsidR="00981875">
          <w:t xml:space="preserve">plant </w:t>
        </w:r>
      </w:ins>
      <w:ins w:id="1316" w:author="Daniel Stewart" w:date="2022-02-09T15:31:00Z">
        <w:r w:rsidR="002B1A91">
          <w:t xml:space="preserve">species were observed in plots, including </w:t>
        </w:r>
      </w:ins>
      <w:ins w:id="1317" w:author="Daniel Stewart" w:date="2022-02-09T15:39:00Z">
        <w:r w:rsidR="00981875">
          <w:t xml:space="preserve">at-risk </w:t>
        </w:r>
        <w:r w:rsidR="00981875">
          <w:rPr>
            <w:i/>
            <w:iCs/>
          </w:rPr>
          <w:t xml:space="preserve">S. </w:t>
        </w:r>
        <w:proofErr w:type="spellStart"/>
        <w:r w:rsidR="00981875">
          <w:rPr>
            <w:i/>
            <w:iCs/>
          </w:rPr>
          <w:t>hendersonii</w:t>
        </w:r>
      </w:ins>
      <w:proofErr w:type="spellEnd"/>
      <w:ins w:id="1318" w:author="Daniel Stewart" w:date="2022-02-09T16:29:00Z">
        <w:r w:rsidR="00305A4B">
          <w:rPr>
            <w:i/>
            <w:iCs/>
          </w:rPr>
          <w:t xml:space="preserve"> </w:t>
        </w:r>
        <w:r w:rsidR="00305A4B">
          <w:t xml:space="preserve">and </w:t>
        </w:r>
        <w:r w:rsidR="00305A4B">
          <w:rPr>
            <w:i/>
            <w:iCs/>
          </w:rPr>
          <w:t>Acorus americanus</w:t>
        </w:r>
      </w:ins>
      <w:ins w:id="1319" w:author="Daniel Stewart" w:date="2022-02-09T15:39:00Z">
        <w:r w:rsidR="00981875">
          <w:rPr>
            <w:i/>
            <w:iCs/>
          </w:rPr>
          <w:t xml:space="preserve"> </w:t>
        </w:r>
        <w:r w:rsidR="00981875" w:rsidRPr="00981875">
          <w:rPr>
            <w:rPrChange w:id="1320" w:author="Daniel Stewart" w:date="2022-02-09T15:40:00Z">
              <w:rPr>
                <w:i/>
                <w:iCs/>
              </w:rPr>
            </w:rPrChange>
          </w:rPr>
          <w:t>(</w:t>
        </w:r>
      </w:ins>
      <w:ins w:id="1321" w:author="Daniel Stewart" w:date="2022-02-09T15:40:00Z">
        <w:r w:rsidR="00981875">
          <w:t xml:space="preserve">see </w:t>
        </w:r>
        <w:r w:rsidR="00981875" w:rsidRPr="00981875">
          <w:rPr>
            <w:color w:val="000000" w:themeColor="text1"/>
            <w:rPrChange w:id="1322" w:author="Daniel Stewart" w:date="2022-02-09T15:40:00Z">
              <w:rPr/>
            </w:rPrChange>
          </w:rPr>
          <w:t xml:space="preserve">Appendix </w:t>
        </w:r>
        <w:r w:rsidR="00981875" w:rsidRPr="00251431">
          <w:rPr>
            <w:color w:val="FF0000"/>
            <w:rPrChange w:id="1323" w:author="Daniel Stewart" w:date="2022-02-09T16:35:00Z">
              <w:rPr/>
            </w:rPrChange>
          </w:rPr>
          <w:t>X</w:t>
        </w:r>
        <w:r w:rsidR="00981875" w:rsidRPr="00981875">
          <w:rPr>
            <w:color w:val="000000" w:themeColor="text1"/>
            <w:rPrChange w:id="1324" w:author="Daniel Stewart" w:date="2022-02-09T15:40:00Z">
              <w:rPr>
                <w:color w:val="FF0000"/>
              </w:rPr>
            </w:rPrChange>
          </w:rPr>
          <w:t xml:space="preserve"> for </w:t>
        </w:r>
        <w:r w:rsidR="00981875">
          <w:rPr>
            <w:color w:val="000000" w:themeColor="text1"/>
          </w:rPr>
          <w:t>comprehensive list</w:t>
        </w:r>
        <w:r w:rsidR="00981875" w:rsidRPr="00981875">
          <w:rPr>
            <w:color w:val="000000" w:themeColor="text1"/>
            <w:rPrChange w:id="1325" w:author="Daniel Stewart" w:date="2022-02-09T15:40:00Z">
              <w:rPr>
                <w:color w:val="FF0000"/>
              </w:rPr>
            </w:rPrChange>
          </w:rPr>
          <w:t>)</w:t>
        </w:r>
      </w:ins>
      <w:ins w:id="1326" w:author="Daniel Stewart" w:date="2022-02-09T15:39:00Z">
        <w:r w:rsidR="00981875" w:rsidRPr="00981875">
          <w:rPr>
            <w:color w:val="000000" w:themeColor="text1"/>
            <w:rPrChange w:id="1327" w:author="Daniel Stewart" w:date="2022-02-09T15:40:00Z">
              <w:rPr/>
            </w:rPrChange>
          </w:rPr>
          <w:t xml:space="preserve">. </w:t>
        </w:r>
      </w:ins>
      <w:del w:id="1328"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29" w:author="Daniel Stewart" w:date="2022-02-09T16:36:00Z">
        <w:r w:rsidR="00251431">
          <w:t xml:space="preserve"> and</w:t>
        </w:r>
      </w:ins>
      <w:del w:id="1330"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31" w:author="Daniel Stewart" w:date="2022-02-09T16:36:00Z">
        <w:r w:rsidR="00251431">
          <w:t>)</w:t>
        </w:r>
      </w:ins>
      <w:del w:id="1332"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33" w:author="Daniel Stewart" w:date="2022-02-09T16:36:00Z">
        <w:r w:rsidR="00C86E50">
          <w:t>9</w:t>
        </w:r>
      </w:ins>
      <w:del w:id="1334" w:author="Daniel Stewart" w:date="2022-02-09T16:36:00Z">
        <w:r w:rsidR="00CA40B1" w:rsidRPr="005B1331" w:rsidDel="00C86E50">
          <w:delText>8</w:delText>
        </w:r>
      </w:del>
      <w:r w:rsidR="00CA40B1" w:rsidRPr="005B1331">
        <w:t xml:space="preserve"> native species/plot with each met</w:t>
      </w:r>
      <w:del w:id="1335" w:author="Daniel Stewart" w:date="2022-02-09T16:36:00Z">
        <w:r w:rsidR="00CA40B1" w:rsidRPr="005B1331" w:rsidDel="00C86E50">
          <w:delText>e</w:delText>
        </w:r>
      </w:del>
      <w:r w:rsidR="00CA40B1" w:rsidRPr="005B1331">
        <w:t>r</w:t>
      </w:r>
      <w:ins w:id="1336" w:author="Daniel Stewart" w:date="2022-02-09T16:36:00Z">
        <w:r w:rsidR="00C86E50">
          <w:t>e</w:t>
        </w:r>
      </w:ins>
      <w:r w:rsidR="00CA40B1" w:rsidRPr="005B1331">
        <w:t xml:space="preserve"> </w:t>
      </w:r>
      <w:ins w:id="1337" w:author="Daniel Stewart" w:date="2022-02-09T16:36:00Z">
        <w:r w:rsidR="00C86E50">
          <w:t xml:space="preserve">of </w:t>
        </w:r>
      </w:ins>
      <w:r w:rsidR="00CA40B1" w:rsidRPr="005B1331">
        <w:t>elevation</w:t>
      </w:r>
      <w:ins w:id="1338" w:author="Daniel Stewart" w:date="2022-02-09T16:36:00Z">
        <w:r w:rsidR="00C86E50">
          <w:t xml:space="preserve"> g</w:t>
        </w:r>
      </w:ins>
      <w:ins w:id="1339" w:author="Daniel Stewart" w:date="2022-02-09T16:37:00Z">
        <w:r w:rsidR="00C86E50">
          <w:t>ained</w:t>
        </w:r>
      </w:ins>
      <w:r w:rsidR="00CA40B1" w:rsidRPr="005B1331">
        <w:t xml:space="preserve">, </w:t>
      </w:r>
      <w:ins w:id="1340" w:author="Daniel Stewart" w:date="2022-02-09T16:39:00Z">
        <w:r w:rsidR="00C86E50">
          <w:t xml:space="preserve">and </w:t>
        </w:r>
      </w:ins>
      <w:r w:rsidR="00B959EA">
        <w:t>0</w:t>
      </w:r>
      <w:r w:rsidR="00CA40B1" w:rsidRPr="005B1331">
        <w:t>.</w:t>
      </w:r>
      <w:del w:id="1341" w:author="Daniel Stewart" w:date="2022-02-09T16:39:00Z">
        <w:r w:rsidR="00CA40B1" w:rsidRPr="005B1331" w:rsidDel="00C86E50">
          <w:delText>06</w:delText>
        </w:r>
      </w:del>
      <w:ins w:id="1342" w:author="Daniel Stewart" w:date="2022-02-09T16:39:00Z">
        <w:r w:rsidR="00C86E50">
          <w:t>1</w:t>
        </w:r>
      </w:ins>
      <w:r w:rsidR="00CA40B1" w:rsidRPr="005B1331">
        <w:t xml:space="preserve"> native species/plot with each kilometer upriver</w:t>
      </w:r>
      <w:ins w:id="1343" w:author="Daniel Stewart" w:date="2022-02-09T16:37:00Z">
        <w:r w:rsidR="00C86E50">
          <w:t xml:space="preserve"> </w:t>
        </w:r>
      </w:ins>
      <w:del w:id="1344"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45" w:author="Daniel Stewart" w:date="2022-02-09T16:38:00Z">
        <w:r w:rsidR="00C86E50">
          <w:t>081</w:t>
        </w:r>
      </w:ins>
      <w:del w:id="1346"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47" w:author="Daniel Stewart" w:date="2022-02-09T16:38:00Z">
        <w:r w:rsidR="00C86E50">
          <w:t>21</w:t>
        </w:r>
      </w:ins>
      <w:del w:id="1348"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49" w:author="Daniel Stewart" w:date="2022-02-09T16:40:00Z">
        <w:r w:rsidR="00C86E50">
          <w:t xml:space="preserve">Plots located in </w:t>
        </w:r>
      </w:ins>
      <w:ins w:id="1350" w:author="Daniel Stewart" w:date="2022-02-09T16:41:00Z">
        <w:r w:rsidR="00C86E50">
          <w:t xml:space="preserve">closed </w:t>
        </w:r>
      </w:ins>
      <w:ins w:id="1351" w:author="Daniel Stewart" w:date="2022-02-09T16:40:00Z">
        <w:r w:rsidR="00C86E50">
          <w:t>embay</w:t>
        </w:r>
      </w:ins>
      <w:ins w:id="1352" w:author="Daniel Stewart" w:date="2022-02-09T16:41:00Z">
        <w:r w:rsidR="00C86E50">
          <w:t>ment</w:t>
        </w:r>
      </w:ins>
      <w:ins w:id="1353" w:author="Daniel Stewart" w:date="2022-02-09T16:40:00Z">
        <w:r w:rsidR="00C86E50">
          <w:t xml:space="preserve"> marshes on average</w:t>
        </w:r>
      </w:ins>
      <w:ins w:id="1354" w:author="Daniel Stewart" w:date="2022-02-09T16:41:00Z">
        <w:r w:rsidR="00C86E50">
          <w:t xml:space="preserve"> contained </w:t>
        </w:r>
      </w:ins>
      <w:ins w:id="1355" w:author="Daniel Stewart" w:date="2022-02-09T16:40:00Z">
        <w:r w:rsidR="00C86E50">
          <w:t>1.45</w:t>
        </w:r>
      </w:ins>
      <w:ins w:id="1356"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57" w:author="Daniel Stewart" w:date="2022-02-09T16:42:00Z">
        <w:r w:rsidR="00C86E50">
          <w:t xml:space="preserve"> </w:t>
        </w:r>
      </w:ins>
      <w:ins w:id="1358" w:author="Daniel Stewart" w:date="2022-02-09T16:47:00Z">
        <w:r w:rsidR="004B08D8">
          <w:t>The placement of a plot within a r</w:t>
        </w:r>
      </w:ins>
      <w:ins w:id="1359" w:author="Daniel Stewart" w:date="2022-02-09T16:43:00Z">
        <w:r w:rsidR="004B08D8">
          <w:t>eference site</w:t>
        </w:r>
      </w:ins>
      <w:ins w:id="1360" w:author="Daniel Stewart" w:date="2022-02-09T16:47:00Z">
        <w:r w:rsidR="004B08D8">
          <w:t xml:space="preserve"> had no significant effect on</w:t>
        </w:r>
      </w:ins>
      <w:ins w:id="1361" w:author="Daniel Stewart" w:date="2022-02-09T16:48:00Z">
        <w:r w:rsidR="004B08D8">
          <w:t xml:space="preserve"> native richness, nor did </w:t>
        </w:r>
      </w:ins>
      <w:del w:id="1362" w:author="Daniel Stewart" w:date="2022-02-09T16:42:00Z">
        <w:r w:rsidR="00CA40B1" w:rsidRPr="005B1331" w:rsidDel="00C86E50">
          <w:delText xml:space="preserve">The placement of a plot in a reference </w:delText>
        </w:r>
      </w:del>
      <w:del w:id="1363" w:author="Daniel Stewart" w:date="2022-02-09T16:43:00Z">
        <w:r w:rsidR="00CA40B1" w:rsidRPr="005B1331" w:rsidDel="004B08D8">
          <w:delText>site had no significant effect</w:delText>
        </w:r>
      </w:del>
      <w:del w:id="1364" w:author="Daniel Stewart" w:date="2022-02-09T16:48:00Z">
        <w:r w:rsidR="00CA40B1" w:rsidRPr="005B1331" w:rsidDel="004B08D8">
          <w:delText>,</w:delText>
        </w:r>
      </w:del>
      <w:del w:id="1365" w:author="Daniel Stewart" w:date="2022-02-09T16:44:00Z">
        <w:r w:rsidR="00CA40B1" w:rsidRPr="005B1331" w:rsidDel="004B08D8">
          <w:delText xml:space="preserve"> nor did</w:delText>
        </w:r>
      </w:del>
      <w:del w:id="1366" w:author="Daniel Stewart" w:date="2022-02-09T16:45:00Z">
        <w:r w:rsidR="00CA40B1" w:rsidRPr="005B1331" w:rsidDel="004B08D8">
          <w:delText xml:space="preserve"> </w:delText>
        </w:r>
      </w:del>
      <w:r w:rsidR="00CA40B1" w:rsidRPr="005B1331">
        <w:t>river arm</w:t>
      </w:r>
      <w:ins w:id="1367" w:author="Daniel Stewart" w:date="2022-02-09T16:39:00Z">
        <w:r w:rsidR="00C86E50">
          <w:t>, channel proximity,</w:t>
        </w:r>
      </w:ins>
      <w:r w:rsidR="00CA40B1" w:rsidRPr="005B1331">
        <w:t xml:space="preserve"> or </w:t>
      </w:r>
      <w:ins w:id="1368" w:author="Daniel Stewart" w:date="2022-02-09T16:45:00Z">
        <w:r w:rsidR="004B08D8">
          <w:t>in an</w:t>
        </w:r>
      </w:ins>
      <w:del w:id="1369" w:author="Daniel Stewart" w:date="2022-02-09T16:45:00Z">
        <w:r w:rsidR="00CA40B1" w:rsidDel="004B08D8">
          <w:delText>an</w:delText>
        </w:r>
      </w:del>
      <w:r w:rsidR="00CA40B1">
        <w:t xml:space="preserve"> interaction between distance upriver and elevation.</w:t>
      </w:r>
    </w:p>
    <w:p w14:paraId="04CDCA99" w14:textId="0E88564D" w:rsidR="600A8E5D" w:rsidDel="004B08D8" w:rsidRDefault="600A8E5D" w:rsidP="009F3333">
      <w:pPr>
        <w:rPr>
          <w:del w:id="1370" w:author="Daniel Stewart" w:date="2022-02-09T16:46:00Z"/>
        </w:rPr>
      </w:pPr>
    </w:p>
    <w:p w14:paraId="2AE3C34F" w14:textId="4BCE672D" w:rsidR="00AA5631" w:rsidDel="005F4F92" w:rsidRDefault="00AA5631" w:rsidP="00D95039">
      <w:pPr>
        <w:rPr>
          <w:del w:id="1371" w:author="Daniel Stewart" w:date="2022-02-10T13:54:00Z"/>
        </w:rPr>
      </w:pPr>
    </w:p>
    <w:p w14:paraId="0C9DDFE2" w14:textId="09835127" w:rsidR="00AA5631" w:rsidDel="005F4F92" w:rsidRDefault="00AA5631" w:rsidP="00D95039">
      <w:pPr>
        <w:rPr>
          <w:del w:id="1372" w:author="Daniel Stewart" w:date="2022-02-10T13:54:00Z"/>
        </w:rPr>
      </w:pPr>
    </w:p>
    <w:p w14:paraId="6F10CB1B" w14:textId="74875B99" w:rsidR="00AA5631" w:rsidDel="005F4F92" w:rsidRDefault="00AA5631" w:rsidP="00D95039">
      <w:pPr>
        <w:rPr>
          <w:del w:id="1373" w:author="Daniel Stewart" w:date="2022-02-10T13:54:00Z"/>
        </w:rPr>
      </w:pPr>
    </w:p>
    <w:p w14:paraId="046322E1" w14:textId="4F3687A2" w:rsidR="00AA5631" w:rsidDel="005F4F92" w:rsidRDefault="00AA5631" w:rsidP="00D95039">
      <w:pPr>
        <w:rPr>
          <w:del w:id="1374" w:author="Daniel Stewart" w:date="2022-02-10T13:54:00Z"/>
        </w:rPr>
      </w:pPr>
    </w:p>
    <w:p w14:paraId="088303A0" w14:textId="4E39B942" w:rsidR="00AA5631" w:rsidDel="005F4F92" w:rsidRDefault="00AA5631" w:rsidP="00D95039">
      <w:pPr>
        <w:rPr>
          <w:del w:id="1375" w:author="Daniel Stewart" w:date="2022-02-10T13:54:00Z"/>
        </w:rPr>
      </w:pPr>
    </w:p>
    <w:p w14:paraId="0F8F2A3B" w14:textId="1784F451" w:rsidR="00AA5631" w:rsidDel="005F4F92" w:rsidRDefault="00AA5631" w:rsidP="00D95039">
      <w:pPr>
        <w:rPr>
          <w:del w:id="1376" w:author="Daniel Stewart" w:date="2022-02-10T13:54:00Z"/>
        </w:rPr>
      </w:pPr>
    </w:p>
    <w:p w14:paraId="504C2211" w14:textId="629D8B02" w:rsidR="00AA5631" w:rsidDel="005F4F92" w:rsidRDefault="00AA5631" w:rsidP="00D95039">
      <w:pPr>
        <w:rPr>
          <w:del w:id="1377" w:author="Daniel Stewart" w:date="2022-02-10T13:54:00Z"/>
        </w:rPr>
      </w:pPr>
    </w:p>
    <w:p w14:paraId="588D40E8" w14:textId="23F39934" w:rsidR="00AA5631" w:rsidRDefault="00AA5631" w:rsidP="00D95039"/>
    <w:p w14:paraId="53492340" w14:textId="32C1E782" w:rsidR="00AA5631" w:rsidDel="008E4DFB" w:rsidRDefault="00AA5631" w:rsidP="009F3333">
      <w:pPr>
        <w:rPr>
          <w:del w:id="1378" w:author="Daniel Stewart" w:date="2022-02-09T12:57:00Z"/>
        </w:rPr>
      </w:pPr>
    </w:p>
    <w:p w14:paraId="48F2D880" w14:textId="223FCCE3" w:rsidR="00AA5631" w:rsidDel="008E4DFB" w:rsidRDefault="00AA5631" w:rsidP="009F3333">
      <w:pPr>
        <w:rPr>
          <w:del w:id="1379" w:author="Daniel Stewart" w:date="2022-02-09T12:57:00Z"/>
        </w:rPr>
      </w:pPr>
    </w:p>
    <w:p w14:paraId="0BBC0970" w14:textId="4A25B038" w:rsidR="00AA5631" w:rsidDel="008E4DFB" w:rsidRDefault="00AA5631" w:rsidP="009F3333">
      <w:pPr>
        <w:rPr>
          <w:del w:id="1380" w:author="Daniel Stewart" w:date="2022-02-09T12:57:00Z"/>
        </w:rPr>
      </w:pPr>
    </w:p>
    <w:p w14:paraId="18D1D365" w14:textId="1BAC0029" w:rsidR="00AA5631" w:rsidDel="008E4DFB" w:rsidRDefault="00AA5631" w:rsidP="009F3333">
      <w:pPr>
        <w:rPr>
          <w:del w:id="1381"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582D1851" w14:textId="550ACE24" w:rsidR="00AA5631" w:rsidRDefault="00AA5631" w:rsidP="00D95039"/>
    <w:p w14:paraId="1A931871" w14:textId="181D66F8" w:rsidR="00AA5631" w:rsidRDefault="00AA5631" w:rsidP="00D95039"/>
    <w:p w14:paraId="3B03E93F" w14:textId="2B315AB0"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638A7AF1" w:rsidR="00AA5631" w:rsidDel="00252975" w:rsidRDefault="00AA5631" w:rsidP="00D95039">
      <w:pPr>
        <w:rPr>
          <w:del w:id="1382" w:author="Daniel Stewart" w:date="2022-02-10T14:14:00Z"/>
        </w:rPr>
      </w:pPr>
    </w:p>
    <w:p w14:paraId="3D6F7AF5" w14:textId="18E8814F" w:rsidR="00AA5631" w:rsidRDefault="00D9618F" w:rsidP="00D95039">
      <w:ins w:id="1383" w:author="Daniel Stewart" w:date="2022-02-09T15:07:00Z">
        <w:r>
          <w:rPr>
            <w:noProof/>
          </w:rPr>
          <mc:AlternateContent>
            <mc:Choice Requires="wps">
              <w:drawing>
                <wp:anchor distT="0" distB="0" distL="114300" distR="114300" simplePos="0" relativeHeight="251679824" behindDoc="0" locked="0" layoutInCell="1" allowOverlap="1" wp14:anchorId="5C2059CE" wp14:editId="579DDD92">
                  <wp:simplePos x="0" y="0"/>
                  <wp:positionH relativeFrom="column">
                    <wp:posOffset>50800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079BDC0F" w:rsidR="007B387A" w:rsidRDefault="007B387A" w:rsidP="009F3333">
                              <w:pPr>
                                <w:pStyle w:val="Caption"/>
                                <w:rPr>
                                  <w:ins w:id="1384" w:author="Daniel Stewart" w:date="2022-02-09T15:07:00Z"/>
                                </w:rPr>
                              </w:pPr>
                              <w:ins w:id="1385" w:author="Daniel Stewart" w:date="2022-02-09T15:07:00Z">
                                <w:r>
                                  <w:t xml:space="preserve">Figure </w:t>
                                </w:r>
                                <w:r>
                                  <w:fldChar w:fldCharType="begin"/>
                                </w:r>
                                <w:r>
                                  <w:instrText xml:space="preserve"> SEQ Figure \* ARABIC </w:instrText>
                                </w:r>
                              </w:ins>
                              <w:r>
                                <w:fldChar w:fldCharType="separate"/>
                              </w:r>
                              <w:ins w:id="1386"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t xml:space="preserve">Percent </w:t>
                                </w:r>
                                <w:r w:rsidRPr="559EFC6C">
                                  <w:t xml:space="preserve">edge habitat </w:t>
                                </w:r>
                                <w:r>
                                  <w:t xml:space="preserve">and distance upriver </w:t>
                                </w:r>
                                <w:r w:rsidRPr="559EFC6C">
                                  <w:t>were entered as interacting terms</w:t>
                                </w:r>
                                <w:r>
                                  <w:t xml:space="preserve"> with elevation</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 (centre bottom).</w:t>
                                </w:r>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1" type="#_x0000_t202" style="position:absolute;left:0;text-align:left;margin-left:4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" stroked="f">
                  <v:textbox inset="0,0,0,0">
                    <w:txbxContent>
                      <w:p w14:paraId="1E152CA3" w14:textId="079BDC0F" w:rsidR="007B387A" w:rsidRDefault="007B387A" w:rsidP="009F3333">
                        <w:pPr>
                          <w:pStyle w:val="Caption"/>
                          <w:rPr>
                            <w:ins w:id="1387" w:author="Daniel Stewart" w:date="2022-02-09T15:07:00Z"/>
                          </w:rPr>
                        </w:pPr>
                        <w:ins w:id="1388" w:author="Daniel Stewart" w:date="2022-02-09T15:07:00Z">
                          <w:r>
                            <w:t xml:space="preserve">Figure </w:t>
                          </w:r>
                          <w:r>
                            <w:fldChar w:fldCharType="begin"/>
                          </w:r>
                          <w:r>
                            <w:instrText xml:space="preserve"> SEQ Figure \* ARABIC </w:instrText>
                          </w:r>
                        </w:ins>
                        <w:r>
                          <w:fldChar w:fldCharType="separate"/>
                        </w:r>
                        <w:ins w:id="1389"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t xml:space="preserve">Percent </w:t>
                          </w:r>
                          <w:r w:rsidRPr="559EFC6C">
                            <w:t xml:space="preserve">edge habitat </w:t>
                          </w:r>
                          <w:r>
                            <w:t xml:space="preserve">and distance upriver </w:t>
                          </w:r>
                          <w:r w:rsidRPr="559EFC6C">
                            <w:t>were entered as interacting terms</w:t>
                          </w:r>
                          <w:r>
                            <w:t xml:space="preserve"> with elevation</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 (centre bottom).</w:t>
                          </w:r>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7B387A">
        <w:rPr>
          <w:noProof/>
          <w:lang w:val="en-US"/>
        </w:rPr>
        <w:drawing>
          <wp:anchor distT="0" distB="0" distL="114300" distR="114300" simplePos="0" relativeHeight="251658244" behindDoc="1" locked="0" layoutInCell="1" allowOverlap="1" wp14:anchorId="19333DC8" wp14:editId="2AB56381">
            <wp:simplePos x="0" y="0"/>
            <wp:positionH relativeFrom="column">
              <wp:posOffset>838200</wp:posOffset>
            </wp:positionH>
            <wp:positionV relativeFrom="paragraph">
              <wp:posOffset>0</wp:posOffset>
            </wp:positionV>
            <wp:extent cx="4102100" cy="8204200"/>
            <wp:effectExtent l="0" t="0" r="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2">
                      <a:extLst>
                        <a:ext uri="{28A0092B-C50C-407E-A947-70E740481C1C}">
                          <a14:useLocalDpi xmlns:a14="http://schemas.microsoft.com/office/drawing/2010/main" val="0"/>
                        </a:ext>
                      </a:extLst>
                    </a:blip>
                    <a:stretch>
                      <a:fillRect/>
                    </a:stretch>
                  </pic:blipFill>
                  <pic:spPr>
                    <a:xfrm>
                      <a:off x="0" y="0"/>
                      <a:ext cx="4102100" cy="8204200"/>
                    </a:xfrm>
                    <a:prstGeom prst="rect">
                      <a:avLst/>
                    </a:prstGeom>
                  </pic:spPr>
                </pic:pic>
              </a:graphicData>
            </a:graphic>
            <wp14:sizeRelH relativeFrom="page">
              <wp14:pctWidth>0</wp14:pctWidth>
            </wp14:sizeRelH>
            <wp14:sizeRelV relativeFrom="page">
              <wp14:pctHeight>0</wp14:pctHeight>
            </wp14:sizeRelV>
          </wp:anchor>
        </w:drawing>
      </w:r>
    </w:p>
    <w:p w14:paraId="258551DD" w14:textId="33DA17C4" w:rsidR="600A8E5D" w:rsidDel="00D9618F" w:rsidRDefault="00397775">
      <w:pPr>
        <w:rPr>
          <w:del w:id="1390" w:author="Daniel Stewart" w:date="2022-02-09T15:11:00Z"/>
        </w:rPr>
        <w:pPrChange w:id="1391" w:author="Daniel Stewart" w:date="2022-02-10T11:31:00Z">
          <w:pPr>
            <w:pStyle w:val="Caption"/>
          </w:pPr>
        </w:pPrChange>
      </w:pPr>
      <w:del w:id="1392"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393" w:author="Daniel Stewart" w:date="2022-02-09T15:07:00Z">
        <w:r w:rsidR="006567E1" w:rsidDel="007B387A">
          <w:rPr>
            <w:noProof/>
          </w:rPr>
          <w:delText>5</w:delText>
        </w:r>
      </w:del>
      <w:del w:id="1394"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223D74C0" w:rsidR="00252975" w:rsidRDefault="05F114BC" w:rsidP="00D95039">
      <w:pPr>
        <w:rPr>
          <w:ins w:id="1395"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396" w:author="Daniel Stewart" w:date="2022-02-09T16:49:00Z">
        <w:r w:rsidR="004B08D8">
          <w:t xml:space="preserve">A total of 74 non-native plant species were observed in plots. </w:t>
        </w:r>
      </w:ins>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w:t>
      </w:r>
      <w:ins w:id="1397"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398" w:author="Daniel Stewart" w:date="2022-02-10T14:15:00Z">
        <w:r w:rsidR="00252975">
          <w:t xml:space="preserve"> and </w:t>
        </w:r>
      </w:ins>
      <w:del w:id="1399"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400"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401" w:author="Daniel Stewart" w:date="2022-02-10T14:31:00Z">
        <w:r w:rsidR="009857EE">
          <w:t>; Fig. 6</w:t>
        </w:r>
      </w:ins>
      <w:ins w:id="1402" w:author="Daniel Stewart" w:date="2022-02-10T14:29:00Z">
        <w:r w:rsidR="009857EE">
          <w:t>)</w:t>
        </w:r>
      </w:ins>
      <w:ins w:id="1403" w:author="Daniel Stewart" w:date="2022-02-10T14:26:00Z">
        <w:r w:rsidR="005777DB">
          <w:t>. A</w:t>
        </w:r>
      </w:ins>
      <w:ins w:id="1404" w:author="Daniel Stewart" w:date="2022-02-10T14:24:00Z">
        <w:r w:rsidR="005777DB">
          <w:t xml:space="preserve"> significant interaction between the</w:t>
        </w:r>
      </w:ins>
      <w:ins w:id="1405" w:author="Daniel Stewart" w:date="2022-02-10T14:45:00Z">
        <w:r w:rsidR="00E81B1B">
          <w:t>se</w:t>
        </w:r>
      </w:ins>
      <w:ins w:id="1406" w:author="Daniel Stewart" w:date="2022-02-10T14:24:00Z">
        <w:r w:rsidR="005777DB">
          <w:t xml:space="preserve"> variables </w:t>
        </w:r>
      </w:ins>
      <w:ins w:id="1407" w:author="Daniel Stewart" w:date="2022-02-10T14:25:00Z">
        <w:r w:rsidR="005777DB">
          <w:t>(</w:t>
        </w:r>
        <w:r w:rsidR="005777DB">
          <w:rPr>
            <w:i/>
            <w:iCs/>
          </w:rPr>
          <w:t>p</w:t>
        </w:r>
        <w:r w:rsidR="005777DB">
          <w:t xml:space="preserve"> &lt; .001) </w:t>
        </w:r>
      </w:ins>
      <w:ins w:id="1408" w:author="Daniel Stewart" w:date="2022-02-10T14:26:00Z">
        <w:r w:rsidR="005777DB">
          <w:t xml:space="preserve">suggests </w:t>
        </w:r>
        <w:r w:rsidR="005777DB" w:rsidRPr="43C0CAC4">
          <w:t xml:space="preserve">that the effects of distance upriver on </w:t>
        </w:r>
      </w:ins>
      <w:ins w:id="1409" w:author="Daniel Stewart" w:date="2022-02-10T14:29:00Z">
        <w:r w:rsidR="009857EE" w:rsidRPr="43C0CAC4">
          <w:t>non</w:t>
        </w:r>
        <w:r w:rsidR="009857EE">
          <w:t>-</w:t>
        </w:r>
        <w:r w:rsidR="009857EE" w:rsidRPr="43C0CAC4">
          <w:t>native</w:t>
        </w:r>
      </w:ins>
      <w:ins w:id="1410" w:author="Daniel Stewart" w:date="2022-02-10T14:26:00Z">
        <w:r w:rsidR="005777DB" w:rsidRPr="43C0CAC4">
          <w:t xml:space="preserve"> </w:t>
        </w:r>
      </w:ins>
      <w:ins w:id="1411" w:author="Daniel Stewart" w:date="2022-02-10T14:27:00Z">
        <w:r w:rsidR="009857EE">
          <w:t>richness</w:t>
        </w:r>
      </w:ins>
      <w:ins w:id="1412" w:author="Daniel Stewart" w:date="2022-02-10T14:26:00Z">
        <w:r w:rsidR="005777DB" w:rsidRPr="43C0CAC4">
          <w:t xml:space="preserve"> is dependent on</w:t>
        </w:r>
      </w:ins>
      <w:ins w:id="1413" w:author="Daniel Stewart" w:date="2022-02-10T14:27:00Z">
        <w:r w:rsidR="005777DB">
          <w:t xml:space="preserve"> </w:t>
        </w:r>
      </w:ins>
      <w:ins w:id="1414" w:author="Daniel Stewart" w:date="2022-02-10T14:26:00Z">
        <w:r w:rsidR="005777DB" w:rsidRPr="43C0CAC4">
          <w:t>elevation.</w:t>
        </w:r>
      </w:ins>
      <w:ins w:id="1415" w:author="Daniel Stewart" w:date="2022-02-10T14:27:00Z">
        <w:r w:rsidR="009857EE" w:rsidRPr="009857EE">
          <w:t xml:space="preserve"> </w:t>
        </w:r>
        <w:r w:rsidR="009857EE" w:rsidRPr="43C0CAC4">
          <w:t xml:space="preserve">Average and low elevation </w:t>
        </w:r>
      </w:ins>
      <w:ins w:id="1416" w:author="Daniel Stewart" w:date="2022-02-10T14:30:00Z">
        <w:r w:rsidR="009857EE">
          <w:t>plots</w:t>
        </w:r>
      </w:ins>
      <w:ins w:id="1417" w:author="Daniel Stewart" w:date="2022-02-10T14:27:00Z">
        <w:r w:rsidR="009857EE" w:rsidRPr="43C0CAC4">
          <w:t xml:space="preserve"> appear to increase in richness with distance upriver, whereas high elevation </w:t>
        </w:r>
      </w:ins>
      <w:ins w:id="1418" w:author="Daniel Stewart" w:date="2022-02-10T14:30:00Z">
        <w:r w:rsidR="009857EE">
          <w:t>plots</w:t>
        </w:r>
      </w:ins>
      <w:ins w:id="1419" w:author="Daniel Stewart" w:date="2022-02-10T14:27:00Z">
        <w:r w:rsidR="009857EE" w:rsidRPr="43C0CAC4">
          <w:t xml:space="preserve"> experience minimal change</w:t>
        </w:r>
        <w:r w:rsidR="009857EE">
          <w:t xml:space="preserve"> (</w:t>
        </w:r>
      </w:ins>
      <w:ins w:id="1420" w:author="Daniel Stewart" w:date="2022-02-10T14:31:00Z">
        <w:r w:rsidR="009857EE">
          <w:t xml:space="preserve">see </w:t>
        </w:r>
      </w:ins>
      <w:ins w:id="1421" w:author="Daniel Stewart" w:date="2022-02-10T14:27:00Z">
        <w:r w:rsidR="009857EE">
          <w:t xml:space="preserve">Fig. </w:t>
        </w:r>
      </w:ins>
      <w:ins w:id="1422" w:author="Daniel Stewart" w:date="2022-02-10T14:28:00Z">
        <w:r w:rsidR="009857EE">
          <w:t>5</w:t>
        </w:r>
      </w:ins>
      <w:ins w:id="1423" w:author="Daniel Stewart" w:date="2022-02-10T14:31:00Z">
        <w:r w:rsidR="009857EE">
          <w:t xml:space="preserve"> for visualized interactions</w:t>
        </w:r>
      </w:ins>
      <w:ins w:id="1424" w:author="Daniel Stewart" w:date="2022-02-10T14:28:00Z">
        <w:r w:rsidR="009857EE">
          <w:t>)</w:t>
        </w:r>
      </w:ins>
      <w:ins w:id="1425" w:author="Daniel Stewart" w:date="2022-02-10T14:27:00Z">
        <w:r w:rsidR="009857EE" w:rsidRPr="43C0CAC4">
          <w:t>.</w:t>
        </w:r>
      </w:ins>
      <w:ins w:id="1426" w:author="Daniel Stewart" w:date="2022-02-10T14:28:00Z">
        <w:r w:rsidR="009857EE">
          <w:t xml:space="preserve"> </w:t>
        </w:r>
      </w:ins>
      <w:del w:id="1427" w:author="Daniel Stewart" w:date="2022-02-10T14:24:00Z">
        <w:r w:rsidR="6A783D7A" w:rsidRPr="43C0CAC4" w:rsidDel="005777DB">
          <w:delText xml:space="preserve">), </w:delText>
        </w:r>
      </w:del>
      <w:ins w:id="1428" w:author="Daniel Stewart" w:date="2022-02-10T14:22:00Z">
        <w:r w:rsidR="005777DB">
          <w:t>Channel proximity was also positively correl</w:t>
        </w:r>
      </w:ins>
      <w:ins w:id="1429" w:author="Daniel Stewart" w:date="2022-02-10T14:23:00Z">
        <w:r w:rsidR="005777DB">
          <w:t>ated</w:t>
        </w:r>
      </w:ins>
      <w:ins w:id="1430" w:author="Daniel Stewart" w:date="2022-02-10T14:28:00Z">
        <w:r w:rsidR="009857EE">
          <w:t xml:space="preserve"> with non-native richness</w:t>
        </w:r>
      </w:ins>
      <w:ins w:id="1431" w:author="Daniel Stewart" w:date="2022-02-10T14:23:00Z">
        <w:r w:rsidR="005777DB">
          <w:t xml:space="preserve">, with an average increase of </w:t>
        </w:r>
      </w:ins>
      <w:ins w:id="1432" w:author="Daniel Stewart" w:date="2022-02-10T14:28:00Z">
        <w:r w:rsidR="009857EE">
          <w:t xml:space="preserve">1 </w:t>
        </w:r>
      </w:ins>
      <w:ins w:id="1433" w:author="Daniel Stewart" w:date="2022-02-10T14:23:00Z">
        <w:r w:rsidR="005777DB">
          <w:t xml:space="preserve">non-native species/plot per 100 </w:t>
        </w:r>
      </w:ins>
      <w:ins w:id="1434" w:author="Daniel Stewart" w:date="2022-02-10T14:28:00Z">
        <w:r w:rsidR="009857EE">
          <w:t>m</w:t>
        </w:r>
      </w:ins>
      <w:ins w:id="1435" w:author="Daniel Stewart" w:date="2022-02-10T14:29:00Z">
        <w:r w:rsidR="009857EE">
          <w:t xml:space="preserve"> distance from </w:t>
        </w:r>
      </w:ins>
      <w:ins w:id="1436" w:author="Daniel Stewart" w:date="2022-02-10T14:46:00Z">
        <w:r w:rsidR="00E81B1B">
          <w:t xml:space="preserve">the nearest </w:t>
        </w:r>
      </w:ins>
      <w:ins w:id="1437" w:author="Daniel Stewart" w:date="2022-02-10T14:29:00Z">
        <w:r w:rsidR="009857EE">
          <w:t>channel</w:t>
        </w:r>
      </w:ins>
      <w:ins w:id="1438" w:author="Daniel Stewart" w:date="2022-02-10T14:46:00Z">
        <w:r w:rsidR="00E81B1B">
          <w:t xml:space="preserve"> (</w:t>
        </w:r>
        <w:r w:rsidR="00E81B1B">
          <w:rPr>
            <w:i/>
            <w:iCs/>
          </w:rPr>
          <w:t>p</w:t>
        </w:r>
        <w:r w:rsidR="00E81B1B">
          <w:t xml:space="preserve"> = .024)</w:t>
        </w:r>
      </w:ins>
      <w:ins w:id="1439" w:author="Daniel Stewart" w:date="2022-02-10T14:28:00Z">
        <w:r w:rsidR="009857EE">
          <w:t>.</w:t>
        </w:r>
      </w:ins>
      <w:ins w:id="1440" w:author="Daniel Stewart" w:date="2022-02-10T14:32:00Z">
        <w:r w:rsidR="009857EE">
          <w:t xml:space="preserve"> Unlike native richness, </w:t>
        </w:r>
        <w:r w:rsidR="00CC05D4">
          <w:t>the placement of plots in closed embayments did not</w:t>
        </w:r>
      </w:ins>
      <w:ins w:id="1441" w:author="Daniel Stewart" w:date="2022-02-10T14:33:00Z">
        <w:r w:rsidR="00CC05D4">
          <w:t xml:space="preserve"> have a significant adverse effect on non-native richness, though there are indications that </w:t>
        </w:r>
      </w:ins>
      <w:ins w:id="1442" w:author="Daniel Stewart" w:date="2022-02-10T14:34:00Z">
        <w:r w:rsidR="00CC05D4">
          <w:t xml:space="preserve">plots located in </w:t>
        </w:r>
        <w:proofErr w:type="gramStart"/>
        <w:r w:rsidR="00CC05D4">
          <w:t>embayments</w:t>
        </w:r>
        <w:proofErr w:type="gramEnd"/>
        <w:r w:rsidR="00CC05D4">
          <w:t xml:space="preserve"> and </w:t>
        </w:r>
      </w:ins>
      <w:ins w:id="1443" w:author="Daniel Stewart" w:date="2022-02-10T14:33:00Z">
        <w:r w:rsidR="00CC05D4">
          <w:t xml:space="preserve">reference sites </w:t>
        </w:r>
      </w:ins>
      <w:ins w:id="1444" w:author="Daniel Stewart" w:date="2022-02-10T14:35:00Z">
        <w:r w:rsidR="00CC05D4">
          <w:t>may be</w:t>
        </w:r>
      </w:ins>
      <w:ins w:id="1445" w:author="Daniel Stewart" w:date="2022-02-10T14:33:00Z">
        <w:r w:rsidR="00CC05D4">
          <w:t xml:space="preserve"> </w:t>
        </w:r>
      </w:ins>
      <w:ins w:id="1446" w:author="Daniel Stewart" w:date="2022-02-10T14:35:00Z">
        <w:r w:rsidR="00CC05D4">
          <w:t xml:space="preserve">prone to lower </w:t>
        </w:r>
      </w:ins>
      <w:ins w:id="1447" w:author="Daniel Stewart" w:date="2022-02-10T14:34:00Z">
        <w:r w:rsidR="00CC05D4">
          <w:t xml:space="preserve">non-native </w:t>
        </w:r>
      </w:ins>
      <w:ins w:id="1448" w:author="Daniel Stewart" w:date="2022-02-10T14:33:00Z">
        <w:r w:rsidR="00CC05D4">
          <w:t>richness</w:t>
        </w:r>
      </w:ins>
      <w:ins w:id="1449" w:author="Daniel Stewart" w:date="2022-02-10T14:47:00Z">
        <w:r w:rsidR="00E81B1B">
          <w:t xml:space="preserve"> than </w:t>
        </w:r>
      </w:ins>
      <w:ins w:id="1450" w:author="Daniel Stewart" w:date="2022-02-10T14:48:00Z">
        <w:r w:rsidR="00E81B1B">
          <w:t xml:space="preserve">those of </w:t>
        </w:r>
      </w:ins>
      <w:ins w:id="1451" w:author="Daniel Stewart" w:date="2022-02-10T14:47:00Z">
        <w:r w:rsidR="00E81B1B">
          <w:t>non-embayed sites and tidal marsh creation projects</w:t>
        </w:r>
      </w:ins>
      <w:ins w:id="1452" w:author="Daniel Stewart" w:date="2022-02-10T14:33:00Z">
        <w:r w:rsidR="00CC05D4">
          <w:t xml:space="preserve">. </w:t>
        </w:r>
      </w:ins>
    </w:p>
    <w:p w14:paraId="05F763EA" w14:textId="77777777" w:rsidR="00CC05D4" w:rsidRDefault="00CC05D4" w:rsidP="00D95039">
      <w:pPr>
        <w:rPr>
          <w:ins w:id="1453" w:author="Daniel Stewart" w:date="2022-02-10T14:33:00Z"/>
        </w:rPr>
      </w:pPr>
    </w:p>
    <w:p w14:paraId="3AAC5460" w14:textId="579D9437" w:rsidR="600A8E5D" w:rsidDel="00CC05D4" w:rsidRDefault="00CA40B1" w:rsidP="00D95039">
      <w:pPr>
        <w:rPr>
          <w:del w:id="1454" w:author="Daniel Stewart" w:date="2022-02-10T14:35:00Z"/>
        </w:rPr>
      </w:pPr>
      <w:del w:id="1455" w:author="Daniel Stewart" w:date="2022-02-10T14:15:00Z">
        <w:r w:rsidDel="00252975">
          <w:delText>and</w:delText>
        </w:r>
      </w:del>
      <w:del w:id="1456"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457" w:author="Daniel Stewart" w:date="2022-02-10T14:16:00Z">
        <w:r w:rsidR="6A783D7A" w:rsidRPr="43C0CAC4" w:rsidDel="00252975">
          <w:delText>0</w:delText>
        </w:r>
        <w:r w:rsidDel="00252975">
          <w:delText>7</w:delText>
        </w:r>
      </w:del>
      <w:del w:id="1458"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459" w:author="Daniel Stewart" w:date="2022-02-10T14:16:00Z">
        <w:r w:rsidR="3ECAA3DA" w:rsidRPr="43C0CAC4" w:rsidDel="00252975">
          <w:delText>6</w:delText>
        </w:r>
        <w:r w:rsidDel="00252975">
          <w:delText>4</w:delText>
        </w:r>
      </w:del>
      <w:del w:id="1460"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461" w:author="Daniel Stewart" w:date="2022-02-10T14:16:00Z">
        <w:r w:rsidR="325DC692" w:rsidRPr="43C0CAC4" w:rsidDel="00252975">
          <w:delText>2</w:delText>
        </w:r>
        <w:r w:rsidDel="00252975">
          <w:delText>2</w:delText>
        </w:r>
      </w:del>
      <w:del w:id="1462"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463"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464"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465"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466" w:author="Daniel Stewart" w:date="2022-02-10T14:35:00Z"/>
        </w:rPr>
      </w:pPr>
    </w:p>
    <w:p w14:paraId="3299F8F8" w14:textId="01318626" w:rsidR="00397775" w:rsidRDefault="00832D9D" w:rsidP="00D95039">
      <w:ins w:id="1467"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4">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468"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5">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3624E715" w:rsidR="00397775" w:rsidRDefault="00397775" w:rsidP="009F3333">
      <w:pPr>
        <w:pStyle w:val="Caption"/>
      </w:pPr>
      <w:r>
        <w:t xml:space="preserve">Figure </w:t>
      </w:r>
      <w:r>
        <w:fldChar w:fldCharType="begin"/>
      </w:r>
      <w:r>
        <w:instrText>SEQ Figure \* ARABIC</w:instrText>
      </w:r>
      <w:r>
        <w:fldChar w:fldCharType="separate"/>
      </w:r>
      <w:ins w:id="1469" w:author="Daniel Stewart" w:date="2022-02-09T16:37:00Z">
        <w:r w:rsidR="00C86E50">
          <w:rPr>
            <w:noProof/>
          </w:rPr>
          <w:t>6</w:t>
        </w:r>
      </w:ins>
      <w:del w:id="1470"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D95039">
      <w:pPr>
        <w:pStyle w:val="Heading1"/>
      </w:pPr>
      <w:commentRangeStart w:id="1471"/>
      <w:r w:rsidRPr="004C769A">
        <w:t>Discussion</w:t>
      </w:r>
      <w:commentRangeEnd w:id="1471"/>
      <w:r w:rsidR="00AB39E9">
        <w:rPr>
          <w:rStyle w:val="CommentReference"/>
          <w:rFonts w:eastAsiaTheme="minorHAnsi"/>
          <w:b w:val="0"/>
          <w:bCs w:val="0"/>
          <w:color w:val="auto"/>
        </w:rPr>
        <w:commentReference w:id="1471"/>
      </w:r>
    </w:p>
    <w:p w14:paraId="724C74C3" w14:textId="3E65A333" w:rsidR="4600F354" w:rsidRPr="004C769A" w:rsidRDefault="75CA79F2" w:rsidP="00D95039">
      <w:pPr>
        <w:pStyle w:val="Heading2"/>
      </w:pPr>
      <w:r w:rsidRPr="004C769A">
        <w:t>Marsh Recession</w:t>
      </w:r>
      <w:r w:rsidR="20AA8BA2" w:rsidRPr="004C769A">
        <w:t xml:space="preserve"> </w:t>
      </w:r>
      <w:ins w:id="1472" w:author="Daniel Stewart" w:date="2022-02-11T12:03:00Z">
        <w:r w:rsidR="00450588">
          <w:t xml:space="preserve">Mechanisms &amp; </w:t>
        </w:r>
      </w:ins>
      <w:r w:rsidR="20AA8BA2" w:rsidRPr="004C769A">
        <w:t>Mitigation Strategies</w:t>
      </w:r>
    </w:p>
    <w:p w14:paraId="4E755EF6" w14:textId="48A335A1"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473" w:author="Daniel Stewart" w:date="2022-02-10T14:51:00Z">
        <w:r w:rsidR="00E81B1B">
          <w:t>40</w:t>
        </w:r>
      </w:ins>
      <w:del w:id="1474" w:author="Daniel Stewart" w:date="2022-02-10T14:50:00Z">
        <w:r w:rsidR="3FC07E7F" w:rsidRPr="43C0CAC4" w:rsidDel="00E81B1B">
          <w:delText>39</w:delText>
        </w:r>
      </w:del>
      <w:del w:id="1475" w:author="Daniel Stewart" w:date="2022-02-10T14:51:00Z">
        <w:r w:rsidR="3FC07E7F" w:rsidRPr="43C0CAC4" w:rsidDel="00E81B1B">
          <w:delText>%</w:delText>
        </w:r>
      </w:del>
      <w:ins w:id="1476" w:author="Daniel Stewart" w:date="2022-02-10T14:51:00Z">
        <w:r w:rsidR="00E81B1B">
          <w:t xml:space="preserve"> (51%)</w:t>
        </w:r>
      </w:ins>
      <w:r w:rsidR="3FC07E7F" w:rsidRPr="43C0CAC4">
        <w:t xml:space="preserve"> of</w:t>
      </w:r>
      <w:ins w:id="1477" w:author="Daniel Stewart" w:date="2022-02-10T14:50:00Z">
        <w:r w:rsidR="00E81B1B">
          <w:t xml:space="preserve"> the 78 projects</w:t>
        </w:r>
      </w:ins>
      <w:del w:id="1478"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and representing about </w:t>
      </w:r>
      <w:ins w:id="1479" w:author="Daniel Stewart" w:date="2022-02-10T14:50:00Z">
        <w:r w:rsidR="00E81B1B" w:rsidRPr="008D4DC8">
          <w:rPr>
            <w:color w:val="FF0000"/>
          </w:rPr>
          <w:t>23,676 m</w:t>
        </w:r>
        <w:r w:rsidR="00E81B1B" w:rsidRPr="008D4DC8">
          <w:rPr>
            <w:color w:val="FF0000"/>
            <w:vertAlign w:val="superscript"/>
          </w:rPr>
          <w:t>2</w:t>
        </w:r>
        <w:r w:rsidR="00E81B1B" w:rsidRPr="008D4DC8">
          <w:rPr>
            <w:color w:val="FF0000"/>
          </w:rPr>
          <w:t xml:space="preserve"> </w:t>
        </w:r>
      </w:ins>
      <w:del w:id="1480"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481"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482" w:author="Daniel Stewart" w:date="2022-02-10T14:52:00Z">
        <w:r w:rsidR="00E81B1B">
          <w:t xml:space="preserve">. </w:t>
        </w:r>
      </w:ins>
      <w:del w:id="1483"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484" w:author="Eric Balke" w:date="2022-01-12T21:17:00Z">
        <w:del w:id="1485" w:author="Daniel Stewart" w:date="2022-02-10T14:52:00Z">
          <w:r w:rsidR="00884D94" w:rsidDel="00E81B1B">
            <w:delText xml:space="preserve"> </w:delText>
          </w:r>
        </w:del>
      </w:ins>
      <w:del w:id="1486" w:author="Daniel Stewart" w:date="2022-02-10T14:52:00Z">
        <w:r w:rsidR="00F72422" w:rsidDel="00E81B1B">
          <w:delText>B</w:delText>
        </w:r>
        <w:r w:rsidR="005A5989" w:rsidDel="00E81B1B">
          <w:delText xml:space="preserve">A for </w:delText>
        </w:r>
        <w:r w:rsidR="00F72422" w:rsidDel="00E81B1B">
          <w:delText>examples</w:delText>
        </w:r>
      </w:del>
      <w:ins w:id="1487" w:author="Eric Balke" w:date="2022-01-12T21:17:00Z">
        <w:del w:id="1488"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489" w:author="Daniel Stewart" w:date="2022-02-10T14:54:00Z">
        <w:r w:rsidR="00E81B1B">
          <w:t>delta front</w:t>
        </w:r>
      </w:ins>
      <w:del w:id="1490"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ins w:id="1491" w:author="Daniel Stewart" w:date="2022-02-14T09:50:00Z">
        <w:r w:rsidR="00F21E60">
          <w:t xml:space="preserve"> </w:t>
        </w:r>
        <w:r w:rsidR="00F21E60">
          <w:lastRenderedPageBreak/>
          <w:t>and sediment loss</w:t>
        </w:r>
      </w:ins>
      <w:r w:rsidR="00397775">
        <w:t xml:space="preserve"> </w:t>
      </w:r>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492" w:author="Daniel Stewart" w:date="2022-02-10T15:20:00Z">
        <w:r w:rsidR="004943B6">
          <w:t>Example</w:t>
        </w:r>
        <w:r w:rsidR="00C57925">
          <w:t xml:space="preserve"> </w:t>
        </w:r>
      </w:ins>
      <w:ins w:id="1493" w:author="Daniel Stewart" w:date="2022-02-10T15:11:00Z">
        <w:r w:rsidR="002E4654">
          <w:t>factors include</w:t>
        </w:r>
      </w:ins>
      <w:del w:id="1494" w:author="Daniel Stewart" w:date="2022-02-10T15:11:00Z">
        <w:r w:rsidR="14346D15" w:rsidRPr="43C0CAC4" w:rsidDel="002E4654">
          <w:delText>W</w:delText>
        </w:r>
      </w:del>
      <w:del w:id="1495" w:author="Daniel Stewart" w:date="2022-02-10T15:13:00Z">
        <w:r w:rsidR="185EE9CA" w:rsidRPr="43C0CAC4" w:rsidDel="002E4654">
          <w:delText>ave</w:delText>
        </w:r>
      </w:del>
      <w:r w:rsidR="281B02C0" w:rsidRPr="43C0CAC4">
        <w:t xml:space="preserve"> </w:t>
      </w:r>
      <w:r w:rsidR="2AA7495F" w:rsidRPr="43C0CAC4">
        <w:t>erosion</w:t>
      </w:r>
      <w:ins w:id="1496" w:author="Daniel Stewart" w:date="2022-02-10T15:13:00Z">
        <w:r w:rsidR="002E4654">
          <w:t xml:space="preserve"> from </w:t>
        </w:r>
      </w:ins>
      <w:ins w:id="1497" w:author="Daniel Stewart" w:date="2022-02-14T09:50:00Z">
        <w:r w:rsidR="00F21E60">
          <w:t>vessel</w:t>
        </w:r>
      </w:ins>
      <w:ins w:id="1498" w:author="Daniel Stewart" w:date="2022-02-10T15:13:00Z">
        <w:r w:rsidR="002E4654">
          <w:t xml:space="preserve"> wake and </w:t>
        </w:r>
        <w:r w:rsidR="004943B6">
          <w:t>river processes</w:t>
        </w:r>
      </w:ins>
      <w:r w:rsidR="2AA7495F" w:rsidRPr="43C0CAC4">
        <w:t xml:space="preserve">, </w:t>
      </w:r>
      <w:ins w:id="1499" w:author="Daniel Stewart" w:date="2022-02-14T09:55:00Z">
        <w:r w:rsidR="0034191A">
          <w:t>sediment deficiency,</w:t>
        </w:r>
      </w:ins>
      <w:ins w:id="1500" w:author="Daniel Stewart" w:date="2022-02-14T09:56:00Z">
        <w:r w:rsidR="0034191A">
          <w:t xml:space="preserve"> </w:t>
        </w:r>
      </w:ins>
      <w:ins w:id="1501" w:author="Daniel Stewart" w:date="2022-02-10T15:53:00Z">
        <w:r w:rsidR="00AD426F">
          <w:t xml:space="preserve">poor project design and implementation, </w:t>
        </w:r>
      </w:ins>
      <w:r w:rsidR="2AA7495F" w:rsidRPr="43C0CAC4">
        <w:t xml:space="preserve">herbivory by </w:t>
      </w:r>
      <w:ins w:id="1502"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03" w:author="Daniel Stewart" w:date="2022-02-10T15:16:00Z">
        <w:r w:rsidR="341CBD86" w:rsidRPr="43C0CAC4" w:rsidDel="004943B6">
          <w:delText>altered sediment</w:delText>
        </w:r>
      </w:del>
      <w:del w:id="1504"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05" w:author="Eric Balke" w:date="2022-01-12T16:30:00Z">
        <w:r w:rsidR="005F5681">
          <w:t>-</w:t>
        </w:r>
      </w:ins>
      <w:del w:id="1506"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07" w:author="Daniel Stewart" w:date="2022-02-10T15:11:00Z">
        <w:r w:rsidR="110475C2" w:rsidRPr="43C0CAC4" w:rsidDel="002E4654">
          <w:delText xml:space="preserve"> are </w:delText>
        </w:r>
      </w:del>
      <w:del w:id="1508" w:author="Daniel Stewart" w:date="2022-02-10T15:07:00Z">
        <w:r w:rsidR="597D6E19" w:rsidRPr="43C0CAC4" w:rsidDel="002E4654">
          <w:delText>all</w:delText>
        </w:r>
      </w:del>
      <w:del w:id="1509"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10" w:author="Daniel Stewart" w:date="2022-02-10T15:21:00Z">
        <w:r w:rsidR="00C57925">
          <w:t>.</w:t>
        </w:r>
      </w:ins>
      <w:del w:id="1511" w:author="Daniel Stewart" w:date="2022-02-10T15:20:00Z">
        <w:r w:rsidR="346C25E8" w:rsidRPr="43C0CAC4" w:rsidDel="00C57925">
          <w:delText>,</w:delText>
        </w:r>
      </w:del>
      <w:del w:id="1512" w:author="Daniel Stewart" w:date="2022-02-10T15:21:00Z">
        <w:r w:rsidR="4DEEA6A8" w:rsidRPr="43C0CAC4" w:rsidDel="00C57925">
          <w:delText xml:space="preserve"> and </w:delText>
        </w:r>
      </w:del>
      <w:ins w:id="1513" w:author="Daniel Stewart" w:date="2022-02-10T15:21:00Z">
        <w:r w:rsidR="00C57925">
          <w:t xml:space="preserve"> </w:t>
        </w:r>
      </w:ins>
      <w:del w:id="1514"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273E3711" w:rsidR="004F3F9B" w:rsidRDefault="00C57925" w:rsidP="002743AF">
      <w:ins w:id="1515" w:author="Daniel Stewart" w:date="2022-02-10T15:24:00Z">
        <w:r>
          <w:t>Results of our marsh recession model suggest</w:t>
        </w:r>
      </w:ins>
      <w:ins w:id="1516" w:author="Daniel Stewart" w:date="2022-02-10T15:26:00Z">
        <w:r w:rsidR="00345EFD">
          <w:t xml:space="preserve"> </w:t>
        </w:r>
      </w:ins>
      <w:ins w:id="1517" w:author="Daniel Stewart" w:date="2022-02-10T15:24:00Z">
        <w:r>
          <w:t xml:space="preserve">that </w:t>
        </w:r>
      </w:ins>
      <w:ins w:id="1518" w:author="Daniel Stewart" w:date="2022-02-10T15:30:00Z">
        <w:r w:rsidR="00345EFD">
          <w:t>projects</w:t>
        </w:r>
      </w:ins>
      <w:ins w:id="1519" w:author="Daniel Stewart" w:date="2022-02-10T15:50:00Z">
        <w:r w:rsidR="00AD426F">
          <w:t xml:space="preserve"> protected from erosional </w:t>
        </w:r>
      </w:ins>
      <w:ins w:id="1520" w:author="Daniel Stewart" w:date="2022-02-10T15:51:00Z">
        <w:r w:rsidR="00AD426F">
          <w:t>processes</w:t>
        </w:r>
      </w:ins>
      <w:ins w:id="1521" w:author="Daniel Stewart" w:date="2022-02-10T15:50:00Z">
        <w:r w:rsidR="00AD426F">
          <w:t xml:space="preserve"> are</w:t>
        </w:r>
      </w:ins>
      <w:ins w:id="1522" w:author="Daniel Stewart" w:date="2022-02-10T15:28:00Z">
        <w:r w:rsidR="00345EFD">
          <w:t xml:space="preserve"> </w:t>
        </w:r>
      </w:ins>
      <w:ins w:id="1523" w:author="Daniel Stewart" w:date="2022-02-10T15:29:00Z">
        <w:r w:rsidR="00345EFD">
          <w:t xml:space="preserve">likely to </w:t>
        </w:r>
      </w:ins>
      <w:ins w:id="1524" w:author="Daniel Stewart" w:date="2022-02-10T15:27:00Z">
        <w:r w:rsidR="00345EFD">
          <w:t>experience less recession</w:t>
        </w:r>
      </w:ins>
      <w:ins w:id="1525" w:author="Daniel Stewart" w:date="2022-02-14T09:16:00Z">
        <w:r w:rsidR="002A790B">
          <w:t xml:space="preserve"> than exposed sites</w:t>
        </w:r>
      </w:ins>
      <w:ins w:id="1526" w:author="Daniel Stewart" w:date="2022-02-10T15:51:00Z">
        <w:r w:rsidR="00AD426F">
          <w:t>. P</w:t>
        </w:r>
      </w:ins>
      <w:ins w:id="1527" w:author="Daniel Stewart" w:date="2022-02-10T15:25:00Z">
        <w:r w:rsidR="00345EFD">
          <w:t xml:space="preserve">lacement of sites in a slough, closed embayment designs, </w:t>
        </w:r>
      </w:ins>
      <w:ins w:id="1528" w:author="Daniel Stewart" w:date="2022-02-10T15:30:00Z">
        <w:r w:rsidR="00345EFD">
          <w:t>and</w:t>
        </w:r>
      </w:ins>
      <w:ins w:id="1529" w:author="Daniel Stewart" w:date="2022-02-10T15:51:00Z">
        <w:r w:rsidR="00AD426F">
          <w:t xml:space="preserve"> foreshore</w:t>
        </w:r>
      </w:ins>
      <w:ins w:id="1530" w:author="Daniel Stewart" w:date="2022-02-10T15:30:00Z">
        <w:r w:rsidR="00345EFD">
          <w:t xml:space="preserve"> protection through use of </w:t>
        </w:r>
      </w:ins>
      <w:ins w:id="1531" w:author="Daniel Stewart" w:date="2022-02-10T15:26:00Z">
        <w:r w:rsidR="00345EFD">
          <w:t xml:space="preserve">sheer booms and other </w:t>
        </w:r>
      </w:ins>
      <w:ins w:id="1532" w:author="Daniel Stewart" w:date="2022-02-10T15:39:00Z">
        <w:r w:rsidR="004D4E80">
          <w:t xml:space="preserve">offshore </w:t>
        </w:r>
      </w:ins>
      <w:ins w:id="1533" w:author="Daniel Stewart" w:date="2022-02-10T15:26:00Z">
        <w:r w:rsidR="00345EFD">
          <w:t xml:space="preserve">structures were all negatively correlated with </w:t>
        </w:r>
      </w:ins>
      <w:ins w:id="1534" w:author="Daniel Stewart" w:date="2022-02-14T09:26:00Z">
        <w:r w:rsidR="002C10D0">
          <w:t xml:space="preserve">marsh </w:t>
        </w:r>
      </w:ins>
      <w:r w:rsidR="00654E0D">
        <w:t>recession</w:t>
      </w:r>
      <w:r w:rsidR="00C80726">
        <w:t xml:space="preserve"> to varying degrees</w:t>
      </w:r>
      <w:ins w:id="1535" w:author="Daniel Stewart" w:date="2022-02-14T09:26:00Z">
        <w:r w:rsidR="002C10D0">
          <w:t xml:space="preserve"> </w:t>
        </w:r>
      </w:ins>
      <w:ins w:id="1536" w:author="Daniel Stewart" w:date="2022-02-10T15:46:00Z">
        <w:r w:rsidR="009B35AB">
          <w:t>(Appendix G</w:t>
        </w:r>
      </w:ins>
      <w:ins w:id="1537" w:author="Daniel Stewart" w:date="2022-02-14T11:59:00Z">
        <w:r w:rsidR="00286D03">
          <w:t>)</w:t>
        </w:r>
      </w:ins>
      <w:del w:id="1538"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39" w:author="Daniel Stewart" w:date="2022-02-10T15:26:00Z">
        <w:r w:rsidR="00345EFD">
          <w:t>.</w:t>
        </w:r>
      </w:ins>
      <w:del w:id="1540"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41" w:author="Daniel Stewart" w:date="2022-02-14T08:11:00Z">
        <w:r w:rsidR="00155167">
          <w:t xml:space="preserve"> Natural riverine processes may be a factor behind these erosional losses</w:t>
        </w:r>
      </w:ins>
      <w:ins w:id="1542" w:author="Daniel Stewart" w:date="2022-02-14T12:07:00Z">
        <w:r w:rsidR="002743AF">
          <w:t xml:space="preserve"> </w:t>
        </w:r>
      </w:ins>
      <w:r w:rsidR="002743AF">
        <w:fldChar w:fldCharType="begin"/>
      </w:r>
      <w:r w:rsidR="002743AF">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2743AF">
        <w:fldChar w:fldCharType="separate"/>
      </w:r>
      <w:r w:rsidR="002743AF">
        <w:rPr>
          <w:noProof/>
        </w:rPr>
        <w:t>(Kistritz et al. 1992)</w:t>
      </w:r>
      <w:r w:rsidR="002743AF">
        <w:fldChar w:fldCharType="end"/>
      </w:r>
      <w:ins w:id="1543" w:author="Daniel Stewart" w:date="2022-02-14T08:11:00Z">
        <w:r w:rsidR="00155167">
          <w:t>, but also</w:t>
        </w:r>
      </w:ins>
      <w:del w:id="1544" w:author="Daniel Stewart" w:date="2022-02-14T08:11:00Z">
        <w:r w:rsidR="05794AC5" w:rsidRPr="43C0CAC4" w:rsidDel="00155167">
          <w:delText xml:space="preserve"> </w:delText>
        </w:r>
      </w:del>
      <w:ins w:id="1545" w:author="Daniel Stewart" w:date="2022-02-14T08:11:00Z">
        <w:r w:rsidR="00155167">
          <w:t xml:space="preserve"> </w:t>
        </w:r>
      </w:ins>
      <w:ins w:id="1546" w:author="Daniel Stewart" w:date="2022-02-10T16:19:00Z">
        <w:r w:rsidR="00C21CC0">
          <w:t>vessel</w:t>
        </w:r>
      </w:ins>
      <w:ins w:id="1547" w:author="Daniel Stewart" w:date="2022-02-10T15:58:00Z">
        <w:r w:rsidR="00610DDE">
          <w:t xml:space="preserve"> wake, </w:t>
        </w:r>
      </w:ins>
      <w:ins w:id="1548" w:author="Daniel Stewart" w:date="2022-02-14T08:22:00Z">
        <w:r w:rsidR="006B385A">
          <w:t xml:space="preserve">which </w:t>
        </w:r>
      </w:ins>
      <w:ins w:id="1549" w:author="Daniel Stewart" w:date="2022-02-14T08:36:00Z">
        <w:r w:rsidR="00C77D5A">
          <w:t xml:space="preserve">to our knowledge </w:t>
        </w:r>
      </w:ins>
      <w:ins w:id="1550" w:author="Daniel Stewart" w:date="2022-02-14T08:22:00Z">
        <w:r w:rsidR="006B385A">
          <w:t xml:space="preserve">has yet to be </w:t>
        </w:r>
      </w:ins>
      <w:ins w:id="1551" w:author="Daniel Stewart" w:date="2022-02-14T11:54:00Z">
        <w:r w:rsidR="00E96954">
          <w:t>assessed</w:t>
        </w:r>
      </w:ins>
      <w:ins w:id="1552" w:author="Daniel Stewart" w:date="2022-02-14T08:22:00Z">
        <w:r w:rsidR="006B385A">
          <w:t xml:space="preserve"> in the FRE but is known to be a driver behind erosion and </w:t>
        </w:r>
      </w:ins>
      <w:ins w:id="1553" w:author="Daniel Stewart" w:date="2022-02-14T10:17:00Z">
        <w:r w:rsidR="0088336C">
          <w:t xml:space="preserve">marsh </w:t>
        </w:r>
      </w:ins>
      <w:ins w:id="1554" w:author="Daniel Stewart" w:date="2022-02-14T08:22:00Z">
        <w:r w:rsidR="006B385A">
          <w:t>recession in other</w:t>
        </w:r>
      </w:ins>
      <w:ins w:id="1555" w:author="Daniel Stewart" w:date="2022-02-14T08:24:00Z">
        <w:r w:rsidR="006B385A">
          <w:t xml:space="preserve"> </w:t>
        </w:r>
      </w:ins>
      <w:ins w:id="1556" w:author="Daniel Stewart" w:date="2022-02-14T10:23:00Z">
        <w:r w:rsidR="00743D27">
          <w:t xml:space="preserve">coastal regions </w:t>
        </w:r>
      </w:ins>
      <w:r w:rsidR="006B385A">
        <w:fldChar w:fldCharType="begin"/>
      </w:r>
      <w:r w:rsidR="00C80726">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557"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558" w:author="Daniel Stewart" w:date="2022-02-14T11:55:00Z">
        <w:r w:rsidR="004F3F9B">
          <w:t xml:space="preserve">been </w:t>
        </w:r>
      </w:ins>
      <w:r w:rsidR="004F3F9B">
        <w:t xml:space="preserve">already </w:t>
      </w:r>
      <w:ins w:id="1559" w:author="Daniel Stewart" w:date="2022-02-14T11:55:00Z">
        <w:r w:rsidR="004F3F9B">
          <w:t xml:space="preserve">noted as a threat to some projects in the FRE, and has motivated the installation of  protective offshore log booms </w:t>
        </w:r>
        <w:r w:rsidR="004F3F9B">
          <w:fldChar w:fldCharType="begin"/>
        </w:r>
        <w:r w:rsidR="004F3F9B">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560" w:author="Daniel Stewart" w:date="2022-02-14T11:56:00Z">
        <w:r w:rsidR="004F3F9B">
          <w:t>at least one project</w:t>
        </w:r>
      </w:ins>
      <w:ins w:id="1561" w:author="Daniel Stewart" w:date="2022-02-14T11:55:00Z">
        <w:r w:rsidR="004F3F9B">
          <w:t xml:space="preserve"> (G. Williams, personal communication, December 2021).</w:t>
        </w:r>
        <w:r w:rsidR="004F3F9B" w:rsidRPr="005B3327">
          <w:t xml:space="preserve"> </w:t>
        </w:r>
      </w:ins>
    </w:p>
    <w:p w14:paraId="6069E27D" w14:textId="77777777" w:rsidR="004F3F9B" w:rsidRDefault="004F3F9B" w:rsidP="002743AF"/>
    <w:p w14:paraId="4AAE1EF3" w14:textId="268D13B9" w:rsidR="002A2E0F" w:rsidRDefault="00E96954" w:rsidP="00D95039">
      <w:ins w:id="1562"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563" w:author="Daniel Stewart" w:date="2022-02-14T11:54:00Z">
        <w:r w:rsidRPr="43C0CAC4">
          <w:t xml:space="preserve">Main Arm and North Arm, with North Arm </w:t>
        </w:r>
      </w:ins>
      <w:r w:rsidR="00BF3641">
        <w:t>projects</w:t>
      </w:r>
      <w:ins w:id="1564"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565" w:author="Daniel Stewart" w:date="2022-02-14T11:54:00Z">
        <w:r>
          <w:t xml:space="preserve">length, depth, speed), which differ between river arms </w:t>
        </w:r>
        <w:r>
          <w:fldChar w:fldCharType="begin"/>
        </w:r>
      </w:ins>
      <w:r w:rsidR="00183A0E">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Countries","language":"en","page":"20","source":"Zotero","title":"A Decision Support Tool for Assessing the Impact of Boat Wake Waves on Inland Waterways","author":[{"family":"Glamore","given":"William C."}],"issued":{"date-parts":[["2008"]]}}}],"schema":"https://github.com/citation-style-language/schema/raw/master/csl-citation.json"} </w:instrText>
      </w:r>
      <w:ins w:id="1566" w:author="Daniel Stewart" w:date="2022-02-14T11:54:00Z">
        <w:r>
          <w:fldChar w:fldCharType="separate"/>
        </w:r>
      </w:ins>
      <w:r w:rsidR="004F3F9B">
        <w:rPr>
          <w:noProof/>
        </w:rPr>
        <w:t>(Glamore 2008; Bilkovic et al. 2019; El Safty &amp; Marsooli 2020)</w:t>
      </w:r>
      <w:ins w:id="1567"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568"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569" w:author="Daniel Stewart" w:date="2022-02-14T11:54:00Z">
        <w:r>
          <w:fldChar w:fldCharType="separate"/>
        </w:r>
      </w:ins>
      <w:r w:rsidR="00183A0E">
        <w:rPr>
          <w:noProof/>
        </w:rPr>
        <w:t>(Nanson et al. 1994; Bilkovic et al. 2019)</w:t>
      </w:r>
      <w:ins w:id="1570" w:author="Daniel Stewart" w:date="2022-02-14T11:54:00Z">
        <w:r>
          <w:fldChar w:fldCharType="end"/>
        </w:r>
        <w:r w:rsidRPr="43C0CAC4">
          <w:t>.</w:t>
        </w:r>
      </w:ins>
      <w:r w:rsidR="002B0BB2">
        <w:t xml:space="preserve"> </w:t>
      </w:r>
      <w:r w:rsidR="005746B4">
        <w:t>As for vessel characteristics, t</w:t>
      </w:r>
      <w:r w:rsidR="00117FAE">
        <w:t xml:space="preserve">he </w:t>
      </w:r>
      <w:ins w:id="1571" w:author="Daniel Stewart" w:date="2022-02-14T11:54:00Z">
        <w:r>
          <w:t xml:space="preserve">Main Arm </w:t>
        </w:r>
      </w:ins>
      <w:r w:rsidR="00642871">
        <w:t xml:space="preserve">downstream of the </w:t>
      </w:r>
      <w:proofErr w:type="spellStart"/>
      <w:r w:rsidR="00642871">
        <w:t>Pattullo</w:t>
      </w:r>
      <w:proofErr w:type="spellEnd"/>
      <w:r w:rsidR="00642871">
        <w:t xml:space="preserve">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572"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573" w:author="Daniel Stewart" w:date="2022-02-14T11:54:00Z">
        <w:r>
          <w:t xml:space="preserve"> support</w:t>
        </w:r>
      </w:ins>
      <w:r w:rsidR="00642871">
        <w:t>ing</w:t>
      </w:r>
      <w:ins w:id="1574" w:author="Daniel Stewart" w:date="2022-02-14T11:54:00Z">
        <w:r>
          <w:t xml:space="preserve"> small and mid-sized </w:t>
        </w:r>
      </w:ins>
      <w:r w:rsidR="00654E0D">
        <w:t xml:space="preserve">boats </w:t>
      </w:r>
      <w:r w:rsidR="00642871">
        <w:t>such as</w:t>
      </w:r>
      <w:ins w:id="1575" w:author="Daniel Stewart" w:date="2022-02-14T11:54:00Z">
        <w:r>
          <w:t xml:space="preserve"> tugs</w:t>
        </w:r>
      </w:ins>
      <w:r w:rsidR="00642871">
        <w:t>, barges,</w:t>
      </w:r>
      <w:ins w:id="1576"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577"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1CC23315"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C4626E">
        <w:t xml:space="preserve"> </w:t>
      </w:r>
      <w:r w:rsidR="007F23E4">
        <w:t>(Appendix G)</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w:t>
      </w:r>
      <w:r w:rsidR="00397775">
        <w:rPr>
          <w:noProof/>
        </w:rPr>
        <w:lastRenderedPageBreak/>
        <w:t>2001; Dawe et 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578"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579"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580"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proofErr w:type="gramStart"/>
      <w:r w:rsidR="00DF5D54" w:rsidRPr="43C0CAC4">
        <w:t>vision</w:t>
      </w:r>
      <w:r w:rsidR="00DF5D54">
        <w:t>, and</w:t>
      </w:r>
      <w:proofErr w:type="gramEnd"/>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581"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7CA80073" w:rsidR="60046CE4" w:rsidRDefault="00397775" w:rsidP="009F3333">
      <w:pPr>
        <w:pStyle w:val="Caption"/>
      </w:pPr>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54262BCB" w14:textId="03C43637"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w:t>
      </w:r>
      <w:r w:rsidR="00972040">
        <w:t xml:space="preserve">vast </w:t>
      </w:r>
      <w:r w:rsidR="005B1D14">
        <w:t xml:space="preserve">majority of tidal marsh habitat occurs at the </w:t>
      </w:r>
      <w:r w:rsidR="0062170B">
        <w:t>delta front</w:t>
      </w:r>
      <w:r w:rsidR="00C706DA">
        <w:rPr>
          <w:rStyle w:val="FootnoteReference"/>
        </w:rPr>
        <w:footnoteReference w:id="5"/>
      </w:r>
      <w:r w:rsidR="0062170B">
        <w:t xml:space="preserve">. Generally speaking, marsh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62170B">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w:t>
      </w:r>
      <w:r w:rsidR="00066266">
        <w:lastRenderedPageBreak/>
        <w:t xml:space="preserve">of a plant community </w:t>
      </w:r>
      <w:r w:rsidR="00066266">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2623DC1E" w14:textId="77777777" w:rsidR="006F6F8D" w:rsidRPr="006F6F8D" w:rsidRDefault="006F6F8D" w:rsidP="006F6F8D"/>
    <w:p w14:paraId="3C11662F" w14:textId="6EAC2A7E" w:rsidR="132F5732" w:rsidRPr="004C769A" w:rsidRDefault="00D16B4C" w:rsidP="00D95039">
      <w:pPr>
        <w:pStyle w:val="Heading2"/>
      </w:pPr>
      <w:r>
        <w:t>Elevation</w:t>
      </w:r>
      <w:r w:rsidR="60C84A38" w:rsidRPr="004C769A">
        <w:t xml:space="preserve"> &amp; Sea</w:t>
      </w:r>
      <w:ins w:id="1582" w:author="Eric Balke" w:date="2022-01-12T16:30:00Z">
        <w:r w:rsidR="005F5681">
          <w:t>-</w:t>
        </w:r>
      </w:ins>
      <w:del w:id="1583" w:author="Eric Balke" w:date="2022-01-12T16:30:00Z">
        <w:r w:rsidR="60C84A38" w:rsidRPr="004C769A" w:rsidDel="005F5681">
          <w:delText xml:space="preserve"> Level </w:delText>
        </w:r>
      </w:del>
      <w:ins w:id="1584" w:author="Eric Balke" w:date="2022-01-12T16:30:00Z">
        <w:r w:rsidR="005F5681">
          <w:t>l</w:t>
        </w:r>
        <w:r w:rsidR="005F5681" w:rsidRPr="004C769A">
          <w:t xml:space="preserve">evel </w:t>
        </w:r>
      </w:ins>
      <w:r w:rsidR="60C84A38" w:rsidRPr="004C769A">
        <w:t>Rise</w:t>
      </w:r>
    </w:p>
    <w:p w14:paraId="2E6298CC" w14:textId="3D5D972A" w:rsidR="006F6F8D" w:rsidRDefault="006F6F8D" w:rsidP="006F6F8D">
      <w:del w:id="1585" w:author="Eric Balke" w:date="2022-01-12T21:28:00Z">
        <w:r w:rsidDel="00E42824">
          <w:delText>To our surprise</w:delText>
        </w:r>
      </w:del>
      <w:ins w:id="1586" w:author="Eric Balke" w:date="2022-01-12T21:28:00Z">
        <w:r>
          <w:t>Unexpectedly</w:t>
        </w:r>
      </w:ins>
      <w:r>
        <w:t xml:space="preserve">, </w:t>
      </w:r>
      <w:r w:rsidRPr="43C0CAC4">
        <w:t xml:space="preserve">we </w:t>
      </w:r>
      <w:r w:rsidRPr="001C1CAE">
        <w:t xml:space="preserve">found that project size </w:t>
      </w:r>
      <w:r w:rsidR="00CD1E33">
        <w:t>(</w:t>
      </w:r>
      <w:r w:rsidR="00CD1E33" w:rsidRPr="00CD1E33">
        <w:t>β</w:t>
      </w:r>
      <w:r w:rsidR="00CD1E33">
        <w:t xml:space="preserve"> =</w:t>
      </w:r>
      <w:r w:rsidR="00E648F7">
        <w:t xml:space="preserve"> </w:t>
      </w:r>
      <w:r w:rsidR="00CD1E33">
        <w:t xml:space="preserve">0.00, </w:t>
      </w:r>
      <w:r w:rsidR="00CD1E33">
        <w:rPr>
          <w:i/>
          <w:iCs/>
        </w:rPr>
        <w:t>p</w:t>
      </w:r>
      <w:r w:rsidR="00CD1E33">
        <w:t xml:space="preserve"> = .462) and proportion of edge habitat (</w:t>
      </w:r>
      <w:r w:rsidR="00CD1E33" w:rsidRPr="00CD1E33">
        <w:t>β</w:t>
      </w:r>
      <w:r w:rsidR="00CD1E33">
        <w:t xml:space="preserve"> =</w:t>
      </w:r>
      <w:r w:rsidR="00E648F7">
        <w:t xml:space="preserve"> </w:t>
      </w:r>
      <w:r w:rsidR="00CD1E33">
        <w:t xml:space="preserve">0.02, </w:t>
      </w:r>
      <w:r w:rsidR="00CD1E33">
        <w:rPr>
          <w:i/>
          <w:iCs/>
        </w:rPr>
        <w:t>p</w:t>
      </w:r>
      <w:r w:rsidR="00CD1E33">
        <w:t xml:space="preserve"> = .804) </w:t>
      </w:r>
      <w:r>
        <w:t>did not have a significant effect on</w:t>
      </w:r>
      <w:r w:rsidRPr="001C1CAE">
        <w:t xml:space="preserve"> marsh recession, suggesting that </w:t>
      </w:r>
      <w:r w:rsidR="00CD1E33">
        <w:t xml:space="preserve">large projects </w:t>
      </w:r>
      <w:r w:rsidR="00050AFD">
        <w:t xml:space="preserve">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rsidR="006C5DCC">
        <w:t>,</w:t>
      </w:r>
      <w:r w:rsidR="00050AFD">
        <w:t xml:space="preserve"> b</w:t>
      </w:r>
      <w:r w:rsidR="00B46D2C">
        <w:t xml:space="preserve">ut does not discount their value, </w:t>
      </w:r>
      <w:r w:rsidR="006C5DCC">
        <w:t xml:space="preserve">for example </w:t>
      </w:r>
      <w:r w:rsidR="00B46D2C">
        <w:t xml:space="preserve">larger habitats </w:t>
      </w:r>
      <w:r w:rsidR="006C5DCC">
        <w:t xml:space="preserve">may </w:t>
      </w:r>
      <w:r w:rsidR="007968C2">
        <w:t>support more</w:t>
      </w:r>
      <w:r w:rsidR="006C5DCC">
        <w:t xml:space="preserve"> </w:t>
      </w:r>
      <w:r w:rsidR="008831DF">
        <w:t xml:space="preserve">natural processes, </w:t>
      </w:r>
      <w:r w:rsidR="006C5DCC">
        <w:t>habitat</w:t>
      </w:r>
      <w:r w:rsidR="007968C2">
        <w:t xml:space="preserve"> features (e.g., tidal channels) and</w:t>
      </w:r>
      <w:r w:rsidR="008831DF">
        <w:t xml:space="preserve"> overall</w:t>
      </w:r>
      <w:r w:rsidR="007968C2">
        <w:t xml:space="preserve"> heterogeneity than small sites, </w:t>
      </w:r>
      <w:r w:rsidR="008831DF">
        <w:t>potentially</w:t>
      </w:r>
      <w:r w:rsidR="007968C2">
        <w:t xml:space="preserve"> supporting higher diversity </w:t>
      </w:r>
      <w:r w:rsidR="007968C2">
        <w:fldChar w:fldCharType="begin"/>
      </w:r>
      <w:r w:rsidR="008831DF">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rsidR="007968C2">
        <w:fldChar w:fldCharType="separate"/>
      </w:r>
      <w:r w:rsidR="008831DF">
        <w:rPr>
          <w:noProof/>
        </w:rPr>
        <w:t>(Larkin et al. 2008; Hood 2020)</w:t>
      </w:r>
      <w:r w:rsidR="007968C2">
        <w:fldChar w:fldCharType="end"/>
      </w:r>
      <w:r w:rsidR="007968C2">
        <w:t xml:space="preserve">. </w:t>
      </w:r>
    </w:p>
    <w:p w14:paraId="005C7D49" w14:textId="77777777" w:rsidR="006F6F8D" w:rsidRDefault="006F6F8D" w:rsidP="00D95039"/>
    <w:p w14:paraId="31D0FE4F" w14:textId="3B0212D6" w:rsidR="000F0FA3" w:rsidRDefault="006030B1" w:rsidP="00D95039">
      <w:r>
        <w:t xml:space="preserve">We found </w:t>
      </w:r>
      <w:r w:rsidR="00D16B4C">
        <w:t xml:space="preserve">mean site </w:t>
      </w:r>
      <w:r>
        <w:t xml:space="preserve">elevation to be a </w:t>
      </w:r>
      <w:r w:rsidR="00D16B4C">
        <w:t xml:space="preserve">significant factor </w:t>
      </w:r>
      <w:r>
        <w:t>behind marsh recession, with</w:t>
      </w:r>
      <w:r w:rsidR="00E648F7">
        <w:t xml:space="preserve"> an average </w:t>
      </w:r>
      <w:r w:rsidR="001B24DA">
        <w:t xml:space="preserve">recession </w:t>
      </w:r>
      <w:r w:rsidR="00E648F7">
        <w:t>decrease of</w:t>
      </w:r>
      <w:r>
        <w:t xml:space="preserve"> 26%</w:t>
      </w:r>
      <w:r w:rsidR="00D16B4C">
        <w:t xml:space="preserve"> </w:t>
      </w:r>
      <w:r w:rsidR="001B24DA">
        <w:t xml:space="preserve">of site area </w:t>
      </w:r>
      <w:r>
        <w:t>for every metre</w:t>
      </w:r>
      <w:r w:rsidR="00E648F7">
        <w:t xml:space="preserve"> gained</w:t>
      </w:r>
      <w:r>
        <w:t xml:space="preserve"> (</w:t>
      </w:r>
      <w:r w:rsidRPr="00CD1E33">
        <w:t>β</w:t>
      </w:r>
      <w:r>
        <w:t xml:space="preserve"> =</w:t>
      </w:r>
      <w:r w:rsidR="001B24DA">
        <w:t xml:space="preserve"> </w:t>
      </w:r>
      <w:r>
        <w:t xml:space="preserve">0.02, </w:t>
      </w:r>
      <w:r>
        <w:rPr>
          <w:i/>
          <w:iCs/>
        </w:rPr>
        <w:t>p</w:t>
      </w:r>
      <w:r>
        <w:t xml:space="preserve"> &lt; .001).</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can survive prolonged inundation and anoxic soil conditions </w:t>
      </w:r>
      <w:r w:rsidR="00587DBD">
        <w:t>using</w:t>
      </w:r>
      <w:r w:rsidR="00C6488C">
        <w:t xml:space="preserve"> specialised tissue (aerenchyma) that 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FD2ADC">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Typha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5A77C2">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 impacts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 xml:space="preserve">.  </w:t>
      </w:r>
    </w:p>
    <w:p w14:paraId="72A864D3" w14:textId="77777777" w:rsidR="00C4680B" w:rsidRPr="001C1CAE" w:rsidRDefault="00C4680B" w:rsidP="00D95039"/>
    <w:p w14:paraId="496CC626" w14:textId="2D45CA7D" w:rsidR="00E01AD0" w:rsidRPr="004319F9" w:rsidRDefault="005E2C09" w:rsidP="00D95039">
      <w:r w:rsidRPr="001C1CAE">
        <w:t>Coastal squeeze is a term used to describe the loss of intertidal habitat due to sea</w:t>
      </w:r>
      <w:ins w:id="1587" w:author="Eric Balke" w:date="2022-01-12T16:30:00Z">
        <w:r w:rsidR="005F5681">
          <w:t>-</w:t>
        </w:r>
      </w:ins>
      <w:del w:id="1588"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08596A">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 xml:space="preserve">the environment is further removed from stresses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(Engels &amp; Jensen 2009)</w:t>
      </w:r>
      <w:r w:rsidR="005617F1">
        <w:fldChar w:fldCharType="end"/>
      </w:r>
      <w:r w:rsidR="00273257">
        <w:t>. This</w:t>
      </w:r>
      <w:r w:rsidR="00E01AD0" w:rsidRPr="001C1CAE">
        <w:t xml:space="preserve"> suggests </w:t>
      </w:r>
      <w:r w:rsidR="00380060" w:rsidRPr="001C1CAE">
        <w:t>that the species-</w:t>
      </w:r>
      <w:r w:rsidR="00380060" w:rsidRPr="001C1CAE">
        <w:lastRenderedPageBreak/>
        <w:t xml:space="preserve">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589" w:author="Eric Balke" w:date="2022-01-12T21:50:00Z">
        <w:r w:rsidR="0080440E">
          <w:t>-</w:t>
        </w:r>
      </w:ins>
      <w:r w:rsidR="00CA3CA6">
        <w:t xml:space="preserve"> to </w:t>
      </w:r>
      <w:del w:id="1590" w:author="Eric Balke" w:date="2022-01-12T21:50:00Z">
        <w:r w:rsidR="00CA3CA6" w:rsidDel="0080440E">
          <w:delText xml:space="preserve">high </w:delText>
        </w:r>
      </w:del>
      <w:ins w:id="1591"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 xml:space="preserve">cattail are known to form dense monocultures </w:t>
      </w:r>
      <w:r w:rsidR="00FE17E2">
        <w:t xml:space="preserve">in the estuary </w:t>
      </w:r>
      <w:r w:rsidR="00250297">
        <w:t>(Fig. 9)</w:t>
      </w:r>
      <w:r w:rsidR="00E14013">
        <w:t>.</w:t>
      </w:r>
      <w:r w:rsidR="0032177B">
        <w:t xml:space="preserve"> </w:t>
      </w:r>
    </w:p>
    <w:p w14:paraId="16BD3D7E" w14:textId="77777777" w:rsidR="006567E1" w:rsidRDefault="00FB498E" w:rsidP="00D95039">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2792DE63" w:rsidR="00FB498E" w:rsidRDefault="006567E1" w:rsidP="009F3333">
      <w:pPr>
        <w:pStyle w:val="Caption"/>
      </w:pPr>
      <w:r>
        <w:t xml:space="preserve">Figure </w:t>
      </w:r>
      <w:r>
        <w:fldChar w:fldCharType="begin"/>
      </w:r>
      <w:r>
        <w:instrText>SEQ Figure \* ARABIC</w:instrText>
      </w:r>
      <w:r>
        <w:fldChar w:fldCharType="separate"/>
      </w:r>
      <w:r w:rsidR="00EB7979">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6D408DAD" w14:textId="62AC554F"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Resilience will likely depend on site-specific characteristics such as hydroperiod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3F7773">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175267">
        <w:t xml:space="preserve"> has been shown to</w:t>
      </w:r>
      <w:r w:rsidR="00100B1D">
        <w:t xml:space="preserve"> adversely affect productivity </w:t>
      </w:r>
      <w:r w:rsidR="00100B1D">
        <w:lastRenderedPageBreak/>
        <w:fldChar w:fldCharType="begin"/>
      </w:r>
      <w:r w:rsidR="00ED015F">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r w:rsidRPr="004C769A">
        <w:t>Invasive Species</w:t>
      </w:r>
    </w:p>
    <w:p w14:paraId="2F191286" w14:textId="254D5B3B"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592" w:author="Eric Balke" w:date="2022-01-12T22:05:00Z">
        <w:r w:rsidR="1FB12674" w:rsidRPr="001C1CAE" w:rsidDel="006C3FB1">
          <w:delText>km</w:delText>
        </w:r>
        <w:r w:rsidRPr="001C1CAE" w:rsidDel="006C3FB1">
          <w:delText xml:space="preserve"> </w:delText>
        </w:r>
      </w:del>
      <w:ins w:id="1593"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the more-competitive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594"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25670">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 xml:space="preserve">species </w:t>
      </w:r>
      <w:proofErr w:type="gramStart"/>
      <w:r w:rsidR="0026449E">
        <w:t>are</w:t>
      </w:r>
      <w:proofErr w:type="gramEnd"/>
      <w:r w:rsidR="0026449E">
        <w:t xml:space="preserv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26449E">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B8040F">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2004)","noteIndex":0},"citationItems":[{"id":2042,"uris":["http://zotero.org/users/6112721/items/S8V27S3P"],"uri":["http://zotero.org/users/6112721/items/S8V27S3P"],"itemData":{"id":2042,"type":"report","publisher":"Fraser River Estuary Management Program","title":"Purple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77777777" w:rsidR="00415FDB" w:rsidRPr="005B1331" w:rsidRDefault="00415FDB" w:rsidP="00415FDB">
      <w:pPr>
        <w:pStyle w:val="Caption"/>
      </w:pPr>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595" w:author="Eric Balke" w:date="2022-01-12T22:10:00Z">
        <w:r w:rsidRPr="005B1331" w:rsidDel="006C3FB1">
          <w:delText xml:space="preserve">% </w:delText>
        </w:r>
      </w:del>
      <w:ins w:id="1596"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4363219B"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597"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598"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1A72FE8D" w:rsidRPr="43C0CAC4">
        <w:t xml:space="preserve"> </w:t>
      </w:r>
      <w:r w:rsidR="00E510AA">
        <w:t xml:space="preserve">created tidal marsh </w:t>
      </w:r>
      <w:r w:rsidR="1A72FE8D" w:rsidRPr="43C0CAC4">
        <w:t xml:space="preserve">sites </w:t>
      </w:r>
      <w:r w:rsidR="06771385" w:rsidRPr="43C0CAC4">
        <w:t>(</w:t>
      </w:r>
      <w:r w:rsidR="00E510AA">
        <w:t>2</w:t>
      </w:r>
      <w:r w:rsidR="00863AE7">
        <w:t>2</w:t>
      </w:r>
      <w:r w:rsidR="007D0743">
        <w:t>%</w:t>
      </w:r>
      <w:r w:rsidR="06771385" w:rsidRPr="43C0CAC4">
        <w:t>; 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w:t>
      </w:r>
      <w:r w:rsidR="00415FDB">
        <w:t xml:space="preserve"> (Fig. 9)</w:t>
      </w:r>
      <w:r w:rsidR="00814281">
        <w:t xml:space="preserve">.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599" w:author="Eric Balke" w:date="2022-01-12T22:06:00Z">
        <w:r w:rsidR="006C3FB1">
          <w:t xml:space="preserve"> </w:t>
        </w:r>
      </w:ins>
      <w:r w:rsidR="000F005B">
        <w:t>and</w:t>
      </w:r>
      <w:r w:rsidR="00814281">
        <w:t xml:space="preserve"> the low competitive ability of </w:t>
      </w:r>
      <w:r w:rsidR="00814281">
        <w:lastRenderedPageBreak/>
        <w:t>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00" w:author="Eric Balke" w:date="2022-01-12T22:13:00Z">
        <w:r w:rsidR="682F490D" w:rsidRPr="43C0CAC4" w:rsidDel="006C3FB1">
          <w:delText xml:space="preserve">% </w:delText>
        </w:r>
      </w:del>
      <w:ins w:id="1601"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67822839" w14:textId="77777777" w:rsidR="00CF3C7F" w:rsidRDefault="00CF3C7F" w:rsidP="00D95039"/>
    <w:p w14:paraId="3411D372" w14:textId="390CBAEE" w:rsidR="008C35EF" w:rsidRDefault="008C35EF" w:rsidP="00D95039">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CF3C7F">
        <w:t xml:space="preserve">should be considered with future projects. Our </w:t>
      </w:r>
      <w:r w:rsidR="00E04535">
        <w:t xml:space="preserve">findings support this, as </w:t>
      </w:r>
      <w:r w:rsidR="00CF3C7F">
        <w:t xml:space="preserve">of </w:t>
      </w:r>
      <w:r w:rsidR="00E04535">
        <w:t>the 1</w:t>
      </w:r>
      <w:r w:rsidR="00863AE7">
        <w:t>7</w:t>
      </w:r>
      <w:r w:rsidR="00E04535">
        <w:t xml:space="preserve"> created marshes where cattail is present, 9 (60%) are inland designs, representing </w:t>
      </w:r>
      <w:r w:rsidR="00CF3C7F">
        <w:t>75</w:t>
      </w:r>
      <w:r w:rsidR="00E04535">
        <w:t xml:space="preserve">% of all inland sites in this study. </w:t>
      </w:r>
      <w:r w:rsidR="008C2695">
        <w:t>Not surprisingly, inland sites were negatively correlated with native dominance, averaging 1</w:t>
      </w:r>
      <w:r w:rsidR="005D0F62">
        <w:t>6</w:t>
      </w:r>
      <w:r w:rsidR="008C2695">
        <w:t>% less native relative percent cover than</w:t>
      </w:r>
      <w:r w:rsidR="005D0F62">
        <w:t xml:space="preserve"> exposed sites</w:t>
      </w:r>
      <w:r w:rsidR="008C2695">
        <w:t xml:space="preserve">. </w:t>
      </w:r>
      <w:r w:rsidR="00E04535">
        <w:t xml:space="preserve">Managers and practitioners must therefore balance the benefits of </w:t>
      </w:r>
      <w:r w:rsidR="005D0F62">
        <w:t xml:space="preserve">closed embayment designs </w:t>
      </w:r>
      <w:r w:rsidR="00E04535">
        <w:t xml:space="preserve">with their potential vulnerability to cattail </w:t>
      </w:r>
      <w:r w:rsidR="008C2695">
        <w:t xml:space="preserve">and other species </w:t>
      </w:r>
      <w:r w:rsidR="00E04535">
        <w:t>invasions.</w:t>
      </w:r>
    </w:p>
    <w:p w14:paraId="30068C16" w14:textId="1DF7AFF3" w:rsidR="00397775" w:rsidRDefault="00397775" w:rsidP="00D95039"/>
    <w:p w14:paraId="7908D029" w14:textId="4225C1E9" w:rsidR="5F4646BA" w:rsidRPr="004C769A" w:rsidRDefault="00EC61BD" w:rsidP="00D95039">
      <w:pPr>
        <w:pStyle w:val="Heading2"/>
      </w:pPr>
      <w:r>
        <w:rPr>
          <w:noProof/>
        </w:rPr>
        <mc:AlternateContent>
          <mc:Choice Requires="wps">
            <w:drawing>
              <wp:anchor distT="45720" distB="45720" distL="114300" distR="114300" simplePos="0" relativeHeight="251714640" behindDoc="0" locked="0" layoutInCell="1" allowOverlap="1" wp14:anchorId="2E3AB45B" wp14:editId="37AB1C0C">
                <wp:simplePos x="0" y="0"/>
                <wp:positionH relativeFrom="margin">
                  <wp:posOffset>2806700</wp:posOffset>
                </wp:positionH>
                <wp:positionV relativeFrom="paragraph">
                  <wp:posOffset>180438</wp:posOffset>
                </wp:positionV>
                <wp:extent cx="2902585" cy="4632325"/>
                <wp:effectExtent l="0" t="0" r="18415" b="158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632325"/>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4665781" w:rsidR="001B349F" w:rsidRPr="00A42782" w:rsidRDefault="001C33D6" w:rsidP="007F5BA4">
                            <w:pPr>
                              <w:pStyle w:val="Inset"/>
                              <w:shd w:val="clear" w:color="auto" w:fill="FBE4D5" w:themeFill="accent2" w:themeFillTint="33"/>
                              <w:pPrChange w:id="1602" w:author="Daniel Stewart" w:date="2022-02-10T13:53:00Z">
                                <w:pPr/>
                              </w:pPrChange>
                            </w:pPr>
                            <w:r>
                              <w:t xml:space="preserve">Although </w:t>
                            </w:r>
                            <w:r w:rsidR="007F5BA4">
                              <w:t>the design</w:t>
                            </w:r>
                            <w:r>
                              <w:t xml:space="preserve"> and implementation </w:t>
                            </w:r>
                            <w:r w:rsidR="007F5BA4">
                              <w:t>of tidal marsh creation projects has</w:t>
                            </w:r>
                            <w:r>
                              <w:t xml:space="preserve"> likely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2" type="#_x0000_t202" style="position:absolute;left:0;text-align:left;margin-left:221pt;margin-top:14.2pt;width:228.55pt;height:364.75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4665781" w:rsidR="001B349F" w:rsidRPr="00A42782" w:rsidRDefault="001C33D6" w:rsidP="007F5BA4">
                      <w:pPr>
                        <w:pStyle w:val="Inset"/>
                        <w:shd w:val="clear" w:color="auto" w:fill="FBE4D5" w:themeFill="accent2" w:themeFillTint="33"/>
                        <w:pPrChange w:id="1603" w:author="Daniel Stewart" w:date="2022-02-10T13:53:00Z">
                          <w:pPr/>
                        </w:pPrChange>
                      </w:pPr>
                      <w:r>
                        <w:t xml:space="preserve">Although </w:t>
                      </w:r>
                      <w:r w:rsidR="007F5BA4">
                        <w:t>the design</w:t>
                      </w:r>
                      <w:r>
                        <w:t xml:space="preserve"> and implementation </w:t>
                      </w:r>
                      <w:r w:rsidR="007F5BA4">
                        <w:t>of tidal marsh creation projects has</w:t>
                      </w:r>
                      <w:r>
                        <w:t xml:space="preserve"> likely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v:textbox>
                <w10:wrap type="square" anchorx="margin"/>
              </v:shape>
            </w:pict>
          </mc:Fallback>
        </mc:AlternateContent>
      </w:r>
      <w:r w:rsidR="5F4646BA" w:rsidRPr="004C769A">
        <w:t>Monitoring Implications</w:t>
      </w:r>
    </w:p>
    <w:p w14:paraId="49E6E152" w14:textId="098FFD0A" w:rsidR="559EFC6C" w:rsidRDefault="4AB5134A" w:rsidP="00D95039">
      <w:r w:rsidRPr="00235C84">
        <w:t xml:space="preserve">Contrary to our </w:t>
      </w:r>
      <w:r w:rsidR="1AA70A6D" w:rsidRPr="00235C84">
        <w:t>expectations</w:t>
      </w:r>
      <w:r w:rsidRPr="00235C84">
        <w:t xml:space="preserve">, </w:t>
      </w:r>
      <w:r w:rsidR="000F2D32">
        <w:t xml:space="preserve">the age of a created </w:t>
      </w:r>
      <w:r w:rsidR="2F6E3288" w:rsidRPr="000915E4">
        <w:t>marsh</w:t>
      </w:r>
      <w:r w:rsidR="00193843">
        <w:t xml:space="preserve"> age</w:t>
      </w:r>
      <w:r w:rsidR="0047247D" w:rsidRPr="00235C84">
        <w:rPr>
          <w:rPrChange w:id="1604"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indicates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This also suggests that</w:t>
      </w:r>
      <w:r w:rsidR="008C2695">
        <w:t xml:space="preserve"> the trajectory of a project should be evident not long after it is completed</w:t>
      </w:r>
      <w:r w:rsidR="00E4750D">
        <w:t>, and therefore t</w:t>
      </w:r>
      <w:r w:rsidR="0055222A" w:rsidRPr="00235C84">
        <w:t>he five</w:t>
      </w:r>
      <w:r w:rsidR="0055222A">
        <w:t>-year monitoring period that is typical of marsh creation projects may be sufficient to predict their long-term resilience</w:t>
      </w:r>
      <w:r w:rsidR="00E4750D">
        <w:t>. I</w:t>
      </w:r>
      <w:r w:rsidR="00187C3D">
        <w:t xml:space="preserve">ntermittent long-term monitoring is still </w:t>
      </w:r>
      <w:r w:rsidR="00E4750D">
        <w:t>vital however, as</w:t>
      </w:r>
      <w:r w:rsidR="00187C3D">
        <w:t xml:space="preserve"> stochastic events, d</w:t>
      </w:r>
      <w:r w:rsidR="00E4750D">
        <w:t>eteriorating</w:t>
      </w:r>
      <w:r w:rsidR="00187C3D">
        <w:t xml:space="preserve"> infrastructure (e.g.  shear booms, debris fences), and other unpredictable issues may arise</w:t>
      </w:r>
      <w:r w:rsidR="00E4750D">
        <w:t xml:space="preserve"> that require further action </w:t>
      </w:r>
      <w:r w:rsidR="00E4750D">
        <w:lastRenderedPageBreak/>
        <w:fldChar w:fldCharType="begin"/>
      </w:r>
      <w:r w:rsidR="00E4750D">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0055222A">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496935">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r>
        <w:t>Site Design Trade-offs</w:t>
      </w:r>
    </w:p>
    <w:p w14:paraId="67534D50" w14:textId="142B93DC"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05" w:author="Eric Balke" w:date="2022-01-12T22:24:00Z">
        <w:r w:rsidR="009E345B">
          <w:t xml:space="preserve">i.e., </w:t>
        </w:r>
      </w:ins>
      <w:r>
        <w:t xml:space="preserve">grazing, wave erosion, </w:t>
      </w:r>
      <w:del w:id="1606" w:author="Eric Balke" w:date="2022-01-12T16:30:00Z">
        <w:r w:rsidDel="005F5681">
          <w:delText xml:space="preserve">sea </w:delText>
        </w:r>
      </w:del>
      <w:ins w:id="1607" w:author="Eric Balke" w:date="2022-01-12T16:30:00Z">
        <w:r w:rsidR="005F5681">
          <w:t>sea-</w:t>
        </w:r>
      </w:ins>
      <w:r>
        <w:t>level rise, invasive species)</w:t>
      </w:r>
      <w:r w:rsidR="007F3868">
        <w:t xml:space="preserve"> and</w:t>
      </w:r>
      <w:r>
        <w:t xml:space="preserve"> there are numerous others that were not explored (e.g., 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45E5112E" w14:textId="202C8F10" w:rsidR="00A2401C" w:rsidRDefault="00A2401C" w:rsidP="00A2401C">
      <w:pPr>
        <w:pStyle w:val="Caption"/>
        <w:keepNext/>
      </w:pPr>
      <w:r>
        <w:t xml:space="preserve">Table </w:t>
      </w:r>
      <w:fldSimple w:instr=" SEQ Table \* ARABIC ">
        <w:r>
          <w:rPr>
            <w:noProof/>
          </w:rPr>
          <w:t>1</w:t>
        </w:r>
      </w:fldSimple>
      <w:r>
        <w:t xml:space="preserve">. </w:t>
      </w:r>
      <w:r w:rsidR="009D708E">
        <w:t>Conceptual</w:t>
      </w:r>
      <w:r>
        <w:t xml:space="preserve"> </w:t>
      </w:r>
      <w:r w:rsidR="00E501FC">
        <w:t xml:space="preserve">examples of </w:t>
      </w:r>
      <w:r>
        <w:t xml:space="preserve">pros and cons of various </w:t>
      </w:r>
      <w:r>
        <w:t>created tidal marsh</w:t>
      </w:r>
      <w:r>
        <w:t xml:space="preserve"> design elements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rsidP="007F3868">
            <w:pPr>
              <w:pStyle w:val="Table"/>
              <w:rPr>
                <w:b/>
                <w:bCs/>
              </w:rPr>
              <w:pPrChange w:id="1608"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rsidP="007F3868">
            <w:pPr>
              <w:pStyle w:val="Table"/>
              <w:rPr>
                <w:b/>
                <w:bCs/>
              </w:rPr>
              <w:pPrChange w:id="1609"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rsidP="007F3868">
            <w:pPr>
              <w:pStyle w:val="Table"/>
              <w:rPr>
                <w:b/>
                <w:bCs/>
              </w:rPr>
              <w:pPrChange w:id="1610"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rsidP="007F3868">
            <w:pPr>
              <w:pStyle w:val="Table"/>
              <w:pPrChange w:id="1611"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rsidP="007F3868">
            <w:pPr>
              <w:pStyle w:val="Table"/>
              <w:pPrChange w:id="1612"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2B70B192" w:rsidR="007F3868" w:rsidRDefault="007E2A9D" w:rsidP="007F3868">
            <w:pPr>
              <w:pStyle w:val="Table"/>
              <w:numPr>
                <w:ilvl w:val="0"/>
                <w:numId w:val="50"/>
              </w:numPr>
              <w:ind w:left="177" w:hanging="177"/>
            </w:pPr>
            <w:r>
              <w:t>p</w:t>
            </w:r>
            <w:r w:rsidR="00D53AFF" w:rsidRPr="007F3868">
              <w:t xml:space="preserve">rone to dominance by invasive species,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77777777" w:rsidR="009E345B" w:rsidRDefault="007E2A9D" w:rsidP="007E2A9D">
            <w:pPr>
              <w:pStyle w:val="Table"/>
              <w:numPr>
                <w:ilvl w:val="0"/>
                <w:numId w:val="50"/>
              </w:numPr>
              <w:ind w:left="177" w:hanging="177"/>
            </w:pPr>
            <w:r>
              <w:t>p</w:t>
            </w:r>
            <w:ins w:id="1613" w:author="Eric Balke" w:date="2022-01-12T22:28:00Z">
              <w:r w:rsidR="009E345B" w:rsidRPr="007F3868">
                <w:t>otentially</w:t>
              </w:r>
            </w:ins>
            <w:ins w:id="1614" w:author="Eric Balke" w:date="2022-01-12T22:27:00Z">
              <w:r w:rsidR="009E345B" w:rsidRPr="007F3868">
                <w:t xml:space="preserve"> </w:t>
              </w:r>
            </w:ins>
            <w:ins w:id="1615" w:author="Eric Balke" w:date="2022-01-12T22:31:00Z">
              <w:r w:rsidR="009E345B" w:rsidRPr="007F3868">
                <w:t>less resilient</w:t>
              </w:r>
            </w:ins>
            <w:ins w:id="1616" w:author="Eric Balke" w:date="2022-01-12T22:27:00Z">
              <w:r w:rsidR="009E345B" w:rsidRPr="007F3868">
                <w:t xml:space="preserve"> to </w:t>
              </w:r>
            </w:ins>
            <w:r w:rsidR="00F42B6C">
              <w:t>SLR</w:t>
            </w:r>
            <w:ins w:id="1617" w:author="Eric Balke" w:date="2022-01-12T22:27:00Z">
              <w:r w:rsidR="009E345B" w:rsidRPr="007F3868">
                <w:t xml:space="preserve"> due to </w:t>
              </w:r>
            </w:ins>
            <w:ins w:id="1618" w:author="Eric Balke" w:date="2022-01-12T22:32:00Z">
              <w:r w:rsidR="009E345B" w:rsidRPr="007F3868">
                <w:t>inhibited</w:t>
              </w:r>
            </w:ins>
            <w:ins w:id="1619" w:author="Eric Balke" w:date="2022-01-12T22:27:00Z">
              <w:r w:rsidR="009E345B" w:rsidRPr="007F3868">
                <w:t xml:space="preserve"> sediment delivery </w:t>
              </w:r>
            </w:ins>
            <w:ins w:id="1620" w:author="Eric Balke" w:date="2022-01-12T22:28:00Z">
              <w:r w:rsidR="009E345B" w:rsidRPr="007F3868">
                <w:t>processes</w:t>
              </w:r>
            </w:ins>
            <w:r>
              <w:t xml:space="preserve"> </w:t>
            </w:r>
            <w:r>
              <w:fldChar w:fldCharType="begin"/>
            </w:r>
            <w:r>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L."}],"accessed":{"date-parts":[["2022",2,17]]},"issued":{"date-parts":[["2020",8]]}}}],"schema":"https://github.com/citation-style-language/schema/raw/master/csl-citation.json"}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rsidP="007F3868">
            <w:pPr>
              <w:pStyle w:val="Table"/>
              <w:pPrChange w:id="1621"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rsidP="007F3868">
            <w:pPr>
              <w:pStyle w:val="Table"/>
              <w:pPrChange w:id="1622"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1F1BC904" w:rsidR="00D53AFF" w:rsidRPr="007F3868" w:rsidRDefault="00F42B6C" w:rsidP="004A7C19">
            <w:pPr>
              <w:pStyle w:val="Table"/>
              <w:numPr>
                <w:ilvl w:val="0"/>
                <w:numId w:val="51"/>
              </w:numPr>
              <w:ind w:left="177" w:hanging="141"/>
              <w:pPrChange w:id="1623" w:author="Daniel Stewart" w:date="2022-02-10T11:31:00Z">
                <w:pPr>
                  <w:pStyle w:val="ListParagraph"/>
                  <w:spacing w:line="240" w:lineRule="auto"/>
                </w:pPr>
              </w:pPrChange>
            </w:pPr>
            <w:r>
              <w:t xml:space="preserve">vulnerable to log debris accumulation,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rsidP="007F3868">
            <w:pPr>
              <w:pStyle w:val="Table"/>
              <w:pPrChange w:id="1624" w:author="Daniel Stewart" w:date="2022-02-10T11:31:00Z">
                <w:pPr>
                  <w:spacing w:line="240" w:lineRule="auto"/>
                </w:pPr>
              </w:pPrChange>
            </w:pPr>
            <w:r w:rsidRPr="007F3868">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0D68565E"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4A7C19">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soils.","page":"37","title":"Wood Debris Removal form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98A4D77" w:rsidR="004A7C19" w:rsidRDefault="004A7C19" w:rsidP="007F3868">
            <w:pPr>
              <w:pStyle w:val="Table"/>
              <w:numPr>
                <w:ilvl w:val="0"/>
                <w:numId w:val="52"/>
              </w:numPr>
              <w:ind w:left="176" w:hanging="141"/>
            </w:pPr>
            <w:r>
              <w:t>m</w:t>
            </w:r>
            <w:r w:rsidR="00D53AFF" w:rsidRPr="007F3868">
              <w:t>ore susceptible to marsh recession</w:t>
            </w:r>
          </w:p>
          <w:p w14:paraId="0FF1E04E" w14:textId="7F429023"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del w:id="1625"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rsidP="007F3868">
            <w:pPr>
              <w:pStyle w:val="Table"/>
              <w:pPrChange w:id="1626"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61C9586" w:rsidR="006241A8" w:rsidRDefault="00507881" w:rsidP="006241A8">
            <w:pPr>
              <w:pStyle w:val="Table"/>
              <w:numPr>
                <w:ilvl w:val="0"/>
                <w:numId w:val="53"/>
              </w:numPr>
              <w:ind w:left="175" w:hanging="142"/>
            </w:pPr>
            <w:r>
              <w:t>plant community will likely be more diverse</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74C89383" w:rsidR="009E6715" w:rsidRDefault="009E6715" w:rsidP="009E6715">
            <w:pPr>
              <w:pStyle w:val="Table"/>
              <w:numPr>
                <w:ilvl w:val="0"/>
                <w:numId w:val="53"/>
              </w:numPr>
              <w:ind w:left="176" w:hanging="141"/>
            </w:pPr>
            <w:r>
              <w:t>more vulnerable to recession, perhaps due to elevated grazing pressure</w:t>
            </w:r>
            <w:r>
              <w:t xml:space="preserve"> or erosion </w:t>
            </w:r>
          </w:p>
        </w:tc>
      </w:tr>
    </w:tbl>
    <w:p w14:paraId="06A4AD85" w14:textId="3280DD3B" w:rsidR="559EFC6C" w:rsidRPr="004C769A" w:rsidRDefault="0641C4F7" w:rsidP="00D95039">
      <w:pPr>
        <w:pStyle w:val="Heading2"/>
      </w:pPr>
      <w:r w:rsidRPr="004C769A">
        <w:lastRenderedPageBreak/>
        <w:t xml:space="preserve">Data </w:t>
      </w:r>
      <w:r w:rsidR="0097273E">
        <w:t>L</w:t>
      </w:r>
      <w:r w:rsidRPr="004C769A">
        <w:t>imitations</w:t>
      </w:r>
      <w:r w:rsidR="00267027">
        <w:t>,</w:t>
      </w:r>
      <w:r w:rsidR="7C4632CD" w:rsidRPr="004C769A">
        <w:t xml:space="preserve"> </w:t>
      </w:r>
      <w:r w:rsidR="00834A87">
        <w:t>Caveats</w:t>
      </w:r>
      <w:r w:rsidR="00267027">
        <w:t>, and Future Research</w:t>
      </w:r>
    </w:p>
    <w:p w14:paraId="6500CF71" w14:textId="53CE7301"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and discussed stressors (e.g., herbivory,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B441F7">
        <w:t xml:space="preserve">The applicability of these findings to </w:t>
      </w:r>
      <w:r w:rsidR="006D6BDE">
        <w:t>large projects is therefore also uncertain</w:t>
      </w:r>
      <w:r w:rsidR="0097273E">
        <w:t xml:space="preserve">, as few </w:t>
      </w:r>
      <w:r w:rsidR="00893D3E">
        <w:t xml:space="preserve">examples currently </w:t>
      </w:r>
      <w:r w:rsidR="0097273E">
        <w:t>exist in the FRE</w:t>
      </w:r>
      <w:r w:rsidR="006D6BDE">
        <w:t xml:space="preserve">. </w:t>
      </w:r>
      <w:r w:rsidR="00B441F7">
        <w:t xml:space="preserve"> </w:t>
      </w:r>
    </w:p>
    <w:p w14:paraId="4A88DD17" w14:textId="77777777" w:rsidR="00E26D43" w:rsidRDefault="00E26D43" w:rsidP="00D95039"/>
    <w:p w14:paraId="2535A83D" w14:textId="733BE821"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627" w:author="Eric Balke" w:date="2022-01-12T22:39:00Z">
        <w:r w:rsidR="00264EAC">
          <w:t>we did not elucidate</w:t>
        </w:r>
      </w:ins>
      <w:del w:id="1628" w:author="Eric Balke" w:date="2022-01-12T22:39:00Z">
        <w:r w:rsidRPr="005B1331" w:rsidDel="00264EAC">
          <w:delText xml:space="preserve">they do not </w:delText>
        </w:r>
      </w:del>
      <w:del w:id="1629" w:author="Eric Balke" w:date="2022-01-12T22:38:00Z">
        <w:r w:rsidR="00D53AFF" w:rsidDel="00264EAC">
          <w:delText xml:space="preserve">claim to </w:delText>
        </w:r>
        <w:r w:rsidRPr="005B1331" w:rsidDel="00264EAC">
          <w:delText xml:space="preserve">identify </w:delText>
        </w:r>
      </w:del>
      <w:ins w:id="1630"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ins w:id="1631"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wave </w:t>
      </w:r>
      <w:r w:rsidR="00D7259D">
        <w:t xml:space="preserve">energy </w:t>
      </w:r>
      <w:r w:rsidR="4FCB7137" w:rsidRPr="005B1331">
        <w:t>mitigating structures</w:t>
      </w:r>
      <w:r w:rsidR="00893D3E">
        <w:t xml:space="preserve">, and sites that are isolated from erosional processes (i.e., embayments, sloughs) </w:t>
      </w:r>
      <w:r w:rsidR="00893D3E" w:rsidRPr="005B1331">
        <w:t>are</w:t>
      </w:r>
      <w:r w:rsidR="4FCB7137" w:rsidRPr="005B1331">
        <w:t xml:space="preserv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632" w:author="Eric Balke" w:date="2022-01-12T22:36:00Z">
        <w:r w:rsidR="00DD7EC2" w:rsidDel="00264EAC">
          <w:delText xml:space="preserve"> </w:delText>
        </w:r>
      </w:del>
      <w:r w:rsidR="00DD7EC2">
        <w:t>term</w:t>
      </w:r>
      <w:r w:rsidR="0015551F">
        <w:t>, localized</w:t>
      </w:r>
      <w:del w:id="1633"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312B9B35"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267027">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02B0CC6E"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634" w:author="Eric Balke" w:date="2022-01-12T22:41:00Z">
        <w:r w:rsidR="00264EAC">
          <w:t xml:space="preserve">thus </w:t>
        </w:r>
      </w:ins>
      <w:r w:rsidR="6794B8FD" w:rsidRPr="43C0CAC4">
        <w:t xml:space="preserve">indicating </w:t>
      </w:r>
      <w:del w:id="1635"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w:t>
      </w:r>
      <w:r w:rsidR="1562FA2A" w:rsidRPr="43C0CAC4">
        <w:lastRenderedPageBreak/>
        <w:t xml:space="preserve">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636" w:author="Eric Balke" w:date="2022-01-12T22:42:00Z">
        <w:r w:rsidR="00264EAC">
          <w:t xml:space="preserve">such </w:t>
        </w:r>
      </w:ins>
      <w:r w:rsidR="1D9A1CAE" w:rsidRPr="43C0CAC4">
        <w:t>abiotic</w:t>
      </w:r>
      <w:r w:rsidR="0FEF5E92" w:rsidRPr="43C0CAC4">
        <w:t xml:space="preserve"> factors include true measures of salinity and tidal prism (</w:t>
      </w:r>
      <w:ins w:id="1637"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D7259D">
        <w:t xml:space="preserve">precise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r w:rsidRPr="004C769A">
        <w:t xml:space="preserve">Conclusion </w:t>
      </w:r>
    </w:p>
    <w:p w14:paraId="342924FD" w14:textId="099A6CA3" w:rsidR="00267027" w:rsidRDefault="00F8589F" w:rsidP="00D95039">
      <w:del w:id="1638" w:author="Eric Balke" w:date="2022-01-12T21:11:00Z">
        <w:r w:rsidDel="00036285">
          <w:delText xml:space="preserve">Here </w:delText>
        </w:r>
      </w:del>
      <w:ins w:id="1639" w:author="Eric Balke" w:date="2022-01-12T21:11:00Z">
        <w:r w:rsidR="00036285">
          <w:t>W</w:t>
        </w:r>
      </w:ins>
      <w:del w:id="1640" w:author="Eric Balke" w:date="2022-01-12T21:11:00Z">
        <w:r w:rsidDel="00036285">
          <w:delText>w</w:delText>
        </w:r>
      </w:del>
      <w:r>
        <w:t xml:space="preserve">e sought to identify factors </w:t>
      </w:r>
      <w:r w:rsidR="00267027">
        <w:t xml:space="preserve">that contributed to created tidal marsh </w:t>
      </w:r>
      <w:r w:rsidR="00DB4E3E">
        <w:t>persistence</w:t>
      </w:r>
      <w:r w:rsidR="00267027">
        <w:t xml:space="preserve"> in the FRE </w:t>
      </w:r>
      <w:r>
        <w:t xml:space="preserve">through field sampling, </w:t>
      </w:r>
      <w:r w:rsidR="00986F52">
        <w:t>spatial analysis</w:t>
      </w:r>
      <w:r>
        <w:t xml:space="preserve">, and statistical models. </w:t>
      </w:r>
      <w:r w:rsidR="001C394E">
        <w:t xml:space="preserve">We observed marsh recession in 40 out of the 78 marshes visited, equating to </w:t>
      </w:r>
      <w:r w:rsidR="00267027">
        <w:t>approximately 9.3% of the 255,541 m</w:t>
      </w:r>
      <w:r w:rsidR="00267027" w:rsidRPr="00267027">
        <w:rPr>
          <w:vertAlign w:val="superscript"/>
        </w:rPr>
        <w:t>2</w:t>
      </w:r>
      <w:r w:rsidR="00267027">
        <w:rPr>
          <w:vertAlign w:val="superscript"/>
        </w:rPr>
        <w:t xml:space="preserve"> </w:t>
      </w:r>
      <w:r w:rsidR="00267027" w:rsidRPr="00267027">
        <w:t>of</w:t>
      </w:r>
      <w:r w:rsidR="00267027">
        <w:t xml:space="preserve"> created tidal marsh</w:t>
      </w:r>
      <w:r w:rsidR="001C394E">
        <w:t xml:space="preserve"> we surveyed.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recession</w:t>
      </w:r>
      <w:r w:rsidR="00397249">
        <w:t>. We suggest that erosion, possibly from boat wake, and herbivory by invasive Canada Geese may be contributing factors</w:t>
      </w:r>
      <w:r w:rsidR="00DD49AA">
        <w:t xml:space="preserve"> to these losses</w:t>
      </w:r>
      <w:r w:rsidR="00397249">
        <w:t xml:space="preserve">. </w:t>
      </w:r>
      <w:r w:rsidR="004D4668">
        <w:t xml:space="preserve">Dominance by invasive species was found to increase with distance </w:t>
      </w:r>
      <w:r w:rsidR="00A5489C">
        <w:t>upriver and</w:t>
      </w:r>
      <w:r w:rsidR="004D4668">
        <w:t xml:space="preserve"> was higher on average in closed embayments than other marsh designs</w:t>
      </w:r>
      <w:r w:rsidR="004A47D2">
        <w:t xml:space="preserve">, which we attribute to their susceptibility to cattail invasions. Both native and non-native richness followed similar trends in the estuary,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our </w:t>
      </w:r>
      <w:r w:rsidR="00A5489C">
        <w:t xml:space="preserve">knowledge of </w:t>
      </w:r>
      <w:r>
        <w:t>marsh creation</w:t>
      </w:r>
      <w:r w:rsidR="00A5489C">
        <w:t xml:space="preserve"> designs in the region,</w:t>
      </w:r>
      <w:r>
        <w:t xml:space="preserve"> and inspire further study of the underlying causes of marsh creation success and failure.</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3DA8732A" w14:textId="1B58062C" w:rsidR="001859BB" w:rsidRDefault="001859BB" w:rsidP="005D0F62">
      <w:pPr>
        <w:pStyle w:val="Heading1"/>
        <w:numPr>
          <w:ilvl w:val="0"/>
          <w:numId w:val="0"/>
        </w:numPr>
        <w:ind w:left="432" w:hanging="432"/>
      </w:pPr>
      <w:r>
        <w:lastRenderedPageBreak/>
        <w:t>Works Cited</w:t>
      </w:r>
    </w:p>
    <w:p w14:paraId="6674EA65" w14:textId="2E5117A2" w:rsidR="001859BB" w:rsidRDefault="001859BB" w:rsidP="00D95039"/>
    <w:p w14:paraId="436D985E" w14:textId="77777777" w:rsidR="00267027" w:rsidRPr="00267027" w:rsidRDefault="001859BB" w:rsidP="00267027">
      <w:pPr>
        <w:pStyle w:val="Bibliography"/>
        <w:rPr>
          <w:lang w:val="en-GB"/>
        </w:rPr>
      </w:pPr>
      <w:r>
        <w:fldChar w:fldCharType="begin"/>
      </w:r>
      <w:r>
        <w:instrText xml:space="preserve"> ADDIN ZOTERO_BIBL {"uncited":[],"omitted":[],"custom":[]} CSL_BIBLIOGRAPHY </w:instrText>
      </w:r>
      <w:r>
        <w:fldChar w:fldCharType="separate"/>
      </w:r>
      <w:r w:rsidR="00267027" w:rsidRPr="00267027">
        <w:rPr>
          <w:lang w:val="en-GB"/>
        </w:rPr>
        <w:t>Adams MA. 1993. Purple Loosestrife in the Fraser River Estuary. Fraser River Estuary Management Program.</w:t>
      </w:r>
    </w:p>
    <w:p w14:paraId="5E7B225E" w14:textId="77777777" w:rsidR="00267027" w:rsidRPr="00267027" w:rsidRDefault="00267027" w:rsidP="00267027">
      <w:pPr>
        <w:pStyle w:val="Bibliography"/>
        <w:rPr>
          <w:lang w:val="en-GB"/>
        </w:rPr>
      </w:pPr>
      <w:r w:rsidRPr="00267027">
        <w:rPr>
          <w:lang w:val="en-GB"/>
        </w:rPr>
        <w:t xml:space="preserve">Adams MA, Williams GL. 2004. Tidal marshes of the Fraser River estuary: composition, structure, and a history of marsh creation efforts to 1997. Pages 147–172 in Groulx DC, </w:t>
      </w:r>
      <w:proofErr w:type="spellStart"/>
      <w:r w:rsidRPr="00267027">
        <w:rPr>
          <w:lang w:val="en-GB"/>
        </w:rPr>
        <w:t>Luternauer</w:t>
      </w:r>
      <w:proofErr w:type="spellEnd"/>
      <w:r w:rsidRPr="00267027">
        <w:rPr>
          <w:lang w:val="en-GB"/>
        </w:rPr>
        <w:t xml:space="preserve"> JL, </w:t>
      </w:r>
      <w:proofErr w:type="spellStart"/>
      <w:r w:rsidRPr="00267027">
        <w:rPr>
          <w:lang w:val="en-GB"/>
        </w:rPr>
        <w:t>Bilderback</w:t>
      </w:r>
      <w:proofErr w:type="spellEnd"/>
      <w:r w:rsidRPr="00267027">
        <w:rPr>
          <w:lang w:val="en-GB"/>
        </w:rPr>
        <w:t xml:space="preserve"> DE, editors. Fraser River Delta, British Columbia: Issues of an Urban Estuary. Available from https://geoscan.nrcan.gc.ca/starweb/geoscan/servlet.starweb?path=geoscan/fulle.web&amp;search1=R=215772 (accessed September 7, 2021).</w:t>
      </w:r>
    </w:p>
    <w:p w14:paraId="34E25048" w14:textId="77777777" w:rsidR="00267027" w:rsidRPr="00267027" w:rsidRDefault="00267027" w:rsidP="00267027">
      <w:pPr>
        <w:pStyle w:val="Bibliography"/>
        <w:rPr>
          <w:lang w:val="en-GB"/>
        </w:rPr>
      </w:pPr>
      <w:r w:rsidRPr="00267027">
        <w:rPr>
          <w:lang w:val="en-GB"/>
        </w:rPr>
        <w:t xml:space="preserve">Allan E, Weisser W, </w:t>
      </w:r>
      <w:proofErr w:type="spellStart"/>
      <w:r w:rsidRPr="00267027">
        <w:rPr>
          <w:lang w:val="en-GB"/>
        </w:rPr>
        <w:t>Weigelt</w:t>
      </w:r>
      <w:proofErr w:type="spellEnd"/>
      <w:r w:rsidRPr="00267027">
        <w:rPr>
          <w:lang w:val="en-GB"/>
        </w:rPr>
        <w:t xml:space="preserve"> A, </w:t>
      </w:r>
      <w:proofErr w:type="spellStart"/>
      <w:r w:rsidRPr="00267027">
        <w:rPr>
          <w:lang w:val="en-GB"/>
        </w:rPr>
        <w:t>Roscher</w:t>
      </w:r>
      <w:proofErr w:type="spellEnd"/>
      <w:r w:rsidRPr="00267027">
        <w:rPr>
          <w:lang w:val="en-GB"/>
        </w:rPr>
        <w:t xml:space="preserve"> C, Fischer M, Hillebrand H. 2011. More diverse plant communities have higher functioning over time due to turnover in complementary dominant species. Proceedings of the National Academy of Sciences </w:t>
      </w:r>
      <w:r w:rsidRPr="00267027">
        <w:rPr>
          <w:b/>
          <w:bCs/>
          <w:lang w:val="en-GB"/>
        </w:rPr>
        <w:t>108</w:t>
      </w:r>
      <w:r w:rsidRPr="00267027">
        <w:rPr>
          <w:lang w:val="en-GB"/>
        </w:rPr>
        <w:t>:17034–17039.</w:t>
      </w:r>
    </w:p>
    <w:p w14:paraId="692EB5B7" w14:textId="77777777" w:rsidR="00267027" w:rsidRPr="00267027" w:rsidRDefault="00267027" w:rsidP="00267027">
      <w:pPr>
        <w:pStyle w:val="Bibliography"/>
        <w:rPr>
          <w:lang w:val="en-GB"/>
        </w:rPr>
      </w:pPr>
      <w:proofErr w:type="spellStart"/>
      <w:r w:rsidRPr="00267027">
        <w:rPr>
          <w:lang w:val="en-GB"/>
        </w:rPr>
        <w:t>Alldred</w:t>
      </w:r>
      <w:proofErr w:type="spellEnd"/>
      <w:r w:rsidRPr="00267027">
        <w:rPr>
          <w:lang w:val="en-GB"/>
        </w:rPr>
        <w:t xml:space="preserve"> M, Baines SB. 2016. Effects of wetland plants on denitrification rates: a meta-analysis. Ecological Applications </w:t>
      </w:r>
      <w:r w:rsidRPr="00267027">
        <w:rPr>
          <w:b/>
          <w:bCs/>
          <w:lang w:val="en-GB"/>
        </w:rPr>
        <w:t>26</w:t>
      </w:r>
      <w:r w:rsidRPr="00267027">
        <w:rPr>
          <w:lang w:val="en-GB"/>
        </w:rPr>
        <w:t>:676–685.</w:t>
      </w:r>
    </w:p>
    <w:p w14:paraId="3FFE2C56" w14:textId="77777777" w:rsidR="00267027" w:rsidRPr="00267027" w:rsidRDefault="00267027" w:rsidP="00267027">
      <w:pPr>
        <w:pStyle w:val="Bibliography"/>
        <w:rPr>
          <w:lang w:val="en-GB"/>
        </w:rPr>
      </w:pPr>
      <w:r w:rsidRPr="00267027">
        <w:rPr>
          <w:lang w:val="en-GB"/>
        </w:rPr>
        <w:t xml:space="preserve">Arias-Ortiz A, Oikawa PY, Carlin J, </w:t>
      </w:r>
      <w:proofErr w:type="spellStart"/>
      <w:r w:rsidRPr="00267027">
        <w:rPr>
          <w:lang w:val="en-GB"/>
        </w:rPr>
        <w:t>Masqué</w:t>
      </w:r>
      <w:proofErr w:type="spellEnd"/>
      <w:r w:rsidRPr="00267027">
        <w:rPr>
          <w:lang w:val="en-GB"/>
        </w:rPr>
        <w:t xml:space="preserve"> P, Shahan J, </w:t>
      </w:r>
      <w:proofErr w:type="spellStart"/>
      <w:r w:rsidRPr="00267027">
        <w:rPr>
          <w:lang w:val="en-GB"/>
        </w:rPr>
        <w:t>Kanneg</w:t>
      </w:r>
      <w:proofErr w:type="spellEnd"/>
      <w:r w:rsidRPr="00267027">
        <w:rPr>
          <w:lang w:val="en-GB"/>
        </w:rPr>
        <w:t xml:space="preserve"> S, </w:t>
      </w:r>
      <w:proofErr w:type="spellStart"/>
      <w:r w:rsidRPr="00267027">
        <w:rPr>
          <w:lang w:val="en-GB"/>
        </w:rPr>
        <w:t>Paytan</w:t>
      </w:r>
      <w:proofErr w:type="spellEnd"/>
      <w:r w:rsidRPr="00267027">
        <w:rPr>
          <w:lang w:val="en-GB"/>
        </w:rPr>
        <w:t xml:space="preserve"> A, </w:t>
      </w:r>
      <w:proofErr w:type="spellStart"/>
      <w:r w:rsidRPr="00267027">
        <w:rPr>
          <w:lang w:val="en-GB"/>
        </w:rPr>
        <w:t>Baldocchi</w:t>
      </w:r>
      <w:proofErr w:type="spellEnd"/>
      <w:r w:rsidRPr="00267027">
        <w:rPr>
          <w:lang w:val="en-GB"/>
        </w:rPr>
        <w:t xml:space="preserve"> DD. 2021. Tidal and Nontidal Marsh Restoration: A Trade-Off Between Carbon Sequestration, Methane Emissions, and Soil Accretion. Journal of Geophysical Research: </w:t>
      </w:r>
      <w:proofErr w:type="spellStart"/>
      <w:r w:rsidRPr="00267027">
        <w:rPr>
          <w:lang w:val="en-GB"/>
        </w:rPr>
        <w:t>Biogeosciences</w:t>
      </w:r>
      <w:proofErr w:type="spellEnd"/>
      <w:r w:rsidRPr="00267027">
        <w:rPr>
          <w:lang w:val="en-GB"/>
        </w:rPr>
        <w:t xml:space="preserve"> </w:t>
      </w:r>
      <w:proofErr w:type="gramStart"/>
      <w:r w:rsidRPr="00267027">
        <w:rPr>
          <w:b/>
          <w:bCs/>
          <w:lang w:val="en-GB"/>
        </w:rPr>
        <w:t>126</w:t>
      </w:r>
      <w:r w:rsidRPr="00267027">
        <w:rPr>
          <w:lang w:val="en-GB"/>
        </w:rPr>
        <w:t>:e</w:t>
      </w:r>
      <w:proofErr w:type="gramEnd"/>
      <w:r w:rsidRPr="00267027">
        <w:rPr>
          <w:lang w:val="en-GB"/>
        </w:rPr>
        <w:t>2021JG006573.</w:t>
      </w:r>
    </w:p>
    <w:p w14:paraId="14F7A694" w14:textId="77777777" w:rsidR="00267027" w:rsidRPr="00267027" w:rsidRDefault="00267027" w:rsidP="00267027">
      <w:pPr>
        <w:pStyle w:val="Bibliography"/>
        <w:rPr>
          <w:lang w:val="en-GB"/>
        </w:rPr>
      </w:pPr>
      <w:r w:rsidRPr="00267027">
        <w:rPr>
          <w:lang w:val="en-GB"/>
        </w:rPr>
        <w:t>Avenza Systems Inc. 2021. Avenza Maps. Toronto, Ontario.</w:t>
      </w:r>
    </w:p>
    <w:p w14:paraId="7BBE2C3E" w14:textId="77777777" w:rsidR="00267027" w:rsidRPr="00267027" w:rsidRDefault="00267027" w:rsidP="00267027">
      <w:pPr>
        <w:pStyle w:val="Bibliography"/>
        <w:rPr>
          <w:lang w:val="en-GB"/>
        </w:rPr>
      </w:pPr>
      <w:proofErr w:type="spellStart"/>
      <w:r w:rsidRPr="00267027">
        <w:rPr>
          <w:lang w:val="en-GB"/>
        </w:rPr>
        <w:t>Balke</w:t>
      </w:r>
      <w:proofErr w:type="spellEnd"/>
      <w:r w:rsidRPr="00267027">
        <w:rPr>
          <w:lang w:val="en-GB"/>
        </w:rPr>
        <w:t xml:space="preserve"> E. 2017. Investigating the role of elevated salinity in the recession of a large brackish marsh in the Fraser River estuary. Masters Project. Simon Fraser University &amp; British Columbia Institute of Technology, Burnaby.</w:t>
      </w:r>
    </w:p>
    <w:p w14:paraId="49B4345E" w14:textId="77777777" w:rsidR="00267027" w:rsidRPr="00267027" w:rsidRDefault="00267027" w:rsidP="00267027">
      <w:pPr>
        <w:pStyle w:val="Bibliography"/>
        <w:rPr>
          <w:lang w:val="en-GB"/>
        </w:rPr>
      </w:pPr>
      <w:proofErr w:type="spellStart"/>
      <w:r w:rsidRPr="00267027">
        <w:rPr>
          <w:lang w:val="en-GB"/>
        </w:rPr>
        <w:t>Barbier</w:t>
      </w:r>
      <w:proofErr w:type="spellEnd"/>
      <w:r w:rsidRPr="00267027">
        <w:rPr>
          <w:lang w:val="en-GB"/>
        </w:rPr>
        <w:t xml:space="preserve"> EB, Hacker SD, Kennedy C, Koch EW, Stier AC, Silliman BR. 2011. The value of estuarine and coastal ecosystem services. Ecological Monographs </w:t>
      </w:r>
      <w:r w:rsidRPr="00267027">
        <w:rPr>
          <w:b/>
          <w:bCs/>
          <w:lang w:val="en-GB"/>
        </w:rPr>
        <w:t>81</w:t>
      </w:r>
      <w:r w:rsidRPr="00267027">
        <w:rPr>
          <w:lang w:val="en-GB"/>
        </w:rPr>
        <w:t>:169–193.</w:t>
      </w:r>
    </w:p>
    <w:p w14:paraId="2149DF14" w14:textId="77777777" w:rsidR="00267027" w:rsidRPr="00267027" w:rsidRDefault="00267027" w:rsidP="00267027">
      <w:pPr>
        <w:pStyle w:val="Bibliography"/>
        <w:rPr>
          <w:lang w:val="en-GB"/>
        </w:rPr>
      </w:pPr>
      <w:proofErr w:type="spellStart"/>
      <w:r w:rsidRPr="00267027">
        <w:rPr>
          <w:lang w:val="en-GB"/>
        </w:rPr>
        <w:t>Bartoń</w:t>
      </w:r>
      <w:proofErr w:type="spellEnd"/>
      <w:r w:rsidRPr="00267027">
        <w:rPr>
          <w:lang w:val="en-GB"/>
        </w:rPr>
        <w:t xml:space="preserve"> K. 2020. </w:t>
      </w:r>
      <w:proofErr w:type="spellStart"/>
      <w:r w:rsidRPr="00267027">
        <w:rPr>
          <w:lang w:val="en-GB"/>
        </w:rPr>
        <w:t>MuMIn</w:t>
      </w:r>
      <w:proofErr w:type="spellEnd"/>
      <w:r w:rsidRPr="00267027">
        <w:rPr>
          <w:lang w:val="en-GB"/>
        </w:rPr>
        <w:t>: Multi-Model Inference. Available from https://CRAN.R-project.org/package=MuMIn.</w:t>
      </w:r>
    </w:p>
    <w:p w14:paraId="29FFCF72" w14:textId="77777777" w:rsidR="00267027" w:rsidRPr="00267027" w:rsidRDefault="00267027" w:rsidP="00267027">
      <w:pPr>
        <w:pStyle w:val="Bibliography"/>
        <w:rPr>
          <w:lang w:val="en-GB"/>
        </w:rPr>
      </w:pPr>
      <w:r w:rsidRPr="00267027">
        <w:rPr>
          <w:lang w:val="en-GB"/>
        </w:rPr>
        <w:t xml:space="preserve">Bates D, </w:t>
      </w:r>
      <w:proofErr w:type="spellStart"/>
      <w:r w:rsidRPr="00267027">
        <w:rPr>
          <w:lang w:val="en-GB"/>
        </w:rPr>
        <w:t>Mächler</w:t>
      </w:r>
      <w:proofErr w:type="spellEnd"/>
      <w:r w:rsidRPr="00267027">
        <w:rPr>
          <w:lang w:val="en-GB"/>
        </w:rPr>
        <w:t xml:space="preserve"> M, </w:t>
      </w:r>
      <w:proofErr w:type="spellStart"/>
      <w:r w:rsidRPr="00267027">
        <w:rPr>
          <w:lang w:val="en-GB"/>
        </w:rPr>
        <w:t>Bolker</w:t>
      </w:r>
      <w:proofErr w:type="spellEnd"/>
      <w:r w:rsidRPr="00267027">
        <w:rPr>
          <w:lang w:val="en-GB"/>
        </w:rPr>
        <w:t xml:space="preserve"> B, Walker S. 2015. Fitting Linear Mixed-Effects Models Using </w:t>
      </w:r>
      <w:r w:rsidRPr="00267027">
        <w:rPr>
          <w:b/>
          <w:bCs/>
          <w:lang w:val="en-GB"/>
        </w:rPr>
        <w:t>lme4</w:t>
      </w:r>
      <w:r w:rsidRPr="00267027">
        <w:rPr>
          <w:lang w:val="en-GB"/>
        </w:rPr>
        <w:t xml:space="preserve">. Journal of Statistical Software </w:t>
      </w:r>
      <w:r w:rsidRPr="00267027">
        <w:rPr>
          <w:b/>
          <w:bCs/>
          <w:lang w:val="en-GB"/>
        </w:rPr>
        <w:t>67</w:t>
      </w:r>
      <w:r w:rsidRPr="00267027">
        <w:rPr>
          <w:lang w:val="en-GB"/>
        </w:rPr>
        <w:t>. Available from http://www.jstatsoft.org/v67/i01/ (accessed September 7, 2021).</w:t>
      </w:r>
    </w:p>
    <w:p w14:paraId="55C5FF56" w14:textId="77777777" w:rsidR="00267027" w:rsidRPr="00267027" w:rsidRDefault="00267027" w:rsidP="00267027">
      <w:pPr>
        <w:pStyle w:val="Bibliography"/>
        <w:rPr>
          <w:lang w:val="en-GB"/>
        </w:rPr>
      </w:pPr>
      <w:proofErr w:type="spellStart"/>
      <w:r w:rsidRPr="00267027">
        <w:rPr>
          <w:lang w:val="en-GB"/>
        </w:rPr>
        <w:t>Bilkovic</w:t>
      </w:r>
      <w:proofErr w:type="spellEnd"/>
      <w:r w:rsidRPr="00267027">
        <w:rPr>
          <w:lang w:val="en-GB"/>
        </w:rPr>
        <w:t xml:space="preserve"> DM, Mitchell M, Davis J, Andrews E, King A, Mason P, Herman J, </w:t>
      </w:r>
      <w:proofErr w:type="spellStart"/>
      <w:r w:rsidRPr="00267027">
        <w:rPr>
          <w:lang w:val="en-GB"/>
        </w:rPr>
        <w:t>Tahvildari</w:t>
      </w:r>
      <w:proofErr w:type="spellEnd"/>
      <w:r w:rsidRPr="00267027">
        <w:rPr>
          <w:lang w:val="en-GB"/>
        </w:rPr>
        <w:t xml:space="preserve"> N, Davis J. 2017. Review of boat wake wave impacts on shoreline erosion and potential solutions for the Chesapeake Bay. Page 68. STAC Publication 17-002. Edgewater, MD.</w:t>
      </w:r>
    </w:p>
    <w:p w14:paraId="27E1658E" w14:textId="77777777" w:rsidR="00267027" w:rsidRPr="00267027" w:rsidRDefault="00267027" w:rsidP="00267027">
      <w:pPr>
        <w:pStyle w:val="Bibliography"/>
        <w:rPr>
          <w:lang w:val="en-GB"/>
        </w:rPr>
      </w:pPr>
      <w:proofErr w:type="spellStart"/>
      <w:r w:rsidRPr="00267027">
        <w:rPr>
          <w:lang w:val="en-GB"/>
        </w:rPr>
        <w:t>Bilkovic</w:t>
      </w:r>
      <w:proofErr w:type="spellEnd"/>
      <w:r w:rsidRPr="00267027">
        <w:rPr>
          <w:lang w:val="en-GB"/>
        </w:rPr>
        <w:t xml:space="preserve"> DM, Mitchell MM, Davis J, Herman J, Andrews E, King A, Mason P, </w:t>
      </w:r>
      <w:proofErr w:type="spellStart"/>
      <w:r w:rsidRPr="00267027">
        <w:rPr>
          <w:lang w:val="en-GB"/>
        </w:rPr>
        <w:t>Tahvildari</w:t>
      </w:r>
      <w:proofErr w:type="spellEnd"/>
      <w:r w:rsidRPr="00267027">
        <w:rPr>
          <w:lang w:val="en-GB"/>
        </w:rPr>
        <w:t xml:space="preserve"> N, Davis J, Dixon RL. 2019. Defining boat wake impacts on shoreline stability toward management and policy solutions. Ocean &amp; Coastal Management </w:t>
      </w:r>
      <w:r w:rsidRPr="00267027">
        <w:rPr>
          <w:b/>
          <w:bCs/>
          <w:lang w:val="en-GB"/>
        </w:rPr>
        <w:t>182</w:t>
      </w:r>
      <w:r w:rsidRPr="00267027">
        <w:rPr>
          <w:lang w:val="en-GB"/>
        </w:rPr>
        <w:t>:104945.</w:t>
      </w:r>
    </w:p>
    <w:p w14:paraId="0D01ADDD" w14:textId="77777777" w:rsidR="00267027" w:rsidRPr="00267027" w:rsidRDefault="00267027" w:rsidP="00267027">
      <w:pPr>
        <w:pStyle w:val="Bibliography"/>
        <w:rPr>
          <w:lang w:val="en-GB"/>
        </w:rPr>
      </w:pPr>
      <w:proofErr w:type="spellStart"/>
      <w:r w:rsidRPr="00267027">
        <w:rPr>
          <w:lang w:val="en-GB"/>
        </w:rPr>
        <w:t>Borde</w:t>
      </w:r>
      <w:proofErr w:type="spellEnd"/>
      <w:r w:rsidRPr="00267027">
        <w:rPr>
          <w:lang w:val="en-GB"/>
        </w:rPr>
        <w:t xml:space="preserve"> AB, </w:t>
      </w:r>
      <w:proofErr w:type="spellStart"/>
      <w:r w:rsidRPr="00267027">
        <w:rPr>
          <w:lang w:val="en-GB"/>
        </w:rPr>
        <w:t>Diefenderfer</w:t>
      </w:r>
      <w:proofErr w:type="spellEnd"/>
      <w:r w:rsidRPr="00267027">
        <w:rPr>
          <w:lang w:val="en-GB"/>
        </w:rPr>
        <w:t xml:space="preserve"> HL, Cullinan VI, Zimmerman SA, Thom RM. 2020. Ecohydrology of wetland plant communities along an estuarine to tidal river gradient. Ecosphere </w:t>
      </w:r>
      <w:proofErr w:type="gramStart"/>
      <w:r w:rsidRPr="00267027">
        <w:rPr>
          <w:b/>
          <w:bCs/>
          <w:lang w:val="en-GB"/>
        </w:rPr>
        <w:t>11</w:t>
      </w:r>
      <w:r w:rsidRPr="00267027">
        <w:rPr>
          <w:lang w:val="en-GB"/>
        </w:rPr>
        <w:t>:e</w:t>
      </w:r>
      <w:proofErr w:type="gramEnd"/>
      <w:r w:rsidRPr="00267027">
        <w:rPr>
          <w:lang w:val="en-GB"/>
        </w:rPr>
        <w:t>03185.</w:t>
      </w:r>
    </w:p>
    <w:p w14:paraId="1477B062" w14:textId="77777777" w:rsidR="00267027" w:rsidRPr="00267027" w:rsidRDefault="00267027" w:rsidP="00267027">
      <w:pPr>
        <w:pStyle w:val="Bibliography"/>
        <w:rPr>
          <w:lang w:val="en-GB"/>
        </w:rPr>
      </w:pPr>
      <w:r w:rsidRPr="00267027">
        <w:rPr>
          <w:lang w:val="en-GB"/>
        </w:rPr>
        <w:t xml:space="preserve">Bottom DL, </w:t>
      </w:r>
      <w:proofErr w:type="spellStart"/>
      <w:r w:rsidRPr="00267027">
        <w:rPr>
          <w:lang w:val="en-GB"/>
        </w:rPr>
        <w:t>Simenstad</w:t>
      </w:r>
      <w:proofErr w:type="spellEnd"/>
      <w:r w:rsidRPr="00267027">
        <w:rPr>
          <w:lang w:val="en-GB"/>
        </w:rPr>
        <w:t xml:space="preserve"> CA, Burke J, Baptista AM, Jay DA. 2005. Salmon at river’s end: the role of the estuary in the decline and recovery of Columbia River salmon. Page 246. NOAA Tech. Memo NMFS-NWFSC-68. U.S. Dept. </w:t>
      </w:r>
      <w:proofErr w:type="spellStart"/>
      <w:r w:rsidRPr="00267027">
        <w:rPr>
          <w:lang w:val="en-GB"/>
        </w:rPr>
        <w:t>Commer</w:t>
      </w:r>
      <w:proofErr w:type="spellEnd"/>
      <w:r w:rsidRPr="00267027">
        <w:rPr>
          <w:lang w:val="en-GB"/>
        </w:rPr>
        <w:t>. Available from https://pdxscholar.library.pdx.edu/cgi/viewcontent.cgi?article=1023&amp;context=cengin_fac (accessed October 20, 2021).</w:t>
      </w:r>
    </w:p>
    <w:p w14:paraId="4EB662D0" w14:textId="77777777" w:rsidR="00267027" w:rsidRPr="00267027" w:rsidRDefault="00267027" w:rsidP="00267027">
      <w:pPr>
        <w:pStyle w:val="Bibliography"/>
        <w:rPr>
          <w:lang w:val="en-GB"/>
        </w:rPr>
      </w:pPr>
      <w:r w:rsidRPr="00267027">
        <w:rPr>
          <w:lang w:val="en-GB"/>
        </w:rPr>
        <w:t xml:space="preserve">Boyle CA. 1997. Changes in Land Cover and Subsequent Effects on Lower Fraser Basin Ecosystems from 1827 to 1990. Environmental Management </w:t>
      </w:r>
      <w:r w:rsidRPr="00267027">
        <w:rPr>
          <w:b/>
          <w:bCs/>
          <w:lang w:val="en-GB"/>
        </w:rPr>
        <w:t>21</w:t>
      </w:r>
      <w:r w:rsidRPr="00267027">
        <w:rPr>
          <w:lang w:val="en-GB"/>
        </w:rPr>
        <w:t>:185–196.</w:t>
      </w:r>
    </w:p>
    <w:p w14:paraId="45F99CC7" w14:textId="77777777" w:rsidR="00267027" w:rsidRPr="00267027" w:rsidRDefault="00267027" w:rsidP="00267027">
      <w:pPr>
        <w:pStyle w:val="Bibliography"/>
        <w:rPr>
          <w:lang w:val="en-GB"/>
        </w:rPr>
      </w:pPr>
      <w:r w:rsidRPr="00267027">
        <w:rPr>
          <w:lang w:val="en-GB"/>
        </w:rPr>
        <w:t xml:space="preserve">Bradford MJ, Macdonald JS, </w:t>
      </w:r>
      <w:proofErr w:type="spellStart"/>
      <w:r w:rsidRPr="00267027">
        <w:rPr>
          <w:lang w:val="en-GB"/>
        </w:rPr>
        <w:t>Levings</w:t>
      </w:r>
      <w:proofErr w:type="spellEnd"/>
      <w:r w:rsidRPr="00267027">
        <w:rPr>
          <w:lang w:val="en-GB"/>
        </w:rPr>
        <w:t xml:space="preserve"> CD. 2017. Monitoring fish habitat compensation in the Pacific region: lessons from the past 30 years. Page vi + 26. 2017/033, DFO Can. Sci. </w:t>
      </w:r>
      <w:proofErr w:type="spellStart"/>
      <w:r w:rsidRPr="00267027">
        <w:rPr>
          <w:lang w:val="en-GB"/>
        </w:rPr>
        <w:t>Advis</w:t>
      </w:r>
      <w:proofErr w:type="spellEnd"/>
      <w:r w:rsidRPr="00267027">
        <w:rPr>
          <w:lang w:val="en-GB"/>
        </w:rPr>
        <w:t>. Sec. Res. Doc. Fisheries and Oceans Canada, Ottawa.</w:t>
      </w:r>
    </w:p>
    <w:p w14:paraId="1400689F" w14:textId="77777777" w:rsidR="00267027" w:rsidRPr="00267027" w:rsidRDefault="00267027" w:rsidP="00267027">
      <w:pPr>
        <w:pStyle w:val="Bibliography"/>
        <w:rPr>
          <w:lang w:val="en-GB"/>
        </w:rPr>
      </w:pPr>
      <w:r w:rsidRPr="00267027">
        <w:rPr>
          <w:lang w:val="en-GB"/>
        </w:rPr>
        <w:t xml:space="preserve">Broome SW, Craft CB, Burchell MR. 2019. Tidal Marsh Creation. Pages 789–816 in </w:t>
      </w:r>
      <w:proofErr w:type="spellStart"/>
      <w:r w:rsidRPr="00267027">
        <w:rPr>
          <w:lang w:val="en-GB"/>
        </w:rPr>
        <w:t>Perillo</w:t>
      </w:r>
      <w:proofErr w:type="spellEnd"/>
      <w:r w:rsidRPr="00267027">
        <w:rPr>
          <w:lang w:val="en-GB"/>
        </w:rPr>
        <w:t xml:space="preserve"> GME, </w:t>
      </w:r>
      <w:proofErr w:type="spellStart"/>
      <w:r w:rsidRPr="00267027">
        <w:rPr>
          <w:lang w:val="en-GB"/>
        </w:rPr>
        <w:t>Wolanski</w:t>
      </w:r>
      <w:proofErr w:type="spellEnd"/>
      <w:r w:rsidRPr="00267027">
        <w:rPr>
          <w:lang w:val="en-GB"/>
        </w:rPr>
        <w:t xml:space="preserve"> E, Cahoon DR, Hopkinson CS, editors. Coastal wetlands: an integrated ecosystem approach2nd edition. Elsevier, Amsterdam.</w:t>
      </w:r>
    </w:p>
    <w:p w14:paraId="6EBA4592" w14:textId="77777777" w:rsidR="00267027" w:rsidRPr="00267027" w:rsidRDefault="00267027" w:rsidP="00267027">
      <w:pPr>
        <w:pStyle w:val="Bibliography"/>
        <w:rPr>
          <w:lang w:val="en-GB"/>
        </w:rPr>
      </w:pPr>
      <w:r w:rsidRPr="00267027">
        <w:rPr>
          <w:lang w:val="en-GB"/>
        </w:rPr>
        <w:lastRenderedPageBreak/>
        <w:t xml:space="preserve">Brophy LS, Greene CM, Hare VC, </w:t>
      </w:r>
      <w:proofErr w:type="spellStart"/>
      <w:r w:rsidRPr="00267027">
        <w:rPr>
          <w:lang w:val="en-GB"/>
        </w:rPr>
        <w:t>Holycross</w:t>
      </w:r>
      <w:proofErr w:type="spellEnd"/>
      <w:r w:rsidRPr="00267027">
        <w:rPr>
          <w:lang w:val="en-GB"/>
        </w:rPr>
        <w:t xml:space="preserve"> B, Lanier A, Heady WN, O’Connor K, </w:t>
      </w:r>
      <w:proofErr w:type="spellStart"/>
      <w:r w:rsidRPr="00267027">
        <w:rPr>
          <w:lang w:val="en-GB"/>
        </w:rPr>
        <w:t>Imaki</w:t>
      </w:r>
      <w:proofErr w:type="spellEnd"/>
      <w:r w:rsidRPr="00267027">
        <w:rPr>
          <w:lang w:val="en-GB"/>
        </w:rPr>
        <w:t xml:space="preserve"> H, Haddad T, Dana R. 2019. Insights into estuary habitat loss in the western United States using a new method for mapping maximum extent of tidal wetlands. PLOS ONE </w:t>
      </w:r>
      <w:proofErr w:type="gramStart"/>
      <w:r w:rsidRPr="00267027">
        <w:rPr>
          <w:b/>
          <w:bCs/>
          <w:lang w:val="en-GB"/>
        </w:rPr>
        <w:t>14</w:t>
      </w:r>
      <w:r w:rsidRPr="00267027">
        <w:rPr>
          <w:lang w:val="en-GB"/>
        </w:rPr>
        <w:t>:e</w:t>
      </w:r>
      <w:proofErr w:type="gramEnd"/>
      <w:r w:rsidRPr="00267027">
        <w:rPr>
          <w:lang w:val="en-GB"/>
        </w:rPr>
        <w:t>0218558.</w:t>
      </w:r>
    </w:p>
    <w:p w14:paraId="7B0BD983" w14:textId="77777777" w:rsidR="00267027" w:rsidRPr="00267027" w:rsidRDefault="00267027" w:rsidP="00267027">
      <w:pPr>
        <w:pStyle w:val="Bibliography"/>
        <w:rPr>
          <w:lang w:val="en-GB"/>
        </w:rPr>
      </w:pPr>
      <w:r w:rsidRPr="00267027">
        <w:rPr>
          <w:lang w:val="en-GB"/>
        </w:rPr>
        <w:t xml:space="preserve">Butler RW, Campbell RW. 1987. The Birds of the Fraser River Delta: Populations, </w:t>
      </w:r>
      <w:proofErr w:type="gramStart"/>
      <w:r w:rsidRPr="00267027">
        <w:rPr>
          <w:lang w:val="en-GB"/>
        </w:rPr>
        <w:t>Ecology</w:t>
      </w:r>
      <w:proofErr w:type="gramEnd"/>
      <w:r w:rsidRPr="00267027">
        <w:rPr>
          <w:lang w:val="en-GB"/>
        </w:rPr>
        <w:t xml:space="preserve"> and International Significance. Occasional Paper </w:t>
      </w:r>
      <w:r w:rsidRPr="00267027">
        <w:rPr>
          <w:b/>
          <w:bCs/>
          <w:lang w:val="en-GB"/>
        </w:rPr>
        <w:t>65</w:t>
      </w:r>
      <w:r w:rsidRPr="00267027">
        <w:rPr>
          <w:lang w:val="en-GB"/>
        </w:rPr>
        <w:t>:1–73.</w:t>
      </w:r>
    </w:p>
    <w:p w14:paraId="10A470F3" w14:textId="77777777" w:rsidR="00267027" w:rsidRPr="00267027" w:rsidRDefault="00267027" w:rsidP="00267027">
      <w:pPr>
        <w:pStyle w:val="Bibliography"/>
        <w:rPr>
          <w:lang w:val="en-GB"/>
        </w:rPr>
      </w:pPr>
      <w:proofErr w:type="spellStart"/>
      <w:r w:rsidRPr="00267027">
        <w:rPr>
          <w:lang w:val="en-GB"/>
        </w:rPr>
        <w:t>Chalifour</w:t>
      </w:r>
      <w:proofErr w:type="spellEnd"/>
      <w:r w:rsidRPr="00267027">
        <w:rPr>
          <w:lang w:val="en-GB"/>
        </w:rPr>
        <w:t xml:space="preserve"> L, Scott DC, </w:t>
      </w:r>
      <w:proofErr w:type="spellStart"/>
      <w:r w:rsidRPr="00267027">
        <w:rPr>
          <w:lang w:val="en-GB"/>
        </w:rPr>
        <w:t>MacDuffee</w:t>
      </w:r>
      <w:proofErr w:type="spellEnd"/>
      <w:r w:rsidRPr="00267027">
        <w:rPr>
          <w:lang w:val="en-GB"/>
        </w:rPr>
        <w:t xml:space="preserve"> M, </w:t>
      </w:r>
      <w:proofErr w:type="spellStart"/>
      <w:r w:rsidRPr="00267027">
        <w:rPr>
          <w:lang w:val="en-GB"/>
        </w:rPr>
        <w:t>Iacarella</w:t>
      </w:r>
      <w:proofErr w:type="spellEnd"/>
      <w:r w:rsidRPr="00267027">
        <w:rPr>
          <w:lang w:val="en-GB"/>
        </w:rPr>
        <w:t xml:space="preserve"> JC, Martin TG, Baum JK. 2019. Habitat use by juvenile salmon, other migratory fish, and resident fish species underscores the importance of estuarine habitat mosaics. Marine Ecology Progress Series </w:t>
      </w:r>
      <w:r w:rsidRPr="00267027">
        <w:rPr>
          <w:b/>
          <w:bCs/>
          <w:lang w:val="en-GB"/>
        </w:rPr>
        <w:t>625</w:t>
      </w:r>
      <w:r w:rsidRPr="00267027">
        <w:rPr>
          <w:lang w:val="en-GB"/>
        </w:rPr>
        <w:t>:145–162.</w:t>
      </w:r>
    </w:p>
    <w:p w14:paraId="0F8DE595" w14:textId="77777777" w:rsidR="00267027" w:rsidRPr="00267027" w:rsidRDefault="00267027" w:rsidP="00267027">
      <w:pPr>
        <w:pStyle w:val="Bibliography"/>
        <w:rPr>
          <w:lang w:val="en-GB"/>
        </w:rPr>
      </w:pPr>
      <w:proofErr w:type="spellStart"/>
      <w:r w:rsidRPr="00267027">
        <w:rPr>
          <w:lang w:val="en-GB"/>
        </w:rPr>
        <w:t>Chalifour</w:t>
      </w:r>
      <w:proofErr w:type="spellEnd"/>
      <w:r w:rsidRPr="00267027">
        <w:rPr>
          <w:lang w:val="en-GB"/>
        </w:rPr>
        <w:t xml:space="preserve"> L, Scott DC, </w:t>
      </w:r>
      <w:proofErr w:type="spellStart"/>
      <w:r w:rsidRPr="00267027">
        <w:rPr>
          <w:lang w:val="en-GB"/>
        </w:rPr>
        <w:t>MacDuffee</w:t>
      </w:r>
      <w:proofErr w:type="spellEnd"/>
      <w:r w:rsidRPr="00267027">
        <w:rPr>
          <w:lang w:val="en-GB"/>
        </w:rPr>
        <w:t xml:space="preserve"> M, Stark S, Dower JF, Beacham TD, Martin TG, Baum JK. 2021. Chinook salmon exhibit long-term rearing and early marine growth in the Fraser River, British Columbia, a large urban estuary. Canadian Journal of Fisheries and Aquatic Sciences </w:t>
      </w:r>
      <w:r w:rsidRPr="00267027">
        <w:rPr>
          <w:b/>
          <w:bCs/>
          <w:lang w:val="en-GB"/>
        </w:rPr>
        <w:t>78</w:t>
      </w:r>
      <w:r w:rsidRPr="00267027">
        <w:rPr>
          <w:lang w:val="en-GB"/>
        </w:rPr>
        <w:t>:539–550.</w:t>
      </w:r>
    </w:p>
    <w:p w14:paraId="51AD4DA9" w14:textId="77777777" w:rsidR="00267027" w:rsidRPr="00267027" w:rsidRDefault="00267027" w:rsidP="00267027">
      <w:pPr>
        <w:pStyle w:val="Bibliography"/>
        <w:rPr>
          <w:lang w:val="en-GB"/>
        </w:rPr>
      </w:pPr>
      <w:r w:rsidRPr="00267027">
        <w:rPr>
          <w:lang w:val="en-GB"/>
        </w:rPr>
        <w:t xml:space="preserve">Coleman DJ, </w:t>
      </w:r>
      <w:proofErr w:type="spellStart"/>
      <w:r w:rsidRPr="00267027">
        <w:rPr>
          <w:lang w:val="en-GB"/>
        </w:rPr>
        <w:t>Ganju</w:t>
      </w:r>
      <w:proofErr w:type="spellEnd"/>
      <w:r w:rsidRPr="00267027">
        <w:rPr>
          <w:lang w:val="en-GB"/>
        </w:rPr>
        <w:t xml:space="preserve"> NK, Kirwan ML. 2020. Sediment Delivery to a Tidal Marsh Platform Is Minimized by Source Decoupling and Flux Convergence. Journal of Geophysical Research: Earth Surface </w:t>
      </w:r>
      <w:r w:rsidRPr="00267027">
        <w:rPr>
          <w:b/>
          <w:bCs/>
          <w:lang w:val="en-GB"/>
        </w:rPr>
        <w:t>125</w:t>
      </w:r>
      <w:r w:rsidRPr="00267027">
        <w:rPr>
          <w:lang w:val="en-GB"/>
        </w:rPr>
        <w:t>. Available from https://onlinelibrary.wiley.com/doi/10.1029/2020JF005558 (accessed February 17, 2022).</w:t>
      </w:r>
    </w:p>
    <w:p w14:paraId="00891FA5" w14:textId="77777777" w:rsidR="00267027" w:rsidRPr="00267027" w:rsidRDefault="00267027" w:rsidP="00267027">
      <w:pPr>
        <w:pStyle w:val="Bibliography"/>
        <w:rPr>
          <w:lang w:val="en-GB"/>
        </w:rPr>
      </w:pPr>
      <w:r w:rsidRPr="00267027">
        <w:rPr>
          <w:lang w:val="en-GB"/>
        </w:rPr>
        <w:t>Community Mapping Network (CMN). 2021. BIEAP - FREMP Atlas. Available from https://cmnmaps.ca/dfo_fremp/ (accessed November 22, 2021).</w:t>
      </w:r>
    </w:p>
    <w:p w14:paraId="278FA8DA" w14:textId="77777777" w:rsidR="00267027" w:rsidRPr="00267027" w:rsidRDefault="00267027" w:rsidP="00267027">
      <w:pPr>
        <w:pStyle w:val="Bibliography"/>
        <w:rPr>
          <w:lang w:val="en-GB"/>
        </w:rPr>
      </w:pPr>
      <w:r w:rsidRPr="00267027">
        <w:rPr>
          <w:lang w:val="en-GB"/>
        </w:rPr>
        <w:t xml:space="preserve">Coops H, </w:t>
      </w:r>
      <w:proofErr w:type="spellStart"/>
      <w:r w:rsidRPr="00267027">
        <w:rPr>
          <w:lang w:val="en-GB"/>
        </w:rPr>
        <w:t>Geilen</w:t>
      </w:r>
      <w:proofErr w:type="spellEnd"/>
      <w:r w:rsidRPr="00267027">
        <w:rPr>
          <w:lang w:val="en-GB"/>
        </w:rPr>
        <w:t xml:space="preserve"> N, </w:t>
      </w:r>
      <w:proofErr w:type="spellStart"/>
      <w:r w:rsidRPr="00267027">
        <w:rPr>
          <w:lang w:val="en-GB"/>
        </w:rPr>
        <w:t>Verheij</w:t>
      </w:r>
      <w:proofErr w:type="spellEnd"/>
      <w:r w:rsidRPr="00267027">
        <w:rPr>
          <w:lang w:val="en-GB"/>
        </w:rPr>
        <w:t xml:space="preserve"> HJ, </w:t>
      </w:r>
      <w:proofErr w:type="spellStart"/>
      <w:r w:rsidRPr="00267027">
        <w:rPr>
          <w:lang w:val="en-GB"/>
        </w:rPr>
        <w:t>Boeters</w:t>
      </w:r>
      <w:proofErr w:type="spellEnd"/>
      <w:r w:rsidRPr="00267027">
        <w:rPr>
          <w:lang w:val="en-GB"/>
        </w:rPr>
        <w:t xml:space="preserve"> R, van der Velde G. 1996a. Interactions between waves, bank erosion and emergent vegetation: an experimental study in a wave tank. Aquatic Botany </w:t>
      </w:r>
      <w:r w:rsidRPr="00267027">
        <w:rPr>
          <w:b/>
          <w:bCs/>
          <w:lang w:val="en-GB"/>
        </w:rPr>
        <w:t>53</w:t>
      </w:r>
      <w:r w:rsidRPr="00267027">
        <w:rPr>
          <w:lang w:val="en-GB"/>
        </w:rPr>
        <w:t>:187–198.</w:t>
      </w:r>
    </w:p>
    <w:p w14:paraId="4D4D779B" w14:textId="77777777" w:rsidR="00267027" w:rsidRPr="00267027" w:rsidRDefault="00267027" w:rsidP="00267027">
      <w:pPr>
        <w:pStyle w:val="Bibliography"/>
        <w:rPr>
          <w:lang w:val="en-GB"/>
        </w:rPr>
      </w:pPr>
      <w:r w:rsidRPr="00267027">
        <w:rPr>
          <w:lang w:val="en-GB"/>
        </w:rPr>
        <w:t xml:space="preserve">Coops H, van den Brink FWB, van der Velde G. 1996b. Growth and morphological responses of four helophyte species in an experimental water-depth gradient. Aquatic Botany </w:t>
      </w:r>
      <w:r w:rsidRPr="00267027">
        <w:rPr>
          <w:b/>
          <w:bCs/>
          <w:lang w:val="en-GB"/>
        </w:rPr>
        <w:t>54</w:t>
      </w:r>
      <w:r w:rsidRPr="00267027">
        <w:rPr>
          <w:lang w:val="en-GB"/>
        </w:rPr>
        <w:t>:11–24.</w:t>
      </w:r>
    </w:p>
    <w:p w14:paraId="2FF2546E" w14:textId="77777777" w:rsidR="00267027" w:rsidRPr="00267027" w:rsidRDefault="00267027" w:rsidP="00267027">
      <w:pPr>
        <w:pStyle w:val="Bibliography"/>
        <w:rPr>
          <w:lang w:val="en-GB"/>
        </w:rPr>
      </w:pPr>
      <w:r w:rsidRPr="00267027">
        <w:rPr>
          <w:lang w:val="en-GB"/>
        </w:rPr>
        <w:t xml:space="preserve">Correa RE, Xiao K, Conrad SR, </w:t>
      </w:r>
      <w:proofErr w:type="spellStart"/>
      <w:r w:rsidRPr="00267027">
        <w:rPr>
          <w:lang w:val="en-GB"/>
        </w:rPr>
        <w:t>Wadnerkar</w:t>
      </w:r>
      <w:proofErr w:type="spellEnd"/>
      <w:r w:rsidRPr="00267027">
        <w:rPr>
          <w:lang w:val="en-GB"/>
        </w:rPr>
        <w:t xml:space="preserve"> PD, Wilson AM, Sanders CJ, Santos IR. 2021. Groundwater Carbon Exports Exceed Sediment Carbon Burial in a Salt Marsh. Estuaries and </w:t>
      </w:r>
      <w:proofErr w:type="spellStart"/>
      <w:r w:rsidRPr="00267027">
        <w:rPr>
          <w:lang w:val="en-GB"/>
        </w:rPr>
        <w:t>CoastsDOI</w:t>
      </w:r>
      <w:proofErr w:type="spellEnd"/>
      <w:r w:rsidRPr="00267027">
        <w:rPr>
          <w:lang w:val="en-GB"/>
        </w:rPr>
        <w:t>: 10.1007/s12237-021-01021-1. Available from https://link.springer.com/10.1007/s12237-021-01021-1 (accessed December 3, 2021).</w:t>
      </w:r>
    </w:p>
    <w:p w14:paraId="7E9DDD51" w14:textId="77777777" w:rsidR="00267027" w:rsidRPr="00267027" w:rsidRDefault="00267027" w:rsidP="00267027">
      <w:pPr>
        <w:pStyle w:val="Bibliography"/>
        <w:rPr>
          <w:lang w:val="en-GB"/>
        </w:rPr>
      </w:pPr>
      <w:r w:rsidRPr="00267027">
        <w:rPr>
          <w:lang w:val="en-GB"/>
        </w:rPr>
        <w:t xml:space="preserve">Crain CM, Silliman BR, </w:t>
      </w:r>
      <w:proofErr w:type="spellStart"/>
      <w:r w:rsidRPr="00267027">
        <w:rPr>
          <w:lang w:val="en-GB"/>
        </w:rPr>
        <w:t>Bertness</w:t>
      </w:r>
      <w:proofErr w:type="spellEnd"/>
      <w:r w:rsidRPr="00267027">
        <w:rPr>
          <w:lang w:val="en-GB"/>
        </w:rPr>
        <w:t xml:space="preserve"> SL, </w:t>
      </w:r>
      <w:proofErr w:type="spellStart"/>
      <w:r w:rsidRPr="00267027">
        <w:rPr>
          <w:lang w:val="en-GB"/>
        </w:rPr>
        <w:t>Bertness</w:t>
      </w:r>
      <w:proofErr w:type="spellEnd"/>
      <w:r w:rsidRPr="00267027">
        <w:rPr>
          <w:lang w:val="en-GB"/>
        </w:rPr>
        <w:t xml:space="preserve"> MD. 2004. Physical and Biotic Drivers of Plant Distribution Across Estuarine Salinity Gradients. Ecology </w:t>
      </w:r>
      <w:r w:rsidRPr="00267027">
        <w:rPr>
          <w:b/>
          <w:bCs/>
          <w:lang w:val="en-GB"/>
        </w:rPr>
        <w:t>85</w:t>
      </w:r>
      <w:r w:rsidRPr="00267027">
        <w:rPr>
          <w:lang w:val="en-GB"/>
        </w:rPr>
        <w:t>:2539–2549.</w:t>
      </w:r>
    </w:p>
    <w:p w14:paraId="09407912" w14:textId="77777777" w:rsidR="00267027" w:rsidRPr="00267027" w:rsidRDefault="00267027" w:rsidP="00267027">
      <w:pPr>
        <w:pStyle w:val="Bibliography"/>
        <w:rPr>
          <w:lang w:val="en-GB"/>
        </w:rPr>
      </w:pPr>
      <w:r w:rsidRPr="00267027">
        <w:rPr>
          <w:lang w:val="en-GB"/>
        </w:rPr>
        <w:t xml:space="preserve">Crandell CJ. 2001. Effect of grazing by Branta canadensis (Canada Geese) on the fitness of Carex lyngbyei (Lyngby’s sedge) at a restored wetland in the Duwamish River Estuary. </w:t>
      </w:r>
      <w:proofErr w:type="spellStart"/>
      <w:r w:rsidRPr="00267027">
        <w:rPr>
          <w:lang w:val="en-GB"/>
        </w:rPr>
        <w:t>Masters</w:t>
      </w:r>
      <w:proofErr w:type="spellEnd"/>
      <w:r w:rsidRPr="00267027">
        <w:rPr>
          <w:lang w:val="en-GB"/>
        </w:rPr>
        <w:t xml:space="preserve"> Thesis. University of Washington, Seattle, WA.</w:t>
      </w:r>
    </w:p>
    <w:p w14:paraId="097158C5" w14:textId="77777777" w:rsidR="00267027" w:rsidRPr="00267027" w:rsidRDefault="00267027" w:rsidP="00267027">
      <w:pPr>
        <w:pStyle w:val="Bibliography"/>
        <w:rPr>
          <w:lang w:val="en-GB"/>
        </w:rPr>
      </w:pPr>
      <w:r w:rsidRPr="00267027">
        <w:rPr>
          <w:lang w:val="en-GB"/>
        </w:rPr>
        <w:t xml:space="preserve">Cronk JK, </w:t>
      </w:r>
      <w:proofErr w:type="spellStart"/>
      <w:r w:rsidRPr="00267027">
        <w:rPr>
          <w:lang w:val="en-GB"/>
        </w:rPr>
        <w:t>Fennessy</w:t>
      </w:r>
      <w:proofErr w:type="spellEnd"/>
      <w:r w:rsidRPr="00267027">
        <w:rPr>
          <w:lang w:val="en-GB"/>
        </w:rPr>
        <w:t xml:space="preserve"> MS. 2001. Wetland plants: biology and ecology. Lewis Publishers, Boca Raton, Fla.</w:t>
      </w:r>
    </w:p>
    <w:p w14:paraId="5C673E01" w14:textId="77777777" w:rsidR="00267027" w:rsidRPr="00267027" w:rsidRDefault="00267027" w:rsidP="00267027">
      <w:pPr>
        <w:pStyle w:val="Bibliography"/>
        <w:rPr>
          <w:lang w:val="en-GB"/>
        </w:rPr>
      </w:pPr>
      <w:r w:rsidRPr="00267027">
        <w:rPr>
          <w:lang w:val="en-GB"/>
        </w:rPr>
        <w:t xml:space="preserve">Dahl TE. 1990. </w:t>
      </w:r>
      <w:proofErr w:type="gramStart"/>
      <w:r w:rsidRPr="00267027">
        <w:rPr>
          <w:lang w:val="en-GB"/>
        </w:rPr>
        <w:t>Wetlands</w:t>
      </w:r>
      <w:proofErr w:type="gramEnd"/>
      <w:r w:rsidRPr="00267027">
        <w:rPr>
          <w:lang w:val="en-GB"/>
        </w:rPr>
        <w:t xml:space="preserve"> losses in the United States 1780s to 1980s. Page 13. U.S. Department of the Interior, Fish and Wildlife Research. Available from https://www.fws.gov/wetlands/documents/Wetlands-Losses-in-the-United-States-1780s-to-1980s.pdf (accessed October 19, 2021).</w:t>
      </w:r>
    </w:p>
    <w:p w14:paraId="7FC28E4A" w14:textId="77777777" w:rsidR="00267027" w:rsidRPr="00267027" w:rsidRDefault="00267027" w:rsidP="00267027">
      <w:pPr>
        <w:pStyle w:val="Bibliography"/>
        <w:rPr>
          <w:lang w:val="en-GB"/>
        </w:rPr>
      </w:pPr>
      <w:r w:rsidRPr="00267027">
        <w:rPr>
          <w:lang w:val="en-GB"/>
        </w:rPr>
        <w:t xml:space="preserve">Dawe NK, Boyd WS, Martin T, Anderson S, Wright M. 2015. Significant marsh primary production is being lost from the Campbell River estuary: another case of too many resident Canada Geese (Branta canadensis)? </w:t>
      </w:r>
      <w:r w:rsidRPr="00267027">
        <w:rPr>
          <w:b/>
          <w:bCs/>
          <w:lang w:val="en-GB"/>
        </w:rPr>
        <w:t>25</w:t>
      </w:r>
      <w:r w:rsidRPr="00267027">
        <w:rPr>
          <w:lang w:val="en-GB"/>
        </w:rPr>
        <w:t>:11.</w:t>
      </w:r>
    </w:p>
    <w:p w14:paraId="65D9BC98" w14:textId="77777777" w:rsidR="00267027" w:rsidRPr="00267027" w:rsidRDefault="00267027" w:rsidP="00267027">
      <w:pPr>
        <w:pStyle w:val="Bibliography"/>
        <w:rPr>
          <w:lang w:val="en-GB"/>
        </w:rPr>
      </w:pPr>
      <w:r w:rsidRPr="00267027">
        <w:rPr>
          <w:lang w:val="en-GB"/>
        </w:rPr>
        <w:t>Department of Fisheries and Oceans. 1986. Policy for the management of fish habitat. Pages 1–32. Communications Directorate, Ottawa, Ontario.</w:t>
      </w:r>
    </w:p>
    <w:p w14:paraId="6D24FC0A" w14:textId="77777777" w:rsidR="00267027" w:rsidRPr="00267027" w:rsidRDefault="00267027" w:rsidP="00267027">
      <w:pPr>
        <w:pStyle w:val="Bibliography"/>
        <w:rPr>
          <w:lang w:val="en-GB"/>
        </w:rPr>
      </w:pPr>
      <w:r w:rsidRPr="00267027">
        <w:rPr>
          <w:lang w:val="en-GB"/>
        </w:rPr>
        <w:t xml:space="preserve">El </w:t>
      </w:r>
      <w:proofErr w:type="spellStart"/>
      <w:r w:rsidRPr="00267027">
        <w:rPr>
          <w:lang w:val="en-GB"/>
        </w:rPr>
        <w:t>Safty</w:t>
      </w:r>
      <w:proofErr w:type="spellEnd"/>
      <w:r w:rsidRPr="00267027">
        <w:rPr>
          <w:lang w:val="en-GB"/>
        </w:rPr>
        <w:t xml:space="preserve"> H, </w:t>
      </w:r>
      <w:proofErr w:type="spellStart"/>
      <w:r w:rsidRPr="00267027">
        <w:rPr>
          <w:lang w:val="en-GB"/>
        </w:rPr>
        <w:t>Marsooli</w:t>
      </w:r>
      <w:proofErr w:type="spellEnd"/>
      <w:r w:rsidRPr="00267027">
        <w:rPr>
          <w:lang w:val="en-GB"/>
        </w:rPr>
        <w:t xml:space="preserve"> R. 2020. Ship Wakes and Their Potential Impacts on Salt Marshes in Jamaica Bay, New York. Journal of Marine Science and Engineering </w:t>
      </w:r>
      <w:r w:rsidRPr="00267027">
        <w:rPr>
          <w:b/>
          <w:bCs/>
          <w:lang w:val="en-GB"/>
        </w:rPr>
        <w:t>8</w:t>
      </w:r>
      <w:r w:rsidRPr="00267027">
        <w:rPr>
          <w:lang w:val="en-GB"/>
        </w:rPr>
        <w:t>:325.</w:t>
      </w:r>
    </w:p>
    <w:p w14:paraId="3EE61042" w14:textId="77777777" w:rsidR="00267027" w:rsidRPr="00267027" w:rsidRDefault="00267027" w:rsidP="00267027">
      <w:pPr>
        <w:pStyle w:val="Bibliography"/>
        <w:rPr>
          <w:lang w:val="en-GB"/>
        </w:rPr>
      </w:pPr>
      <w:r w:rsidRPr="00267027">
        <w:rPr>
          <w:lang w:val="en-GB"/>
        </w:rPr>
        <w:t xml:space="preserve">Engels JG, Jensen K. 2009. Patterns of wetland plant diversity along estuarine stress gradients of the Elbe (Germany) and Connecticut (USA) Rivers. Plant Ecology &amp; Diversity </w:t>
      </w:r>
      <w:r w:rsidRPr="00267027">
        <w:rPr>
          <w:b/>
          <w:bCs/>
          <w:lang w:val="en-GB"/>
        </w:rPr>
        <w:t>2</w:t>
      </w:r>
      <w:r w:rsidRPr="00267027">
        <w:rPr>
          <w:lang w:val="en-GB"/>
        </w:rPr>
        <w:t>:301–311.</w:t>
      </w:r>
    </w:p>
    <w:p w14:paraId="1B0A7AF0" w14:textId="77777777" w:rsidR="00267027" w:rsidRPr="00267027" w:rsidRDefault="00267027" w:rsidP="00267027">
      <w:pPr>
        <w:pStyle w:val="Bibliography"/>
        <w:rPr>
          <w:lang w:val="en-GB"/>
        </w:rPr>
      </w:pPr>
      <w:r w:rsidRPr="00267027">
        <w:rPr>
          <w:lang w:val="en-GB"/>
        </w:rPr>
        <w:t>Fisheries and Oceans Canada (DFO). 2019. Fish and Fish Habitat Protection Policy Statement. Page 37. Ottawa.</w:t>
      </w:r>
    </w:p>
    <w:p w14:paraId="7C1AFD2F" w14:textId="77777777" w:rsidR="00267027" w:rsidRPr="00267027" w:rsidRDefault="00267027" w:rsidP="00267027">
      <w:pPr>
        <w:pStyle w:val="Bibliography"/>
        <w:rPr>
          <w:lang w:val="en-GB"/>
        </w:rPr>
      </w:pPr>
      <w:r w:rsidRPr="00267027">
        <w:rPr>
          <w:lang w:val="en-GB"/>
        </w:rPr>
        <w:t xml:space="preserve">Fitzpatrick SM, Rick TC, Erlandson JM. 2015. Recent Progress, Trends, and Developments in Island and Coastal Archaeology. The Journal of Island and Coastal Archaeology </w:t>
      </w:r>
      <w:r w:rsidRPr="00267027">
        <w:rPr>
          <w:b/>
          <w:bCs/>
          <w:lang w:val="en-GB"/>
        </w:rPr>
        <w:t>10</w:t>
      </w:r>
      <w:r w:rsidRPr="00267027">
        <w:rPr>
          <w:lang w:val="en-GB"/>
        </w:rPr>
        <w:t>:3–27.</w:t>
      </w:r>
    </w:p>
    <w:p w14:paraId="326FF687" w14:textId="77777777" w:rsidR="00267027" w:rsidRPr="00267027" w:rsidRDefault="00267027" w:rsidP="00267027">
      <w:pPr>
        <w:pStyle w:val="Bibliography"/>
        <w:rPr>
          <w:lang w:val="en-GB"/>
        </w:rPr>
      </w:pPr>
      <w:proofErr w:type="spellStart"/>
      <w:r w:rsidRPr="00267027">
        <w:rPr>
          <w:lang w:val="en-GB"/>
        </w:rPr>
        <w:t>Forysinski</w:t>
      </w:r>
      <w:proofErr w:type="spellEnd"/>
      <w:r w:rsidRPr="00267027">
        <w:rPr>
          <w:lang w:val="en-GB"/>
        </w:rPr>
        <w:t xml:space="preserve"> K. 2019. Nature-based flood protection: the contribution of tidal marsh vegetation to wave attenuation at Sturgeon Bank. </w:t>
      </w:r>
      <w:proofErr w:type="spellStart"/>
      <w:r w:rsidRPr="00267027">
        <w:rPr>
          <w:lang w:val="en-GB"/>
        </w:rPr>
        <w:t>Masters</w:t>
      </w:r>
      <w:proofErr w:type="spellEnd"/>
      <w:r w:rsidRPr="00267027">
        <w:rPr>
          <w:lang w:val="en-GB"/>
        </w:rPr>
        <w:t xml:space="preserve"> Thesis. University of British Columbia.</w:t>
      </w:r>
    </w:p>
    <w:p w14:paraId="0C5155AA" w14:textId="77777777" w:rsidR="00267027" w:rsidRPr="00267027" w:rsidRDefault="00267027" w:rsidP="00267027">
      <w:pPr>
        <w:pStyle w:val="Bibliography"/>
        <w:rPr>
          <w:lang w:val="en-GB"/>
        </w:rPr>
      </w:pPr>
      <w:r w:rsidRPr="00267027">
        <w:rPr>
          <w:lang w:val="en-GB"/>
        </w:rPr>
        <w:t xml:space="preserve">Fox J, Weisberg S. 2019. An {R} Companion to Applied </w:t>
      </w:r>
      <w:proofErr w:type="spellStart"/>
      <w:r w:rsidRPr="00267027">
        <w:rPr>
          <w:lang w:val="en-GB"/>
        </w:rPr>
        <w:t>RegressionThird</w:t>
      </w:r>
      <w:proofErr w:type="spellEnd"/>
      <w:r w:rsidRPr="00267027">
        <w:rPr>
          <w:lang w:val="en-GB"/>
        </w:rPr>
        <w:t>. Sage, Thousand Oaks, California. Available from URL:   https://socialsciences.mcmaster.ca/jfox/Books/Companion/.</w:t>
      </w:r>
    </w:p>
    <w:p w14:paraId="27500C36" w14:textId="77777777" w:rsidR="00267027" w:rsidRPr="00267027" w:rsidRDefault="00267027" w:rsidP="00267027">
      <w:pPr>
        <w:pStyle w:val="Bibliography"/>
        <w:rPr>
          <w:lang w:val="en-GB"/>
        </w:rPr>
      </w:pPr>
      <w:proofErr w:type="spellStart"/>
      <w:r w:rsidRPr="00267027">
        <w:rPr>
          <w:lang w:val="en-GB"/>
        </w:rPr>
        <w:lastRenderedPageBreak/>
        <w:t>Genua</w:t>
      </w:r>
      <w:proofErr w:type="spellEnd"/>
      <w:r w:rsidRPr="00267027">
        <w:rPr>
          <w:lang w:val="en-GB"/>
        </w:rPr>
        <w:t xml:space="preserve"> L, Start D, Gilbert B. 2017. Fragment size affects plant herbivory via predator loss. Oikos </w:t>
      </w:r>
      <w:r w:rsidRPr="00267027">
        <w:rPr>
          <w:b/>
          <w:bCs/>
          <w:lang w:val="en-GB"/>
        </w:rPr>
        <w:t>126</w:t>
      </w:r>
      <w:r w:rsidRPr="00267027">
        <w:rPr>
          <w:lang w:val="en-GB"/>
        </w:rPr>
        <w:t>:1357–1365.</w:t>
      </w:r>
    </w:p>
    <w:p w14:paraId="44F148F6" w14:textId="77777777" w:rsidR="00267027" w:rsidRPr="00267027" w:rsidRDefault="00267027" w:rsidP="00267027">
      <w:pPr>
        <w:pStyle w:val="Bibliography"/>
        <w:rPr>
          <w:lang w:val="en-GB"/>
        </w:rPr>
      </w:pPr>
      <w:proofErr w:type="spellStart"/>
      <w:r w:rsidRPr="00267027">
        <w:rPr>
          <w:lang w:val="en-GB"/>
        </w:rPr>
        <w:t>Glamore</w:t>
      </w:r>
      <w:proofErr w:type="spellEnd"/>
      <w:r w:rsidRPr="00267027">
        <w:rPr>
          <w:lang w:val="en-GB"/>
        </w:rPr>
        <w:t xml:space="preserve"> WC. 2008. A Decision Support Tool for Assessing the Impact of Boat Wake Waves on Inland Waterways. Page 20.</w:t>
      </w:r>
    </w:p>
    <w:p w14:paraId="7788DAEF" w14:textId="77777777" w:rsidR="00267027" w:rsidRPr="00267027" w:rsidRDefault="00267027" w:rsidP="00267027">
      <w:pPr>
        <w:pStyle w:val="Bibliography"/>
        <w:rPr>
          <w:lang w:val="en-GB"/>
        </w:rPr>
      </w:pPr>
      <w:r w:rsidRPr="00267027">
        <w:rPr>
          <w:lang w:val="en-GB"/>
        </w:rPr>
        <w:t xml:space="preserve">GRASS Development Team. 2012. Geographic Resources Analysis Support System (GRASS). </w:t>
      </w:r>
      <w:proofErr w:type="gramStart"/>
      <w:r w:rsidRPr="00267027">
        <w:rPr>
          <w:lang w:val="en-GB"/>
        </w:rPr>
        <w:t>Open Source</w:t>
      </w:r>
      <w:proofErr w:type="gramEnd"/>
      <w:r w:rsidRPr="00267027">
        <w:rPr>
          <w:lang w:val="en-GB"/>
        </w:rPr>
        <w:t xml:space="preserve"> Geospatial Foundation. Available from http://grass.osgeo.org.</w:t>
      </w:r>
    </w:p>
    <w:p w14:paraId="5843ED4C" w14:textId="77777777" w:rsidR="00267027" w:rsidRPr="00267027" w:rsidRDefault="00267027" w:rsidP="00267027">
      <w:pPr>
        <w:pStyle w:val="Bibliography"/>
        <w:rPr>
          <w:lang w:val="en-GB"/>
        </w:rPr>
      </w:pPr>
      <w:r w:rsidRPr="00267027">
        <w:rPr>
          <w:lang w:val="en-GB"/>
        </w:rPr>
        <w:t xml:space="preserve">Grout JA, </w:t>
      </w:r>
      <w:proofErr w:type="spellStart"/>
      <w:r w:rsidRPr="00267027">
        <w:rPr>
          <w:lang w:val="en-GB"/>
        </w:rPr>
        <w:t>Levings</w:t>
      </w:r>
      <w:proofErr w:type="spellEnd"/>
      <w:r w:rsidRPr="00267027">
        <w:rPr>
          <w:lang w:val="en-GB"/>
        </w:rPr>
        <w:t xml:space="preserve"> CD, Richardson JS. 1997. Decomposition Rates of Purple Loosestrife (Lythrum salicaria) and </w:t>
      </w:r>
      <w:proofErr w:type="spellStart"/>
      <w:r w:rsidRPr="00267027">
        <w:rPr>
          <w:lang w:val="en-GB"/>
        </w:rPr>
        <w:t>Lyngbyei’s</w:t>
      </w:r>
      <w:proofErr w:type="spellEnd"/>
      <w:r w:rsidRPr="00267027">
        <w:rPr>
          <w:lang w:val="en-GB"/>
        </w:rPr>
        <w:t xml:space="preserve"> Sedge (Carex lyngbyei) in the Fraser River Estuary. Estuaries </w:t>
      </w:r>
      <w:r w:rsidRPr="00267027">
        <w:rPr>
          <w:b/>
          <w:bCs/>
          <w:lang w:val="en-GB"/>
        </w:rPr>
        <w:t>20</w:t>
      </w:r>
      <w:r w:rsidRPr="00267027">
        <w:rPr>
          <w:lang w:val="en-GB"/>
        </w:rPr>
        <w:t>:96–102.</w:t>
      </w:r>
    </w:p>
    <w:p w14:paraId="40F35ACB" w14:textId="77777777" w:rsidR="00267027" w:rsidRPr="00267027" w:rsidRDefault="00267027" w:rsidP="00267027">
      <w:pPr>
        <w:pStyle w:val="Bibliography"/>
        <w:rPr>
          <w:lang w:val="en-GB"/>
        </w:rPr>
      </w:pPr>
      <w:r w:rsidRPr="00267027">
        <w:rPr>
          <w:lang w:val="en-GB"/>
        </w:rPr>
        <w:t xml:space="preserve">Haines EB, Hanson RB. 1979. Experimental degradation of detritus made from the salt marsh </w:t>
      </w:r>
      <w:proofErr w:type="gramStart"/>
      <w:r w:rsidRPr="00267027">
        <w:rPr>
          <w:lang w:val="en-GB"/>
        </w:rPr>
        <w:t xml:space="preserve">plants </w:t>
      </w:r>
      <w:r w:rsidRPr="00267027">
        <w:rPr>
          <w:i/>
          <w:iCs/>
          <w:lang w:val="en-GB"/>
        </w:rPr>
        <w:t xml:space="preserve"> Spartina</w:t>
      </w:r>
      <w:proofErr w:type="gramEnd"/>
      <w:r w:rsidRPr="00267027">
        <w:rPr>
          <w:i/>
          <w:iCs/>
          <w:lang w:val="en-GB"/>
        </w:rPr>
        <w:t xml:space="preserve"> alterniflora </w:t>
      </w:r>
      <w:r w:rsidRPr="00267027">
        <w:rPr>
          <w:lang w:val="en-GB"/>
        </w:rPr>
        <w:t xml:space="preserve"> Loisel., </w:t>
      </w:r>
      <w:r w:rsidRPr="00267027">
        <w:rPr>
          <w:i/>
          <w:iCs/>
          <w:lang w:val="en-GB"/>
        </w:rPr>
        <w:t xml:space="preserve"> Salicornia virginica </w:t>
      </w:r>
      <w:r w:rsidRPr="00267027">
        <w:rPr>
          <w:lang w:val="en-GB"/>
        </w:rPr>
        <w:t xml:space="preserve"> L., and </w:t>
      </w:r>
      <w:r w:rsidRPr="00267027">
        <w:rPr>
          <w:i/>
          <w:iCs/>
          <w:lang w:val="en-GB"/>
        </w:rPr>
        <w:t xml:space="preserve"> Juncus </w:t>
      </w:r>
      <w:proofErr w:type="spellStart"/>
      <w:r w:rsidRPr="00267027">
        <w:rPr>
          <w:i/>
          <w:iCs/>
          <w:lang w:val="en-GB"/>
        </w:rPr>
        <w:t>roemerianus</w:t>
      </w:r>
      <w:proofErr w:type="spellEnd"/>
      <w:r w:rsidRPr="00267027">
        <w:rPr>
          <w:i/>
          <w:iCs/>
          <w:lang w:val="en-GB"/>
        </w:rPr>
        <w:t xml:space="preserve"> </w:t>
      </w:r>
      <w:r w:rsidRPr="00267027">
        <w:rPr>
          <w:lang w:val="en-GB"/>
        </w:rPr>
        <w:t xml:space="preserve"> Scheele. Journal of Experimental Marine Biology and Ecology </w:t>
      </w:r>
      <w:r w:rsidRPr="00267027">
        <w:rPr>
          <w:b/>
          <w:bCs/>
          <w:lang w:val="en-GB"/>
        </w:rPr>
        <w:t>40</w:t>
      </w:r>
      <w:r w:rsidRPr="00267027">
        <w:rPr>
          <w:lang w:val="en-GB"/>
        </w:rPr>
        <w:t>:27–40.</w:t>
      </w:r>
    </w:p>
    <w:p w14:paraId="52EF03F3" w14:textId="77777777" w:rsidR="00267027" w:rsidRPr="00267027" w:rsidRDefault="00267027" w:rsidP="00267027">
      <w:pPr>
        <w:pStyle w:val="Bibliography"/>
        <w:rPr>
          <w:lang w:val="en-GB"/>
        </w:rPr>
      </w:pPr>
      <w:r w:rsidRPr="00267027">
        <w:rPr>
          <w:lang w:val="en-GB"/>
        </w:rPr>
        <w:t xml:space="preserve">Hood WG. 2020. Applying tidal landform scaling to habitat restoration planning, design, and monitoring. Estuarine, Coastal and Shelf Science </w:t>
      </w:r>
      <w:r w:rsidRPr="00267027">
        <w:rPr>
          <w:b/>
          <w:bCs/>
          <w:lang w:val="en-GB"/>
        </w:rPr>
        <w:t>244</w:t>
      </w:r>
      <w:r w:rsidRPr="00267027">
        <w:rPr>
          <w:lang w:val="en-GB"/>
        </w:rPr>
        <w:t>:106060.</w:t>
      </w:r>
    </w:p>
    <w:p w14:paraId="367751D3" w14:textId="77777777" w:rsidR="00267027" w:rsidRPr="00267027" w:rsidRDefault="00267027" w:rsidP="00267027">
      <w:pPr>
        <w:pStyle w:val="Bibliography"/>
        <w:rPr>
          <w:lang w:val="en-GB"/>
        </w:rPr>
      </w:pPr>
      <w:proofErr w:type="spellStart"/>
      <w:r w:rsidRPr="00267027">
        <w:rPr>
          <w:lang w:val="en-GB"/>
        </w:rPr>
        <w:t>Hoos</w:t>
      </w:r>
      <w:proofErr w:type="spellEnd"/>
      <w:r w:rsidRPr="00267027">
        <w:rPr>
          <w:lang w:val="en-GB"/>
        </w:rPr>
        <w:t xml:space="preserve">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A8AEF9C" w14:textId="77777777" w:rsidR="00267027" w:rsidRPr="00267027" w:rsidRDefault="00267027" w:rsidP="00267027">
      <w:pPr>
        <w:pStyle w:val="Bibliography"/>
        <w:rPr>
          <w:lang w:val="en-GB"/>
        </w:rPr>
      </w:pPr>
      <w:r w:rsidRPr="00267027">
        <w:rPr>
          <w:lang w:val="en-GB"/>
        </w:rPr>
        <w:t xml:space="preserve">Houser C. 2010. Relative Importance of Vessel-Generated and Wind Waves to Salt Marsh Erosion in a Restricted Fetch Environment. Journal of Coastal Research </w:t>
      </w:r>
      <w:r w:rsidRPr="00267027">
        <w:rPr>
          <w:b/>
          <w:bCs/>
          <w:lang w:val="en-GB"/>
        </w:rPr>
        <w:t>26</w:t>
      </w:r>
      <w:r w:rsidRPr="00267027">
        <w:rPr>
          <w:lang w:val="en-GB"/>
        </w:rPr>
        <w:t>:230–240. Coastal Education &amp; Research Foundation, Inc.</w:t>
      </w:r>
    </w:p>
    <w:p w14:paraId="5F16F2FC" w14:textId="77777777" w:rsidR="00267027" w:rsidRPr="00267027" w:rsidRDefault="00267027" w:rsidP="00267027">
      <w:pPr>
        <w:pStyle w:val="Bibliography"/>
        <w:rPr>
          <w:lang w:val="en-GB"/>
        </w:rPr>
      </w:pPr>
      <w:r w:rsidRPr="00267027">
        <w:rPr>
          <w:lang w:val="en-GB"/>
        </w:rPr>
        <w:t xml:space="preserve">James G, Witten D, Hastie T, </w:t>
      </w:r>
      <w:proofErr w:type="spellStart"/>
      <w:r w:rsidRPr="00267027">
        <w:rPr>
          <w:lang w:val="en-GB"/>
        </w:rPr>
        <w:t>Tibshirani</w:t>
      </w:r>
      <w:proofErr w:type="spellEnd"/>
      <w:r w:rsidRPr="00267027">
        <w:rPr>
          <w:lang w:val="en-GB"/>
        </w:rPr>
        <w:t xml:space="preserve"> R, editors. 2013. An introduction to statistical learning: with applications in R. Springer, New York.</w:t>
      </w:r>
    </w:p>
    <w:p w14:paraId="0E749A0C" w14:textId="77777777" w:rsidR="00267027" w:rsidRPr="00267027" w:rsidRDefault="00267027" w:rsidP="00267027">
      <w:pPr>
        <w:pStyle w:val="Bibliography"/>
        <w:rPr>
          <w:lang w:val="en-GB"/>
        </w:rPr>
      </w:pPr>
      <w:r w:rsidRPr="00267027">
        <w:rPr>
          <w:lang w:val="en-GB"/>
        </w:rPr>
        <w:t>James-</w:t>
      </w:r>
      <w:proofErr w:type="spellStart"/>
      <w:r w:rsidRPr="00267027">
        <w:rPr>
          <w:lang w:val="en-GB"/>
        </w:rPr>
        <w:t>Pirri</w:t>
      </w:r>
      <w:proofErr w:type="spellEnd"/>
      <w:r w:rsidRPr="00267027">
        <w:rPr>
          <w:lang w:val="en-GB"/>
        </w:rPr>
        <w:t xml:space="preserve"> M-J, Roman CT, </w:t>
      </w:r>
      <w:proofErr w:type="spellStart"/>
      <w:r w:rsidRPr="00267027">
        <w:rPr>
          <w:lang w:val="en-GB"/>
        </w:rPr>
        <w:t>Heltshe</w:t>
      </w:r>
      <w:proofErr w:type="spellEnd"/>
      <w:r w:rsidRPr="00267027">
        <w:rPr>
          <w:lang w:val="en-GB"/>
        </w:rPr>
        <w:t xml:space="preserve"> JF. 2007. Power analysis to determine sample size for monitoring vegetation change in salt marsh habitats. Wetlands Ecology and Management </w:t>
      </w:r>
      <w:r w:rsidRPr="00267027">
        <w:rPr>
          <w:b/>
          <w:bCs/>
          <w:lang w:val="en-GB"/>
        </w:rPr>
        <w:t>15</w:t>
      </w:r>
      <w:r w:rsidRPr="00267027">
        <w:rPr>
          <w:lang w:val="en-GB"/>
        </w:rPr>
        <w:t>:335–345.</w:t>
      </w:r>
    </w:p>
    <w:p w14:paraId="2A467270" w14:textId="77777777" w:rsidR="00267027" w:rsidRPr="00267027" w:rsidRDefault="00267027" w:rsidP="00267027">
      <w:pPr>
        <w:pStyle w:val="Bibliography"/>
        <w:rPr>
          <w:lang w:val="en-GB"/>
        </w:rPr>
      </w:pPr>
      <w:r w:rsidRPr="00267027">
        <w:rPr>
          <w:lang w:val="en-GB"/>
        </w:rPr>
        <w:t xml:space="preserve">Jenkins NJ, </w:t>
      </w:r>
      <w:proofErr w:type="spellStart"/>
      <w:r w:rsidRPr="00267027">
        <w:rPr>
          <w:lang w:val="en-GB"/>
        </w:rPr>
        <w:t>Yeakley</w:t>
      </w:r>
      <w:proofErr w:type="spellEnd"/>
      <w:r w:rsidRPr="00267027">
        <w:rPr>
          <w:lang w:val="en-GB"/>
        </w:rPr>
        <w:t xml:space="preserve"> JA, Stewart EM. 2008. First-year responses to managed flooding of lower Columbia River bottomland vegetation dominated by Phalaris arundinacea. Wetlands </w:t>
      </w:r>
      <w:r w:rsidRPr="00267027">
        <w:rPr>
          <w:b/>
          <w:bCs/>
          <w:lang w:val="en-GB"/>
        </w:rPr>
        <w:t>28</w:t>
      </w:r>
      <w:r w:rsidRPr="00267027">
        <w:rPr>
          <w:lang w:val="en-GB"/>
        </w:rPr>
        <w:t>:1018–1027.</w:t>
      </w:r>
    </w:p>
    <w:p w14:paraId="6BA0EF61" w14:textId="77777777" w:rsidR="00267027" w:rsidRPr="00267027" w:rsidRDefault="00267027" w:rsidP="00267027">
      <w:pPr>
        <w:pStyle w:val="Bibliography"/>
        <w:rPr>
          <w:lang w:val="en-GB"/>
        </w:rPr>
      </w:pPr>
      <w:r w:rsidRPr="00267027">
        <w:rPr>
          <w:lang w:val="en-GB"/>
        </w:rPr>
        <w:t xml:space="preserve">Jessop J, </w:t>
      </w:r>
      <w:proofErr w:type="spellStart"/>
      <w:r w:rsidRPr="00267027">
        <w:rPr>
          <w:lang w:val="en-GB"/>
        </w:rPr>
        <w:t>Spyreas</w:t>
      </w:r>
      <w:proofErr w:type="spellEnd"/>
      <w:r w:rsidRPr="00267027">
        <w:rPr>
          <w:lang w:val="en-GB"/>
        </w:rPr>
        <w:t xml:space="preserve"> G, </w:t>
      </w:r>
      <w:proofErr w:type="spellStart"/>
      <w:r w:rsidRPr="00267027">
        <w:rPr>
          <w:lang w:val="en-GB"/>
        </w:rPr>
        <w:t>Pociask</w:t>
      </w:r>
      <w:proofErr w:type="spellEnd"/>
      <w:r w:rsidRPr="00267027">
        <w:rPr>
          <w:lang w:val="en-GB"/>
        </w:rPr>
        <w:t xml:space="preserve"> GE, Benson TJ, Ward MP, Kent AD, Matthews JW. 2015. </w:t>
      </w:r>
      <w:proofErr w:type="spellStart"/>
      <w:r w:rsidRPr="00267027">
        <w:rPr>
          <w:lang w:val="en-GB"/>
        </w:rPr>
        <w:t>Tradeoffs</w:t>
      </w:r>
      <w:proofErr w:type="spellEnd"/>
      <w:r w:rsidRPr="00267027">
        <w:rPr>
          <w:lang w:val="en-GB"/>
        </w:rPr>
        <w:t xml:space="preserve"> among ecosystem services in restored wetlands. Biological Conservation </w:t>
      </w:r>
      <w:r w:rsidRPr="00267027">
        <w:rPr>
          <w:b/>
          <w:bCs/>
          <w:lang w:val="en-GB"/>
        </w:rPr>
        <w:t>191</w:t>
      </w:r>
      <w:r w:rsidRPr="00267027">
        <w:rPr>
          <w:lang w:val="en-GB"/>
        </w:rPr>
        <w:t>:341–348.</w:t>
      </w:r>
    </w:p>
    <w:p w14:paraId="180C3B06" w14:textId="77777777" w:rsidR="00267027" w:rsidRPr="00267027" w:rsidRDefault="00267027" w:rsidP="00267027">
      <w:pPr>
        <w:pStyle w:val="Bibliography"/>
        <w:rPr>
          <w:lang w:val="en-GB"/>
        </w:rPr>
      </w:pPr>
      <w:r w:rsidRPr="00267027">
        <w:rPr>
          <w:lang w:val="en-GB"/>
        </w:rPr>
        <w:t xml:space="preserve">Johnson OF, </w:t>
      </w:r>
      <w:proofErr w:type="spellStart"/>
      <w:r w:rsidRPr="00267027">
        <w:rPr>
          <w:lang w:val="en-GB"/>
        </w:rPr>
        <w:t>Lishawa</w:t>
      </w:r>
      <w:proofErr w:type="spellEnd"/>
      <w:r w:rsidRPr="00267027">
        <w:rPr>
          <w:lang w:val="en-GB"/>
        </w:rPr>
        <w:t xml:space="preserve"> SC, Lawrence BA. 2019. Submerged harvest reduces invasive Typha and increases soil macronutrient availability. Plant and Soil </w:t>
      </w:r>
      <w:r w:rsidRPr="00267027">
        <w:rPr>
          <w:b/>
          <w:bCs/>
          <w:lang w:val="en-GB"/>
        </w:rPr>
        <w:t>442</w:t>
      </w:r>
      <w:r w:rsidRPr="00267027">
        <w:rPr>
          <w:lang w:val="en-GB"/>
        </w:rPr>
        <w:t>:157–167.</w:t>
      </w:r>
    </w:p>
    <w:p w14:paraId="2841267B" w14:textId="77777777" w:rsidR="00267027" w:rsidRPr="00267027" w:rsidRDefault="00267027" w:rsidP="00267027">
      <w:pPr>
        <w:pStyle w:val="Bibliography"/>
        <w:rPr>
          <w:lang w:val="en-GB"/>
        </w:rPr>
      </w:pPr>
      <w:proofErr w:type="spellStart"/>
      <w:r w:rsidRPr="00267027">
        <w:rPr>
          <w:lang w:val="en-GB"/>
        </w:rPr>
        <w:t>Kennish</w:t>
      </w:r>
      <w:proofErr w:type="spellEnd"/>
      <w:r w:rsidRPr="00267027">
        <w:rPr>
          <w:lang w:val="en-GB"/>
        </w:rPr>
        <w:t xml:space="preserve"> MJ. 2002. Environmental threats and environmental future of estuaries. Environmental Conservation </w:t>
      </w:r>
      <w:r w:rsidRPr="00267027">
        <w:rPr>
          <w:b/>
          <w:bCs/>
          <w:lang w:val="en-GB"/>
        </w:rPr>
        <w:t>29</w:t>
      </w:r>
      <w:r w:rsidRPr="00267027">
        <w:rPr>
          <w:lang w:val="en-GB"/>
        </w:rPr>
        <w:t>:78–107.</w:t>
      </w:r>
    </w:p>
    <w:p w14:paraId="666DF33B" w14:textId="77777777" w:rsidR="00267027" w:rsidRPr="00267027" w:rsidRDefault="00267027" w:rsidP="00267027">
      <w:pPr>
        <w:pStyle w:val="Bibliography"/>
        <w:rPr>
          <w:lang w:val="en-GB"/>
        </w:rPr>
      </w:pPr>
      <w:proofErr w:type="spellStart"/>
      <w:r w:rsidRPr="00267027">
        <w:rPr>
          <w:lang w:val="en-GB"/>
        </w:rPr>
        <w:t>Kentula</w:t>
      </w:r>
      <w:proofErr w:type="spellEnd"/>
      <w:r w:rsidRPr="00267027">
        <w:rPr>
          <w:lang w:val="en-GB"/>
        </w:rPr>
        <w:t xml:space="preserve"> ME. 2000. Perspectives on setting success criteria for wetland restoration. Ecological Engineering </w:t>
      </w:r>
      <w:r w:rsidRPr="00267027">
        <w:rPr>
          <w:b/>
          <w:bCs/>
          <w:lang w:val="en-GB"/>
        </w:rPr>
        <w:t>15</w:t>
      </w:r>
      <w:r w:rsidRPr="00267027">
        <w:rPr>
          <w:lang w:val="en-GB"/>
        </w:rPr>
        <w:t>:199–209.</w:t>
      </w:r>
    </w:p>
    <w:p w14:paraId="23190144" w14:textId="77777777" w:rsidR="00267027" w:rsidRPr="00267027" w:rsidRDefault="00267027" w:rsidP="00267027">
      <w:pPr>
        <w:pStyle w:val="Bibliography"/>
        <w:rPr>
          <w:lang w:val="en-GB"/>
        </w:rPr>
      </w:pPr>
      <w:r w:rsidRPr="00267027">
        <w:rPr>
          <w:lang w:val="en-GB"/>
        </w:rPr>
        <w:t xml:space="preserve">Kercher SM, </w:t>
      </w:r>
      <w:proofErr w:type="spellStart"/>
      <w:r w:rsidRPr="00267027">
        <w:rPr>
          <w:lang w:val="en-GB"/>
        </w:rPr>
        <w:t>Zedler</w:t>
      </w:r>
      <w:proofErr w:type="spellEnd"/>
      <w:r w:rsidRPr="00267027">
        <w:rPr>
          <w:lang w:val="en-GB"/>
        </w:rPr>
        <w:t xml:space="preserve"> JB. 2004. Flood tolerance in wetland angiosperms: a comparison of invasive and </w:t>
      </w:r>
      <w:proofErr w:type="spellStart"/>
      <w:r w:rsidRPr="00267027">
        <w:rPr>
          <w:lang w:val="en-GB"/>
        </w:rPr>
        <w:t>noninvasive</w:t>
      </w:r>
      <w:proofErr w:type="spellEnd"/>
      <w:r w:rsidRPr="00267027">
        <w:rPr>
          <w:lang w:val="en-GB"/>
        </w:rPr>
        <w:t xml:space="preserve"> species. Aquatic Botany </w:t>
      </w:r>
      <w:r w:rsidRPr="00267027">
        <w:rPr>
          <w:b/>
          <w:bCs/>
          <w:lang w:val="en-GB"/>
        </w:rPr>
        <w:t>80</w:t>
      </w:r>
      <w:r w:rsidRPr="00267027">
        <w:rPr>
          <w:lang w:val="en-GB"/>
        </w:rPr>
        <w:t>:89–102.</w:t>
      </w:r>
    </w:p>
    <w:p w14:paraId="11525796" w14:textId="77777777" w:rsidR="00267027" w:rsidRPr="00267027" w:rsidRDefault="00267027" w:rsidP="00267027">
      <w:pPr>
        <w:pStyle w:val="Bibliography"/>
        <w:rPr>
          <w:lang w:val="en-GB"/>
        </w:rPr>
      </w:pPr>
      <w:proofErr w:type="spellStart"/>
      <w:r w:rsidRPr="00267027">
        <w:rPr>
          <w:lang w:val="en-GB"/>
        </w:rPr>
        <w:t>Kistritz</w:t>
      </w:r>
      <w:proofErr w:type="spellEnd"/>
      <w:r w:rsidRPr="00267027">
        <w:rPr>
          <w:lang w:val="en-GB"/>
        </w:rPr>
        <w:t xml:space="preserve"> R, Williams G, Scott J. 1992. Inspection of Red-Coded Habitat: Fraser River Estuary Summer of 1992. Page 177. Fraser River Estuary Management Program, New Westminster, B.C. Available from http://a100.gov.bc.ca/pub/acat/documents/r43192/92_Insptn_RedCodedHabitat_1406584202267_6577808418.pdf (accessed January 27, 2022).</w:t>
      </w:r>
    </w:p>
    <w:p w14:paraId="1EF6CCB7" w14:textId="77777777" w:rsidR="00267027" w:rsidRPr="00267027" w:rsidRDefault="00267027" w:rsidP="00267027">
      <w:pPr>
        <w:pStyle w:val="Bibliography"/>
        <w:rPr>
          <w:lang w:val="en-GB"/>
        </w:rPr>
      </w:pPr>
      <w:proofErr w:type="spellStart"/>
      <w:r w:rsidRPr="00267027">
        <w:rPr>
          <w:lang w:val="en-GB"/>
        </w:rPr>
        <w:t>Kistritz</w:t>
      </w:r>
      <w:proofErr w:type="spellEnd"/>
      <w:r w:rsidRPr="00267027">
        <w:rPr>
          <w:lang w:val="en-GB"/>
        </w:rPr>
        <w:t xml:space="preserve"> RU. 1995. Habitat Compensation, Restoration and Creation in the Fraser River Estuary: Are We Achieving a No-Net-Loss of Fish Habitat? Page 70 p. plus Appendices (113 p.). Can. Tech. Rept. 2349, Fish. </w:t>
      </w:r>
      <w:proofErr w:type="spellStart"/>
      <w:r w:rsidRPr="00267027">
        <w:rPr>
          <w:lang w:val="en-GB"/>
        </w:rPr>
        <w:t>Aquat</w:t>
      </w:r>
      <w:proofErr w:type="spellEnd"/>
      <w:r w:rsidRPr="00267027">
        <w:rPr>
          <w:lang w:val="en-GB"/>
        </w:rPr>
        <w:t>. Sci.</w:t>
      </w:r>
    </w:p>
    <w:p w14:paraId="7D185D4C" w14:textId="77777777" w:rsidR="00267027" w:rsidRPr="00267027" w:rsidRDefault="00267027" w:rsidP="00267027">
      <w:pPr>
        <w:pStyle w:val="Bibliography"/>
        <w:rPr>
          <w:lang w:val="en-GB"/>
        </w:rPr>
      </w:pPr>
      <w:proofErr w:type="spellStart"/>
      <w:r w:rsidRPr="00267027">
        <w:rPr>
          <w:lang w:val="en-GB"/>
        </w:rPr>
        <w:t>Klimešová</w:t>
      </w:r>
      <w:proofErr w:type="spellEnd"/>
      <w:r w:rsidRPr="00267027">
        <w:rPr>
          <w:lang w:val="en-GB"/>
        </w:rPr>
        <w:t xml:space="preserve"> J. 1994. The effects of timing and duration of floods on growth of young plants of Phalaris arundinacea L. and Urtica dioica L.: an experimental study. Aquatic Botany </w:t>
      </w:r>
      <w:r w:rsidRPr="00267027">
        <w:rPr>
          <w:b/>
          <w:bCs/>
          <w:lang w:val="en-GB"/>
        </w:rPr>
        <w:t>48</w:t>
      </w:r>
      <w:r w:rsidRPr="00267027">
        <w:rPr>
          <w:lang w:val="en-GB"/>
        </w:rPr>
        <w:t>:21–29.</w:t>
      </w:r>
    </w:p>
    <w:p w14:paraId="2AC01E21" w14:textId="77777777" w:rsidR="00267027" w:rsidRPr="00267027" w:rsidRDefault="00267027" w:rsidP="00267027">
      <w:pPr>
        <w:pStyle w:val="Bibliography"/>
        <w:rPr>
          <w:lang w:val="en-GB"/>
        </w:rPr>
      </w:pPr>
      <w:proofErr w:type="spellStart"/>
      <w:r w:rsidRPr="00267027">
        <w:rPr>
          <w:lang w:val="en-GB"/>
        </w:rPr>
        <w:t>Kondoh</w:t>
      </w:r>
      <w:proofErr w:type="spellEnd"/>
      <w:r w:rsidRPr="00267027">
        <w:rPr>
          <w:lang w:val="en-GB"/>
        </w:rPr>
        <w:t xml:space="preserve"> M. 2003. Habitat fragmentation resulting in overgrazing by herbivores. Journal of Theoretical Biology </w:t>
      </w:r>
      <w:r w:rsidRPr="00267027">
        <w:rPr>
          <w:b/>
          <w:bCs/>
          <w:lang w:val="en-GB"/>
        </w:rPr>
        <w:t>225</w:t>
      </w:r>
      <w:r w:rsidRPr="00267027">
        <w:rPr>
          <w:lang w:val="en-GB"/>
        </w:rPr>
        <w:t>:453–460.</w:t>
      </w:r>
    </w:p>
    <w:p w14:paraId="275092A9" w14:textId="77777777" w:rsidR="00267027" w:rsidRPr="00267027" w:rsidRDefault="00267027" w:rsidP="00267027">
      <w:pPr>
        <w:pStyle w:val="Bibliography"/>
        <w:rPr>
          <w:lang w:val="en-GB"/>
        </w:rPr>
      </w:pPr>
      <w:r w:rsidRPr="00267027">
        <w:rPr>
          <w:lang w:val="en-GB"/>
        </w:rPr>
        <w:t xml:space="preserve">Larkin DJ, </w:t>
      </w:r>
      <w:proofErr w:type="spellStart"/>
      <w:r w:rsidRPr="00267027">
        <w:rPr>
          <w:lang w:val="en-GB"/>
        </w:rPr>
        <w:t>Madon</w:t>
      </w:r>
      <w:proofErr w:type="spellEnd"/>
      <w:r w:rsidRPr="00267027">
        <w:rPr>
          <w:lang w:val="en-GB"/>
        </w:rPr>
        <w:t xml:space="preserve"> SP, West JM, </w:t>
      </w:r>
      <w:proofErr w:type="spellStart"/>
      <w:r w:rsidRPr="00267027">
        <w:rPr>
          <w:lang w:val="en-GB"/>
        </w:rPr>
        <w:t>Zedler</w:t>
      </w:r>
      <w:proofErr w:type="spellEnd"/>
      <w:r w:rsidRPr="00267027">
        <w:rPr>
          <w:lang w:val="en-GB"/>
        </w:rPr>
        <w:t xml:space="preserve"> JB. 2008. Topographic Heterogeneity Influences Fish Use of an Experimentally Restored Tidal Marsh. Ecological Applications </w:t>
      </w:r>
      <w:r w:rsidRPr="00267027">
        <w:rPr>
          <w:b/>
          <w:bCs/>
          <w:lang w:val="en-GB"/>
        </w:rPr>
        <w:t>18</w:t>
      </w:r>
      <w:r w:rsidRPr="00267027">
        <w:rPr>
          <w:lang w:val="en-GB"/>
        </w:rPr>
        <w:t>:483–496. Ecological Society of America.</w:t>
      </w:r>
    </w:p>
    <w:p w14:paraId="5917197C" w14:textId="77777777" w:rsidR="00267027" w:rsidRPr="00267027" w:rsidRDefault="00267027" w:rsidP="00267027">
      <w:pPr>
        <w:pStyle w:val="Bibliography"/>
        <w:rPr>
          <w:lang w:val="en-GB"/>
        </w:rPr>
      </w:pPr>
      <w:r w:rsidRPr="00267027">
        <w:rPr>
          <w:lang w:val="en-GB"/>
        </w:rPr>
        <w:lastRenderedPageBreak/>
        <w:t>Lee JJ. 2021. The impacts of exotic Typha on benthic invertebrate communities in the South Arm of the Fraser River Estuary. Page 41. Masters Project. Simon Fraser University &amp; British Columbia Institute of Technology, Burnaby.</w:t>
      </w:r>
    </w:p>
    <w:p w14:paraId="66399DCF" w14:textId="77777777" w:rsidR="00267027" w:rsidRPr="00267027" w:rsidRDefault="00267027" w:rsidP="00267027">
      <w:pPr>
        <w:pStyle w:val="Bibliography"/>
        <w:rPr>
          <w:lang w:val="en-GB"/>
        </w:rPr>
      </w:pPr>
      <w:proofErr w:type="spellStart"/>
      <w:r w:rsidRPr="00267027">
        <w:rPr>
          <w:lang w:val="en-GB"/>
        </w:rPr>
        <w:t>Levings</w:t>
      </w:r>
      <w:proofErr w:type="spellEnd"/>
      <w:r w:rsidRPr="00267027">
        <w:rPr>
          <w:lang w:val="en-GB"/>
        </w:rPr>
        <w:t xml:space="preserve"> CD. 2000. An overview assessment of compensation and mitigation techniques used to assist fish habitat management in British Columbia estuaries. Page 7 in Knudsen EE, Steward CR, MacDonald DD, Williams JE, Reiser DW, editors. Sustainable Fisheries Management1st Edition. CRC Press, Boca Raton.</w:t>
      </w:r>
    </w:p>
    <w:p w14:paraId="4B680064" w14:textId="77777777" w:rsidR="00267027" w:rsidRPr="00267027" w:rsidRDefault="00267027" w:rsidP="00267027">
      <w:pPr>
        <w:pStyle w:val="Bibliography"/>
        <w:rPr>
          <w:lang w:val="en-GB"/>
        </w:rPr>
      </w:pPr>
      <w:proofErr w:type="spellStart"/>
      <w:r w:rsidRPr="00267027">
        <w:rPr>
          <w:lang w:val="en-GB"/>
        </w:rPr>
        <w:t>Levings</w:t>
      </w:r>
      <w:proofErr w:type="spellEnd"/>
      <w:r w:rsidRPr="00267027">
        <w:rPr>
          <w:lang w:val="en-GB"/>
        </w:rPr>
        <w:t xml:space="preserve"> CD. 2004a. Knowledge of fish ecology and its application to habitat management. Pages 213–236 in Groulx DC, </w:t>
      </w:r>
      <w:proofErr w:type="spellStart"/>
      <w:r w:rsidRPr="00267027">
        <w:rPr>
          <w:lang w:val="en-GB"/>
        </w:rPr>
        <w:t>Luternauer</w:t>
      </w:r>
      <w:proofErr w:type="spellEnd"/>
      <w:r w:rsidRPr="00267027">
        <w:rPr>
          <w:lang w:val="en-GB"/>
        </w:rPr>
        <w:t xml:space="preserve"> JL, </w:t>
      </w:r>
      <w:proofErr w:type="spellStart"/>
      <w:r w:rsidRPr="00267027">
        <w:rPr>
          <w:lang w:val="en-GB"/>
        </w:rPr>
        <w:t>Bilderback</w:t>
      </w:r>
      <w:proofErr w:type="spellEnd"/>
      <w:r w:rsidRPr="00267027">
        <w:rPr>
          <w:lang w:val="en-GB"/>
        </w:rPr>
        <w:t xml:space="preserve"> DE, editors. Fraser River Delta, British Columbia: Issues of an Urban Estuary. Available from https://geoscan.nrcan.gc.ca/starweb/geoscan/servlet.starweb?path=geoscan/fulle.web&amp;search1=R=215810 (accessed November 24, 2021).</w:t>
      </w:r>
    </w:p>
    <w:p w14:paraId="6FE3CF45" w14:textId="77777777" w:rsidR="00267027" w:rsidRPr="00267027" w:rsidRDefault="00267027" w:rsidP="00267027">
      <w:pPr>
        <w:pStyle w:val="Bibliography"/>
        <w:rPr>
          <w:lang w:val="en-GB"/>
        </w:rPr>
      </w:pPr>
      <w:proofErr w:type="spellStart"/>
      <w:r w:rsidRPr="00267027">
        <w:rPr>
          <w:lang w:val="en-GB"/>
        </w:rPr>
        <w:t>Levings</w:t>
      </w:r>
      <w:proofErr w:type="spellEnd"/>
      <w:r w:rsidRPr="00267027">
        <w:rPr>
          <w:lang w:val="en-GB"/>
        </w:rPr>
        <w:t xml:space="preserve">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11938D32" w14:textId="77777777" w:rsidR="00267027" w:rsidRPr="00267027" w:rsidRDefault="00267027" w:rsidP="00267027">
      <w:pPr>
        <w:pStyle w:val="Bibliography"/>
        <w:rPr>
          <w:lang w:val="en-GB"/>
        </w:rPr>
      </w:pPr>
      <w:proofErr w:type="spellStart"/>
      <w:r w:rsidRPr="00267027">
        <w:rPr>
          <w:lang w:val="en-GB"/>
        </w:rPr>
        <w:t>Levings</w:t>
      </w:r>
      <w:proofErr w:type="spellEnd"/>
      <w:r w:rsidRPr="00267027">
        <w:rPr>
          <w:lang w:val="en-GB"/>
        </w:rPr>
        <w:t xml:space="preserve"> CD, Nishimura [ed.] DJH. 1996. Created and restored sedge marshes in the lower Fraser River and estuary: An evaluation of their functioning as fish habitat. Page 143. Canadian Technical Report 2126, Fisheries and Aquatic Sciences.</w:t>
      </w:r>
    </w:p>
    <w:p w14:paraId="649C65D8" w14:textId="77777777" w:rsidR="00267027" w:rsidRPr="00267027" w:rsidRDefault="00267027" w:rsidP="00267027">
      <w:pPr>
        <w:pStyle w:val="Bibliography"/>
        <w:rPr>
          <w:lang w:val="en-GB"/>
        </w:rPr>
      </w:pPr>
      <w:proofErr w:type="spellStart"/>
      <w:r w:rsidRPr="00267027">
        <w:rPr>
          <w:lang w:val="en-GB"/>
        </w:rPr>
        <w:t>Lievesley</w:t>
      </w:r>
      <w:proofErr w:type="spellEnd"/>
      <w:r w:rsidRPr="00267027">
        <w:rPr>
          <w:lang w:val="en-GB"/>
        </w:rPr>
        <w:t xml:space="preserve"> M, Stewart D, Knight R, Mason B. 2016. Assessing Habitat Compensation and Examining Limitations to Native Plant Establishment in the Lower Fraser River Estuary. Page 63.</w:t>
      </w:r>
    </w:p>
    <w:p w14:paraId="5EFBEF86" w14:textId="77777777" w:rsidR="00267027" w:rsidRPr="00267027" w:rsidRDefault="00267027" w:rsidP="00267027">
      <w:pPr>
        <w:pStyle w:val="Bibliography"/>
        <w:rPr>
          <w:lang w:val="en-GB"/>
        </w:rPr>
      </w:pPr>
      <w:proofErr w:type="spellStart"/>
      <w:r w:rsidRPr="00267027">
        <w:rPr>
          <w:lang w:val="en-GB"/>
        </w:rPr>
        <w:t>Loreau</w:t>
      </w:r>
      <w:proofErr w:type="spellEnd"/>
      <w:r w:rsidRPr="00267027">
        <w:rPr>
          <w:lang w:val="en-GB"/>
        </w:rPr>
        <w:t xml:space="preserve"> M, de </w:t>
      </w:r>
      <w:proofErr w:type="spellStart"/>
      <w:r w:rsidRPr="00267027">
        <w:rPr>
          <w:lang w:val="en-GB"/>
        </w:rPr>
        <w:t>Mazancourt</w:t>
      </w:r>
      <w:proofErr w:type="spellEnd"/>
      <w:r w:rsidRPr="00267027">
        <w:rPr>
          <w:lang w:val="en-GB"/>
        </w:rPr>
        <w:t xml:space="preserve"> C. 2013. Biodiversity and ecosystem stability: a synthesis of underlying mechanisms. Ecology Letters </w:t>
      </w:r>
      <w:r w:rsidRPr="00267027">
        <w:rPr>
          <w:b/>
          <w:bCs/>
          <w:lang w:val="en-GB"/>
        </w:rPr>
        <w:t>16</w:t>
      </w:r>
      <w:r w:rsidRPr="00267027">
        <w:rPr>
          <w:lang w:val="en-GB"/>
        </w:rPr>
        <w:t>:106–115.</w:t>
      </w:r>
    </w:p>
    <w:p w14:paraId="0220E2A4" w14:textId="77777777" w:rsidR="00267027" w:rsidRPr="00267027" w:rsidRDefault="00267027" w:rsidP="00267027">
      <w:pPr>
        <w:pStyle w:val="Bibliography"/>
        <w:rPr>
          <w:lang w:val="en-GB"/>
        </w:rPr>
      </w:pPr>
      <w:r w:rsidRPr="00267027">
        <w:rPr>
          <w:lang w:val="en-GB"/>
        </w:rPr>
        <w:t xml:space="preserve">Magnusson A, </w:t>
      </w:r>
      <w:proofErr w:type="spellStart"/>
      <w:r w:rsidRPr="00267027">
        <w:rPr>
          <w:lang w:val="en-GB"/>
        </w:rPr>
        <w:t>Hilborn</w:t>
      </w:r>
      <w:proofErr w:type="spellEnd"/>
      <w:r w:rsidRPr="00267027">
        <w:rPr>
          <w:lang w:val="en-GB"/>
        </w:rPr>
        <w:t xml:space="preserve"> R. 2003. Estuarine influence on survival rates of </w:t>
      </w:r>
      <w:proofErr w:type="spellStart"/>
      <w:r w:rsidRPr="00267027">
        <w:rPr>
          <w:lang w:val="en-GB"/>
        </w:rPr>
        <w:t>coho</w:t>
      </w:r>
      <w:proofErr w:type="spellEnd"/>
      <w:r w:rsidRPr="00267027">
        <w:rPr>
          <w:lang w:val="en-GB"/>
        </w:rPr>
        <w:t xml:space="preserve"> (Oncorhynchus kisutch) and chinook salmon (Oncorhynchus tshawytscha) released from hatcheries on the U.S. Pacific coast. Estuaries </w:t>
      </w:r>
      <w:r w:rsidRPr="00267027">
        <w:rPr>
          <w:b/>
          <w:bCs/>
          <w:lang w:val="en-GB"/>
        </w:rPr>
        <w:t>26</w:t>
      </w:r>
      <w:r w:rsidRPr="00267027">
        <w:rPr>
          <w:lang w:val="en-GB"/>
        </w:rPr>
        <w:t>:1094–1103.</w:t>
      </w:r>
    </w:p>
    <w:p w14:paraId="42A363D4" w14:textId="77777777" w:rsidR="00267027" w:rsidRPr="00267027" w:rsidRDefault="00267027" w:rsidP="00267027">
      <w:pPr>
        <w:pStyle w:val="Bibliography"/>
        <w:rPr>
          <w:lang w:val="en-GB"/>
        </w:rPr>
      </w:pPr>
      <w:proofErr w:type="spellStart"/>
      <w:r w:rsidRPr="00267027">
        <w:rPr>
          <w:lang w:val="en-GB"/>
        </w:rPr>
        <w:t>Marijnissen</w:t>
      </w:r>
      <w:proofErr w:type="spellEnd"/>
      <w:r w:rsidRPr="00267027">
        <w:rPr>
          <w:lang w:val="en-GB"/>
        </w:rPr>
        <w:t xml:space="preserve"> R, Stefan A. 2017. Marsh Recession and Erosion study of the Fraser Delta, B.C., Canada from Historic Satellite Imagery. Communications on Hydraulic and Geotechnical Engineering </w:t>
      </w:r>
      <w:r w:rsidRPr="00267027">
        <w:rPr>
          <w:b/>
          <w:bCs/>
          <w:lang w:val="en-GB"/>
        </w:rPr>
        <w:t>2017–1</w:t>
      </w:r>
      <w:r w:rsidRPr="00267027">
        <w:rPr>
          <w:lang w:val="en-GB"/>
        </w:rPr>
        <w:t>:59.</w:t>
      </w:r>
    </w:p>
    <w:p w14:paraId="113982FA" w14:textId="77777777" w:rsidR="00267027" w:rsidRPr="00267027" w:rsidRDefault="00267027" w:rsidP="00267027">
      <w:pPr>
        <w:pStyle w:val="Bibliography"/>
        <w:rPr>
          <w:lang w:val="en-GB"/>
        </w:rPr>
      </w:pPr>
      <w:r w:rsidRPr="00267027">
        <w:rPr>
          <w:lang w:val="en-GB"/>
        </w:rPr>
        <w:t xml:space="preserve">Miller RC, </w:t>
      </w:r>
      <w:proofErr w:type="spellStart"/>
      <w:r w:rsidRPr="00267027">
        <w:rPr>
          <w:lang w:val="en-GB"/>
        </w:rPr>
        <w:t>Zedler</w:t>
      </w:r>
      <w:proofErr w:type="spellEnd"/>
      <w:r w:rsidRPr="00267027">
        <w:rPr>
          <w:lang w:val="en-GB"/>
        </w:rPr>
        <w:t xml:space="preserve"> JB. 2003. Responses of Native and Invasive Wetland Plants to Hydroperiod and Water Depth. Plant Ecology </w:t>
      </w:r>
      <w:r w:rsidRPr="00267027">
        <w:rPr>
          <w:b/>
          <w:bCs/>
          <w:lang w:val="en-GB"/>
        </w:rPr>
        <w:t>167</w:t>
      </w:r>
      <w:r w:rsidRPr="00267027">
        <w:rPr>
          <w:lang w:val="en-GB"/>
        </w:rPr>
        <w:t>:57–69.</w:t>
      </w:r>
    </w:p>
    <w:p w14:paraId="66627BD2" w14:textId="77777777" w:rsidR="00267027" w:rsidRPr="00267027" w:rsidRDefault="00267027" w:rsidP="00267027">
      <w:pPr>
        <w:pStyle w:val="Bibliography"/>
        <w:rPr>
          <w:lang w:val="en-GB"/>
        </w:rPr>
      </w:pPr>
      <w:r w:rsidRPr="00267027">
        <w:rPr>
          <w:lang w:val="en-GB"/>
        </w:rPr>
        <w:t xml:space="preserve">Naeem S. 1998. Species Redundancy and Ecosystem Reliability. Conservation Biology </w:t>
      </w:r>
      <w:r w:rsidRPr="00267027">
        <w:rPr>
          <w:b/>
          <w:bCs/>
          <w:lang w:val="en-GB"/>
        </w:rPr>
        <w:t>12</w:t>
      </w:r>
      <w:r w:rsidRPr="00267027">
        <w:rPr>
          <w:lang w:val="en-GB"/>
        </w:rPr>
        <w:t>:7.</w:t>
      </w:r>
    </w:p>
    <w:p w14:paraId="6B3520AC" w14:textId="77777777" w:rsidR="00267027" w:rsidRPr="00267027" w:rsidRDefault="00267027" w:rsidP="00267027">
      <w:pPr>
        <w:pStyle w:val="Bibliography"/>
        <w:rPr>
          <w:lang w:val="en-GB"/>
        </w:rPr>
      </w:pPr>
      <w:r w:rsidRPr="00267027">
        <w:rPr>
          <w:lang w:val="en-GB"/>
        </w:rPr>
        <w:t xml:space="preserve">Nakagawa S, </w:t>
      </w:r>
      <w:proofErr w:type="spellStart"/>
      <w:r w:rsidRPr="00267027">
        <w:rPr>
          <w:lang w:val="en-GB"/>
        </w:rPr>
        <w:t>Schielzeth</w:t>
      </w:r>
      <w:proofErr w:type="spellEnd"/>
      <w:r w:rsidRPr="00267027">
        <w:rPr>
          <w:lang w:val="en-GB"/>
        </w:rPr>
        <w:t xml:space="preserve"> H. 2013. A general and simple method for obtaining </w:t>
      </w:r>
      <w:r w:rsidRPr="00267027">
        <w:rPr>
          <w:i/>
          <w:iCs/>
          <w:lang w:val="en-GB"/>
        </w:rPr>
        <w:t>R</w:t>
      </w:r>
      <w:r w:rsidRPr="00267027">
        <w:rPr>
          <w:lang w:val="en-GB"/>
        </w:rPr>
        <w:t xml:space="preserve"> </w:t>
      </w:r>
      <w:r w:rsidRPr="00267027">
        <w:rPr>
          <w:vertAlign w:val="superscript"/>
          <w:lang w:val="en-GB"/>
        </w:rPr>
        <w:t>2</w:t>
      </w:r>
      <w:r w:rsidRPr="00267027">
        <w:rPr>
          <w:lang w:val="en-GB"/>
        </w:rPr>
        <w:t xml:space="preserve"> from generalized linear mixed-effects models. Methods in Ecology and Evolution </w:t>
      </w:r>
      <w:r w:rsidRPr="00267027">
        <w:rPr>
          <w:b/>
          <w:bCs/>
          <w:lang w:val="en-GB"/>
        </w:rPr>
        <w:t>4</w:t>
      </w:r>
      <w:r w:rsidRPr="00267027">
        <w:rPr>
          <w:lang w:val="en-GB"/>
        </w:rPr>
        <w:t>:133–142.</w:t>
      </w:r>
    </w:p>
    <w:p w14:paraId="70334A36" w14:textId="77777777" w:rsidR="00267027" w:rsidRPr="00267027" w:rsidRDefault="00267027" w:rsidP="00267027">
      <w:pPr>
        <w:pStyle w:val="Bibliography"/>
        <w:rPr>
          <w:lang w:val="en-GB"/>
        </w:rPr>
      </w:pPr>
      <w:r w:rsidRPr="00267027">
        <w:rPr>
          <w:lang w:val="en-GB"/>
        </w:rPr>
        <w:t xml:space="preserve">Nanson GC, </w:t>
      </w:r>
      <w:proofErr w:type="spellStart"/>
      <w:r w:rsidRPr="00267027">
        <w:rPr>
          <w:lang w:val="en-GB"/>
        </w:rPr>
        <w:t>Krusenstierna</w:t>
      </w:r>
      <w:proofErr w:type="spellEnd"/>
      <w:r w:rsidRPr="00267027">
        <w:rPr>
          <w:lang w:val="en-GB"/>
        </w:rPr>
        <w:t xml:space="preserve"> AV, Bryant EA. 1994. Experimental measurements of river-bank erosion caused by boat-generated waves on the Gordon River, Tasmania. Regulated Rivers: Research &amp; Management </w:t>
      </w:r>
      <w:r w:rsidRPr="00267027">
        <w:rPr>
          <w:b/>
          <w:bCs/>
          <w:lang w:val="en-GB"/>
        </w:rPr>
        <w:t>9</w:t>
      </w:r>
      <w:r w:rsidRPr="00267027">
        <w:rPr>
          <w:lang w:val="en-GB"/>
        </w:rPr>
        <w:t>:1–14.</w:t>
      </w:r>
    </w:p>
    <w:p w14:paraId="7AB2F0D3" w14:textId="77777777" w:rsidR="00267027" w:rsidRPr="00267027" w:rsidRDefault="00267027" w:rsidP="00267027">
      <w:pPr>
        <w:pStyle w:val="Bibliography"/>
        <w:rPr>
          <w:lang w:val="en-GB"/>
        </w:rPr>
      </w:pPr>
      <w:r w:rsidRPr="00267027">
        <w:rPr>
          <w:lang w:val="en-GB"/>
        </w:rPr>
        <w:t xml:space="preserve">Nilsson C, Ekblad A, </w:t>
      </w:r>
      <w:proofErr w:type="spellStart"/>
      <w:r w:rsidRPr="00267027">
        <w:rPr>
          <w:lang w:val="en-GB"/>
        </w:rPr>
        <w:t>Dynesius</w:t>
      </w:r>
      <w:proofErr w:type="spellEnd"/>
      <w:r w:rsidRPr="00267027">
        <w:rPr>
          <w:lang w:val="en-GB"/>
        </w:rPr>
        <w:t xml:space="preserve"> M, </w:t>
      </w:r>
      <w:proofErr w:type="spellStart"/>
      <w:r w:rsidRPr="00267027">
        <w:rPr>
          <w:lang w:val="en-GB"/>
        </w:rPr>
        <w:t>Backe</w:t>
      </w:r>
      <w:proofErr w:type="spellEnd"/>
      <w:r w:rsidRPr="00267027">
        <w:rPr>
          <w:lang w:val="en-GB"/>
        </w:rPr>
        <w:t xml:space="preserve"> S, </w:t>
      </w:r>
      <w:proofErr w:type="spellStart"/>
      <w:r w:rsidRPr="00267027">
        <w:rPr>
          <w:lang w:val="en-GB"/>
        </w:rPr>
        <w:t>Gardfjell</w:t>
      </w:r>
      <w:proofErr w:type="spellEnd"/>
      <w:r w:rsidRPr="00267027">
        <w:rPr>
          <w:lang w:val="en-GB"/>
        </w:rPr>
        <w:t xml:space="preserve"> M, Carlberg B, </w:t>
      </w:r>
      <w:proofErr w:type="spellStart"/>
      <w:r w:rsidRPr="00267027">
        <w:rPr>
          <w:lang w:val="en-GB"/>
        </w:rPr>
        <w:t>Hellqviist</w:t>
      </w:r>
      <w:proofErr w:type="spellEnd"/>
      <w:r w:rsidRPr="00267027">
        <w:rPr>
          <w:lang w:val="en-GB"/>
        </w:rPr>
        <w:t xml:space="preserve"> S, Jansson R. 1994. A Comparison of Species Richness and Traits of Riparian Plants between a Main River Channel and Its Tributaries. Journal of Ecology </w:t>
      </w:r>
      <w:r w:rsidRPr="00267027">
        <w:rPr>
          <w:b/>
          <w:bCs/>
          <w:lang w:val="en-GB"/>
        </w:rPr>
        <w:t>82</w:t>
      </w:r>
      <w:r w:rsidRPr="00267027">
        <w:rPr>
          <w:lang w:val="en-GB"/>
        </w:rPr>
        <w:t>:281–295. [Wiley, British Ecological Society].</w:t>
      </w:r>
    </w:p>
    <w:p w14:paraId="3DCDCE8E" w14:textId="77777777" w:rsidR="00267027" w:rsidRPr="00267027" w:rsidRDefault="00267027" w:rsidP="00267027">
      <w:pPr>
        <w:pStyle w:val="Bibliography"/>
        <w:rPr>
          <w:lang w:val="en-GB"/>
        </w:rPr>
      </w:pPr>
      <w:r w:rsidRPr="00267027">
        <w:rPr>
          <w:lang w:val="en-GB"/>
        </w:rPr>
        <w:t xml:space="preserve">O’Meara TA, Hillman JR, Thrush SF. 2017. Rising tides, cumulative </w:t>
      </w:r>
      <w:proofErr w:type="gramStart"/>
      <w:r w:rsidRPr="00267027">
        <w:rPr>
          <w:lang w:val="en-GB"/>
        </w:rPr>
        <w:t>impacts</w:t>
      </w:r>
      <w:proofErr w:type="gramEnd"/>
      <w:r w:rsidRPr="00267027">
        <w:rPr>
          <w:lang w:val="en-GB"/>
        </w:rPr>
        <w:t xml:space="preserve"> and cascading changes to estuarine ecosystem functions. Scientific Reports </w:t>
      </w:r>
      <w:r w:rsidRPr="00267027">
        <w:rPr>
          <w:b/>
          <w:bCs/>
          <w:lang w:val="en-GB"/>
        </w:rPr>
        <w:t>7</w:t>
      </w:r>
      <w:r w:rsidRPr="00267027">
        <w:rPr>
          <w:lang w:val="en-GB"/>
        </w:rPr>
        <w:t>:10218.</w:t>
      </w:r>
    </w:p>
    <w:p w14:paraId="1B79F9D3" w14:textId="77777777" w:rsidR="00267027" w:rsidRPr="00267027" w:rsidRDefault="00267027" w:rsidP="00267027">
      <w:pPr>
        <w:pStyle w:val="Bibliography"/>
        <w:rPr>
          <w:lang w:val="en-GB"/>
        </w:rPr>
      </w:pPr>
      <w:r w:rsidRPr="00267027">
        <w:rPr>
          <w:lang w:val="en-GB"/>
        </w:rPr>
        <w:t xml:space="preserve">Peterson CH, Able KW, DeJong CF, </w:t>
      </w:r>
      <w:proofErr w:type="spellStart"/>
      <w:r w:rsidRPr="00267027">
        <w:rPr>
          <w:lang w:val="en-GB"/>
        </w:rPr>
        <w:t>Piehler</w:t>
      </w:r>
      <w:proofErr w:type="spellEnd"/>
      <w:r w:rsidRPr="00267027">
        <w:rPr>
          <w:lang w:val="en-GB"/>
        </w:rPr>
        <w:t xml:space="preserve"> MF, </w:t>
      </w:r>
      <w:proofErr w:type="spellStart"/>
      <w:r w:rsidRPr="00267027">
        <w:rPr>
          <w:lang w:val="en-GB"/>
        </w:rPr>
        <w:t>Simenstad</w:t>
      </w:r>
      <w:proofErr w:type="spellEnd"/>
      <w:r w:rsidRPr="00267027">
        <w:rPr>
          <w:lang w:val="en-GB"/>
        </w:rPr>
        <w:t xml:space="preserve"> CA, </w:t>
      </w:r>
      <w:proofErr w:type="spellStart"/>
      <w:r w:rsidRPr="00267027">
        <w:rPr>
          <w:lang w:val="en-GB"/>
        </w:rPr>
        <w:t>Zedler</w:t>
      </w:r>
      <w:proofErr w:type="spellEnd"/>
      <w:r w:rsidRPr="00267027">
        <w:rPr>
          <w:lang w:val="en-GB"/>
        </w:rPr>
        <w:t xml:space="preserve"> JB. 2008. Chapter 4 Practical Proxies for Tidal Marsh Ecosystem Services. Pages 221–266 Advances in Marine Biology. Elsevier. Available from https://linkinghub.elsevier.com/retrieve/pii/S0065288108000047 (accessed November 11, 2021).</w:t>
      </w:r>
    </w:p>
    <w:p w14:paraId="3171DE22" w14:textId="77777777" w:rsidR="00267027" w:rsidRPr="00267027" w:rsidRDefault="00267027" w:rsidP="00267027">
      <w:pPr>
        <w:pStyle w:val="Bibliography"/>
        <w:rPr>
          <w:lang w:val="en-GB"/>
        </w:rPr>
      </w:pPr>
      <w:proofErr w:type="spellStart"/>
      <w:r w:rsidRPr="00267027">
        <w:rPr>
          <w:lang w:val="en-GB"/>
        </w:rPr>
        <w:t>Pontee</w:t>
      </w:r>
      <w:proofErr w:type="spellEnd"/>
      <w:r w:rsidRPr="00267027">
        <w:rPr>
          <w:lang w:val="en-GB"/>
        </w:rPr>
        <w:t xml:space="preserve"> N. 2013. Defining coastal squeeze: A discussion. Ocean &amp; Coastal Management </w:t>
      </w:r>
      <w:r w:rsidRPr="00267027">
        <w:rPr>
          <w:b/>
          <w:bCs/>
          <w:lang w:val="en-GB"/>
        </w:rPr>
        <w:t>84</w:t>
      </w:r>
      <w:r w:rsidRPr="00267027">
        <w:rPr>
          <w:lang w:val="en-GB"/>
        </w:rPr>
        <w:t>:204–207.</w:t>
      </w:r>
    </w:p>
    <w:p w14:paraId="786386F4" w14:textId="77777777" w:rsidR="00267027" w:rsidRPr="00267027" w:rsidRDefault="00267027" w:rsidP="00267027">
      <w:pPr>
        <w:pStyle w:val="Bibliography"/>
        <w:rPr>
          <w:lang w:val="en-GB"/>
        </w:rPr>
      </w:pPr>
      <w:r w:rsidRPr="00267027">
        <w:rPr>
          <w:lang w:val="en-GB"/>
        </w:rPr>
        <w:t>QGIS Development Team. 2021. QGIS Geographic Information System. QGIS Geographic Information System.</w:t>
      </w:r>
    </w:p>
    <w:p w14:paraId="1D3D3F38" w14:textId="77777777" w:rsidR="00267027" w:rsidRPr="00267027" w:rsidRDefault="00267027" w:rsidP="00267027">
      <w:pPr>
        <w:pStyle w:val="Bibliography"/>
        <w:rPr>
          <w:lang w:val="en-GB"/>
        </w:rPr>
      </w:pPr>
      <w:r w:rsidRPr="00267027">
        <w:rPr>
          <w:lang w:val="en-GB"/>
        </w:rPr>
        <w:t xml:space="preserve">R Core Team. 2021. R: A language and environment for statistical computing. </w:t>
      </w:r>
      <w:proofErr w:type="gramStart"/>
      <w:r w:rsidRPr="00267027">
        <w:rPr>
          <w:lang w:val="en-GB"/>
        </w:rPr>
        <w:t>R  Foundation</w:t>
      </w:r>
      <w:proofErr w:type="gramEnd"/>
      <w:r w:rsidRPr="00267027">
        <w:rPr>
          <w:lang w:val="en-GB"/>
        </w:rPr>
        <w:t xml:space="preserve"> for Statistical Computing, Vienna, Austria. Available from https://www.R-project.org/.</w:t>
      </w:r>
    </w:p>
    <w:p w14:paraId="51AF157E" w14:textId="77777777" w:rsidR="00267027" w:rsidRPr="00267027" w:rsidRDefault="00267027" w:rsidP="00267027">
      <w:pPr>
        <w:pStyle w:val="Bibliography"/>
        <w:rPr>
          <w:lang w:val="en-GB"/>
        </w:rPr>
      </w:pPr>
      <w:r w:rsidRPr="00267027">
        <w:rPr>
          <w:lang w:val="en-GB"/>
        </w:rPr>
        <w:t xml:space="preserve">Small C, Nichols RJ. 2003. A Global Analysis of Human Settlement in Coastal Zones. Journal of Coastal Research </w:t>
      </w:r>
      <w:r w:rsidRPr="00267027">
        <w:rPr>
          <w:b/>
          <w:bCs/>
          <w:lang w:val="en-GB"/>
        </w:rPr>
        <w:t>19</w:t>
      </w:r>
      <w:r w:rsidRPr="00267027">
        <w:rPr>
          <w:lang w:val="en-GB"/>
        </w:rPr>
        <w:t>:17.</w:t>
      </w:r>
    </w:p>
    <w:p w14:paraId="44D86DEC" w14:textId="77777777" w:rsidR="00267027" w:rsidRPr="00267027" w:rsidRDefault="00267027" w:rsidP="00267027">
      <w:pPr>
        <w:pStyle w:val="Bibliography"/>
        <w:rPr>
          <w:lang w:val="en-GB"/>
        </w:rPr>
      </w:pPr>
      <w:r w:rsidRPr="00267027">
        <w:rPr>
          <w:lang w:val="en-GB"/>
        </w:rPr>
        <w:t xml:space="preserve">Stewart D. 2021. Undetected but widespread: the cryptic invasion of non-native cattail (Typha) in the Fraser River Estuary. </w:t>
      </w:r>
      <w:proofErr w:type="spellStart"/>
      <w:r w:rsidRPr="00267027">
        <w:rPr>
          <w:lang w:val="en-GB"/>
        </w:rPr>
        <w:t>Masters</w:t>
      </w:r>
      <w:proofErr w:type="spellEnd"/>
      <w:r w:rsidRPr="00267027">
        <w:rPr>
          <w:lang w:val="en-GB"/>
        </w:rPr>
        <w:t xml:space="preserve"> Thesis. University of British Columbia, Vancouver.</w:t>
      </w:r>
    </w:p>
    <w:p w14:paraId="3DFDC6D5" w14:textId="77777777" w:rsidR="00267027" w:rsidRPr="00267027" w:rsidRDefault="00267027" w:rsidP="00267027">
      <w:pPr>
        <w:pStyle w:val="Bibliography"/>
        <w:rPr>
          <w:lang w:val="en-GB"/>
        </w:rPr>
      </w:pPr>
      <w:r w:rsidRPr="00267027">
        <w:rPr>
          <w:lang w:val="en-GB"/>
        </w:rPr>
        <w:lastRenderedPageBreak/>
        <w:t xml:space="preserve">Sutherland TF, </w:t>
      </w:r>
      <w:proofErr w:type="spellStart"/>
      <w:r w:rsidRPr="00267027">
        <w:rPr>
          <w:lang w:val="en-GB"/>
        </w:rPr>
        <w:t>Elner</w:t>
      </w:r>
      <w:proofErr w:type="spellEnd"/>
      <w:r w:rsidRPr="00267027">
        <w:rPr>
          <w:lang w:val="en-GB"/>
        </w:rPr>
        <w:t xml:space="preserve"> RW, O’Neill JD. 2013. Roberts Bank: Ecological crucible of the Fraser River estuary. Progress in Oceanography </w:t>
      </w:r>
      <w:r w:rsidRPr="00267027">
        <w:rPr>
          <w:b/>
          <w:bCs/>
          <w:lang w:val="en-GB"/>
        </w:rPr>
        <w:t>115</w:t>
      </w:r>
      <w:r w:rsidRPr="00267027">
        <w:rPr>
          <w:lang w:val="en-GB"/>
        </w:rPr>
        <w:t>:171–180.</w:t>
      </w:r>
    </w:p>
    <w:p w14:paraId="4BC1B9E3" w14:textId="77777777" w:rsidR="00267027" w:rsidRPr="00267027" w:rsidRDefault="00267027" w:rsidP="00267027">
      <w:pPr>
        <w:pStyle w:val="Bibliography"/>
        <w:rPr>
          <w:lang w:val="en-GB"/>
        </w:rPr>
      </w:pPr>
      <w:r w:rsidRPr="00267027">
        <w:rPr>
          <w:lang w:val="en-GB"/>
        </w:rPr>
        <w:t xml:space="preserve">Thomas P. 2002. Wood Debris Removal </w:t>
      </w:r>
      <w:proofErr w:type="gramStart"/>
      <w:r w:rsidRPr="00267027">
        <w:rPr>
          <w:lang w:val="en-GB"/>
        </w:rPr>
        <w:t>form</w:t>
      </w:r>
      <w:proofErr w:type="gramEnd"/>
      <w:r w:rsidRPr="00267027">
        <w:rPr>
          <w:lang w:val="en-GB"/>
        </w:rPr>
        <w:t xml:space="preserve"> British Columbia’s Lower Fraser River Marshes: An Analysis of a Complex Restoration Issue. Page 37.</w:t>
      </w:r>
    </w:p>
    <w:p w14:paraId="62051181" w14:textId="77777777" w:rsidR="00267027" w:rsidRPr="00267027" w:rsidRDefault="00267027" w:rsidP="00267027">
      <w:pPr>
        <w:pStyle w:val="Bibliography"/>
        <w:rPr>
          <w:lang w:val="en-GB"/>
        </w:rPr>
      </w:pPr>
      <w:r w:rsidRPr="00267027">
        <w:rPr>
          <w:lang w:val="en-GB"/>
        </w:rPr>
        <w:t xml:space="preserve">Tilman D. 1997. Community </w:t>
      </w:r>
      <w:proofErr w:type="spellStart"/>
      <w:r w:rsidRPr="00267027">
        <w:rPr>
          <w:lang w:val="en-GB"/>
        </w:rPr>
        <w:t>invasibility</w:t>
      </w:r>
      <w:proofErr w:type="spellEnd"/>
      <w:r w:rsidRPr="00267027">
        <w:rPr>
          <w:lang w:val="en-GB"/>
        </w:rPr>
        <w:t xml:space="preserve">, recruitment, limitation, and grassland biodiversity. Ecology </w:t>
      </w:r>
      <w:r w:rsidRPr="00267027">
        <w:rPr>
          <w:b/>
          <w:bCs/>
          <w:lang w:val="en-GB"/>
        </w:rPr>
        <w:t>78</w:t>
      </w:r>
      <w:r w:rsidRPr="00267027">
        <w:rPr>
          <w:lang w:val="en-GB"/>
        </w:rPr>
        <w:t>:81–92.</w:t>
      </w:r>
    </w:p>
    <w:p w14:paraId="777D6C1C" w14:textId="77777777" w:rsidR="00267027" w:rsidRPr="00267027" w:rsidRDefault="00267027" w:rsidP="00267027">
      <w:pPr>
        <w:pStyle w:val="Bibliography"/>
        <w:rPr>
          <w:lang w:val="en-GB"/>
        </w:rPr>
      </w:pPr>
      <w:proofErr w:type="spellStart"/>
      <w:r w:rsidRPr="00267027">
        <w:rPr>
          <w:lang w:val="en-GB"/>
        </w:rPr>
        <w:t>Vitousek</w:t>
      </w:r>
      <w:proofErr w:type="spellEnd"/>
      <w:r w:rsidRPr="00267027">
        <w:rPr>
          <w:lang w:val="en-GB"/>
        </w:rPr>
        <w:t xml:space="preserve"> PM, Aber JD, Howarth RW, Likens GE, Matson PA, Schindler DW, Schlesinger WH, Tilman DG. 1997. Human alteration of the global nitrogen cycle: sources and consequences. Ecological Applications </w:t>
      </w:r>
      <w:r w:rsidRPr="00267027">
        <w:rPr>
          <w:b/>
          <w:bCs/>
          <w:lang w:val="en-GB"/>
        </w:rPr>
        <w:t>7</w:t>
      </w:r>
      <w:r w:rsidRPr="00267027">
        <w:rPr>
          <w:lang w:val="en-GB"/>
        </w:rPr>
        <w:t>:737–750.</w:t>
      </w:r>
    </w:p>
    <w:p w14:paraId="21A95DBE" w14:textId="77777777" w:rsidR="00267027" w:rsidRPr="00267027" w:rsidRDefault="00267027" w:rsidP="00267027">
      <w:pPr>
        <w:pStyle w:val="Bibliography"/>
        <w:rPr>
          <w:lang w:val="en-GB"/>
        </w:rPr>
      </w:pPr>
      <w:proofErr w:type="spellStart"/>
      <w:r w:rsidRPr="00267027">
        <w:rPr>
          <w:lang w:val="en-GB"/>
        </w:rPr>
        <w:t>Zedler</w:t>
      </w:r>
      <w:proofErr w:type="spellEnd"/>
      <w:r w:rsidRPr="00267027">
        <w:rPr>
          <w:lang w:val="en-GB"/>
        </w:rPr>
        <w:t xml:space="preserve"> JB, Callaway JC. 2000. Evaluating the progress of engineered tidal wetlands. Ecological Engineering </w:t>
      </w:r>
      <w:r w:rsidRPr="00267027">
        <w:rPr>
          <w:b/>
          <w:bCs/>
          <w:lang w:val="en-GB"/>
        </w:rPr>
        <w:t>15</w:t>
      </w:r>
      <w:r w:rsidRPr="00267027">
        <w:rPr>
          <w:lang w:val="en-GB"/>
        </w:rPr>
        <w:t>:211–225.</w:t>
      </w:r>
    </w:p>
    <w:p w14:paraId="797E0754" w14:textId="77777777" w:rsidR="00267027" w:rsidRPr="00267027" w:rsidRDefault="00267027" w:rsidP="00267027">
      <w:pPr>
        <w:pStyle w:val="Bibliography"/>
        <w:rPr>
          <w:lang w:val="en-GB"/>
        </w:rPr>
      </w:pPr>
      <w:proofErr w:type="spellStart"/>
      <w:r w:rsidRPr="00267027">
        <w:rPr>
          <w:lang w:val="en-GB"/>
        </w:rPr>
        <w:t>Zedler</w:t>
      </w:r>
      <w:proofErr w:type="spellEnd"/>
      <w:r w:rsidRPr="00267027">
        <w:rPr>
          <w:lang w:val="en-GB"/>
        </w:rPr>
        <w:t xml:space="preserve"> JB, Kercher S. 2004. Causes and Consequences of Invasive Plants in Wetlands: Opportunities, Opportunists, and Outcomes. Critical Reviews in Plant Sciences </w:t>
      </w:r>
      <w:r w:rsidRPr="00267027">
        <w:rPr>
          <w:b/>
          <w:bCs/>
          <w:lang w:val="en-GB"/>
        </w:rPr>
        <w:t>23</w:t>
      </w:r>
      <w:r w:rsidRPr="00267027">
        <w:rPr>
          <w:lang w:val="en-GB"/>
        </w:rPr>
        <w:t>:431–452.</w:t>
      </w:r>
    </w:p>
    <w:p w14:paraId="3E389FB4" w14:textId="5CAEF6B5" w:rsidR="00A200F2" w:rsidRDefault="001859BB" w:rsidP="00D95039">
      <w:pPr>
        <w:pStyle w:val="Bibliography"/>
        <w:sectPr w:rsidR="00A200F2" w:rsidSect="00284BE4">
          <w:footerReference w:type="even" r:id="rId30"/>
          <w:footerReference w:type="default" r:id="rId31"/>
          <w:pgSz w:w="11906" w:h="16838"/>
          <w:pgMar w:top="1440" w:right="1440" w:bottom="1440" w:left="1440" w:header="708" w:footer="708" w:gutter="0"/>
          <w:pgNumType w:start="0"/>
          <w:cols w:space="708"/>
          <w:titlePg/>
          <w:docGrid w:linePitch="360"/>
        </w:sectPr>
      </w:pPr>
      <w:r>
        <w:fldChar w:fldCharType="end"/>
      </w:r>
    </w:p>
    <w:p w14:paraId="11A30714" w14:textId="7DF47B3B" w:rsidR="00A200F2" w:rsidRDefault="00A200F2">
      <w:pPr>
        <w:pStyle w:val="Heading1"/>
        <w:numPr>
          <w:ilvl w:val="0"/>
          <w:numId w:val="0"/>
        </w:numPr>
        <w:pPrChange w:id="1642" w:author="Daniel Stewart" w:date="2022-02-10T11:33:00Z">
          <w:pPr>
            <w:pStyle w:val="Heading1"/>
          </w:pPr>
        </w:pPrChange>
      </w:pPr>
      <w:r w:rsidRPr="559EFC6C">
        <w:lastRenderedPageBreak/>
        <w:t>Appendix A</w:t>
      </w:r>
      <w:r>
        <w:t>: Reference Marsh Descriptions</w:t>
      </w:r>
    </w:p>
    <w:p w14:paraId="6504155A" w14:textId="65F4AE67" w:rsidR="00A200F2" w:rsidRPr="00A200F2" w:rsidDel="0050049C" w:rsidRDefault="00A200F2">
      <w:pPr>
        <w:pStyle w:val="Table"/>
        <w:rPr>
          <w:del w:id="1643" w:author="Daniel Stewart" w:date="2022-02-10T11:00:00Z"/>
        </w:rPr>
        <w:pPrChange w:id="1644" w:author="Daniel Stewart" w:date="2022-02-10T11:31:00Z">
          <w:pPr/>
        </w:pPrChange>
      </w:pPr>
    </w:p>
    <w:tbl>
      <w:tblPr>
        <w:tblStyle w:val="TableGrid"/>
        <w:tblW w:w="14176" w:type="dxa"/>
        <w:tblInd w:w="-147" w:type="dxa"/>
        <w:tblLook w:val="04A0" w:firstRow="1" w:lastRow="0" w:firstColumn="1" w:lastColumn="0" w:noHBand="0" w:noVBand="1"/>
      </w:tblPr>
      <w:tblGrid>
        <w:gridCol w:w="1694"/>
        <w:gridCol w:w="846"/>
        <w:gridCol w:w="1321"/>
        <w:gridCol w:w="2384"/>
        <w:gridCol w:w="1425"/>
        <w:gridCol w:w="1308"/>
        <w:gridCol w:w="5198"/>
      </w:tblGrid>
      <w:tr w:rsidR="009A48D2" w:rsidRPr="009A48D2" w14:paraId="16ABCB1E" w14:textId="77777777" w:rsidTr="002420D1">
        <w:tc>
          <w:tcPr>
            <w:tcW w:w="1702" w:type="dxa"/>
            <w:vAlign w:val="center"/>
          </w:tcPr>
          <w:p w14:paraId="762C5D29" w14:textId="77777777" w:rsidR="00A200F2" w:rsidRPr="00D95039" w:rsidRDefault="00A200F2" w:rsidP="00D95039">
            <w:pPr>
              <w:pStyle w:val="Table"/>
            </w:pPr>
            <w:r w:rsidRPr="00D95039">
              <w:t>ID</w:t>
            </w:r>
          </w:p>
        </w:tc>
        <w:tc>
          <w:tcPr>
            <w:tcW w:w="797" w:type="dxa"/>
            <w:vAlign w:val="center"/>
          </w:tcPr>
          <w:p w14:paraId="1EFED3A6" w14:textId="77777777" w:rsidR="00A200F2" w:rsidRPr="00D95039" w:rsidRDefault="00A200F2" w:rsidP="00D95039">
            <w:pPr>
              <w:pStyle w:val="Table"/>
            </w:pPr>
            <w:r w:rsidRPr="00D95039">
              <w:t>Year Sampled</w:t>
            </w:r>
          </w:p>
        </w:tc>
        <w:tc>
          <w:tcPr>
            <w:tcW w:w="1324" w:type="dxa"/>
            <w:vAlign w:val="center"/>
          </w:tcPr>
          <w:p w14:paraId="310A548F" w14:textId="77777777" w:rsidR="00A200F2" w:rsidRPr="00D95039" w:rsidRDefault="00A200F2" w:rsidP="00D95039">
            <w:pPr>
              <w:pStyle w:val="Table"/>
            </w:pPr>
            <w:r w:rsidRPr="00D95039">
              <w:t>UTM</w:t>
            </w:r>
          </w:p>
        </w:tc>
        <w:tc>
          <w:tcPr>
            <w:tcW w:w="2391" w:type="dxa"/>
            <w:vAlign w:val="center"/>
          </w:tcPr>
          <w:p w14:paraId="745AAFD6" w14:textId="62C7875B" w:rsidR="00A200F2" w:rsidRPr="00D95039" w:rsidRDefault="009A48D2" w:rsidP="00D95039">
            <w:pPr>
              <w:pStyle w:val="Table"/>
            </w:pPr>
            <w:ins w:id="1645" w:author="Daniel Stewart" w:date="2022-02-10T11:20:00Z">
              <w:r>
                <w:t xml:space="preserve">General </w:t>
              </w:r>
            </w:ins>
            <w:r w:rsidR="00A200F2" w:rsidRPr="00D95039">
              <w:t>Location</w:t>
            </w:r>
          </w:p>
        </w:tc>
        <w:tc>
          <w:tcPr>
            <w:tcW w:w="1428" w:type="dxa"/>
            <w:vAlign w:val="center"/>
          </w:tcPr>
          <w:p w14:paraId="5618A64B" w14:textId="77777777" w:rsidR="00A200F2" w:rsidRPr="00D95039" w:rsidRDefault="00A200F2" w:rsidP="00D95039">
            <w:pPr>
              <w:pStyle w:val="Table"/>
            </w:pPr>
            <w:r w:rsidRPr="00D95039">
              <w:t>Elevation (m)</w:t>
            </w:r>
          </w:p>
          <w:p w14:paraId="0AB06756" w14:textId="77777777" w:rsidR="00A200F2" w:rsidRPr="00D95039" w:rsidRDefault="00A200F2" w:rsidP="00D95039">
            <w:pPr>
              <w:pStyle w:val="Table"/>
            </w:pPr>
            <w:r w:rsidRPr="00D95039">
              <w:t>(</w:t>
            </w:r>
            <w:proofErr w:type="gramStart"/>
            <w:r w:rsidRPr="00D95039">
              <w:t>min</w:t>
            </w:r>
            <w:proofErr w:type="gramEnd"/>
            <w:r w:rsidRPr="00D95039">
              <w:t xml:space="preserve">, max, avg., </w:t>
            </w:r>
            <w:proofErr w:type="spellStart"/>
            <w:r w:rsidRPr="00D95039">
              <w:t>stdev</w:t>
            </w:r>
            <w:proofErr w:type="spellEnd"/>
            <w:r w:rsidRPr="00D95039">
              <w:t>)</w:t>
            </w:r>
          </w:p>
        </w:tc>
        <w:tc>
          <w:tcPr>
            <w:tcW w:w="1310" w:type="dxa"/>
            <w:vAlign w:val="center"/>
          </w:tcPr>
          <w:p w14:paraId="2C790AC9" w14:textId="77777777" w:rsidR="00A200F2" w:rsidRPr="00D95039" w:rsidRDefault="00A200F2" w:rsidP="00D95039">
            <w:pPr>
              <w:pStyle w:val="Table"/>
            </w:pPr>
            <w:r w:rsidRPr="00D95039">
              <w:t>Saltwater Influenced</w:t>
            </w:r>
          </w:p>
        </w:tc>
        <w:tc>
          <w:tcPr>
            <w:tcW w:w="5224" w:type="dxa"/>
            <w:vAlign w:val="center"/>
          </w:tcPr>
          <w:p w14:paraId="3A9F91DE" w14:textId="77777777" w:rsidR="00A200F2" w:rsidRPr="00D95039" w:rsidRDefault="00A200F2" w:rsidP="00D95039">
            <w:pPr>
              <w:pStyle w:val="Table"/>
            </w:pPr>
            <w:r w:rsidRPr="00D95039">
              <w:t>Site Description</w:t>
            </w:r>
          </w:p>
        </w:tc>
      </w:tr>
      <w:tr w:rsidR="009A48D2" w:rsidRPr="009A48D2" w14:paraId="3C144444" w14:textId="77777777" w:rsidTr="002420D1">
        <w:tc>
          <w:tcPr>
            <w:tcW w:w="1702" w:type="dxa"/>
          </w:tcPr>
          <w:p w14:paraId="579BECBA" w14:textId="77777777" w:rsidR="00A200F2" w:rsidRPr="009A48D2" w:rsidRDefault="00A200F2" w:rsidP="00D95039">
            <w:pPr>
              <w:pStyle w:val="Table"/>
            </w:pPr>
            <w:r w:rsidRPr="009A48D2">
              <w:t>REF-03</w:t>
            </w:r>
          </w:p>
        </w:tc>
        <w:tc>
          <w:tcPr>
            <w:tcW w:w="797" w:type="dxa"/>
          </w:tcPr>
          <w:p w14:paraId="13D58991" w14:textId="77777777" w:rsidR="00A200F2" w:rsidRPr="009A48D2" w:rsidRDefault="00A200F2" w:rsidP="00D95039">
            <w:pPr>
              <w:pStyle w:val="Table"/>
            </w:pPr>
            <w:r w:rsidRPr="009A48D2">
              <w:t>2021</w:t>
            </w:r>
          </w:p>
        </w:tc>
        <w:tc>
          <w:tcPr>
            <w:tcW w:w="1324" w:type="dxa"/>
          </w:tcPr>
          <w:p w14:paraId="020B4C08" w14:textId="77777777" w:rsidR="00A200F2" w:rsidRPr="009A48D2" w:rsidRDefault="00A200F2" w:rsidP="00D95039">
            <w:pPr>
              <w:pStyle w:val="Table"/>
            </w:pPr>
            <w:r w:rsidRPr="009A48D2">
              <w:t>10 U 517665 5452318</w:t>
            </w:r>
          </w:p>
        </w:tc>
        <w:tc>
          <w:tcPr>
            <w:tcW w:w="2391" w:type="dxa"/>
          </w:tcPr>
          <w:p w14:paraId="067085E8" w14:textId="77777777" w:rsidR="00A200F2" w:rsidRPr="009A48D2" w:rsidRDefault="00A200F2" w:rsidP="00D95039">
            <w:pPr>
              <w:pStyle w:val="Table"/>
            </w:pPr>
            <w:r w:rsidRPr="009A48D2">
              <w:t>Confluence of Pitt River and Fraser Main Arm, Pitt Meadows</w:t>
            </w:r>
          </w:p>
        </w:tc>
        <w:tc>
          <w:tcPr>
            <w:tcW w:w="1428" w:type="dxa"/>
          </w:tcPr>
          <w:p w14:paraId="25CDD533" w14:textId="77777777" w:rsidR="00A200F2" w:rsidRPr="009A48D2" w:rsidRDefault="00A200F2" w:rsidP="00D95039">
            <w:pPr>
              <w:pStyle w:val="Table"/>
            </w:pPr>
            <w:r w:rsidRPr="009A48D2">
              <w:t>0.74, 2.18, 1.57, 0.18</w:t>
            </w:r>
          </w:p>
        </w:tc>
        <w:tc>
          <w:tcPr>
            <w:tcW w:w="1310" w:type="dxa"/>
          </w:tcPr>
          <w:p w14:paraId="6478CDAC" w14:textId="77777777" w:rsidR="00A200F2" w:rsidRPr="009A48D2" w:rsidRDefault="00A200F2" w:rsidP="00D95039">
            <w:pPr>
              <w:pStyle w:val="Table"/>
            </w:pPr>
            <w:r w:rsidRPr="009A48D2">
              <w:t>no</w:t>
            </w:r>
          </w:p>
        </w:tc>
        <w:tc>
          <w:tcPr>
            <w:tcW w:w="5224" w:type="dxa"/>
          </w:tcPr>
          <w:p w14:paraId="09772D5F" w14:textId="65F3D219" w:rsidR="00A200F2" w:rsidRPr="009A48D2" w:rsidRDefault="00A200F2" w:rsidP="00D95039">
            <w:pPr>
              <w:pStyle w:val="Table"/>
            </w:pPr>
            <w:r w:rsidRPr="009A48D2">
              <w:t>Exposed marsh bench located across the channel from Douglas Island</w:t>
            </w:r>
            <w:ins w:id="1646" w:author="Daniel Stewart" w:date="2022-02-10T11:02:00Z">
              <w:r w:rsidR="00411E7C" w:rsidRPr="009A48D2">
                <w:t xml:space="preserve"> near the Pitt/Fraser confluence.</w:t>
              </w:r>
            </w:ins>
            <w:del w:id="1647"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2420D1">
        <w:tc>
          <w:tcPr>
            <w:tcW w:w="1702" w:type="dxa"/>
          </w:tcPr>
          <w:p w14:paraId="708BCBBA" w14:textId="77777777" w:rsidR="00A200F2" w:rsidRPr="009A48D2" w:rsidRDefault="00A200F2" w:rsidP="00D95039">
            <w:pPr>
              <w:pStyle w:val="Table"/>
            </w:pPr>
            <w:r w:rsidRPr="009A48D2">
              <w:t>REF-04</w:t>
            </w:r>
          </w:p>
        </w:tc>
        <w:tc>
          <w:tcPr>
            <w:tcW w:w="797" w:type="dxa"/>
          </w:tcPr>
          <w:p w14:paraId="3E139568" w14:textId="77777777" w:rsidR="00A200F2" w:rsidRPr="009A48D2" w:rsidRDefault="00A200F2" w:rsidP="00D95039">
            <w:pPr>
              <w:pStyle w:val="Table"/>
            </w:pPr>
            <w:r w:rsidRPr="009A48D2">
              <w:t>2021</w:t>
            </w:r>
          </w:p>
        </w:tc>
        <w:tc>
          <w:tcPr>
            <w:tcW w:w="1324" w:type="dxa"/>
          </w:tcPr>
          <w:p w14:paraId="105793EC" w14:textId="77777777" w:rsidR="00A200F2" w:rsidRPr="009A48D2" w:rsidRDefault="00A200F2" w:rsidP="00D95039">
            <w:pPr>
              <w:pStyle w:val="Table"/>
            </w:pPr>
            <w:r w:rsidRPr="009A48D2">
              <w:t>10 U 515483 5452122</w:t>
            </w:r>
          </w:p>
        </w:tc>
        <w:tc>
          <w:tcPr>
            <w:tcW w:w="2391" w:type="dxa"/>
          </w:tcPr>
          <w:p w14:paraId="0AD26FBF" w14:textId="77777777" w:rsidR="00A200F2" w:rsidRPr="009A48D2" w:rsidRDefault="00A200F2" w:rsidP="00D95039">
            <w:pPr>
              <w:pStyle w:val="Table"/>
            </w:pPr>
            <w:r w:rsidRPr="009A48D2">
              <w:t>NW corner of Douglas Island, Fraser Main Arm</w:t>
            </w:r>
          </w:p>
        </w:tc>
        <w:tc>
          <w:tcPr>
            <w:tcW w:w="1428" w:type="dxa"/>
          </w:tcPr>
          <w:p w14:paraId="4615AFE7" w14:textId="77777777" w:rsidR="00A200F2" w:rsidRPr="009A48D2" w:rsidRDefault="00A200F2" w:rsidP="00D95039">
            <w:pPr>
              <w:pStyle w:val="Table"/>
            </w:pPr>
            <w:r w:rsidRPr="009A48D2">
              <w:t>0.45, 2.19, 1.40, 0.26</w:t>
            </w:r>
          </w:p>
        </w:tc>
        <w:tc>
          <w:tcPr>
            <w:tcW w:w="1310" w:type="dxa"/>
          </w:tcPr>
          <w:p w14:paraId="490A0FA1" w14:textId="77777777" w:rsidR="00A200F2" w:rsidRPr="009A48D2" w:rsidRDefault="00A200F2" w:rsidP="00D95039">
            <w:pPr>
              <w:pStyle w:val="Table"/>
            </w:pPr>
            <w:r w:rsidRPr="009A48D2">
              <w:t>no</w:t>
            </w:r>
          </w:p>
        </w:tc>
        <w:tc>
          <w:tcPr>
            <w:tcW w:w="5224" w:type="dxa"/>
          </w:tcPr>
          <w:p w14:paraId="22065DBF" w14:textId="50E744E7" w:rsidR="00A200F2" w:rsidRPr="009A48D2" w:rsidRDefault="00A200F2" w:rsidP="00D95039">
            <w:pPr>
              <w:pStyle w:val="Table"/>
            </w:pPr>
            <w:r w:rsidRPr="009A48D2">
              <w:t>Exposed marsh bench located on the NW corner of Douglas Island (</w:t>
            </w:r>
            <w:ins w:id="1648" w:author="Eric Balke" w:date="2022-01-12T22:45:00Z">
              <w:r w:rsidR="00AD6C5A" w:rsidRPr="009A48D2">
                <w:t xml:space="preserve">managed by </w:t>
              </w:r>
            </w:ins>
            <w:r w:rsidRPr="009A48D2">
              <w:t>Metro</w:t>
            </w:r>
            <w:ins w:id="1649" w:author="Eric Balke" w:date="2022-01-12T17:08:00Z">
              <w:r w:rsidR="004C3AF3" w:rsidRPr="009A48D2">
                <w:t xml:space="preserve"> </w:t>
              </w:r>
            </w:ins>
            <w:r w:rsidRPr="009A48D2">
              <w:t>Van</w:t>
            </w:r>
            <w:ins w:id="1650" w:author="Eric Balke" w:date="2022-01-12T17:08:00Z">
              <w:r w:rsidR="004C3AF3" w:rsidRPr="009A48D2">
                <w:t>couver</w:t>
              </w:r>
            </w:ins>
            <w:ins w:id="1651"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2420D1">
        <w:tc>
          <w:tcPr>
            <w:tcW w:w="1702" w:type="dxa"/>
          </w:tcPr>
          <w:p w14:paraId="680D5E91" w14:textId="77777777" w:rsidR="00A200F2" w:rsidRPr="009A48D2" w:rsidRDefault="00A200F2" w:rsidP="00D95039">
            <w:pPr>
              <w:pStyle w:val="Table"/>
            </w:pPr>
            <w:r w:rsidRPr="009A48D2">
              <w:t>REF-05</w:t>
            </w:r>
          </w:p>
        </w:tc>
        <w:tc>
          <w:tcPr>
            <w:tcW w:w="797" w:type="dxa"/>
          </w:tcPr>
          <w:p w14:paraId="63F1D410" w14:textId="77777777" w:rsidR="00A200F2" w:rsidRPr="009A48D2" w:rsidRDefault="00A200F2" w:rsidP="00D95039">
            <w:pPr>
              <w:pStyle w:val="Table"/>
            </w:pPr>
            <w:r w:rsidRPr="009A48D2">
              <w:t>2021</w:t>
            </w:r>
          </w:p>
        </w:tc>
        <w:tc>
          <w:tcPr>
            <w:tcW w:w="1324" w:type="dxa"/>
          </w:tcPr>
          <w:p w14:paraId="4F615F86" w14:textId="77777777" w:rsidR="00A200F2" w:rsidRPr="009A48D2" w:rsidRDefault="00A200F2" w:rsidP="00D95039">
            <w:pPr>
              <w:pStyle w:val="Table"/>
            </w:pPr>
            <w:r w:rsidRPr="009A48D2">
              <w:t>10 U 508902 5452128</w:t>
            </w:r>
          </w:p>
        </w:tc>
        <w:tc>
          <w:tcPr>
            <w:tcW w:w="2391" w:type="dxa"/>
          </w:tcPr>
          <w:p w14:paraId="659A7F3B" w14:textId="77777777" w:rsidR="00A200F2" w:rsidRPr="009A48D2" w:rsidRDefault="00A200F2" w:rsidP="00D95039">
            <w:pPr>
              <w:pStyle w:val="Table"/>
            </w:pPr>
            <w:r w:rsidRPr="009A48D2">
              <w:t>NE corner of Sapperton Bar, Fraser Main Arm</w:t>
            </w:r>
          </w:p>
        </w:tc>
        <w:tc>
          <w:tcPr>
            <w:tcW w:w="1428" w:type="dxa"/>
          </w:tcPr>
          <w:p w14:paraId="730FD552" w14:textId="77777777" w:rsidR="00A200F2" w:rsidRPr="009A48D2" w:rsidRDefault="00A200F2" w:rsidP="00D95039">
            <w:pPr>
              <w:pStyle w:val="Table"/>
            </w:pPr>
            <w:r w:rsidRPr="009A48D2">
              <w:t>0.49, 1.71, 1.33, 0.23</w:t>
            </w:r>
          </w:p>
        </w:tc>
        <w:tc>
          <w:tcPr>
            <w:tcW w:w="1310" w:type="dxa"/>
          </w:tcPr>
          <w:p w14:paraId="4177914B" w14:textId="77777777" w:rsidR="00A200F2" w:rsidRPr="009A48D2" w:rsidRDefault="00A200F2" w:rsidP="00D95039">
            <w:pPr>
              <w:pStyle w:val="Table"/>
            </w:pPr>
            <w:r w:rsidRPr="009A48D2">
              <w:t>no</w:t>
            </w:r>
          </w:p>
        </w:tc>
        <w:tc>
          <w:tcPr>
            <w:tcW w:w="5224" w:type="dxa"/>
          </w:tcPr>
          <w:p w14:paraId="230DB04E" w14:textId="570186B7" w:rsidR="00A200F2" w:rsidRPr="009A48D2" w:rsidRDefault="00A200F2" w:rsidP="00D95039">
            <w:pPr>
              <w:pStyle w:val="Table"/>
            </w:pPr>
            <w:r w:rsidRPr="009A48D2">
              <w:t>Exposed marsh on a recently vegetated sandbar (</w:t>
            </w:r>
            <w:ins w:id="1652" w:author="Daniel Stewart" w:date="2022-02-10T11:21:00Z">
              <w:r w:rsidR="00737827">
                <w:t>~</w:t>
              </w:r>
            </w:ins>
            <w:del w:id="1653" w:author="Daniel Stewart" w:date="2022-02-10T11:21:00Z">
              <w:r w:rsidRPr="009A48D2" w:rsidDel="00737827">
                <w:delText>&lt;</w:delText>
              </w:r>
            </w:del>
            <w:r w:rsidRPr="009A48D2">
              <w:t xml:space="preserve">20 years </w:t>
            </w:r>
            <w:ins w:id="1654" w:author="Daniel Stewart" w:date="2022-02-10T11:21:00Z">
              <w:r w:rsidR="00737827">
                <w:t>vegetated</w:t>
              </w:r>
            </w:ins>
            <w:del w:id="1655"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656" w:author="Daniel Stewart" w:date="2022-02-10T11:03:00Z">
              <w:r w:rsidR="00411E7C" w:rsidRPr="009A48D2">
                <w:t>most of</w:t>
              </w:r>
            </w:ins>
            <w:del w:id="1657" w:author="Daniel Stewart" w:date="2022-02-10T11:03:00Z">
              <w:r w:rsidRPr="009A48D2" w:rsidDel="00411E7C">
                <w:delText>nearly all of</w:delText>
              </w:r>
            </w:del>
            <w:r w:rsidRPr="009A48D2">
              <w:t xml:space="preserve"> the year. </w:t>
            </w:r>
          </w:p>
        </w:tc>
      </w:tr>
      <w:tr w:rsidR="009A48D2" w:rsidRPr="009A48D2" w14:paraId="610B45E8" w14:textId="77777777" w:rsidTr="002420D1">
        <w:tc>
          <w:tcPr>
            <w:tcW w:w="1702" w:type="dxa"/>
          </w:tcPr>
          <w:p w14:paraId="07348D04" w14:textId="77777777" w:rsidR="00A200F2" w:rsidRPr="009A48D2" w:rsidRDefault="00A200F2" w:rsidP="00D95039">
            <w:pPr>
              <w:pStyle w:val="Table"/>
            </w:pPr>
            <w:r w:rsidRPr="009A48D2">
              <w:t>REF-07</w:t>
            </w:r>
          </w:p>
        </w:tc>
        <w:tc>
          <w:tcPr>
            <w:tcW w:w="797" w:type="dxa"/>
          </w:tcPr>
          <w:p w14:paraId="06128A81" w14:textId="77777777" w:rsidR="00A200F2" w:rsidRPr="009A48D2" w:rsidRDefault="00A200F2" w:rsidP="00D95039">
            <w:pPr>
              <w:pStyle w:val="Table"/>
            </w:pPr>
            <w:r w:rsidRPr="009A48D2">
              <w:t>2021</w:t>
            </w:r>
          </w:p>
        </w:tc>
        <w:tc>
          <w:tcPr>
            <w:tcW w:w="1324" w:type="dxa"/>
          </w:tcPr>
          <w:p w14:paraId="1058253F" w14:textId="77777777" w:rsidR="00A200F2" w:rsidRPr="009A48D2" w:rsidRDefault="00A200F2" w:rsidP="00D95039">
            <w:pPr>
              <w:pStyle w:val="Table"/>
            </w:pPr>
            <w:r w:rsidRPr="009A48D2">
              <w:t>10 U 502812 5446405</w:t>
            </w:r>
          </w:p>
        </w:tc>
        <w:tc>
          <w:tcPr>
            <w:tcW w:w="2391" w:type="dxa"/>
          </w:tcPr>
          <w:p w14:paraId="2099A613" w14:textId="0FB210D4" w:rsidR="00A200F2" w:rsidRPr="009A48D2" w:rsidRDefault="00A200F2" w:rsidP="00D95039">
            <w:pPr>
              <w:pStyle w:val="Table"/>
            </w:pPr>
            <w:del w:id="1658" w:author="Daniel Stewart" w:date="2022-02-10T11:04:00Z">
              <w:r w:rsidRPr="009A48D2" w:rsidDel="00411E7C">
                <w:delText>Northern edge of Annacis Island, Annacis Channel</w:delText>
              </w:r>
            </w:del>
            <w:ins w:id="1659" w:author="Daniel Stewart" w:date="2022-02-10T11:04:00Z">
              <w:r w:rsidR="00411E7C" w:rsidRPr="009A48D2">
                <w:t>South bank of Annacis Channel, Annacis Island</w:t>
              </w:r>
            </w:ins>
          </w:p>
        </w:tc>
        <w:tc>
          <w:tcPr>
            <w:tcW w:w="1428" w:type="dxa"/>
          </w:tcPr>
          <w:p w14:paraId="4184E59E" w14:textId="77777777" w:rsidR="00A200F2" w:rsidRPr="009A48D2" w:rsidRDefault="00A200F2" w:rsidP="00D95039">
            <w:pPr>
              <w:pStyle w:val="Table"/>
            </w:pPr>
            <w:r w:rsidRPr="009A48D2">
              <w:t>0.06, 1.71, 1.10, 0.26</w:t>
            </w:r>
          </w:p>
        </w:tc>
        <w:tc>
          <w:tcPr>
            <w:tcW w:w="1310" w:type="dxa"/>
          </w:tcPr>
          <w:p w14:paraId="2269B983" w14:textId="77777777" w:rsidR="00A200F2" w:rsidRPr="009A48D2" w:rsidRDefault="00A200F2" w:rsidP="00D95039">
            <w:pPr>
              <w:pStyle w:val="Table"/>
            </w:pPr>
            <w:r w:rsidRPr="009A48D2">
              <w:t>yes</w:t>
            </w:r>
          </w:p>
        </w:tc>
        <w:tc>
          <w:tcPr>
            <w:tcW w:w="5224"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2420D1">
        <w:tc>
          <w:tcPr>
            <w:tcW w:w="1702" w:type="dxa"/>
          </w:tcPr>
          <w:p w14:paraId="0885D03E" w14:textId="77777777" w:rsidR="00A200F2" w:rsidRPr="009A48D2" w:rsidRDefault="00A200F2" w:rsidP="00D95039">
            <w:pPr>
              <w:pStyle w:val="Table"/>
            </w:pPr>
            <w:r w:rsidRPr="009A48D2">
              <w:t>REF-09</w:t>
            </w:r>
          </w:p>
        </w:tc>
        <w:tc>
          <w:tcPr>
            <w:tcW w:w="797" w:type="dxa"/>
          </w:tcPr>
          <w:p w14:paraId="109290C6" w14:textId="77777777" w:rsidR="00A200F2" w:rsidRPr="009A48D2" w:rsidRDefault="00A200F2" w:rsidP="00D95039">
            <w:pPr>
              <w:pStyle w:val="Table"/>
            </w:pPr>
            <w:r w:rsidRPr="009A48D2">
              <w:t>2021</w:t>
            </w:r>
          </w:p>
        </w:tc>
        <w:tc>
          <w:tcPr>
            <w:tcW w:w="1324" w:type="dxa"/>
          </w:tcPr>
          <w:p w14:paraId="61C8C2E3" w14:textId="77777777" w:rsidR="00A200F2" w:rsidRPr="009A48D2" w:rsidRDefault="00A200F2" w:rsidP="00D95039">
            <w:pPr>
              <w:pStyle w:val="Table"/>
            </w:pPr>
            <w:r w:rsidRPr="009A48D2">
              <w:t>10 U 498779 5443907</w:t>
            </w:r>
          </w:p>
        </w:tc>
        <w:tc>
          <w:tcPr>
            <w:tcW w:w="2391" w:type="dxa"/>
          </w:tcPr>
          <w:p w14:paraId="6DE958D3" w14:textId="77777777" w:rsidR="00A200F2" w:rsidRPr="009A48D2" w:rsidRDefault="00A200F2" w:rsidP="00D95039">
            <w:pPr>
              <w:pStyle w:val="Table"/>
            </w:pPr>
            <w:r w:rsidRPr="009A48D2">
              <w:t>Northern edge of Tilbury Island, Fraser Main Arm</w:t>
            </w:r>
          </w:p>
        </w:tc>
        <w:tc>
          <w:tcPr>
            <w:tcW w:w="1428" w:type="dxa"/>
          </w:tcPr>
          <w:p w14:paraId="2C01991B" w14:textId="77777777" w:rsidR="00A200F2" w:rsidRPr="009A48D2" w:rsidRDefault="00A200F2" w:rsidP="00D95039">
            <w:pPr>
              <w:pStyle w:val="Table"/>
            </w:pPr>
            <w:r w:rsidRPr="009A48D2">
              <w:t>-0.03, 2.58, 1.14, 0.39</w:t>
            </w:r>
          </w:p>
        </w:tc>
        <w:tc>
          <w:tcPr>
            <w:tcW w:w="1310" w:type="dxa"/>
          </w:tcPr>
          <w:p w14:paraId="545B5D6D" w14:textId="77777777" w:rsidR="00A200F2" w:rsidRPr="009A48D2" w:rsidRDefault="00A200F2" w:rsidP="00D95039">
            <w:pPr>
              <w:pStyle w:val="Table"/>
            </w:pPr>
            <w:r w:rsidRPr="009A48D2">
              <w:t>yes</w:t>
            </w:r>
          </w:p>
        </w:tc>
        <w:tc>
          <w:tcPr>
            <w:tcW w:w="5224"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660" w:author="Daniel Stewart" w:date="2022-02-10T11:22:00Z">
              <w:r w:rsidR="00737827">
                <w:t>gradually</w:t>
              </w:r>
            </w:ins>
            <w:del w:id="1661" w:author="Daniel Stewart" w:date="2022-02-10T11:22:00Z">
              <w:r w:rsidRPr="009A48D2" w:rsidDel="00737827">
                <w:delText xml:space="preserve">a </w:delText>
              </w:r>
            </w:del>
            <w:ins w:id="1662" w:author="Daniel Stewart" w:date="2022-02-10T11:05:00Z">
              <w:r w:rsidR="00411E7C" w:rsidRPr="009A48D2">
                <w:t xml:space="preserve"> </w:t>
              </w:r>
            </w:ins>
            <w:del w:id="1663" w:author="Daniel Stewart" w:date="2022-02-10T11:05:00Z">
              <w:r w:rsidRPr="009A48D2" w:rsidDel="00411E7C">
                <w:delText>natu</w:delText>
              </w:r>
            </w:del>
            <w:del w:id="1664" w:author="Daniel Stewart" w:date="2022-02-10T11:22:00Z">
              <w:r w:rsidRPr="009A48D2" w:rsidDel="00737827">
                <w:delText>ral</w:delText>
              </w:r>
            </w:del>
            <w:r w:rsidRPr="009A48D2">
              <w:t xml:space="preserve"> slope</w:t>
            </w:r>
            <w:ins w:id="1665" w:author="Daniel Stewart" w:date="2022-02-10T11:22:00Z">
              <w:r w:rsidR="00737827">
                <w:t>d</w:t>
              </w:r>
            </w:ins>
            <w:r w:rsidRPr="009A48D2">
              <w:t xml:space="preserve">. </w:t>
            </w:r>
          </w:p>
        </w:tc>
      </w:tr>
      <w:tr w:rsidR="009A48D2" w:rsidRPr="009A48D2" w14:paraId="0FEA9288" w14:textId="77777777" w:rsidTr="002420D1">
        <w:tc>
          <w:tcPr>
            <w:tcW w:w="1702" w:type="dxa"/>
          </w:tcPr>
          <w:p w14:paraId="4C5821C3" w14:textId="77777777" w:rsidR="00A200F2" w:rsidRPr="009A48D2" w:rsidRDefault="00A200F2" w:rsidP="00D95039">
            <w:pPr>
              <w:pStyle w:val="Table"/>
            </w:pPr>
            <w:r w:rsidRPr="009A48D2">
              <w:t>REF-11</w:t>
            </w:r>
          </w:p>
        </w:tc>
        <w:tc>
          <w:tcPr>
            <w:tcW w:w="797" w:type="dxa"/>
          </w:tcPr>
          <w:p w14:paraId="6C142050" w14:textId="77777777" w:rsidR="00A200F2" w:rsidRPr="009A48D2" w:rsidRDefault="00A200F2" w:rsidP="00D95039">
            <w:pPr>
              <w:pStyle w:val="Table"/>
            </w:pPr>
            <w:r w:rsidRPr="009A48D2">
              <w:t>2021</w:t>
            </w:r>
          </w:p>
        </w:tc>
        <w:tc>
          <w:tcPr>
            <w:tcW w:w="1324" w:type="dxa"/>
          </w:tcPr>
          <w:p w14:paraId="5B287B2C" w14:textId="77777777" w:rsidR="00A200F2" w:rsidRPr="009A48D2" w:rsidRDefault="00A200F2" w:rsidP="00D95039">
            <w:pPr>
              <w:pStyle w:val="Table"/>
            </w:pPr>
            <w:r w:rsidRPr="009A48D2">
              <w:t>10 U 494275 5440327</w:t>
            </w:r>
          </w:p>
        </w:tc>
        <w:tc>
          <w:tcPr>
            <w:tcW w:w="2391" w:type="dxa"/>
          </w:tcPr>
          <w:p w14:paraId="3B0A2638" w14:textId="77777777" w:rsidR="00A200F2" w:rsidRPr="009A48D2" w:rsidRDefault="00A200F2" w:rsidP="00D95039">
            <w:pPr>
              <w:pStyle w:val="Table"/>
            </w:pPr>
            <w:r w:rsidRPr="009A48D2">
              <w:t>SW corner of Deas Island, Deas Slough</w:t>
            </w:r>
          </w:p>
        </w:tc>
        <w:tc>
          <w:tcPr>
            <w:tcW w:w="1428" w:type="dxa"/>
          </w:tcPr>
          <w:p w14:paraId="0F690704" w14:textId="77777777" w:rsidR="00A200F2" w:rsidRPr="009A48D2" w:rsidRDefault="00A200F2" w:rsidP="00D95039">
            <w:pPr>
              <w:pStyle w:val="Table"/>
            </w:pPr>
            <w:r w:rsidRPr="009A48D2">
              <w:t>-0.61, 1.76, 0.78, 0.54</w:t>
            </w:r>
          </w:p>
        </w:tc>
        <w:tc>
          <w:tcPr>
            <w:tcW w:w="1310" w:type="dxa"/>
          </w:tcPr>
          <w:p w14:paraId="4B3EE1AB" w14:textId="77777777" w:rsidR="00A200F2" w:rsidRPr="009A48D2" w:rsidRDefault="00A200F2" w:rsidP="00D95039">
            <w:pPr>
              <w:pStyle w:val="Table"/>
            </w:pPr>
            <w:r w:rsidRPr="009A48D2">
              <w:t>yes</w:t>
            </w:r>
          </w:p>
        </w:tc>
        <w:tc>
          <w:tcPr>
            <w:tcW w:w="5224"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2420D1">
        <w:tc>
          <w:tcPr>
            <w:tcW w:w="1702" w:type="dxa"/>
          </w:tcPr>
          <w:p w14:paraId="35041D9C" w14:textId="77777777" w:rsidR="00A200F2" w:rsidRPr="009A48D2" w:rsidRDefault="00A200F2" w:rsidP="00D95039">
            <w:pPr>
              <w:pStyle w:val="Table"/>
            </w:pPr>
            <w:r w:rsidRPr="009A48D2">
              <w:t>REF-13</w:t>
            </w:r>
          </w:p>
        </w:tc>
        <w:tc>
          <w:tcPr>
            <w:tcW w:w="797" w:type="dxa"/>
          </w:tcPr>
          <w:p w14:paraId="79F0B7F8" w14:textId="77777777" w:rsidR="00A200F2" w:rsidRPr="009A48D2" w:rsidRDefault="00A200F2" w:rsidP="00D95039">
            <w:pPr>
              <w:pStyle w:val="Table"/>
            </w:pPr>
            <w:r w:rsidRPr="009A48D2">
              <w:t>2021</w:t>
            </w:r>
          </w:p>
        </w:tc>
        <w:tc>
          <w:tcPr>
            <w:tcW w:w="1324" w:type="dxa"/>
          </w:tcPr>
          <w:p w14:paraId="22CE9E2E" w14:textId="77777777" w:rsidR="00A200F2" w:rsidRPr="009A48D2" w:rsidRDefault="00A200F2" w:rsidP="00D95039">
            <w:pPr>
              <w:pStyle w:val="Table"/>
            </w:pPr>
            <w:r w:rsidRPr="009A48D2">
              <w:t>10 U 490916 5436888</w:t>
            </w:r>
          </w:p>
        </w:tc>
        <w:tc>
          <w:tcPr>
            <w:tcW w:w="2391" w:type="dxa"/>
          </w:tcPr>
          <w:p w14:paraId="6B971291" w14:textId="77777777" w:rsidR="00A200F2" w:rsidRPr="009A48D2" w:rsidRDefault="00A200F2" w:rsidP="00D95039">
            <w:pPr>
              <w:pStyle w:val="Table"/>
            </w:pPr>
            <w:r w:rsidRPr="009A48D2">
              <w:t xml:space="preserve">East bank of Canoe Pass, Port Guichon, Delta </w:t>
            </w:r>
          </w:p>
        </w:tc>
        <w:tc>
          <w:tcPr>
            <w:tcW w:w="1428" w:type="dxa"/>
          </w:tcPr>
          <w:p w14:paraId="1DB025EF" w14:textId="77777777" w:rsidR="00A200F2" w:rsidRPr="009A48D2" w:rsidRDefault="00A200F2" w:rsidP="00D95039">
            <w:pPr>
              <w:pStyle w:val="Table"/>
            </w:pPr>
            <w:r w:rsidRPr="009A48D2">
              <w:t>-0.23, 2.13, 1.36, 0.40</w:t>
            </w:r>
          </w:p>
        </w:tc>
        <w:tc>
          <w:tcPr>
            <w:tcW w:w="1310" w:type="dxa"/>
          </w:tcPr>
          <w:p w14:paraId="09AC12FA" w14:textId="77777777" w:rsidR="00A200F2" w:rsidRPr="009A48D2" w:rsidRDefault="00A200F2" w:rsidP="00D95039">
            <w:pPr>
              <w:pStyle w:val="Table"/>
            </w:pPr>
            <w:r w:rsidRPr="009A48D2">
              <w:t>yes</w:t>
            </w:r>
          </w:p>
        </w:tc>
        <w:tc>
          <w:tcPr>
            <w:tcW w:w="5224"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666" w:author="Daniel Stewart" w:date="2022-02-10T11:22:00Z">
              <w:r w:rsidR="00737827">
                <w:t>minor.</w:t>
              </w:r>
            </w:ins>
            <w:del w:id="1667" w:author="Daniel Stewart" w:date="2022-02-10T11:22:00Z">
              <w:r w:rsidRPr="009A48D2" w:rsidDel="00737827">
                <w:delText>reduced.</w:delText>
              </w:r>
            </w:del>
          </w:p>
        </w:tc>
      </w:tr>
      <w:tr w:rsidR="009A48D2" w:rsidRPr="009A48D2" w14:paraId="6F6A5B96" w14:textId="77777777" w:rsidTr="002420D1">
        <w:tc>
          <w:tcPr>
            <w:tcW w:w="1702" w:type="dxa"/>
          </w:tcPr>
          <w:p w14:paraId="42B03E66" w14:textId="77777777" w:rsidR="00A200F2" w:rsidRPr="009A48D2" w:rsidRDefault="00A200F2" w:rsidP="00D95039">
            <w:pPr>
              <w:pStyle w:val="Table"/>
            </w:pPr>
            <w:r w:rsidRPr="009A48D2">
              <w:t>REF-14</w:t>
            </w:r>
          </w:p>
        </w:tc>
        <w:tc>
          <w:tcPr>
            <w:tcW w:w="797" w:type="dxa"/>
          </w:tcPr>
          <w:p w14:paraId="7E56B3AE" w14:textId="77777777" w:rsidR="00A200F2" w:rsidRPr="009A48D2" w:rsidRDefault="00A200F2" w:rsidP="00D95039">
            <w:pPr>
              <w:pStyle w:val="Table"/>
            </w:pPr>
            <w:r w:rsidRPr="009A48D2">
              <w:t>2021</w:t>
            </w:r>
          </w:p>
        </w:tc>
        <w:tc>
          <w:tcPr>
            <w:tcW w:w="1324" w:type="dxa"/>
          </w:tcPr>
          <w:p w14:paraId="5F38183D" w14:textId="77777777" w:rsidR="00A200F2" w:rsidRPr="009A48D2" w:rsidRDefault="00A200F2" w:rsidP="00D95039">
            <w:pPr>
              <w:pStyle w:val="Table"/>
            </w:pPr>
            <w:r w:rsidRPr="009A48D2">
              <w:t>10 U 488838 5440112</w:t>
            </w:r>
          </w:p>
        </w:tc>
        <w:tc>
          <w:tcPr>
            <w:tcW w:w="2391" w:type="dxa"/>
          </w:tcPr>
          <w:p w14:paraId="0606CA15" w14:textId="3653CE50" w:rsidR="00A200F2" w:rsidRPr="009A48D2" w:rsidRDefault="00A200F2" w:rsidP="00D95039">
            <w:pPr>
              <w:pStyle w:val="Table"/>
            </w:pPr>
            <w:del w:id="1668" w:author="Daniel Stewart" w:date="2022-02-10T11:23:00Z">
              <w:r w:rsidRPr="009A48D2" w:rsidDel="00737827">
                <w:delText>South bank of Lulu Island,</w:delText>
              </w:r>
            </w:del>
            <w:ins w:id="1669" w:author="Daniel Stewart" w:date="2022-02-10T11:23:00Z">
              <w:r w:rsidR="00737827">
                <w:t>North bank of South Arm,</w:t>
              </w:r>
            </w:ins>
            <w:r w:rsidRPr="009A48D2">
              <w:t xml:space="preserve"> </w:t>
            </w:r>
            <w:ins w:id="1670" w:author="Daniel Stewart" w:date="2022-02-10T11:23:00Z">
              <w:r w:rsidR="00737827">
                <w:t>Lulu Island</w:t>
              </w:r>
            </w:ins>
            <w:del w:id="1671" w:author="Daniel Stewart" w:date="2022-02-10T11:23:00Z">
              <w:r w:rsidRPr="009A48D2" w:rsidDel="00737827">
                <w:delText>upstream of Shady Island</w:delText>
              </w:r>
            </w:del>
          </w:p>
        </w:tc>
        <w:tc>
          <w:tcPr>
            <w:tcW w:w="1428" w:type="dxa"/>
          </w:tcPr>
          <w:p w14:paraId="4D834D03" w14:textId="77777777" w:rsidR="00A200F2" w:rsidRPr="009A48D2" w:rsidRDefault="00A200F2" w:rsidP="00D95039">
            <w:pPr>
              <w:pStyle w:val="Table"/>
            </w:pPr>
            <w:r w:rsidRPr="009A48D2">
              <w:t>-0.74, 2.15, 0.86, 0.36</w:t>
            </w:r>
          </w:p>
        </w:tc>
        <w:tc>
          <w:tcPr>
            <w:tcW w:w="1310" w:type="dxa"/>
          </w:tcPr>
          <w:p w14:paraId="412E4D92" w14:textId="77777777" w:rsidR="00A200F2" w:rsidRPr="009A48D2" w:rsidRDefault="00A200F2" w:rsidP="00D95039">
            <w:pPr>
              <w:pStyle w:val="Table"/>
            </w:pPr>
            <w:r w:rsidRPr="009A48D2">
              <w:t>yes</w:t>
            </w:r>
          </w:p>
        </w:tc>
        <w:tc>
          <w:tcPr>
            <w:tcW w:w="5224" w:type="dxa"/>
          </w:tcPr>
          <w:p w14:paraId="2862BFF1" w14:textId="77777777"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2420D1">
        <w:tc>
          <w:tcPr>
            <w:tcW w:w="1702" w:type="dxa"/>
          </w:tcPr>
          <w:p w14:paraId="5E487DEE" w14:textId="77777777" w:rsidR="00A200F2" w:rsidRPr="009A48D2" w:rsidRDefault="00A200F2" w:rsidP="00D95039">
            <w:pPr>
              <w:pStyle w:val="Table"/>
            </w:pPr>
            <w:r w:rsidRPr="009A48D2">
              <w:t>REF-17</w:t>
            </w:r>
          </w:p>
        </w:tc>
        <w:tc>
          <w:tcPr>
            <w:tcW w:w="797" w:type="dxa"/>
          </w:tcPr>
          <w:p w14:paraId="1E13F7CB" w14:textId="77777777" w:rsidR="00A200F2" w:rsidRPr="009A48D2" w:rsidRDefault="00A200F2" w:rsidP="00D95039">
            <w:pPr>
              <w:pStyle w:val="Table"/>
            </w:pPr>
            <w:r w:rsidRPr="009A48D2">
              <w:t>2021</w:t>
            </w:r>
          </w:p>
        </w:tc>
        <w:tc>
          <w:tcPr>
            <w:tcW w:w="1324" w:type="dxa"/>
          </w:tcPr>
          <w:p w14:paraId="7F15E289" w14:textId="77777777" w:rsidR="00A200F2" w:rsidRPr="009A48D2" w:rsidRDefault="00A200F2" w:rsidP="00D95039">
            <w:pPr>
              <w:pStyle w:val="Table"/>
            </w:pPr>
            <w:r w:rsidRPr="009A48D2">
              <w:t>10 U 486897 5447333</w:t>
            </w:r>
          </w:p>
        </w:tc>
        <w:tc>
          <w:tcPr>
            <w:tcW w:w="2391" w:type="dxa"/>
          </w:tcPr>
          <w:p w14:paraId="05A0A007" w14:textId="1798C055" w:rsidR="00A200F2" w:rsidRPr="009A48D2" w:rsidRDefault="00A200F2" w:rsidP="00D95039">
            <w:pPr>
              <w:pStyle w:val="Table"/>
            </w:pPr>
            <w:del w:id="1672" w:author="Daniel Stewart" w:date="2022-02-10T11:23:00Z">
              <w:r w:rsidRPr="009A48D2" w:rsidDel="00737827">
                <w:delText>South bank</w:delText>
              </w:r>
            </w:del>
            <w:ins w:id="1673" w:author="Daniel Stewart" w:date="2022-02-10T11:23:00Z">
              <w:r w:rsidR="00737827">
                <w:t>North bank of Middle Arm, Sea Island</w:t>
              </w:r>
            </w:ins>
            <w:del w:id="1674" w:author="Daniel Stewart" w:date="2022-02-10T11:23:00Z">
              <w:r w:rsidRPr="009A48D2" w:rsidDel="00737827">
                <w:delText xml:space="preserve"> of Sea Island, Fraser River Middle Arm</w:delText>
              </w:r>
            </w:del>
          </w:p>
        </w:tc>
        <w:tc>
          <w:tcPr>
            <w:tcW w:w="1428" w:type="dxa"/>
          </w:tcPr>
          <w:p w14:paraId="7E27E290" w14:textId="77777777" w:rsidR="00A200F2" w:rsidRPr="009A48D2" w:rsidRDefault="00A200F2" w:rsidP="00D95039">
            <w:pPr>
              <w:pStyle w:val="Table"/>
            </w:pPr>
            <w:r w:rsidRPr="009A48D2">
              <w:t>-0.78, 3.41, 1.31, 0.59</w:t>
            </w:r>
          </w:p>
        </w:tc>
        <w:tc>
          <w:tcPr>
            <w:tcW w:w="1310" w:type="dxa"/>
          </w:tcPr>
          <w:p w14:paraId="5B2BAD17" w14:textId="77777777" w:rsidR="00A200F2" w:rsidRPr="009A48D2" w:rsidRDefault="00A200F2" w:rsidP="00D95039">
            <w:pPr>
              <w:pStyle w:val="Table"/>
            </w:pPr>
            <w:r w:rsidRPr="009A48D2">
              <w:t>yes</w:t>
            </w:r>
          </w:p>
        </w:tc>
        <w:tc>
          <w:tcPr>
            <w:tcW w:w="5224" w:type="dxa"/>
          </w:tcPr>
          <w:p w14:paraId="359C3215" w14:textId="303A43B0" w:rsidR="00A200F2" w:rsidRPr="009A48D2" w:rsidRDefault="00A200F2" w:rsidP="00D95039">
            <w:pPr>
              <w:pStyle w:val="Table"/>
            </w:pPr>
            <w:r w:rsidRPr="009A48D2">
              <w:t xml:space="preserve">Marsh bench located </w:t>
            </w:r>
            <w:ins w:id="1675" w:author="Daniel Stewart" w:date="2022-02-10T11:23:00Z">
              <w:r w:rsidR="00737827">
                <w:t xml:space="preserve">immediately </w:t>
              </w:r>
            </w:ins>
            <w:r w:rsidRPr="009A48D2">
              <w:t xml:space="preserve">upstream of </w:t>
            </w:r>
            <w:proofErr w:type="spellStart"/>
            <w:r w:rsidRPr="009A48D2">
              <w:t>Swishwash</w:t>
            </w:r>
            <w:proofErr w:type="spellEnd"/>
            <w:r w:rsidRPr="009A48D2">
              <w:t xml:space="preserve"> Island. Site is unprotected from wake and river erosion, </w:t>
            </w:r>
            <w:ins w:id="1676" w:author="Daniel Stewart" w:date="2022-02-10T11:24:00Z">
              <w:r w:rsidR="001825E4">
                <w:t>but erosional forces are likely minor in the Middle Arm</w:t>
              </w:r>
            </w:ins>
            <w:del w:id="1677"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2420D1">
        <w:tc>
          <w:tcPr>
            <w:tcW w:w="1702" w:type="dxa"/>
          </w:tcPr>
          <w:p w14:paraId="0680D054" w14:textId="77777777" w:rsidR="00A200F2" w:rsidRPr="009A48D2" w:rsidRDefault="00A200F2" w:rsidP="00D95039">
            <w:pPr>
              <w:pStyle w:val="Table"/>
            </w:pPr>
            <w:r w:rsidRPr="009A48D2">
              <w:t>REF-02-2015</w:t>
            </w:r>
          </w:p>
        </w:tc>
        <w:tc>
          <w:tcPr>
            <w:tcW w:w="797" w:type="dxa"/>
          </w:tcPr>
          <w:p w14:paraId="16C4E875" w14:textId="77777777" w:rsidR="00A200F2" w:rsidRPr="009A48D2" w:rsidRDefault="00A200F2" w:rsidP="00D95039">
            <w:pPr>
              <w:pStyle w:val="Table"/>
            </w:pPr>
            <w:r w:rsidRPr="009A48D2">
              <w:t>2015</w:t>
            </w:r>
          </w:p>
        </w:tc>
        <w:tc>
          <w:tcPr>
            <w:tcW w:w="1324" w:type="dxa"/>
          </w:tcPr>
          <w:p w14:paraId="1B167DFD" w14:textId="77777777" w:rsidR="00A200F2" w:rsidRPr="009A48D2" w:rsidRDefault="00A200F2" w:rsidP="00D95039">
            <w:pPr>
              <w:pStyle w:val="Table"/>
            </w:pPr>
            <w:r w:rsidRPr="009A48D2">
              <w:t>10 U 494560 5449859</w:t>
            </w:r>
          </w:p>
        </w:tc>
        <w:tc>
          <w:tcPr>
            <w:tcW w:w="2391" w:type="dxa"/>
          </w:tcPr>
          <w:p w14:paraId="48EC1034" w14:textId="6B2C2F06" w:rsidR="00A200F2" w:rsidRPr="009A48D2" w:rsidDel="001825E4" w:rsidRDefault="001825E4" w:rsidP="009F3333">
            <w:pPr>
              <w:pStyle w:val="Table"/>
              <w:rPr>
                <w:del w:id="1678" w:author="Daniel Stewart" w:date="2022-02-10T11:25:00Z"/>
              </w:rPr>
            </w:pPr>
            <w:ins w:id="1679" w:author="Daniel Stewart" w:date="2022-02-10T11:25:00Z">
              <w:r>
                <w:t>South bank of North Arm, Lulu Island</w:t>
              </w:r>
            </w:ins>
            <w:del w:id="1680"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681" w:author="Daniel Stewart" w:date="2022-02-10T11:25:00Z">
              <w:r w:rsidRPr="009A48D2" w:rsidDel="001825E4">
                <w:delText>Fraser River North Arm</w:delText>
              </w:r>
            </w:del>
          </w:p>
        </w:tc>
        <w:tc>
          <w:tcPr>
            <w:tcW w:w="1428" w:type="dxa"/>
          </w:tcPr>
          <w:p w14:paraId="78C1D747" w14:textId="77777777" w:rsidR="00A200F2" w:rsidRPr="009A48D2" w:rsidRDefault="00A200F2" w:rsidP="00D95039">
            <w:pPr>
              <w:pStyle w:val="Table"/>
            </w:pPr>
            <w:r w:rsidRPr="009A48D2">
              <w:t>0.74, 2.18, 1.57, 0.18</w:t>
            </w:r>
          </w:p>
        </w:tc>
        <w:tc>
          <w:tcPr>
            <w:tcW w:w="1310" w:type="dxa"/>
          </w:tcPr>
          <w:p w14:paraId="3F6CBE19" w14:textId="77777777" w:rsidR="00A200F2" w:rsidRPr="009A48D2" w:rsidRDefault="00A200F2" w:rsidP="00D95039">
            <w:pPr>
              <w:pStyle w:val="Table"/>
            </w:pPr>
            <w:r w:rsidRPr="009A48D2">
              <w:t>yes</w:t>
            </w:r>
          </w:p>
        </w:tc>
        <w:tc>
          <w:tcPr>
            <w:tcW w:w="5224" w:type="dxa"/>
          </w:tcPr>
          <w:p w14:paraId="49C58FEF" w14:textId="1A90AE0B" w:rsidR="00A200F2" w:rsidRPr="009A48D2" w:rsidRDefault="00A200F2" w:rsidP="00D95039">
            <w:pPr>
              <w:pStyle w:val="Table"/>
            </w:pPr>
            <w:r w:rsidRPr="009A48D2">
              <w:t>Marsh bench located on the north</w:t>
            </w:r>
            <w:ins w:id="1682" w:author="Daniel Stewart" w:date="2022-02-10T11:25:00Z">
              <w:r w:rsidR="001825E4">
                <w:t xml:space="preserve"> </w:t>
              </w:r>
            </w:ins>
            <w:del w:id="1683" w:author="Daniel Stewart" w:date="2022-02-10T11:25:00Z">
              <w:r w:rsidRPr="009A48D2" w:rsidDel="001825E4">
                <w:delText xml:space="preserve"> bank</w:delText>
              </w:r>
            </w:del>
            <w:ins w:id="1684" w:author="Daniel Stewart" w:date="2022-02-10T11:25:00Z">
              <w:r w:rsidR="001825E4">
                <w:t>shore</w:t>
              </w:r>
            </w:ins>
            <w:r w:rsidRPr="009A48D2">
              <w:t xml:space="preserve"> of Lulu Island, </w:t>
            </w:r>
            <w:del w:id="1685" w:author="Daniel Stewart" w:date="2022-02-10T11:25:00Z">
              <w:r w:rsidRPr="009A48D2" w:rsidDel="001825E4">
                <w:delText xml:space="preserve">immediately </w:delText>
              </w:r>
            </w:del>
            <w:r w:rsidRPr="009A48D2">
              <w:t xml:space="preserve">across from </w:t>
            </w:r>
            <w:ins w:id="1686"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2420D1">
        <w:tc>
          <w:tcPr>
            <w:tcW w:w="1702" w:type="dxa"/>
          </w:tcPr>
          <w:p w14:paraId="2F63D60A" w14:textId="77777777" w:rsidR="00A200F2" w:rsidRPr="009A48D2" w:rsidRDefault="00A200F2" w:rsidP="00D95039">
            <w:pPr>
              <w:pStyle w:val="Table"/>
            </w:pPr>
            <w:r w:rsidRPr="009A48D2">
              <w:lastRenderedPageBreak/>
              <w:t>REF-03-2015</w:t>
            </w:r>
          </w:p>
        </w:tc>
        <w:tc>
          <w:tcPr>
            <w:tcW w:w="797" w:type="dxa"/>
          </w:tcPr>
          <w:p w14:paraId="24170DA9" w14:textId="77777777" w:rsidR="00A200F2" w:rsidRPr="009A48D2" w:rsidRDefault="00A200F2" w:rsidP="00D95039">
            <w:pPr>
              <w:pStyle w:val="Table"/>
            </w:pPr>
            <w:r w:rsidRPr="009A48D2">
              <w:t>2015</w:t>
            </w:r>
          </w:p>
        </w:tc>
        <w:tc>
          <w:tcPr>
            <w:tcW w:w="1324" w:type="dxa"/>
          </w:tcPr>
          <w:p w14:paraId="2373BF93" w14:textId="77777777" w:rsidR="00A200F2" w:rsidRPr="009A48D2" w:rsidRDefault="00A200F2" w:rsidP="00D95039">
            <w:pPr>
              <w:pStyle w:val="Table"/>
            </w:pPr>
            <w:r w:rsidRPr="009A48D2">
              <w:t>10 U 488544 5450610</w:t>
            </w:r>
          </w:p>
        </w:tc>
        <w:tc>
          <w:tcPr>
            <w:tcW w:w="2391" w:type="dxa"/>
          </w:tcPr>
          <w:p w14:paraId="2A892034" w14:textId="14565ABB" w:rsidR="00A200F2" w:rsidRPr="009A48D2" w:rsidRDefault="00A200F2" w:rsidP="00D95039">
            <w:pPr>
              <w:pStyle w:val="Table"/>
            </w:pPr>
            <w:del w:id="1687" w:author="Daniel Stewart" w:date="2022-02-10T11:25:00Z">
              <w:r w:rsidRPr="009A48D2" w:rsidDel="001825E4">
                <w:delText>North bank of Sea Island</w:delText>
              </w:r>
            </w:del>
            <w:ins w:id="1688" w:author="Daniel Stewart" w:date="2022-02-10T11:25:00Z">
              <w:r w:rsidR="001825E4">
                <w:t>South bank of No</w:t>
              </w:r>
            </w:ins>
            <w:ins w:id="1689" w:author="Daniel Stewart" w:date="2022-02-10T11:26:00Z">
              <w:r w:rsidR="001825E4">
                <w:t>rth Arm, Sea Island</w:t>
              </w:r>
            </w:ins>
            <w:del w:id="1690" w:author="Daniel Stewart" w:date="2022-02-10T11:26:00Z">
              <w:r w:rsidRPr="009A48D2" w:rsidDel="001825E4">
                <w:delText>, Fraser River North Arm</w:delText>
              </w:r>
            </w:del>
          </w:p>
        </w:tc>
        <w:tc>
          <w:tcPr>
            <w:tcW w:w="1428" w:type="dxa"/>
          </w:tcPr>
          <w:p w14:paraId="69A52E66" w14:textId="77777777" w:rsidR="00A200F2" w:rsidRPr="009A48D2" w:rsidRDefault="00A200F2" w:rsidP="00D95039">
            <w:pPr>
              <w:pStyle w:val="Table"/>
            </w:pPr>
            <w:r w:rsidRPr="009A48D2">
              <w:t>0.74, 2.18, 1.57, 0.18</w:t>
            </w:r>
          </w:p>
        </w:tc>
        <w:tc>
          <w:tcPr>
            <w:tcW w:w="1310" w:type="dxa"/>
          </w:tcPr>
          <w:p w14:paraId="00F1F226" w14:textId="77777777" w:rsidR="00A200F2" w:rsidRPr="009A48D2" w:rsidRDefault="00A200F2" w:rsidP="00D95039">
            <w:pPr>
              <w:pStyle w:val="Table"/>
            </w:pPr>
            <w:r w:rsidRPr="009A48D2">
              <w:t>yes</w:t>
            </w:r>
          </w:p>
        </w:tc>
        <w:tc>
          <w:tcPr>
            <w:tcW w:w="5224"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2420D1">
        <w:tc>
          <w:tcPr>
            <w:tcW w:w="1702" w:type="dxa"/>
          </w:tcPr>
          <w:p w14:paraId="248DFFDF" w14:textId="77777777" w:rsidR="00A200F2" w:rsidRPr="009A48D2" w:rsidRDefault="00A200F2" w:rsidP="00D95039">
            <w:pPr>
              <w:pStyle w:val="Table"/>
            </w:pPr>
            <w:r w:rsidRPr="009A48D2">
              <w:t>REF-05-2015</w:t>
            </w:r>
          </w:p>
        </w:tc>
        <w:tc>
          <w:tcPr>
            <w:tcW w:w="797" w:type="dxa"/>
          </w:tcPr>
          <w:p w14:paraId="769DD437" w14:textId="77777777" w:rsidR="00A200F2" w:rsidRPr="009A48D2" w:rsidRDefault="00A200F2" w:rsidP="00D95039">
            <w:pPr>
              <w:pStyle w:val="Table"/>
            </w:pPr>
            <w:r w:rsidRPr="009A48D2">
              <w:t>2015</w:t>
            </w:r>
          </w:p>
        </w:tc>
        <w:tc>
          <w:tcPr>
            <w:tcW w:w="1324" w:type="dxa"/>
          </w:tcPr>
          <w:p w14:paraId="1FE349C1" w14:textId="77777777" w:rsidR="00A200F2" w:rsidRPr="009A48D2" w:rsidRDefault="00A200F2" w:rsidP="00D95039">
            <w:pPr>
              <w:pStyle w:val="Table"/>
            </w:pPr>
            <w:r w:rsidRPr="009A48D2">
              <w:t>10 U 489567 5448239</w:t>
            </w:r>
          </w:p>
        </w:tc>
        <w:tc>
          <w:tcPr>
            <w:tcW w:w="2391" w:type="dxa"/>
          </w:tcPr>
          <w:p w14:paraId="6D9129AF" w14:textId="74A53EEA" w:rsidR="00A200F2" w:rsidRPr="009A48D2" w:rsidRDefault="001825E4" w:rsidP="00D95039">
            <w:pPr>
              <w:pStyle w:val="Table"/>
            </w:pPr>
            <w:ins w:id="1691" w:author="Daniel Stewart" w:date="2022-02-10T11:26:00Z">
              <w:r>
                <w:t xml:space="preserve">North bank of Middle Arm, </w:t>
              </w:r>
            </w:ins>
            <w:del w:id="1692" w:author="Daniel Stewart" w:date="2022-02-10T11:26:00Z">
              <w:r w:rsidR="00A200F2" w:rsidRPr="009A48D2" w:rsidDel="001825E4">
                <w:delText xml:space="preserve">SE </w:delText>
              </w:r>
            </w:del>
            <w:ins w:id="1693" w:author="Daniel Stewart" w:date="2022-02-10T11:26:00Z">
              <w:r>
                <w:t>Sea Island</w:t>
              </w:r>
            </w:ins>
            <w:del w:id="1694" w:author="Daniel Stewart" w:date="2022-02-10T11:26:00Z">
              <w:r w:rsidR="00A200F2" w:rsidRPr="009A48D2" w:rsidDel="001825E4">
                <w:delText>bank of Sea Island, Fraser River Middle Arm</w:delText>
              </w:r>
            </w:del>
          </w:p>
        </w:tc>
        <w:tc>
          <w:tcPr>
            <w:tcW w:w="1428" w:type="dxa"/>
          </w:tcPr>
          <w:p w14:paraId="74F8FDBB" w14:textId="77777777" w:rsidR="00A200F2" w:rsidRPr="009A48D2" w:rsidRDefault="00A200F2" w:rsidP="00D95039">
            <w:pPr>
              <w:pStyle w:val="Table"/>
            </w:pPr>
            <w:r w:rsidRPr="009A48D2">
              <w:t>-0.22, 2.96, 0.79, 0.35</w:t>
            </w:r>
          </w:p>
        </w:tc>
        <w:tc>
          <w:tcPr>
            <w:tcW w:w="1310" w:type="dxa"/>
          </w:tcPr>
          <w:p w14:paraId="0F2AE327" w14:textId="77777777" w:rsidR="00A200F2" w:rsidRPr="009A48D2" w:rsidRDefault="00A200F2" w:rsidP="00D95039">
            <w:pPr>
              <w:pStyle w:val="Table"/>
            </w:pPr>
            <w:r w:rsidRPr="009A48D2">
              <w:t>yes</w:t>
            </w:r>
          </w:p>
        </w:tc>
        <w:tc>
          <w:tcPr>
            <w:tcW w:w="5224"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2420D1">
        <w:tc>
          <w:tcPr>
            <w:tcW w:w="1702" w:type="dxa"/>
          </w:tcPr>
          <w:p w14:paraId="494488E2" w14:textId="77777777" w:rsidR="00A200F2" w:rsidRPr="009A48D2" w:rsidRDefault="00A200F2" w:rsidP="00D95039">
            <w:pPr>
              <w:pStyle w:val="Table"/>
            </w:pPr>
            <w:r w:rsidRPr="009A48D2">
              <w:t>REF-09-2015</w:t>
            </w:r>
          </w:p>
        </w:tc>
        <w:tc>
          <w:tcPr>
            <w:tcW w:w="797" w:type="dxa"/>
          </w:tcPr>
          <w:p w14:paraId="6544142D" w14:textId="77777777" w:rsidR="00A200F2" w:rsidRPr="009A48D2" w:rsidRDefault="00A200F2" w:rsidP="00D95039">
            <w:pPr>
              <w:pStyle w:val="Table"/>
            </w:pPr>
            <w:r w:rsidRPr="009A48D2">
              <w:t>2015</w:t>
            </w:r>
          </w:p>
        </w:tc>
        <w:tc>
          <w:tcPr>
            <w:tcW w:w="1324" w:type="dxa"/>
          </w:tcPr>
          <w:p w14:paraId="7FC6E686" w14:textId="77777777" w:rsidR="00A200F2" w:rsidRPr="009A48D2" w:rsidRDefault="00A200F2" w:rsidP="00D95039">
            <w:pPr>
              <w:pStyle w:val="Table"/>
            </w:pPr>
            <w:r w:rsidRPr="009A48D2">
              <w:t>10 U 493041 5437700</w:t>
            </w:r>
          </w:p>
        </w:tc>
        <w:tc>
          <w:tcPr>
            <w:tcW w:w="2391" w:type="dxa"/>
          </w:tcPr>
          <w:p w14:paraId="0C869D44" w14:textId="0491BE0F" w:rsidR="00A200F2" w:rsidRPr="009A48D2" w:rsidRDefault="00A200F2" w:rsidP="00D95039">
            <w:pPr>
              <w:pStyle w:val="Table"/>
            </w:pPr>
            <w:r w:rsidRPr="009A48D2">
              <w:t xml:space="preserve">SW corner of Ladner Marsh, </w:t>
            </w:r>
            <w:ins w:id="1695" w:author="Daniel Stewart" w:date="2022-02-10T11:29:00Z">
              <w:r w:rsidR="00D95039">
                <w:t>South Arm</w:t>
              </w:r>
            </w:ins>
            <w:del w:id="1696" w:author="Daniel Stewart" w:date="2022-02-10T11:29:00Z">
              <w:r w:rsidRPr="009A48D2" w:rsidDel="00D95039">
                <w:delText>near entrance to Ladner Slough</w:delText>
              </w:r>
            </w:del>
          </w:p>
        </w:tc>
        <w:tc>
          <w:tcPr>
            <w:tcW w:w="1428" w:type="dxa"/>
          </w:tcPr>
          <w:p w14:paraId="234BF37A" w14:textId="77777777" w:rsidR="00A200F2" w:rsidRPr="009A48D2" w:rsidRDefault="00A200F2" w:rsidP="00D95039">
            <w:pPr>
              <w:pStyle w:val="Table"/>
            </w:pPr>
            <w:r w:rsidRPr="009A48D2">
              <w:t>-0.03, 2.58, 1.14, 0.39</w:t>
            </w:r>
          </w:p>
        </w:tc>
        <w:tc>
          <w:tcPr>
            <w:tcW w:w="1310" w:type="dxa"/>
          </w:tcPr>
          <w:p w14:paraId="33C84485" w14:textId="77777777" w:rsidR="00A200F2" w:rsidRPr="009A48D2" w:rsidRDefault="00A200F2" w:rsidP="00D95039">
            <w:pPr>
              <w:pStyle w:val="Table"/>
            </w:pPr>
            <w:r w:rsidRPr="009A48D2">
              <w:t>yes</w:t>
            </w:r>
          </w:p>
        </w:tc>
        <w:tc>
          <w:tcPr>
            <w:tcW w:w="5224" w:type="dxa"/>
          </w:tcPr>
          <w:p w14:paraId="24F97ACF" w14:textId="4102B126" w:rsidR="00A200F2" w:rsidRPr="009A48D2" w:rsidRDefault="00A200F2" w:rsidP="00D95039">
            <w:pPr>
              <w:pStyle w:val="Table"/>
            </w:pPr>
            <w:r w:rsidRPr="009A48D2">
              <w:t xml:space="preserve">Exposed marsh bench with a gradually sloped foreshore. </w:t>
            </w:r>
            <w:ins w:id="1697" w:author="Daniel Stewart" w:date="2022-02-10T11:30:00Z">
              <w:r w:rsidR="00D95039">
                <w:t xml:space="preserve">Located near entrance to Ladner Slough. </w:t>
              </w:r>
            </w:ins>
            <w:r w:rsidRPr="009A48D2">
              <w:t>Site is not protected but is isolated from the wake and current erosion of the Main Arm.</w:t>
            </w:r>
            <w:ins w:id="1698" w:author="Daniel Stewart" w:date="2022-02-10T11:30:00Z">
              <w:r w:rsidR="00D95039">
                <w:t xml:space="preserve"> Within the</w:t>
              </w:r>
            </w:ins>
            <w:del w:id="1699" w:author="Daniel Stewart" w:date="2022-02-10T11:30:00Z">
              <w:r w:rsidRPr="009A48D2" w:rsidDel="00D95039">
                <w:delText xml:space="preserve"> Located in </w:delText>
              </w:r>
            </w:del>
            <w:ins w:id="1700" w:author="Daniel Stewart" w:date="2022-02-10T11:30:00Z">
              <w:r w:rsidR="00D95039">
                <w:t xml:space="preserve"> </w:t>
              </w:r>
            </w:ins>
            <w:r w:rsidRPr="009A48D2">
              <w:t xml:space="preserve">South Arm Marshes </w:t>
            </w:r>
            <w:del w:id="1701" w:author="Eric Balke" w:date="2022-01-12T22:46:00Z">
              <w:r w:rsidRPr="009A48D2" w:rsidDel="00AD6C5A">
                <w:delText>WMA</w:delText>
              </w:r>
            </w:del>
            <w:ins w:id="1702" w:author="Eric Balke" w:date="2022-01-12T22:46:00Z">
              <w:r w:rsidR="00AD6C5A" w:rsidRPr="009A48D2">
                <w:t>Wildlife Management Area</w:t>
              </w:r>
            </w:ins>
            <w:r w:rsidRPr="009A48D2">
              <w:t xml:space="preserve">. </w:t>
            </w:r>
          </w:p>
        </w:tc>
      </w:tr>
      <w:tr w:rsidR="009A48D2" w:rsidRPr="009A48D2" w14:paraId="3A8C2B06" w14:textId="77777777" w:rsidTr="002420D1">
        <w:tc>
          <w:tcPr>
            <w:tcW w:w="1702" w:type="dxa"/>
          </w:tcPr>
          <w:p w14:paraId="37451E40" w14:textId="77777777" w:rsidR="00A200F2" w:rsidRPr="009A48D2" w:rsidRDefault="00A200F2" w:rsidP="00D95039">
            <w:pPr>
              <w:pStyle w:val="Table"/>
            </w:pPr>
            <w:r w:rsidRPr="009A48D2">
              <w:t>REF-10-2015</w:t>
            </w:r>
          </w:p>
        </w:tc>
        <w:tc>
          <w:tcPr>
            <w:tcW w:w="797" w:type="dxa"/>
          </w:tcPr>
          <w:p w14:paraId="71A644BB" w14:textId="77777777" w:rsidR="00A200F2" w:rsidRPr="009A48D2" w:rsidRDefault="00A200F2" w:rsidP="00D95039">
            <w:pPr>
              <w:pStyle w:val="Table"/>
            </w:pPr>
            <w:r w:rsidRPr="009A48D2">
              <w:t>2015</w:t>
            </w:r>
          </w:p>
        </w:tc>
        <w:tc>
          <w:tcPr>
            <w:tcW w:w="1324" w:type="dxa"/>
          </w:tcPr>
          <w:p w14:paraId="12A79EB7" w14:textId="77777777" w:rsidR="00A200F2" w:rsidRPr="009A48D2" w:rsidRDefault="00A200F2" w:rsidP="00D95039">
            <w:pPr>
              <w:pStyle w:val="Table"/>
            </w:pPr>
            <w:r w:rsidRPr="009A48D2">
              <w:t>10 U 496782 5442394</w:t>
            </w:r>
          </w:p>
        </w:tc>
        <w:tc>
          <w:tcPr>
            <w:tcW w:w="2391" w:type="dxa"/>
          </w:tcPr>
          <w:p w14:paraId="438091CC" w14:textId="6D7BAD86" w:rsidR="00A200F2" w:rsidRPr="009A48D2" w:rsidRDefault="00A200F2" w:rsidP="00D95039">
            <w:pPr>
              <w:pStyle w:val="Table"/>
            </w:pPr>
            <w:r w:rsidRPr="009A48D2">
              <w:t xml:space="preserve">SW corner of Tilbury Island, </w:t>
            </w:r>
            <w:ins w:id="1703" w:author="Daniel Stewart" w:date="2022-02-10T11:28:00Z">
              <w:r w:rsidR="001825E4">
                <w:t>South Arm</w:t>
              </w:r>
            </w:ins>
            <w:del w:id="1704" w:author="Daniel Stewart" w:date="2022-02-10T11:28:00Z">
              <w:r w:rsidRPr="009A48D2" w:rsidDel="001825E4">
                <w:delText>near entrance to Tilbury Slough</w:delText>
              </w:r>
            </w:del>
          </w:p>
        </w:tc>
        <w:tc>
          <w:tcPr>
            <w:tcW w:w="1428" w:type="dxa"/>
          </w:tcPr>
          <w:p w14:paraId="3666053E" w14:textId="77777777" w:rsidR="00A200F2" w:rsidRPr="009A48D2" w:rsidRDefault="00A200F2" w:rsidP="00D95039">
            <w:pPr>
              <w:pStyle w:val="Table"/>
            </w:pPr>
            <w:r w:rsidRPr="009A48D2">
              <w:t>-0.38, 2.06, 1.04, 0.28</w:t>
            </w:r>
          </w:p>
        </w:tc>
        <w:tc>
          <w:tcPr>
            <w:tcW w:w="1310" w:type="dxa"/>
          </w:tcPr>
          <w:p w14:paraId="02E3F5F7" w14:textId="77777777" w:rsidR="00A200F2" w:rsidRPr="009A48D2" w:rsidRDefault="00A200F2" w:rsidP="00D95039">
            <w:pPr>
              <w:pStyle w:val="Table"/>
            </w:pPr>
            <w:r w:rsidRPr="009A48D2">
              <w:t>yes</w:t>
            </w:r>
          </w:p>
        </w:tc>
        <w:tc>
          <w:tcPr>
            <w:tcW w:w="5224" w:type="dxa"/>
          </w:tcPr>
          <w:p w14:paraId="7E5FC16B" w14:textId="64721C4E" w:rsidR="00A200F2" w:rsidRPr="009A48D2" w:rsidRDefault="00A200F2" w:rsidP="00D95039">
            <w:pPr>
              <w:pStyle w:val="Table"/>
            </w:pPr>
            <w:r w:rsidRPr="009A48D2">
              <w:t>Unprotected marsh bench located on SW Tilbury Island</w:t>
            </w:r>
            <w:ins w:id="1705"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2420D1">
        <w:tc>
          <w:tcPr>
            <w:tcW w:w="1702" w:type="dxa"/>
          </w:tcPr>
          <w:p w14:paraId="2E5B470B" w14:textId="77777777" w:rsidR="00A200F2" w:rsidRPr="009A48D2" w:rsidRDefault="00A200F2" w:rsidP="00D95039">
            <w:pPr>
              <w:pStyle w:val="Table"/>
            </w:pPr>
            <w:r w:rsidRPr="009A48D2">
              <w:t>REF-11-2015</w:t>
            </w:r>
          </w:p>
        </w:tc>
        <w:tc>
          <w:tcPr>
            <w:tcW w:w="797" w:type="dxa"/>
          </w:tcPr>
          <w:p w14:paraId="7EC13DDE" w14:textId="77777777" w:rsidR="00A200F2" w:rsidRPr="009A48D2" w:rsidRDefault="00A200F2" w:rsidP="00D95039">
            <w:pPr>
              <w:pStyle w:val="Table"/>
            </w:pPr>
            <w:r w:rsidRPr="009A48D2">
              <w:t>2015</w:t>
            </w:r>
          </w:p>
        </w:tc>
        <w:tc>
          <w:tcPr>
            <w:tcW w:w="1324" w:type="dxa"/>
          </w:tcPr>
          <w:p w14:paraId="566F7BC9" w14:textId="77777777" w:rsidR="00A200F2" w:rsidRPr="009A48D2" w:rsidRDefault="00A200F2" w:rsidP="00D95039">
            <w:pPr>
              <w:pStyle w:val="Table"/>
            </w:pPr>
            <w:r w:rsidRPr="009A48D2">
              <w:t>10 U 504826 5447809</w:t>
            </w:r>
          </w:p>
        </w:tc>
        <w:tc>
          <w:tcPr>
            <w:tcW w:w="2391" w:type="dxa"/>
          </w:tcPr>
          <w:p w14:paraId="0DECBDE4" w14:textId="4E17A63A" w:rsidR="00A200F2" w:rsidRPr="009A48D2" w:rsidRDefault="00A200F2" w:rsidP="00D95039">
            <w:pPr>
              <w:pStyle w:val="Table"/>
            </w:pPr>
            <w:del w:id="1706" w:author="Daniel Stewart" w:date="2022-02-10T11:27:00Z">
              <w:r w:rsidRPr="009A48D2" w:rsidDel="001825E4">
                <w:delText>North bank</w:delText>
              </w:r>
            </w:del>
            <w:ins w:id="1707" w:author="Daniel Stewart" w:date="2022-02-10T11:27:00Z">
              <w:r w:rsidR="001825E4">
                <w:t>South bank of Annacis Channel, Annacis Island</w:t>
              </w:r>
            </w:ins>
            <w:del w:id="1708" w:author="Daniel Stewart" w:date="2022-02-10T11:27:00Z">
              <w:r w:rsidRPr="009A48D2" w:rsidDel="001825E4">
                <w:delText xml:space="preserve"> of Annacis Island, Annacis</w:delText>
              </w:r>
            </w:del>
            <w:r w:rsidRPr="009A48D2">
              <w:t xml:space="preserve"> </w:t>
            </w:r>
            <w:del w:id="1709" w:author="Daniel Stewart" w:date="2022-02-10T11:27:00Z">
              <w:r w:rsidRPr="009A48D2" w:rsidDel="001825E4">
                <w:delText>Channel</w:delText>
              </w:r>
            </w:del>
          </w:p>
        </w:tc>
        <w:tc>
          <w:tcPr>
            <w:tcW w:w="1428" w:type="dxa"/>
          </w:tcPr>
          <w:p w14:paraId="4E3D8E92" w14:textId="77777777" w:rsidR="00A200F2" w:rsidRPr="009A48D2" w:rsidRDefault="00A200F2" w:rsidP="00D95039">
            <w:pPr>
              <w:pStyle w:val="Table"/>
            </w:pPr>
            <w:r w:rsidRPr="009A48D2">
              <w:t>0.31, 3.00, 1.04, 0.28</w:t>
            </w:r>
          </w:p>
        </w:tc>
        <w:tc>
          <w:tcPr>
            <w:tcW w:w="1310" w:type="dxa"/>
          </w:tcPr>
          <w:p w14:paraId="2A936077" w14:textId="77777777" w:rsidR="00A200F2" w:rsidRPr="009A48D2" w:rsidRDefault="00A200F2" w:rsidP="00D95039">
            <w:pPr>
              <w:pStyle w:val="Table"/>
            </w:pPr>
            <w:r w:rsidRPr="009A48D2">
              <w:t>yes</w:t>
            </w:r>
          </w:p>
        </w:tc>
        <w:tc>
          <w:tcPr>
            <w:tcW w:w="5224"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2420D1">
        <w:tc>
          <w:tcPr>
            <w:tcW w:w="1702" w:type="dxa"/>
          </w:tcPr>
          <w:p w14:paraId="25B1C23F" w14:textId="77777777" w:rsidR="00A200F2" w:rsidRPr="009A48D2" w:rsidRDefault="00A200F2" w:rsidP="00D95039">
            <w:pPr>
              <w:pStyle w:val="Table"/>
            </w:pPr>
            <w:r w:rsidRPr="009A48D2">
              <w:t>REF-12-2015</w:t>
            </w:r>
          </w:p>
        </w:tc>
        <w:tc>
          <w:tcPr>
            <w:tcW w:w="797" w:type="dxa"/>
          </w:tcPr>
          <w:p w14:paraId="2F75BA03" w14:textId="77777777" w:rsidR="00A200F2" w:rsidRPr="009A48D2" w:rsidRDefault="00A200F2" w:rsidP="00D95039">
            <w:pPr>
              <w:pStyle w:val="Table"/>
            </w:pPr>
            <w:r w:rsidRPr="009A48D2">
              <w:t>2015</w:t>
            </w:r>
          </w:p>
        </w:tc>
        <w:tc>
          <w:tcPr>
            <w:tcW w:w="1324" w:type="dxa"/>
          </w:tcPr>
          <w:p w14:paraId="526DD7BC" w14:textId="77777777" w:rsidR="00A200F2" w:rsidRPr="009A48D2" w:rsidRDefault="00A200F2" w:rsidP="00D95039">
            <w:pPr>
              <w:pStyle w:val="Table"/>
            </w:pPr>
            <w:r w:rsidRPr="009A48D2">
              <w:t>10 U 501934 5445270</w:t>
            </w:r>
          </w:p>
        </w:tc>
        <w:tc>
          <w:tcPr>
            <w:tcW w:w="2391" w:type="dxa"/>
          </w:tcPr>
          <w:p w14:paraId="5AFA2E8C" w14:textId="77777777" w:rsidR="00A200F2" w:rsidRPr="009A48D2" w:rsidRDefault="00A200F2" w:rsidP="00D95039">
            <w:pPr>
              <w:pStyle w:val="Table"/>
            </w:pPr>
            <w:r w:rsidRPr="009A48D2">
              <w:t>SW corner of Annacis Island, Fraser Main Arm</w:t>
            </w:r>
          </w:p>
        </w:tc>
        <w:tc>
          <w:tcPr>
            <w:tcW w:w="1428" w:type="dxa"/>
          </w:tcPr>
          <w:p w14:paraId="4AD8963D" w14:textId="77777777" w:rsidR="00A200F2" w:rsidRPr="009A48D2" w:rsidRDefault="00A200F2" w:rsidP="00D95039">
            <w:pPr>
              <w:pStyle w:val="Table"/>
            </w:pPr>
            <w:r w:rsidRPr="009A48D2">
              <w:t>-0.19, 1.93, 1.13 ,0.19</w:t>
            </w:r>
          </w:p>
        </w:tc>
        <w:tc>
          <w:tcPr>
            <w:tcW w:w="1310" w:type="dxa"/>
          </w:tcPr>
          <w:p w14:paraId="720872C8" w14:textId="44E56A30" w:rsidR="00A200F2" w:rsidRPr="009A48D2" w:rsidRDefault="0050049C" w:rsidP="00D95039">
            <w:pPr>
              <w:pStyle w:val="Table"/>
            </w:pPr>
            <w:ins w:id="1710" w:author="Daniel Stewart" w:date="2022-02-10T11:01:00Z">
              <w:r w:rsidRPr="009A48D2">
                <w:t>y</w:t>
              </w:r>
            </w:ins>
            <w:del w:id="1711" w:author="Daniel Stewart" w:date="2022-02-10T11:01:00Z">
              <w:r w:rsidR="00A200F2" w:rsidRPr="009A48D2" w:rsidDel="0050049C">
                <w:delText>Y</w:delText>
              </w:r>
            </w:del>
            <w:r w:rsidR="00A200F2" w:rsidRPr="009A48D2">
              <w:t>es</w:t>
            </w:r>
          </w:p>
        </w:tc>
        <w:tc>
          <w:tcPr>
            <w:tcW w:w="5224"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79DDD7FB" w14:textId="77777777" w:rsidR="00A200F2" w:rsidRPr="009A48D2" w:rsidRDefault="00A200F2" w:rsidP="00D95039">
      <w:pPr>
        <w:sectPr w:rsidR="00A200F2" w:rsidRPr="009A48D2" w:rsidSect="001626D6">
          <w:pgSz w:w="16838" w:h="11906" w:orient="landscape"/>
          <w:pgMar w:top="1440" w:right="1440" w:bottom="1440" w:left="1440" w:header="708" w:footer="708" w:gutter="0"/>
          <w:cols w:space="708"/>
          <w:docGrid w:linePitch="360"/>
        </w:sectPr>
      </w:pPr>
    </w:p>
    <w:p w14:paraId="4D23D29E" w14:textId="7B9EE356" w:rsidR="00A200F2" w:rsidRDefault="009F3333">
      <w:pPr>
        <w:pStyle w:val="Heading1"/>
        <w:keepNext w:val="0"/>
        <w:keepLines w:val="0"/>
        <w:widowControl w:val="0"/>
        <w:numPr>
          <w:ilvl w:val="0"/>
          <w:numId w:val="0"/>
        </w:numPr>
        <w:pPrChange w:id="1712" w:author="Daniel Stewart" w:date="2022-02-10T12:26:00Z">
          <w:pPr>
            <w:pStyle w:val="Heading1"/>
            <w:numPr>
              <w:numId w:val="0"/>
            </w:numPr>
            <w:ind w:left="0" w:firstLine="0"/>
          </w:pPr>
        </w:pPrChange>
      </w:pPr>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B: Photo Examples of Marsh Recession</w:t>
      </w:r>
    </w:p>
    <w:p w14:paraId="7253CEE9" w14:textId="7AB2FFBB" w:rsidR="00A200F2" w:rsidRDefault="00AD2899">
      <w:pPr>
        <w:pStyle w:val="Heading1"/>
        <w:keepNext w:val="0"/>
        <w:keepLines w:val="0"/>
        <w:widowControl w:val="0"/>
        <w:numPr>
          <w:ilvl w:val="0"/>
          <w:numId w:val="0"/>
        </w:numPr>
        <w:rPr>
          <w:rFonts w:eastAsia="Times New Roman"/>
        </w:rPr>
        <w:pPrChange w:id="1713" w:author="Daniel Stewart" w:date="2022-02-10T12:26:00Z">
          <w:pPr>
            <w:pStyle w:val="Heading1"/>
            <w:numPr>
              <w:numId w:val="0"/>
            </w:numPr>
            <w:ind w:left="0" w:firstLine="0"/>
          </w:pPr>
        </w:pPrChange>
      </w:pPr>
      <w:r>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9F3333">
        <w:rPr>
          <w:noProof/>
          <w:lang w:val="en-US"/>
        </w:rPr>
        <mc:AlternateContent>
          <mc:Choice Requires="wps">
            <w:drawing>
              <wp:anchor distT="0" distB="0" distL="114300" distR="114300" simplePos="0" relativeHeight="251658286" behindDoc="0" locked="0" layoutInCell="1" allowOverlap="1" wp14:anchorId="1C7ECFA3" wp14:editId="4009A564">
                <wp:simplePos x="0" y="0"/>
                <wp:positionH relativeFrom="column">
                  <wp:posOffset>262255</wp:posOffset>
                </wp:positionH>
                <wp:positionV relativeFrom="paragraph">
                  <wp:posOffset>7872317</wp:posOffset>
                </wp:positionV>
                <wp:extent cx="5182870" cy="4616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82870" cy="461645"/>
                        </a:xfrm>
                        <a:prstGeom prst="rect">
                          <a:avLst/>
                        </a:prstGeom>
                        <a:solidFill>
                          <a:prstClr val="white"/>
                        </a:solidFill>
                        <a:ln>
                          <a:noFill/>
                        </a:ln>
                      </wps:spPr>
                      <wps:txbx>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CFA3" id="Text Box 4" o:spid="_x0000_s1033" type="#_x0000_t202" style="position:absolute;left:0;text-align:left;margin-left:20.65pt;margin-top:619.85pt;width:408.1pt;height:36.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o6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" stroked="f">
                <v:textbox inset="0,0,0,0">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v:textbox>
                <w10:wrap type="topAndBottom"/>
              </v:shape>
            </w:pict>
          </mc:Fallback>
        </mc:AlternateContent>
      </w:r>
      <w:r w:rsidR="00A200F2">
        <w:rPr>
          <w:rFonts w:eastAsia="Times New Roman"/>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14EBE854">
                <wp:simplePos x="0" y="0"/>
                <wp:positionH relativeFrom="column">
                  <wp:posOffset>355600</wp:posOffset>
                </wp:positionH>
                <wp:positionV relativeFrom="paragraph">
                  <wp:posOffset>8225010</wp:posOffset>
                </wp:positionV>
                <wp:extent cx="5231130" cy="635"/>
                <wp:effectExtent l="0" t="0" r="1270" b="0"/>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53B57AC4" w:rsidR="008D47CF" w:rsidRDefault="008D47CF" w:rsidP="009F3333">
                            <w:pPr>
                              <w:pStyle w:val="Caption"/>
                              <w:rPr>
                                <w:noProof/>
                              </w:rPr>
                            </w:pPr>
                            <w:r>
                              <w:t xml:space="preserve">Photo C1. </w:t>
                            </w:r>
                            <w:r w:rsidRPr="001E337B">
                              <w:t>Photos of</w:t>
                            </w:r>
                            <w:del w:id="1714" w:author="Daniel Stewart" w:date="2022-02-09T11:45:00Z">
                              <w:r w:rsidDel="00D77101">
                                <w:delText xml:space="preserve"> </w:delText>
                              </w:r>
                            </w:del>
                            <w:ins w:id="1715" w:author="Daniel Stewart" w:date="2022-02-09T11:45:00Z">
                              <w:r w:rsidR="00D77101">
                                <w:t xml:space="preserve"> closed embayment sites</w:t>
                              </w:r>
                            </w:ins>
                            <w:del w:id="1716" w:author="Daniel Stewart" w:date="2022-02-09T11:45:00Z">
                              <w:r w:rsidDel="00D77101">
                                <w:delText>inland marsh designs</w:delText>
                              </w:r>
                            </w:del>
                            <w:r>
                              <w:t xml:space="preserve">. Note the debris fence located at the marsh outflow in the top image, and the engineered drainage channel in the bottom image. </w:t>
                            </w:r>
                            <w:ins w:id="1717"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4" type="#_x0000_t202" style="position:absolute;left:0;text-align:left;margin-left:28pt;margin-top:647.6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" stroked="f">
                <v:textbox style="mso-fit-shape-to-text:t" inset="0,0,0,0">
                  <w:txbxContent>
                    <w:p w14:paraId="098A3DE2" w14:textId="53B57AC4" w:rsidR="008D47CF" w:rsidRDefault="008D47CF" w:rsidP="009F3333">
                      <w:pPr>
                        <w:pStyle w:val="Caption"/>
                        <w:rPr>
                          <w:noProof/>
                        </w:rPr>
                      </w:pPr>
                      <w:r>
                        <w:t xml:space="preserve">Photo C1. </w:t>
                      </w:r>
                      <w:r w:rsidRPr="001E337B">
                        <w:t>Photos of</w:t>
                      </w:r>
                      <w:del w:id="1718" w:author="Daniel Stewart" w:date="2022-02-09T11:45:00Z">
                        <w:r w:rsidDel="00D77101">
                          <w:delText xml:space="preserve"> </w:delText>
                        </w:r>
                      </w:del>
                      <w:ins w:id="1719" w:author="Daniel Stewart" w:date="2022-02-09T11:45:00Z">
                        <w:r w:rsidR="00D77101">
                          <w:t xml:space="preserve"> closed embayment sites</w:t>
                        </w:r>
                      </w:ins>
                      <w:del w:id="1720" w:author="Daniel Stewart" w:date="2022-02-09T11:45:00Z">
                        <w:r w:rsidDel="00D77101">
                          <w:delText>inland marsh designs</w:delText>
                        </w:r>
                      </w:del>
                      <w:r>
                        <w:t xml:space="preserve">. Note the debris fence located at the marsh outflow in the top image, and the engineered drainage channel in the bottom image. </w:t>
                      </w:r>
                      <w:ins w:id="1721"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ins w:id="1722" w:author="Daniel Stewart" w:date="2022-02-09T11:47:00Z">
        <w:r w:rsidR="002432A4">
          <w:rPr>
            <w:noProof/>
            <w:lang w:val="en-US"/>
          </w:rPr>
          <mc:AlternateContent>
            <mc:Choice Requires="wps">
              <w:drawing>
                <wp:anchor distT="0" distB="0" distL="114300" distR="114300" simplePos="0" relativeHeight="251674704" behindDoc="0" locked="0" layoutInCell="1" allowOverlap="1" wp14:anchorId="47631479" wp14:editId="3F75EC79">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8A28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1723"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FDD3"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Pr>
          <w:rFonts w:eastAsia="Times New Roman"/>
          <w:noProof/>
        </w:rPr>
        <w:drawing>
          <wp:anchor distT="0" distB="0" distL="114300" distR="114300" simplePos="0" relativeHeight="251658317" behindDoc="0" locked="0" layoutInCell="1" allowOverlap="1" wp14:anchorId="14AFF30A" wp14:editId="067EF0A9">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noProof/>
        </w:rPr>
        <w:drawing>
          <wp:anchor distT="0" distB="0" distL="114300" distR="114300" simplePos="0" relativeHeight="251658318" behindDoc="0" locked="0" layoutInCell="1" allowOverlap="1" wp14:anchorId="7F15B649" wp14:editId="4EE33F30">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 xml:space="preserve">C: Photo Examples of </w:t>
      </w:r>
      <w:ins w:id="1724" w:author="Daniel Stewart" w:date="2022-02-09T11:42:00Z">
        <w:r w:rsidR="00D77101">
          <w:t>Closed Embayment</w:t>
        </w:r>
      </w:ins>
      <w:ins w:id="1725" w:author="Daniel Stewart" w:date="2022-02-10T11:38:00Z">
        <w:r w:rsidR="009F3333">
          <w:t xml:space="preserve"> Sites</w:t>
        </w:r>
      </w:ins>
    </w:p>
    <w:p w14:paraId="1435C6D8" w14:textId="685C8A47" w:rsidR="00A200F2" w:rsidDel="00C10339" w:rsidRDefault="00487C0B">
      <w:pPr>
        <w:pStyle w:val="Heading1"/>
        <w:numPr>
          <w:ilvl w:val="0"/>
          <w:numId w:val="0"/>
        </w:numPr>
        <w:ind w:left="432" w:hanging="432"/>
        <w:rPr>
          <w:del w:id="1726" w:author="Daniel Stewart" w:date="2022-02-09T13:43:00Z"/>
          <w:rFonts w:eastAsia="Times New Roman"/>
        </w:rPr>
        <w:pPrChange w:id="1727" w:author="Daniel Stewart" w:date="2022-02-10T12:27:00Z">
          <w:pPr>
            <w:pStyle w:val="Heading1"/>
          </w:pPr>
        </w:pPrChange>
      </w:pPr>
      <w:ins w:id="1728" w:author="Daniel Stewart" w:date="2022-02-10T12:24:00Z">
        <w:r>
          <w:rPr>
            <w:rFonts w:eastAsia="Times New Roman"/>
          </w:rPr>
          <w:br w:type="page"/>
        </w:r>
      </w:ins>
      <w:r w:rsidR="00A200F2" w:rsidRPr="0099294D">
        <w:rPr>
          <w:rFonts w:eastAsia="Times New Roman"/>
        </w:rPr>
        <w:lastRenderedPageBreak/>
        <w:t>Appendix </w:t>
      </w:r>
      <w:r w:rsidR="00A200F2">
        <w:rPr>
          <w:rFonts w:eastAsia="Times New Roman"/>
        </w:rPr>
        <w:t>D</w:t>
      </w:r>
      <w:r w:rsidR="00A200F2" w:rsidRPr="0099294D">
        <w:rPr>
          <w:rFonts w:eastAsia="Times New Roman"/>
        </w:rPr>
        <w:t>. </w:t>
      </w:r>
      <w:ins w:id="1729" w:author="Daniel Stewart" w:date="2022-02-10T12:11:00Z">
        <w:r w:rsidR="00AD2899">
          <w:rPr>
            <w:rFonts w:eastAsia="Times New Roman"/>
          </w:rPr>
          <w:t>Response and Predictor Variable Descriptions</w:t>
        </w:r>
      </w:ins>
      <w:del w:id="1730" w:author="Daniel Stewart" w:date="2022-02-10T12:11:00Z">
        <w:r w:rsidR="00A200F2" w:rsidRPr="0099294D" w:rsidDel="00AD2899">
          <w:rPr>
            <w:rFonts w:eastAsia="Times New Roman"/>
          </w:rPr>
          <w:delText>Outcome Variables and Predictor Covariates </w:delText>
        </w:r>
      </w:del>
    </w:p>
    <w:p w14:paraId="6E1A0C3B" w14:textId="77777777" w:rsidR="00A200F2" w:rsidRPr="0099294D" w:rsidRDefault="00A200F2">
      <w:pPr>
        <w:pStyle w:val="Heading1"/>
        <w:numPr>
          <w:ilvl w:val="0"/>
          <w:numId w:val="0"/>
        </w:numPr>
        <w:ind w:left="432" w:hanging="432"/>
        <w:rPr>
          <w:rFonts w:ascii="Segoe UI" w:hAnsi="Segoe UI" w:cs="Segoe UI"/>
          <w:sz w:val="18"/>
          <w:szCs w:val="18"/>
        </w:rPr>
        <w:pPrChange w:id="1731" w:author="Daniel Stewart" w:date="2022-02-10T12:27:00Z">
          <w:pPr>
            <w:pStyle w:val="Heading1"/>
          </w:pPr>
        </w:pPrChange>
      </w:pPr>
      <w:del w:id="1732" w:author="Daniel Stewart" w:date="2022-02-09T13:43:00Z">
        <w:r w:rsidRPr="0099294D" w:rsidDel="00C10339">
          <w:delText> </w:delText>
        </w:r>
      </w:del>
    </w:p>
    <w:p w14:paraId="78542360" w14:textId="70A36869" w:rsidR="00A200F2" w:rsidRDefault="00A200F2" w:rsidP="009F3333">
      <w:pPr>
        <w:pStyle w:val="Caption"/>
      </w:pPr>
      <w:r>
        <w:t>Table D</w:t>
      </w:r>
      <w:r>
        <w:fldChar w:fldCharType="begin"/>
      </w:r>
      <w:r>
        <w:instrText>SEQ Table \* ARABIC</w:instrText>
      </w:r>
      <w:r>
        <w:fldChar w:fldCharType="separate"/>
      </w:r>
      <w:r w:rsidR="00A2401C">
        <w:rPr>
          <w:noProof/>
        </w:rPr>
        <w:t>2</w:t>
      </w:r>
      <w:r>
        <w:fldChar w:fldCharType="end"/>
      </w:r>
      <w:r>
        <w:t xml:space="preserve">. </w:t>
      </w:r>
      <w:ins w:id="1733" w:author="Daniel Stewart" w:date="2022-02-10T12:10:00Z">
        <w:r w:rsidR="00AD2899">
          <w:t>Des</w:t>
        </w:r>
      </w:ins>
      <w:ins w:id="1734" w:author="Daniel Stewart" w:date="2022-02-10T12:11:00Z">
        <w:r w:rsidR="00AD2899">
          <w:t xml:space="preserve">cription of </w:t>
        </w:r>
      </w:ins>
      <w:del w:id="1735" w:author="Daniel Stewart" w:date="2022-02-10T12:10:00Z">
        <w:r w:rsidRPr="0099294D" w:rsidDel="00351F75">
          <w:delText>Quantitative and qualitativ</w:delText>
        </w:r>
      </w:del>
      <w:ins w:id="1736" w:author="Daniel Stewart" w:date="2022-02-10T12:11:00Z">
        <w:r w:rsidR="00AD2899">
          <w:t>r</w:t>
        </w:r>
      </w:ins>
      <w:ins w:id="1737" w:author="Daniel Stewart" w:date="2022-02-10T12:10:00Z">
        <w:r w:rsidR="00AD2899">
          <w:t xml:space="preserve">esponse </w:t>
        </w:r>
        <w:r w:rsidR="00351F75">
          <w:t>and predictor variables included in this study.</w:t>
        </w:r>
      </w:ins>
      <w:del w:id="1738" w:author="Daniel Stewart" w:date="2022-02-10T12:10:00Z">
        <w:r w:rsidRPr="0099294D" w:rsidDel="00351F75">
          <w:delText>e</w:delText>
        </w:r>
      </w:del>
      <w:r w:rsidRPr="0099294D">
        <w:t xml:space="preserve"> </w:t>
      </w:r>
      <w:del w:id="1739" w:author="Daniel Stewart" w:date="2022-02-10T12:10:00Z">
        <w:r w:rsidRPr="0099294D" w:rsidDel="00AD2899">
          <w:delText xml:space="preserve">site-level and plot-level characteristics were generated for each surveyed </w:delText>
        </w:r>
      </w:del>
      <w:del w:id="1740" w:author="Daniel Stewart" w:date="2022-02-09T12:47:00Z">
        <w:r w:rsidRPr="0099294D" w:rsidDel="001A0C3D">
          <w:delText>compensation site</w:delText>
        </w:r>
      </w:del>
      <w:del w:id="1741"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1742"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1743">
          <w:tblGrid>
            <w:gridCol w:w="562"/>
            <w:gridCol w:w="863"/>
            <w:gridCol w:w="1708"/>
            <w:gridCol w:w="696"/>
            <w:gridCol w:w="3605"/>
            <w:gridCol w:w="925"/>
          </w:tblGrid>
        </w:tblGridChange>
      </w:tblGrid>
      <w:tr w:rsidR="009867C7" w:rsidRPr="001E337B" w14:paraId="22418700" w14:textId="77777777" w:rsidTr="009867C7">
        <w:trPr>
          <w:jc w:val="center"/>
          <w:trPrChange w:id="1744"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1745"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1746" w:author="Daniel Stewart" w:date="2022-02-10T11:44:00Z">
                <w:pPr>
                  <w:pStyle w:val="Table"/>
                  <w:jc w:val="center"/>
                </w:pPr>
              </w:pPrChange>
            </w:pPr>
            <w:del w:id="1747" w:author="Daniel Stewart" w:date="2022-02-10T11:41:00Z">
              <w:r w:rsidRPr="009867C7" w:rsidDel="009867C7">
                <w:rPr>
                  <w:b/>
                  <w:bCs/>
                  <w:rPrChange w:id="1748" w:author="Daniel Stewart" w:date="2022-02-10T11:41:00Z">
                    <w:rPr/>
                  </w:rPrChange>
                </w:rPr>
                <w:delText>O</w:delText>
              </w:r>
            </w:del>
            <w:ins w:id="1749" w:author="Daniel Stewart" w:date="2022-02-10T11:41:00Z">
              <w:r>
                <w:rPr>
                  <w:b/>
                  <w:bCs/>
                </w:rPr>
                <w:t>Response</w:t>
              </w:r>
            </w:ins>
            <w:del w:id="1750" w:author="Daniel Stewart" w:date="2022-02-10T11:41:00Z">
              <w:r w:rsidRPr="009867C7" w:rsidDel="009867C7">
                <w:rPr>
                  <w:b/>
                  <w:bCs/>
                  <w:rPrChange w:id="1751" w:author="Daniel Stewart" w:date="2022-02-10T11:41:00Z">
                    <w:rPr/>
                  </w:rPrChange>
                </w:rPr>
                <w:delText>utcome</w:delText>
              </w:r>
            </w:del>
            <w:r w:rsidRPr="009867C7">
              <w:rPr>
                <w:b/>
                <w:bCs/>
                <w:rPrChange w:id="1752"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1753"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1754" w:author="Daniel Stewart" w:date="2022-02-10T11:40:00Z">
                  <w:rPr/>
                </w:rPrChange>
              </w:rPr>
              <w:pPrChange w:id="1755" w:author="Daniel Stewart" w:date="2022-02-10T11:44:00Z">
                <w:pPr>
                  <w:pStyle w:val="Table"/>
                </w:pPr>
              </w:pPrChange>
            </w:pPr>
            <w:r w:rsidRPr="009F3333">
              <w:rPr>
                <w:b/>
                <w:bCs/>
                <w:rPrChange w:id="1756"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1757"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1758" w:author="Daniel Stewart" w:date="2022-02-10T11:40:00Z">
                  <w:rPr/>
                </w:rPrChange>
              </w:rPr>
              <w:pPrChange w:id="1759" w:author="Daniel Stewart" w:date="2022-02-10T11:40:00Z">
                <w:pPr>
                  <w:pStyle w:val="Table"/>
                </w:pPr>
              </w:pPrChange>
            </w:pPr>
            <w:r w:rsidRPr="009F3333">
              <w:rPr>
                <w:b/>
                <w:bCs/>
                <w:rPrChange w:id="1760" w:author="Daniel Stewart" w:date="2022-02-10T11:40:00Z">
                  <w:rPr/>
                </w:rPrChange>
              </w:rPr>
              <w:t>Description </w:t>
            </w:r>
          </w:p>
        </w:tc>
      </w:tr>
      <w:tr w:rsidR="009867C7" w:rsidRPr="001E337B" w14:paraId="41B115CF" w14:textId="77777777" w:rsidTr="009867C7">
        <w:trPr>
          <w:jc w:val="center"/>
          <w:trPrChange w:id="1761"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1762"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1763" w:author="Daniel Stewart" w:date="2022-02-10T11:41:00Z">
                  <w:rPr/>
                </w:rPrChange>
              </w:rPr>
              <w:pPrChange w:id="1764"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1765"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1766" w:author="Daniel Stewart" w:date="2022-02-09T11:51:00Z"/>
              </w:rPr>
              <w:pPrChange w:id="1767" w:author="Daniel Stewart" w:date="2022-02-10T11:40:00Z">
                <w:pPr>
                  <w:pStyle w:val="Table"/>
                </w:pPr>
              </w:pPrChange>
            </w:pPr>
            <w:r w:rsidRPr="001E337B">
              <w:t>Percent </w:t>
            </w:r>
            <w:del w:id="1768" w:author="Daniel Stewart" w:date="2022-02-10T11:47:00Z">
              <w:r w:rsidRPr="001E337B" w:rsidDel="009867C7">
                <w:delText>R</w:delText>
              </w:r>
            </w:del>
            <w:ins w:id="1769" w:author="Daniel Stewart" w:date="2022-02-10T11:47:00Z">
              <w:r>
                <w:t>r</w:t>
              </w:r>
            </w:ins>
            <w:r w:rsidRPr="001E337B">
              <w:t>ecessed </w:t>
            </w:r>
            <w:del w:id="1770" w:author="Daniel Stewart" w:date="2022-02-10T11:47:00Z">
              <w:r w:rsidRPr="001E337B" w:rsidDel="009867C7">
                <w:delText>M</w:delText>
              </w:r>
            </w:del>
            <w:ins w:id="1771" w:author="Daniel Stewart" w:date="2022-02-10T11:47:00Z">
              <w:r>
                <w:t>m</w:t>
              </w:r>
            </w:ins>
            <w:r w:rsidRPr="001E337B">
              <w:t>arsh</w:t>
            </w:r>
            <w:ins w:id="1772" w:author="Daniel Stewart" w:date="2022-02-09T11:51:00Z">
              <w:r>
                <w:t xml:space="preserve"> </w:t>
              </w:r>
            </w:ins>
          </w:p>
          <w:p w14:paraId="5085FED4" w14:textId="332B6A78" w:rsidR="009867C7" w:rsidRPr="001E337B" w:rsidRDefault="009867C7">
            <w:pPr>
              <w:pStyle w:val="Table"/>
              <w:ind w:firstLine="144"/>
              <w:pPrChange w:id="1773" w:author="Daniel Stewart" w:date="2022-02-10T11:40:00Z">
                <w:pPr>
                  <w:pStyle w:val="Table"/>
                </w:pPr>
              </w:pPrChange>
            </w:pPr>
            <w:ins w:id="1774" w:author="Daniel Stewart" w:date="2022-02-09T11:51:00Z">
              <w:r>
                <w:t>(</w:t>
              </w:r>
              <w:proofErr w:type="gramStart"/>
              <w:r>
                <w:t>site</w:t>
              </w:r>
              <w:proofErr w:type="gramEnd"/>
              <w:r>
                <w:t>-based model)</w:t>
              </w:r>
            </w:ins>
            <w:r w:rsidRPr="001E337B">
              <w:t> </w:t>
            </w:r>
          </w:p>
        </w:tc>
        <w:tc>
          <w:tcPr>
            <w:tcW w:w="5226" w:type="dxa"/>
            <w:tcBorders>
              <w:top w:val="single" w:sz="4" w:space="0" w:color="auto"/>
              <w:right w:val="single" w:sz="4" w:space="0" w:color="auto"/>
            </w:tcBorders>
            <w:shd w:val="clear" w:color="auto" w:fill="auto"/>
            <w:hideMark/>
            <w:tcPrChange w:id="177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1776" w:author="Daniel Stewart" w:date="2022-02-10T11:47:00Z"/>
              </w:rPr>
              <w:pPrChange w:id="1777" w:author="Daniel Stewart" w:date="2022-02-10T11:53:00Z">
                <w:pPr>
                  <w:pStyle w:val="Table"/>
                  <w:ind w:left="126"/>
                </w:pPr>
              </w:pPrChange>
            </w:pPr>
            <w:r w:rsidRPr="001E337B">
              <w:t>The proportion of the intended marsh area that was no longer vegetated at the time of sampling. Based on field mapping</w:t>
            </w:r>
            <w:ins w:id="1778" w:author="Daniel Stewart" w:date="2022-02-10T11:47:00Z">
              <w:r>
                <w:t xml:space="preserve"> and imagery analysis</w:t>
              </w:r>
            </w:ins>
            <w:r w:rsidRPr="001E337B">
              <w:t>. </w:t>
            </w:r>
          </w:p>
          <w:p w14:paraId="45C6E8F2" w14:textId="77777777" w:rsidR="009867C7" w:rsidRDefault="009867C7">
            <w:pPr>
              <w:pStyle w:val="Table"/>
              <w:ind w:left="126" w:right="145"/>
              <w:rPr>
                <w:ins w:id="1779" w:author="Daniel Stewart" w:date="2022-02-10T11:46:00Z"/>
              </w:rPr>
              <w:pPrChange w:id="1780" w:author="Daniel Stewart" w:date="2022-02-10T11:53:00Z">
                <w:pPr>
                  <w:pStyle w:val="Table"/>
                  <w:ind w:left="126"/>
                </w:pPr>
              </w:pPrChange>
            </w:pPr>
          </w:p>
          <w:p w14:paraId="3F8DE5AE" w14:textId="2BFB9C38" w:rsidR="009867C7" w:rsidRPr="001E337B" w:rsidRDefault="009867C7">
            <w:pPr>
              <w:pStyle w:val="Table"/>
              <w:ind w:left="126" w:right="145"/>
              <w:pPrChange w:id="1781" w:author="Daniel Stewart" w:date="2022-02-10T11:53:00Z">
                <w:pPr>
                  <w:pStyle w:val="Table"/>
                </w:pPr>
              </w:pPrChange>
            </w:pPr>
          </w:p>
        </w:tc>
      </w:tr>
      <w:tr w:rsidR="009867C7" w:rsidRPr="001E337B" w14:paraId="2C0887DF" w14:textId="77777777" w:rsidTr="009867C7">
        <w:trPr>
          <w:jc w:val="center"/>
          <w:trPrChange w:id="1782"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1783"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1784" w:author="Daniel Stewart" w:date="2022-02-10T11:41:00Z">
                  <w:rPr/>
                </w:rPrChange>
              </w:rPr>
              <w:pPrChange w:id="1785" w:author="Daniel Stewart" w:date="2022-02-10T11:40:00Z">
                <w:pPr>
                  <w:pStyle w:val="Table"/>
                </w:pPr>
              </w:pPrChange>
            </w:pPr>
          </w:p>
        </w:tc>
        <w:tc>
          <w:tcPr>
            <w:tcW w:w="2571" w:type="dxa"/>
            <w:tcBorders>
              <w:left w:val="single" w:sz="4" w:space="0" w:color="auto"/>
            </w:tcBorders>
            <w:shd w:val="clear" w:color="auto" w:fill="auto"/>
            <w:hideMark/>
            <w:tcPrChange w:id="1786"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1787" w:author="Daniel Stewart" w:date="2022-02-09T11:51:00Z"/>
              </w:rPr>
              <w:pPrChange w:id="1788" w:author="Daniel Stewart" w:date="2022-02-10T11:40:00Z">
                <w:pPr>
                  <w:pStyle w:val="Table"/>
                </w:pPr>
              </w:pPrChange>
            </w:pPr>
            <w:r w:rsidRPr="001E337B">
              <w:t xml:space="preserve">Relative </w:t>
            </w:r>
            <w:ins w:id="1789" w:author="Daniel Stewart" w:date="2022-02-10T11:47:00Z">
              <w:r>
                <w:t>%</w:t>
              </w:r>
            </w:ins>
            <w:del w:id="1790" w:author="Daniel Stewart" w:date="2022-02-10T11:47:00Z">
              <w:r w:rsidRPr="001E337B" w:rsidDel="009867C7">
                <w:delText>Percent</w:delText>
              </w:r>
            </w:del>
            <w:ins w:id="1791" w:author="Daniel Stewart" w:date="2022-02-10T11:47:00Z">
              <w:r>
                <w:t xml:space="preserve"> cover native</w:t>
              </w:r>
            </w:ins>
            <w:del w:id="1792"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1793" w:author="Daniel Stewart" w:date="2022-02-09T11:51:00Z"/>
              </w:rPr>
              <w:pPrChange w:id="1794" w:author="Daniel Stewart" w:date="2022-02-10T11:40:00Z">
                <w:pPr>
                  <w:pStyle w:val="Table"/>
                </w:pPr>
              </w:pPrChange>
            </w:pPr>
            <w:ins w:id="1795" w:author="Daniel Stewart" w:date="2022-02-09T11:51:00Z">
              <w:r>
                <w:t>(</w:t>
              </w:r>
              <w:proofErr w:type="gramStart"/>
              <w:r>
                <w:t>plot</w:t>
              </w:r>
              <w:proofErr w:type="gramEnd"/>
              <w:r>
                <w:t>-based model)</w:t>
              </w:r>
            </w:ins>
          </w:p>
          <w:p w14:paraId="77863E1B" w14:textId="70CD3F0E" w:rsidR="009867C7" w:rsidRPr="001E337B" w:rsidRDefault="009867C7">
            <w:pPr>
              <w:pStyle w:val="Table"/>
              <w:ind w:firstLine="144"/>
              <w:pPrChange w:id="1796" w:author="Daniel Stewart" w:date="2022-02-10T11:40:00Z">
                <w:pPr>
                  <w:pStyle w:val="Table"/>
                </w:pPr>
              </w:pPrChange>
            </w:pPr>
          </w:p>
        </w:tc>
        <w:tc>
          <w:tcPr>
            <w:tcW w:w="5226" w:type="dxa"/>
            <w:tcBorders>
              <w:right w:val="single" w:sz="4" w:space="0" w:color="auto"/>
            </w:tcBorders>
            <w:shd w:val="clear" w:color="auto" w:fill="auto"/>
            <w:hideMark/>
            <w:tcPrChange w:id="1797"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1798" w:author="Daniel Stewart" w:date="2022-02-10T11:47:00Z"/>
              </w:rPr>
              <w:pPrChange w:id="1799" w:author="Daniel Stewart" w:date="2022-02-10T11:53:00Z">
                <w:pPr>
                  <w:pStyle w:val="Table"/>
                  <w:ind w:left="126"/>
                </w:pPr>
              </w:pPrChange>
            </w:pPr>
            <w:r w:rsidRPr="001E337B">
              <w:t>The proportion of the vegetated percent cover represented by native species</w:t>
            </w:r>
            <w:ins w:id="1800" w:author="Daniel Stewart" w:date="2022-02-10T11:48:00Z">
              <w:r>
                <w:t xml:space="preserve"> within a plot.</w:t>
              </w:r>
            </w:ins>
            <w:del w:id="1801" w:author="Daniel Stewart" w:date="2022-02-10T11:48:00Z">
              <w:r w:rsidRPr="001E337B" w:rsidDel="009867C7">
                <w:delText>. </w:delText>
              </w:r>
            </w:del>
          </w:p>
          <w:p w14:paraId="03F6D6BC" w14:textId="77777777" w:rsidR="009867C7" w:rsidRDefault="009867C7">
            <w:pPr>
              <w:pStyle w:val="Table"/>
              <w:ind w:left="126" w:right="145"/>
              <w:rPr>
                <w:ins w:id="1802" w:author="Daniel Stewart" w:date="2022-02-10T11:46:00Z"/>
              </w:rPr>
              <w:pPrChange w:id="1803" w:author="Daniel Stewart" w:date="2022-02-10T11:53:00Z">
                <w:pPr>
                  <w:pStyle w:val="Table"/>
                  <w:ind w:left="126"/>
                </w:pPr>
              </w:pPrChange>
            </w:pPr>
          </w:p>
          <w:p w14:paraId="7409838C" w14:textId="7DC78609" w:rsidR="009867C7" w:rsidRPr="001E337B" w:rsidRDefault="009867C7">
            <w:pPr>
              <w:pStyle w:val="Table"/>
              <w:ind w:left="126" w:right="145"/>
              <w:pPrChange w:id="1804"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1805" w:author="Daniel Stewart" w:date="2022-02-10T11:41:00Z">
                  <w:rPr/>
                </w:rPrChange>
              </w:rPr>
              <w:pPrChange w:id="1806"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1807" w:author="Daniel Stewart" w:date="2022-02-09T11:51:00Z"/>
              </w:rPr>
              <w:pPrChange w:id="1808" w:author="Daniel Stewart" w:date="2022-02-10T11:40:00Z">
                <w:pPr>
                  <w:pStyle w:val="Table"/>
                </w:pPr>
              </w:pPrChange>
            </w:pPr>
            <w:ins w:id="1809" w:author="Daniel Stewart" w:date="2022-02-10T11:52:00Z">
              <w:r>
                <w:t xml:space="preserve">Native </w:t>
              </w:r>
            </w:ins>
            <w:del w:id="1810" w:author="Daniel Stewart" w:date="2022-02-10T11:52:00Z">
              <w:r w:rsidR="009867C7" w:rsidRPr="001E337B" w:rsidDel="0066418C">
                <w:delText>R</w:delText>
              </w:r>
            </w:del>
            <w:ins w:id="1811" w:author="Daniel Stewart" w:date="2022-02-10T11:52:00Z">
              <w:r>
                <w:t>r</w:t>
              </w:r>
            </w:ins>
            <w:r w:rsidR="009867C7" w:rsidRPr="001E337B">
              <w:t xml:space="preserve">ichness </w:t>
            </w:r>
            <w:del w:id="1812" w:author="Daniel Stewart" w:date="2022-02-10T11:48:00Z">
              <w:r w:rsidR="009867C7" w:rsidRPr="001E337B" w:rsidDel="009867C7">
                <w:delText>P</w:delText>
              </w:r>
            </w:del>
            <w:del w:id="1813" w:author="Daniel Stewart" w:date="2022-02-10T11:52:00Z">
              <w:r w:rsidR="009867C7" w:rsidRPr="001E337B" w:rsidDel="0066418C">
                <w:delText xml:space="preserve">er </w:delText>
              </w:r>
            </w:del>
            <w:del w:id="1814" w:author="Daniel Stewart" w:date="2022-02-10T11:48:00Z">
              <w:r w:rsidR="009867C7" w:rsidRPr="001E337B" w:rsidDel="009867C7">
                <w:delText>P</w:delText>
              </w:r>
            </w:del>
            <w:del w:id="1815" w:author="Daniel Stewart" w:date="2022-02-10T11:52:00Z">
              <w:r w:rsidR="009867C7" w:rsidRPr="001E337B" w:rsidDel="0066418C">
                <w:delText>lot </w:delText>
              </w:r>
            </w:del>
          </w:p>
          <w:p w14:paraId="2CECAC75" w14:textId="77777777" w:rsidR="009867C7" w:rsidRDefault="009867C7" w:rsidP="009867C7">
            <w:pPr>
              <w:pStyle w:val="Table"/>
              <w:ind w:firstLine="144"/>
              <w:rPr>
                <w:ins w:id="1816" w:author="Daniel Stewart" w:date="2022-02-10T12:11:00Z"/>
              </w:rPr>
            </w:pPr>
            <w:ins w:id="1817" w:author="Daniel Stewart" w:date="2022-02-09T11:51:00Z">
              <w:r>
                <w:t>(</w:t>
              </w:r>
              <w:proofErr w:type="gramStart"/>
              <w:r>
                <w:t>plot</w:t>
              </w:r>
              <w:proofErr w:type="gramEnd"/>
              <w:r>
                <w:t>-based models)</w:t>
              </w:r>
            </w:ins>
          </w:p>
          <w:p w14:paraId="25C5F952" w14:textId="77777777" w:rsidR="00AD2899" w:rsidRDefault="00AD2899" w:rsidP="009867C7">
            <w:pPr>
              <w:pStyle w:val="Table"/>
              <w:ind w:firstLine="144"/>
              <w:rPr>
                <w:ins w:id="1818" w:author="Daniel Stewart" w:date="2022-02-10T12:11:00Z"/>
              </w:rPr>
            </w:pPr>
          </w:p>
          <w:p w14:paraId="640843D3" w14:textId="77777777" w:rsidR="00AD2899" w:rsidRDefault="00AD2899" w:rsidP="009867C7">
            <w:pPr>
              <w:pStyle w:val="Table"/>
              <w:ind w:firstLine="144"/>
              <w:rPr>
                <w:ins w:id="1819" w:author="Daniel Stewart" w:date="2022-02-10T12:11:00Z"/>
              </w:rPr>
            </w:pPr>
            <w:ins w:id="1820" w:author="Daniel Stewart" w:date="2022-02-10T12:11:00Z">
              <w:r>
                <w:t>Non-native richness</w:t>
              </w:r>
            </w:ins>
          </w:p>
          <w:p w14:paraId="70008573" w14:textId="77777777" w:rsidR="00AD2899" w:rsidRDefault="00AD2899" w:rsidP="009867C7">
            <w:pPr>
              <w:pStyle w:val="Table"/>
              <w:ind w:firstLine="144"/>
              <w:rPr>
                <w:ins w:id="1821" w:author="Daniel Stewart" w:date="2022-02-10T12:11:00Z"/>
              </w:rPr>
            </w:pPr>
            <w:ins w:id="1822" w:author="Daniel Stewart" w:date="2022-02-10T12:11:00Z">
              <w:r>
                <w:t>(</w:t>
              </w:r>
              <w:proofErr w:type="gramStart"/>
              <w:r>
                <w:t>plot</w:t>
              </w:r>
              <w:proofErr w:type="gramEnd"/>
              <w:r>
                <w:t>-based model)</w:t>
              </w:r>
            </w:ins>
          </w:p>
          <w:p w14:paraId="70EFAA2D" w14:textId="50B94E5F" w:rsidR="00AD2899" w:rsidRPr="001E337B" w:rsidRDefault="00AD2899">
            <w:pPr>
              <w:pStyle w:val="Table"/>
              <w:ind w:firstLine="144"/>
              <w:pPrChange w:id="1823"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1824" w:author="Daniel Stewart" w:date="2022-02-10T12:12:00Z"/>
              </w:rPr>
            </w:pPr>
            <w:r w:rsidRPr="001E337B">
              <w:t xml:space="preserve">The number of </w:t>
            </w:r>
            <w:del w:id="1825" w:author="Daniel Stewart" w:date="2022-02-10T12:12:00Z">
              <w:r w:rsidRPr="001E337B" w:rsidDel="00AD2899">
                <w:delText xml:space="preserve">unique </w:delText>
              </w:r>
            </w:del>
            <w:r w:rsidRPr="001E337B">
              <w:t xml:space="preserve">native </w:t>
            </w:r>
            <w:ins w:id="1826" w:author="Daniel Stewart" w:date="2022-02-10T12:12:00Z">
              <w:r w:rsidR="00AD2899">
                <w:t>plant</w:t>
              </w:r>
            </w:ins>
            <w:del w:id="1827"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1828" w:author="Daniel Stewart" w:date="2022-02-10T12:12:00Z"/>
              </w:rPr>
            </w:pPr>
          </w:p>
          <w:p w14:paraId="0E2834FD" w14:textId="77777777" w:rsidR="00AD2899" w:rsidRDefault="00AD2899" w:rsidP="0066418C">
            <w:pPr>
              <w:pStyle w:val="Table"/>
              <w:ind w:left="126" w:right="145"/>
              <w:rPr>
                <w:ins w:id="1829" w:author="Daniel Stewart" w:date="2022-02-10T12:12:00Z"/>
              </w:rPr>
            </w:pPr>
          </w:p>
          <w:p w14:paraId="3560643A" w14:textId="6AB9BBC5" w:rsidR="00AD2899" w:rsidRPr="001E337B" w:rsidRDefault="00AD2899">
            <w:pPr>
              <w:pStyle w:val="Table"/>
              <w:ind w:left="126" w:right="145"/>
              <w:pPrChange w:id="1830" w:author="Daniel Stewart" w:date="2022-02-10T11:53:00Z">
                <w:pPr>
                  <w:pStyle w:val="Table"/>
                </w:pPr>
              </w:pPrChange>
            </w:pPr>
            <w:ins w:id="1831" w:author="Daniel Stewart" w:date="2022-02-10T12:12:00Z">
              <w:r w:rsidRPr="001E337B">
                <w:t xml:space="preserve">The number of </w:t>
              </w:r>
              <w:r>
                <w:t>non-</w:t>
              </w:r>
              <w:r w:rsidRPr="001E337B">
                <w:t xml:space="preserve">native </w:t>
              </w:r>
              <w:r>
                <w:t>plant</w:t>
              </w:r>
              <w:r w:rsidRPr="001E337B">
                <w:t xml:space="preserve"> species in a plot. </w:t>
              </w:r>
            </w:ins>
          </w:p>
        </w:tc>
      </w:tr>
      <w:tr w:rsidR="009867C7" w:rsidRPr="001E337B" w14:paraId="72929045" w14:textId="77777777" w:rsidTr="001E4EE5">
        <w:trPr>
          <w:trHeight w:val="1131"/>
          <w:jc w:val="center"/>
          <w:trPrChange w:id="1832"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1833"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1834" w:author="Daniel Stewart" w:date="2022-02-10T11:41:00Z">
                  <w:rPr/>
                </w:rPrChange>
              </w:rPr>
              <w:pPrChange w:id="1835" w:author="Daniel Stewart" w:date="2022-02-10T12:29:00Z">
                <w:pPr>
                  <w:pStyle w:val="Table"/>
                </w:pPr>
              </w:pPrChange>
            </w:pPr>
            <w:r w:rsidRPr="009867C7">
              <w:rPr>
                <w:b/>
                <w:bCs/>
                <w:rPrChange w:id="1836" w:author="Daniel Stewart" w:date="2022-02-10T11:41:00Z">
                  <w:rPr/>
                </w:rPrChange>
              </w:rPr>
              <w:t xml:space="preserve">Predictor </w:t>
            </w:r>
            <w:del w:id="1837" w:author="Daniel Stewart" w:date="2022-02-10T11:41:00Z">
              <w:r w:rsidRPr="009867C7" w:rsidDel="009867C7">
                <w:rPr>
                  <w:b/>
                  <w:bCs/>
                  <w:rPrChange w:id="1838" w:author="Daniel Stewart" w:date="2022-02-10T11:41:00Z">
                    <w:rPr/>
                  </w:rPrChange>
                </w:rPr>
                <w:delText>Covariates</w:delText>
              </w:r>
            </w:del>
            <w:ins w:id="1839"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1840"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1841"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1842"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703BE35B" w:rsidR="00A200F2" w:rsidRPr="001E337B" w:rsidRDefault="00A200F2">
            <w:pPr>
              <w:pStyle w:val="Table"/>
              <w:widowControl w:val="0"/>
              <w:ind w:left="126" w:right="145"/>
              <w:jc w:val="both"/>
              <w:pPrChange w:id="1843" w:author="Daniel Stewart" w:date="2022-02-10T12:29:00Z">
                <w:pPr>
                  <w:pStyle w:val="Table"/>
                </w:pPr>
              </w:pPrChange>
            </w:pPr>
            <w:r w:rsidRPr="001E337B">
              <w:t>Elevation derived from a publicly available LiDAR dataset (</w:t>
            </w:r>
            <w:proofErr w:type="spellStart"/>
            <w:r w:rsidRPr="001E337B">
              <w:t>GeoBC</w:t>
            </w:r>
            <w:proofErr w:type="spellEnd"/>
            <w:r w:rsidRPr="001E337B">
              <w:t xml:space="preserve">, 2021). For </w:t>
            </w:r>
            <w:ins w:id="1844" w:author="Daniel Stewart" w:date="2022-02-10T12:00:00Z">
              <w:r w:rsidR="001E4EE5">
                <w:t>the site-based recession model</w:t>
              </w:r>
            </w:ins>
            <w:del w:id="1845" w:author="Daniel Stewart" w:date="2022-02-10T12:00:00Z">
              <w:r w:rsidRPr="001E337B" w:rsidDel="001E4EE5">
                <w:delText>the marsh recession model</w:delText>
              </w:r>
            </w:del>
            <w:r w:rsidRPr="001E337B">
              <w:t xml:space="preserve">, site-level mean elevation was </w:t>
            </w:r>
            <w:ins w:id="1846" w:author="Daniel Stewart" w:date="2022-02-10T11:59:00Z">
              <w:r w:rsidR="001E4EE5">
                <w:t>calculated using the Zonal Statistics tool in QGIS (</w:t>
              </w:r>
              <w:r w:rsidR="001E4EE5" w:rsidRPr="001E337B">
                <w:t>QGIS 3.20</w:t>
              </w:r>
              <w:r w:rsidR="001E4EE5">
                <w:t>)</w:t>
              </w:r>
            </w:ins>
            <w:del w:id="1847" w:author="Daniel Stewart" w:date="2022-02-10T11:59:00Z">
              <w:r w:rsidRPr="001E337B" w:rsidDel="001E4EE5">
                <w:delText>used</w:delText>
              </w:r>
            </w:del>
            <w:r w:rsidRPr="001E337B">
              <w:t xml:space="preserve">. For </w:t>
            </w:r>
            <w:ins w:id="1848" w:author="Daniel Stewart" w:date="2022-02-10T12:00:00Z">
              <w:r w:rsidR="001E4EE5">
                <w:t>plot</w:t>
              </w:r>
            </w:ins>
            <w:del w:id="1849" w:author="Daniel Stewart" w:date="2022-02-10T12:00:00Z">
              <w:r w:rsidRPr="001E337B" w:rsidDel="001E4EE5">
                <w:delText>the relative percent native</w:delText>
              </w:r>
            </w:del>
            <w:ins w:id="1850" w:author="Daniel Stewart" w:date="2022-02-10T12:00:00Z">
              <w:r w:rsidR="001E4EE5">
                <w:t>-based models,</w:t>
              </w:r>
            </w:ins>
            <w:del w:id="1851" w:author="Daniel Stewart" w:date="2022-02-10T12:00:00Z">
              <w:r w:rsidRPr="001E337B" w:rsidDel="001E4EE5">
                <w:delText xml:space="preserve"> and native richness models,</w:delText>
              </w:r>
            </w:del>
            <w:r w:rsidRPr="001E337B">
              <w:t> single point</w:t>
            </w:r>
            <w:ins w:id="1852" w:author="Daniel Stewart" w:date="2022-02-10T11:53:00Z">
              <w:r w:rsidR="0066418C">
                <w:t xml:space="preserve"> (plot)</w:t>
              </w:r>
            </w:ins>
            <w:del w:id="1853" w:author="Daniel Stewart" w:date="2022-02-10T11:53:00Z">
              <w:r w:rsidRPr="001E337B" w:rsidDel="0066418C">
                <w:delText> plot-level</w:delText>
              </w:r>
            </w:del>
            <w:r w:rsidRPr="001E337B">
              <w:t xml:space="preserve"> elevation was used</w:t>
            </w:r>
            <w:ins w:id="1854" w:author="Daniel Stewart" w:date="2022-02-10T11:58:00Z">
              <w:r w:rsidR="001E4EE5">
                <w:t xml:space="preserve"> using t</w:t>
              </w:r>
            </w:ins>
            <w:ins w:id="1855" w:author="Daniel Stewart" w:date="2022-02-10T11:59:00Z">
              <w:r w:rsidR="001E4EE5">
                <w:t>h</w:t>
              </w:r>
            </w:ins>
            <w:ins w:id="1856" w:author="Daniel Stewart" w:date="2022-02-10T11:58:00Z">
              <w:r w:rsidR="001E4EE5">
                <w:t>e</w:t>
              </w:r>
            </w:ins>
            <w:ins w:id="1857" w:author="Daniel Stewart" w:date="2022-02-10T11:59:00Z">
              <w:r w:rsidR="001E4EE5">
                <w:t xml:space="preserve"> </w:t>
              </w:r>
            </w:ins>
            <w:ins w:id="1858" w:author="Daniel Stewart" w:date="2022-02-10T11:58:00Z">
              <w:r w:rsidR="001E4EE5">
                <w:t>Point Sampling Tool</w:t>
              </w:r>
            </w:ins>
            <w:r w:rsidRPr="001E337B">
              <w:t>. </w:t>
            </w:r>
          </w:p>
        </w:tc>
      </w:tr>
      <w:tr w:rsidR="009867C7" w:rsidRPr="001E337B" w14:paraId="0533AB7E" w14:textId="77777777" w:rsidTr="0066418C">
        <w:trPr>
          <w:trHeight w:val="706"/>
          <w:jc w:val="center"/>
          <w:trPrChange w:id="1859"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860"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1861" w:author="Daniel Stewart" w:date="2022-02-10T12:29:00Z">
                <w:pPr>
                  <w:pStyle w:val="Table"/>
                </w:pPr>
              </w:pPrChange>
            </w:pPr>
          </w:p>
        </w:tc>
        <w:tc>
          <w:tcPr>
            <w:tcW w:w="2571" w:type="dxa"/>
            <w:tcBorders>
              <w:left w:val="single" w:sz="4" w:space="0" w:color="auto"/>
            </w:tcBorders>
            <w:shd w:val="clear" w:color="auto" w:fill="auto"/>
            <w:hideMark/>
            <w:tcPrChange w:id="1862"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1863" w:author="Daniel Stewart" w:date="2022-02-10T11:44:00Z"/>
              </w:rPr>
              <w:pPrChange w:id="1864"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1865" w:author="Daniel Stewart" w:date="2022-02-10T12:29:00Z">
                <w:pPr>
                  <w:pStyle w:val="Table"/>
                </w:pPr>
              </w:pPrChange>
            </w:pPr>
            <w:r w:rsidRPr="001E337B">
              <w:t xml:space="preserve">Distance </w:t>
            </w:r>
            <w:ins w:id="1866" w:author="Daniel Stewart" w:date="2022-02-10T11:52:00Z">
              <w:r w:rsidR="0066418C">
                <w:t>u</w:t>
              </w:r>
            </w:ins>
            <w:del w:id="1867"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1868"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1869" w:author="Daniel Stewart" w:date="2022-02-10T11:44:00Z"/>
              </w:rPr>
              <w:pPrChange w:id="1870" w:author="Daniel Stewart" w:date="2022-02-10T12:29:00Z">
                <w:pPr>
                  <w:pStyle w:val="Table"/>
                  <w:ind w:left="126"/>
                </w:pPr>
              </w:pPrChange>
            </w:pPr>
          </w:p>
          <w:p w14:paraId="0A8BAD16" w14:textId="77777777" w:rsidR="001E4EE5" w:rsidRDefault="00A200F2">
            <w:pPr>
              <w:pStyle w:val="Table"/>
              <w:widowControl w:val="0"/>
              <w:ind w:left="126" w:right="145"/>
              <w:jc w:val="both"/>
              <w:rPr>
                <w:ins w:id="1871" w:author="Daniel Stewart" w:date="2022-02-10T12:03:00Z"/>
              </w:rPr>
              <w:pPrChange w:id="1872" w:author="Daniel Stewart" w:date="2022-02-10T12:29:00Z">
                <w:pPr>
                  <w:pStyle w:val="Table"/>
                  <w:ind w:left="126" w:right="145"/>
                  <w:jc w:val="both"/>
                </w:pPr>
              </w:pPrChange>
            </w:pPr>
            <w:r w:rsidRPr="001E337B">
              <w:t xml:space="preserve">The channel distance from a standardized line across the Fraser delta front to each site or plot in </w:t>
            </w:r>
            <w:del w:id="1873" w:author="Eric Balke" w:date="2022-01-12T22:06:00Z">
              <w:r w:rsidRPr="001E337B" w:rsidDel="006C3FB1">
                <w:delText>km  </w:delText>
              </w:r>
            </w:del>
            <w:ins w:id="1874" w:author="Eric Balke" w:date="2022-01-12T22:06:00Z">
              <w:r w:rsidR="006C3FB1">
                <w:t>kilometres</w:t>
              </w:r>
            </w:ins>
            <w:ins w:id="1875" w:author="Daniel Stewart" w:date="2022-02-10T11:45:00Z">
              <w:r w:rsidR="009867C7">
                <w:t>.</w:t>
              </w:r>
            </w:ins>
            <w:ins w:id="1876"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1877" w:author="Daniel Stewart" w:date="2022-02-10T12:29:00Z">
                <w:pPr>
                  <w:pStyle w:val="Table"/>
                </w:pPr>
              </w:pPrChange>
            </w:pPr>
            <w:ins w:id="1878" w:author="Eric Balke" w:date="2022-01-12T22:06:00Z">
              <w:del w:id="1879" w:author="Daniel Stewart" w:date="2022-02-10T12:03:00Z">
                <w:r w:rsidRPr="001E337B" w:rsidDel="001E4EE5">
                  <w:delText> </w:delText>
                </w:r>
              </w:del>
            </w:ins>
            <w:del w:id="1880" w:author="Daniel Stewart" w:date="2022-02-10T12:03:00Z">
              <w:r w:rsidR="00A200F2" w:rsidRPr="001E337B" w:rsidDel="001E4EE5">
                <w:br/>
              </w:r>
            </w:del>
            <w:del w:id="1881"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188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88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1884" w:author="Daniel Stewart" w:date="2022-02-10T12:29:00Z">
                <w:pPr>
                  <w:pStyle w:val="Table"/>
                </w:pPr>
              </w:pPrChange>
            </w:pPr>
          </w:p>
        </w:tc>
        <w:tc>
          <w:tcPr>
            <w:tcW w:w="2571" w:type="dxa"/>
            <w:tcBorders>
              <w:left w:val="single" w:sz="4" w:space="0" w:color="auto"/>
            </w:tcBorders>
            <w:shd w:val="clear" w:color="auto" w:fill="auto"/>
            <w:hideMark/>
            <w:tcPrChange w:id="1885"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1886" w:author="Daniel Stewart" w:date="2022-02-10T11:44:00Z"/>
              </w:rPr>
              <w:pPrChange w:id="1887"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1888"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1889"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1890" w:author="Daniel Stewart" w:date="2022-02-10T11:44:00Z"/>
              </w:rPr>
              <w:pPrChange w:id="1891" w:author="Daniel Stewart" w:date="2022-02-10T12:29:00Z">
                <w:pPr>
                  <w:pStyle w:val="Table"/>
                  <w:ind w:left="126"/>
                </w:pPr>
              </w:pPrChange>
            </w:pPr>
          </w:p>
          <w:p w14:paraId="757821B8" w14:textId="534DD2A4" w:rsidR="00A200F2" w:rsidRDefault="00A200F2">
            <w:pPr>
              <w:pStyle w:val="Table"/>
              <w:widowControl w:val="0"/>
              <w:ind w:left="126" w:right="145"/>
              <w:jc w:val="both"/>
              <w:rPr>
                <w:ins w:id="1892" w:author="Daniel Stewart" w:date="2022-02-10T11:46:00Z"/>
              </w:rPr>
              <w:pPrChange w:id="1893" w:author="Daniel Stewart" w:date="2022-02-10T12:29:00Z">
                <w:pPr>
                  <w:pStyle w:val="Table"/>
                  <w:ind w:left="126"/>
                </w:pPr>
              </w:pPrChange>
            </w:pPr>
            <w:r w:rsidRPr="001E337B">
              <w:t xml:space="preserve">Indicates which arm of the Fraser River the marsh occurs in, </w:t>
            </w:r>
            <w:ins w:id="1894" w:author="Daniel Stewart" w:date="2022-02-10T11:54:00Z">
              <w:r w:rsidR="0066418C">
                <w:t xml:space="preserve">broadly classified as </w:t>
              </w:r>
            </w:ins>
            <w:ins w:id="1895" w:author="Daniel Stewart" w:date="2022-02-10T11:55:00Z">
              <w:r w:rsidR="0066418C">
                <w:t xml:space="preserve">(1) </w:t>
              </w:r>
            </w:ins>
            <w:del w:id="1896" w:author="Daniel Stewart" w:date="2022-02-10T11:54:00Z">
              <w:r w:rsidRPr="001E337B" w:rsidDel="0066418C">
                <w:delText xml:space="preserve">either </w:delText>
              </w:r>
            </w:del>
            <w:r w:rsidRPr="001E337B">
              <w:t>the North Arm</w:t>
            </w:r>
            <w:ins w:id="1897" w:author="Daniel Stewart" w:date="2022-02-10T11:55:00Z">
              <w:r w:rsidR="0066418C">
                <w:t xml:space="preserve">, </w:t>
              </w:r>
            </w:ins>
            <w:ins w:id="1898" w:author="Daniel Stewart" w:date="2022-02-10T11:54:00Z">
              <w:r w:rsidR="0066418C">
                <w:t>which</w:t>
              </w:r>
            </w:ins>
            <w:ins w:id="1899" w:author="Daniel Stewart" w:date="2022-02-10T11:57:00Z">
              <w:r w:rsidR="001E4EE5">
                <w:t xml:space="preserve"> also</w:t>
              </w:r>
            </w:ins>
            <w:ins w:id="1900" w:author="Daniel Stewart" w:date="2022-02-10T11:54:00Z">
              <w:r w:rsidR="0066418C">
                <w:t xml:space="preserve"> includes the Middle Arm</w:t>
              </w:r>
            </w:ins>
            <w:ins w:id="1901" w:author="Daniel Stewart" w:date="2022-02-10T11:55:00Z">
              <w:r w:rsidR="0066418C">
                <w:t xml:space="preserve">, </w:t>
              </w:r>
            </w:ins>
            <w:del w:id="1902" w:author="Daniel Stewart" w:date="2022-02-10T11:55:00Z">
              <w:r w:rsidRPr="001E337B" w:rsidDel="0066418C">
                <w:delText xml:space="preserve"> </w:delText>
              </w:r>
            </w:del>
            <w:r w:rsidRPr="001E337B">
              <w:t xml:space="preserve">or </w:t>
            </w:r>
            <w:ins w:id="1903" w:author="Daniel Stewart" w:date="2022-02-10T11:55:00Z">
              <w:r w:rsidR="0066418C">
                <w:t xml:space="preserve">(2) </w:t>
              </w:r>
            </w:ins>
            <w:r w:rsidRPr="001E337B">
              <w:t>the Main Arm</w:t>
            </w:r>
            <w:ins w:id="1904" w:author="Daniel Stewart" w:date="2022-02-10T11:55:00Z">
              <w:r w:rsidR="0066418C">
                <w:t xml:space="preserve">, which includes the South Arm, Annacis Channel, and areas upstream of the </w:t>
              </w:r>
            </w:ins>
            <w:ins w:id="1905" w:author="Daniel Stewart" w:date="2022-02-10T11:57:00Z">
              <w:r w:rsidR="001E4EE5">
                <w:t xml:space="preserve">Fraser trifurcation. </w:t>
              </w:r>
            </w:ins>
            <w:del w:id="1906" w:author="Daniel Stewart" w:date="2022-02-10T11:55:00Z">
              <w:r w:rsidRPr="001E337B" w:rsidDel="0066418C">
                <w:delText xml:space="preserve"> (</w:delText>
              </w:r>
            </w:del>
            <w:ins w:id="1907" w:author="Eric Balke" w:date="2022-01-12T22:49:00Z">
              <w:del w:id="1908" w:author="Daniel Stewart" w:date="2022-02-10T11:55:00Z">
                <w:r w:rsidR="00AD6C5A" w:rsidDel="0066418C">
                  <w:delText xml:space="preserve">a.k.a. </w:delText>
                </w:r>
              </w:del>
            </w:ins>
            <w:del w:id="1909"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1910" w:author="Daniel Stewart" w:date="2022-02-10T11:45:00Z"/>
              </w:rPr>
              <w:pPrChange w:id="1911"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1912" w:author="Daniel Stewart" w:date="2022-02-10T12:29:00Z">
                <w:pPr>
                  <w:pStyle w:val="Table"/>
                </w:pPr>
              </w:pPrChange>
            </w:pPr>
          </w:p>
        </w:tc>
      </w:tr>
      <w:tr w:rsidR="009867C7" w:rsidRPr="001E337B" w14:paraId="1EF98E64" w14:textId="77777777" w:rsidTr="009867C7">
        <w:trPr>
          <w:jc w:val="center"/>
          <w:trPrChange w:id="1913"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14"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1915" w:author="Daniel Stewart" w:date="2022-02-10T12:29:00Z">
                <w:pPr>
                  <w:pStyle w:val="Table"/>
                </w:pPr>
              </w:pPrChange>
            </w:pPr>
          </w:p>
        </w:tc>
        <w:tc>
          <w:tcPr>
            <w:tcW w:w="2571" w:type="dxa"/>
            <w:tcBorders>
              <w:left w:val="single" w:sz="4" w:space="0" w:color="auto"/>
            </w:tcBorders>
            <w:shd w:val="clear" w:color="auto" w:fill="auto"/>
            <w:hideMark/>
            <w:tcPrChange w:id="1916"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1917" w:author="Daniel Stewart" w:date="2022-02-10T12:29:00Z">
                <w:pPr>
                  <w:pStyle w:val="Table"/>
                </w:pPr>
              </w:pPrChange>
            </w:pPr>
            <w:r w:rsidRPr="001E337B">
              <w:t xml:space="preserve">Channel </w:t>
            </w:r>
            <w:del w:id="1918" w:author="Daniel Stewart" w:date="2022-02-10T12:06:00Z">
              <w:r w:rsidRPr="001E337B" w:rsidDel="00351F75">
                <w:delText>P</w:delText>
              </w:r>
            </w:del>
            <w:ins w:id="1919" w:author="Daniel Stewart" w:date="2022-02-10T12:06:00Z">
              <w:r w:rsidR="00351F75">
                <w:t>p</w:t>
              </w:r>
            </w:ins>
            <w:r w:rsidRPr="001E337B">
              <w:t>roximity </w:t>
            </w:r>
          </w:p>
        </w:tc>
        <w:tc>
          <w:tcPr>
            <w:tcW w:w="5226" w:type="dxa"/>
            <w:tcBorders>
              <w:right w:val="single" w:sz="4" w:space="0" w:color="auto"/>
            </w:tcBorders>
            <w:shd w:val="clear" w:color="auto" w:fill="auto"/>
            <w:hideMark/>
            <w:tcPrChange w:id="1920"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1921" w:author="Daniel Stewart" w:date="2022-02-10T11:45:00Z"/>
              </w:rPr>
              <w:pPrChange w:id="1922" w:author="Daniel Stewart" w:date="2022-02-10T12:29:00Z">
                <w:pPr>
                  <w:pStyle w:val="Table"/>
                  <w:ind w:left="126"/>
                </w:pPr>
              </w:pPrChange>
            </w:pPr>
            <w:r w:rsidRPr="001E337B">
              <w:t>The least distance from a plot centre to a major channel, measured using the GRASS toolbox in QGIS (GRASS 7.8.6</w:t>
            </w:r>
            <w:del w:id="1923"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1924" w:author="Daniel Stewart" w:date="2022-02-10T11:45:00Z"/>
              </w:rPr>
              <w:pPrChange w:id="1925"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1926" w:author="Daniel Stewart" w:date="2022-02-10T12:29:00Z">
                <w:pPr>
                  <w:pStyle w:val="Table"/>
                </w:pPr>
              </w:pPrChange>
            </w:pPr>
          </w:p>
        </w:tc>
      </w:tr>
      <w:tr w:rsidR="009867C7" w:rsidRPr="001E337B" w14:paraId="5E67F545" w14:textId="77777777" w:rsidTr="009867C7">
        <w:trPr>
          <w:jc w:val="center"/>
          <w:trPrChange w:id="1927"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28"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1929" w:author="Daniel Stewart" w:date="2022-02-10T12:29:00Z">
                <w:pPr>
                  <w:pStyle w:val="Table"/>
                </w:pPr>
              </w:pPrChange>
            </w:pPr>
          </w:p>
        </w:tc>
        <w:tc>
          <w:tcPr>
            <w:tcW w:w="2571" w:type="dxa"/>
            <w:tcBorders>
              <w:left w:val="single" w:sz="4" w:space="0" w:color="auto"/>
            </w:tcBorders>
            <w:shd w:val="clear" w:color="auto" w:fill="auto"/>
            <w:hideMark/>
            <w:tcPrChange w:id="1930"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1931"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1932"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1933" w:author="Daniel Stewart" w:date="2022-02-10T11:45:00Z"/>
              </w:rPr>
              <w:pPrChange w:id="1934" w:author="Daniel Stewart" w:date="2022-02-10T12:29:00Z">
                <w:pPr>
                  <w:pStyle w:val="Table"/>
                  <w:ind w:left="126"/>
                </w:pPr>
              </w:pPrChange>
            </w:pPr>
            <w:r w:rsidRPr="001E337B">
              <w:t xml:space="preserve">Indicates whether </w:t>
            </w:r>
            <w:ins w:id="1935" w:author="Daniel Stewart" w:date="2022-02-10T12:03:00Z">
              <w:r w:rsidR="001E4EE5">
                <w:t xml:space="preserve">a given plot </w:t>
              </w:r>
            </w:ins>
            <w:ins w:id="1936" w:author="Daniel Stewart" w:date="2022-02-10T12:04:00Z">
              <w:r w:rsidR="001E4EE5">
                <w:t>is in</w:t>
              </w:r>
            </w:ins>
            <w:ins w:id="1937" w:author="Daniel Stewart" w:date="2022-02-10T12:03:00Z">
              <w:r w:rsidR="001E4EE5">
                <w:t xml:space="preserve"> </w:t>
              </w:r>
            </w:ins>
            <w:del w:id="1938" w:author="Daniel Stewart" w:date="2022-02-10T12:03:00Z">
              <w:r w:rsidRPr="001E337B" w:rsidDel="001E4EE5">
                <w:delText xml:space="preserve">the site is </w:delText>
              </w:r>
            </w:del>
            <w:r w:rsidRPr="001E337B">
              <w:t>a created marsh or</w:t>
            </w:r>
            <w:del w:id="1939" w:author="Daniel Stewart" w:date="2022-02-10T12:03:00Z">
              <w:r w:rsidRPr="001E337B" w:rsidDel="001E4EE5">
                <w:delText xml:space="preserve"> a</w:delText>
              </w:r>
            </w:del>
            <w:r w:rsidRPr="001E337B">
              <w:t xml:space="preserve"> reference </w:t>
            </w:r>
            <w:del w:id="1940"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1941" w:author="Daniel Stewart" w:date="2022-02-10T11:45:00Z"/>
              </w:rPr>
              <w:pPrChange w:id="1942"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1943" w:author="Daniel Stewart" w:date="2022-02-10T12:29:00Z">
                <w:pPr>
                  <w:pStyle w:val="Table"/>
                </w:pPr>
              </w:pPrChange>
            </w:pPr>
          </w:p>
        </w:tc>
      </w:tr>
      <w:tr w:rsidR="009867C7" w:rsidRPr="001E337B" w14:paraId="415DCE3D" w14:textId="77777777" w:rsidTr="009867C7">
        <w:trPr>
          <w:jc w:val="center"/>
          <w:trPrChange w:id="194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4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1946" w:author="Daniel Stewart" w:date="2022-02-10T12:29:00Z">
                <w:pPr>
                  <w:pStyle w:val="Table"/>
                </w:pPr>
              </w:pPrChange>
            </w:pPr>
          </w:p>
        </w:tc>
        <w:tc>
          <w:tcPr>
            <w:tcW w:w="2571" w:type="dxa"/>
            <w:tcBorders>
              <w:left w:val="single" w:sz="4" w:space="0" w:color="auto"/>
            </w:tcBorders>
            <w:shd w:val="clear" w:color="auto" w:fill="auto"/>
            <w:hideMark/>
            <w:tcPrChange w:id="1947"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1948" w:author="Daniel Stewart" w:date="2022-02-10T12:29:00Z">
                <w:pPr>
                  <w:pStyle w:val="Table"/>
                </w:pPr>
              </w:pPrChange>
            </w:pPr>
            <w:ins w:id="1949" w:author="Daniel Stewart" w:date="2022-02-09T11:50:00Z">
              <w:r>
                <w:t xml:space="preserve">Closed </w:t>
              </w:r>
            </w:ins>
            <w:ins w:id="1950" w:author="Daniel Stewart" w:date="2022-02-10T12:06:00Z">
              <w:r w:rsidR="00351F75">
                <w:t>e</w:t>
              </w:r>
            </w:ins>
            <w:ins w:id="1951" w:author="Daniel Stewart" w:date="2022-02-09T11:50:00Z">
              <w:r>
                <w:t>mbayment</w:t>
              </w:r>
            </w:ins>
            <w:del w:id="1952"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1953"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1954" w:author="Daniel Stewart" w:date="2022-02-10T11:45:00Z"/>
              </w:rPr>
              <w:pPrChange w:id="1955" w:author="Daniel Stewart" w:date="2022-02-10T12:29:00Z">
                <w:pPr>
                  <w:pStyle w:val="Table"/>
                  <w:ind w:left="126"/>
                </w:pPr>
              </w:pPrChange>
            </w:pPr>
            <w:r w:rsidRPr="001E337B">
              <w:t xml:space="preserve">Distinguishes between </w:t>
            </w:r>
            <w:ins w:id="1956" w:author="Daniel Stewart" w:date="2022-02-09T11:50:00Z">
              <w:r w:rsidR="002432A4">
                <w:t>closed embayment</w:t>
              </w:r>
            </w:ins>
            <w:del w:id="1957" w:author="Daniel Stewart" w:date="2022-02-09T11:50:00Z">
              <w:r w:rsidRPr="001E337B" w:rsidDel="002432A4">
                <w:delText>inland created</w:delText>
              </w:r>
            </w:del>
            <w:r w:rsidRPr="001E337B">
              <w:t xml:space="preserve"> marshes and those </w:t>
            </w:r>
            <w:ins w:id="1958" w:author="Daniel Stewart" w:date="2022-02-09T11:50:00Z">
              <w:r w:rsidR="002432A4">
                <w:t xml:space="preserve">along </w:t>
              </w:r>
            </w:ins>
            <w:del w:id="1959"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1960" w:author="Daniel Stewart" w:date="2022-02-10T11:45:00Z"/>
              </w:rPr>
              <w:pPrChange w:id="1961"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1962" w:author="Daniel Stewart" w:date="2022-02-10T12:29:00Z">
                <w:pPr>
                  <w:pStyle w:val="Table"/>
                </w:pPr>
              </w:pPrChange>
            </w:pPr>
          </w:p>
        </w:tc>
      </w:tr>
      <w:tr w:rsidR="009867C7" w:rsidRPr="001E337B" w14:paraId="21F2E621" w14:textId="77777777" w:rsidTr="009867C7">
        <w:trPr>
          <w:jc w:val="center"/>
          <w:trPrChange w:id="1963"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64"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1965" w:author="Daniel Stewart" w:date="2022-02-10T12:29:00Z">
                <w:pPr>
                  <w:pStyle w:val="Table"/>
                </w:pPr>
              </w:pPrChange>
            </w:pPr>
          </w:p>
        </w:tc>
        <w:tc>
          <w:tcPr>
            <w:tcW w:w="2571" w:type="dxa"/>
            <w:tcBorders>
              <w:left w:val="single" w:sz="4" w:space="0" w:color="auto"/>
            </w:tcBorders>
            <w:shd w:val="clear" w:color="auto" w:fill="auto"/>
            <w:hideMark/>
            <w:tcPrChange w:id="1966"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1967" w:author="Daniel Stewart" w:date="2022-02-10T12:29:00Z">
                <w:pPr>
                  <w:pStyle w:val="Table"/>
                </w:pPr>
              </w:pPrChange>
            </w:pPr>
            <w:r w:rsidRPr="001E337B">
              <w:t xml:space="preserve">Project </w:t>
            </w:r>
            <w:del w:id="1968" w:author="Daniel Stewart" w:date="2022-02-10T12:06:00Z">
              <w:r w:rsidRPr="001E337B" w:rsidDel="00351F75">
                <w:delText>A</w:delText>
              </w:r>
            </w:del>
            <w:ins w:id="1969" w:author="Daniel Stewart" w:date="2022-02-10T12:06:00Z">
              <w:r w:rsidR="00351F75">
                <w:t>a</w:t>
              </w:r>
            </w:ins>
            <w:r w:rsidRPr="001E337B">
              <w:t>ge </w:t>
            </w:r>
          </w:p>
        </w:tc>
        <w:tc>
          <w:tcPr>
            <w:tcW w:w="5226" w:type="dxa"/>
            <w:tcBorders>
              <w:right w:val="single" w:sz="4" w:space="0" w:color="auto"/>
            </w:tcBorders>
            <w:shd w:val="clear" w:color="auto" w:fill="auto"/>
            <w:hideMark/>
            <w:tcPrChange w:id="1970"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1971" w:author="Daniel Stewart" w:date="2022-02-10T11:45:00Z"/>
              </w:rPr>
              <w:pPrChange w:id="1972" w:author="Daniel Stewart" w:date="2022-02-10T12:29:00Z">
                <w:pPr>
                  <w:pStyle w:val="Table"/>
                  <w:ind w:left="126"/>
                </w:pPr>
              </w:pPrChange>
            </w:pPr>
            <w:r w:rsidRPr="001E337B">
              <w:t>Years since project completion</w:t>
            </w:r>
            <w:del w:id="1973" w:author="Daniel Stewart" w:date="2022-02-10T12:05:00Z">
              <w:r w:rsidRPr="001E337B" w:rsidDel="00351F75">
                <w:delText xml:space="preserve"> at time of sampling</w:delText>
              </w:r>
            </w:del>
            <w:r w:rsidRPr="001E337B">
              <w:t>. </w:t>
            </w:r>
            <w:ins w:id="1974" w:author="Daniel Stewart" w:date="2022-02-10T12:04:00Z">
              <w:r w:rsidR="001E4EE5">
                <w:t>For the recession model, all project ages w</w:t>
              </w:r>
              <w:r w:rsidR="00351F75">
                <w:t>ere</w:t>
              </w:r>
            </w:ins>
            <w:ins w:id="1975" w:author="Daniel Stewart" w:date="2022-02-10T12:05:00Z">
              <w:r w:rsidR="00351F75">
                <w:t xml:space="preserve"> measured from the year </w:t>
              </w:r>
            </w:ins>
            <w:ins w:id="1976" w:author="Daniel Stewart" w:date="2022-02-10T12:04:00Z">
              <w:r w:rsidR="00351F75">
                <w:t>202</w:t>
              </w:r>
            </w:ins>
            <w:ins w:id="1977" w:author="Daniel Stewart" w:date="2022-02-10T12:05:00Z">
              <w:r w:rsidR="00351F75">
                <w:t>2</w:t>
              </w:r>
            </w:ins>
            <w:ins w:id="1978" w:author="Daniel Stewart" w:date="2022-02-10T12:04:00Z">
              <w:r w:rsidR="00351F75">
                <w:t>.</w:t>
              </w:r>
            </w:ins>
            <w:ins w:id="1979" w:author="Daniel Stewart" w:date="2022-02-10T12:05:00Z">
              <w:r w:rsidR="00351F75">
                <w:t xml:space="preserve"> Plot-based models were based on the </w:t>
              </w:r>
            </w:ins>
            <w:ins w:id="1980" w:author="Daniel Stewart" w:date="2022-02-10T12:06:00Z">
              <w:r w:rsidR="00351F75">
                <w:t xml:space="preserve">age at time </w:t>
              </w:r>
            </w:ins>
            <w:ins w:id="1981" w:author="Daniel Stewart" w:date="2022-02-10T12:05:00Z">
              <w:r w:rsidR="00351F75">
                <w:t xml:space="preserve">of </w:t>
              </w:r>
            </w:ins>
            <w:ins w:id="1982" w:author="Daniel Stewart" w:date="2022-02-10T12:06:00Z">
              <w:r w:rsidR="00351F75">
                <w:t>sampling, which</w:t>
              </w:r>
            </w:ins>
            <w:ins w:id="1983" w:author="Daniel Stewart" w:date="2022-02-10T12:05:00Z">
              <w:r w:rsidR="00351F75">
                <w:t xml:space="preserve"> was either </w:t>
              </w:r>
            </w:ins>
            <w:ins w:id="1984" w:author="Daniel Stewart" w:date="2022-02-10T12:06:00Z">
              <w:r w:rsidR="00351F75">
                <w:t xml:space="preserve">2015 or 2021. </w:t>
              </w:r>
            </w:ins>
          </w:p>
          <w:p w14:paraId="0F0AE945" w14:textId="77777777" w:rsidR="009867C7" w:rsidRDefault="009867C7">
            <w:pPr>
              <w:pStyle w:val="Table"/>
              <w:widowControl w:val="0"/>
              <w:ind w:left="126" w:right="145"/>
              <w:jc w:val="both"/>
              <w:rPr>
                <w:ins w:id="1985" w:author="Daniel Stewart" w:date="2022-02-10T11:45:00Z"/>
              </w:rPr>
              <w:pPrChange w:id="1986"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1987" w:author="Daniel Stewart" w:date="2022-02-10T12:29:00Z">
                <w:pPr>
                  <w:pStyle w:val="Table"/>
                </w:pPr>
              </w:pPrChange>
            </w:pPr>
          </w:p>
        </w:tc>
      </w:tr>
      <w:tr w:rsidR="009867C7" w:rsidRPr="001E337B" w14:paraId="542A5C68" w14:textId="77777777" w:rsidTr="009867C7">
        <w:trPr>
          <w:jc w:val="center"/>
          <w:trPrChange w:id="1988"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89"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1990" w:author="Daniel Stewart" w:date="2022-02-10T12:29:00Z">
                <w:pPr>
                  <w:pStyle w:val="Table"/>
                </w:pPr>
              </w:pPrChange>
            </w:pPr>
          </w:p>
        </w:tc>
        <w:tc>
          <w:tcPr>
            <w:tcW w:w="2571" w:type="dxa"/>
            <w:tcBorders>
              <w:left w:val="single" w:sz="4" w:space="0" w:color="auto"/>
            </w:tcBorders>
            <w:shd w:val="clear" w:color="auto" w:fill="auto"/>
            <w:hideMark/>
            <w:tcPrChange w:id="1991"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1992" w:author="Daniel Stewart" w:date="2022-02-10T12:29:00Z">
                <w:pPr>
                  <w:pStyle w:val="Table"/>
                </w:pPr>
              </w:pPrChange>
            </w:pPr>
            <w:r w:rsidRPr="001E337B">
              <w:t xml:space="preserve">Percent </w:t>
            </w:r>
            <w:del w:id="1993" w:author="Daniel Stewart" w:date="2022-02-10T12:06:00Z">
              <w:r w:rsidRPr="001E337B" w:rsidDel="00351F75">
                <w:delText>E</w:delText>
              </w:r>
            </w:del>
            <w:ins w:id="1994" w:author="Daniel Stewart" w:date="2022-02-10T12:06:00Z">
              <w:r w:rsidR="00351F75">
                <w:t>e</w:t>
              </w:r>
            </w:ins>
            <w:r w:rsidRPr="001E337B">
              <w:t>dge </w:t>
            </w:r>
          </w:p>
        </w:tc>
        <w:tc>
          <w:tcPr>
            <w:tcW w:w="5226" w:type="dxa"/>
            <w:tcBorders>
              <w:right w:val="single" w:sz="4" w:space="0" w:color="auto"/>
            </w:tcBorders>
            <w:shd w:val="clear" w:color="auto" w:fill="auto"/>
            <w:hideMark/>
            <w:tcPrChange w:id="1995"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1996" w:author="Daniel Stewart" w:date="2022-02-10T11:45:00Z"/>
              </w:rPr>
              <w:pPrChange w:id="1997" w:author="Daniel Stewart" w:date="2022-02-10T12:29:00Z">
                <w:pPr>
                  <w:pStyle w:val="Table"/>
                  <w:ind w:left="126"/>
                </w:pPr>
              </w:pPrChange>
            </w:pPr>
            <w:r w:rsidRPr="001E337B">
              <w:t>The proportion of a project area that is within 5 m of the channel edge, measured using</w:t>
            </w:r>
            <w:ins w:id="1998" w:author="Daniel Stewart" w:date="2022-02-09T11:49:00Z">
              <w:r w:rsidR="002432A4">
                <w:t xml:space="preserve"> the buffer geoprocessing tool in</w:t>
              </w:r>
            </w:ins>
            <w:r w:rsidRPr="001E337B">
              <w:t xml:space="preserve"> QGIS</w:t>
            </w:r>
            <w:ins w:id="1999" w:author="Daniel Stewart" w:date="2022-02-09T11:49:00Z">
              <w:r w:rsidR="002432A4">
                <w:t>.</w:t>
              </w:r>
            </w:ins>
            <w:del w:id="2000"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2001" w:author="Daniel Stewart" w:date="2022-02-10T11:45:00Z"/>
              </w:rPr>
              <w:pPrChange w:id="2002"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2003" w:author="Daniel Stewart" w:date="2022-02-10T12:29:00Z">
                <w:pPr>
                  <w:pStyle w:val="Table"/>
                </w:pPr>
              </w:pPrChange>
            </w:pPr>
          </w:p>
        </w:tc>
      </w:tr>
      <w:tr w:rsidR="009867C7" w:rsidRPr="001E337B" w14:paraId="199209E9" w14:textId="77777777" w:rsidTr="009867C7">
        <w:trPr>
          <w:jc w:val="center"/>
          <w:trPrChange w:id="2004"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05"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2006" w:author="Daniel Stewart" w:date="2022-02-10T12:29:00Z">
                <w:pPr>
                  <w:pStyle w:val="Table"/>
                </w:pPr>
              </w:pPrChange>
            </w:pPr>
          </w:p>
        </w:tc>
        <w:tc>
          <w:tcPr>
            <w:tcW w:w="2571" w:type="dxa"/>
            <w:tcBorders>
              <w:left w:val="single" w:sz="4" w:space="0" w:color="auto"/>
            </w:tcBorders>
            <w:shd w:val="clear" w:color="auto" w:fill="auto"/>
            <w:hideMark/>
            <w:tcPrChange w:id="2007"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2008"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2009"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2010" w:author="Daniel Stewart" w:date="2022-02-10T11:45:00Z"/>
              </w:rPr>
              <w:pPrChange w:id="2011" w:author="Daniel Stewart" w:date="2022-02-10T12:29:00Z">
                <w:pPr>
                  <w:pStyle w:val="Table"/>
                  <w:ind w:left="126"/>
                </w:pPr>
              </w:pPrChange>
            </w:pPr>
            <w:r w:rsidRPr="001E337B">
              <w:t>The total project area in m</w:t>
            </w:r>
            <w:r w:rsidRPr="001E337B">
              <w:rPr>
                <w:vertAlign w:val="superscript"/>
              </w:rPr>
              <w:t>2</w:t>
            </w:r>
            <w:ins w:id="2012" w:author="Daniel Stewart" w:date="2022-02-09T11:48:00Z">
              <w:r w:rsidR="002432A4">
                <w:t>. Area was measured using detailed aerial imagery and confirmed through site visits.</w:t>
              </w:r>
            </w:ins>
            <w:del w:id="2013"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2014" w:author="Daniel Stewart" w:date="2022-02-10T11:45:00Z"/>
              </w:rPr>
              <w:pPrChange w:id="2015"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2016" w:author="Daniel Stewart" w:date="2022-02-10T12:29:00Z">
                <w:pPr>
                  <w:pStyle w:val="Table"/>
                </w:pPr>
              </w:pPrChange>
            </w:pPr>
          </w:p>
        </w:tc>
      </w:tr>
      <w:tr w:rsidR="009867C7" w:rsidRPr="001E337B" w14:paraId="3A6D2417" w14:textId="77777777" w:rsidTr="009867C7">
        <w:trPr>
          <w:jc w:val="center"/>
          <w:trPrChange w:id="2017"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18"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2019" w:author="Daniel Stewart" w:date="2022-02-10T12:29:00Z">
                <w:pPr>
                  <w:pStyle w:val="Table"/>
                </w:pPr>
              </w:pPrChange>
            </w:pPr>
          </w:p>
        </w:tc>
        <w:tc>
          <w:tcPr>
            <w:tcW w:w="2571" w:type="dxa"/>
            <w:tcBorders>
              <w:left w:val="single" w:sz="4" w:space="0" w:color="auto"/>
            </w:tcBorders>
            <w:shd w:val="clear" w:color="auto" w:fill="auto"/>
            <w:hideMark/>
            <w:tcPrChange w:id="2020"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2021" w:author="Daniel Stewart" w:date="2022-02-10T12:29:00Z">
                <w:pPr>
                  <w:pStyle w:val="Table"/>
                </w:pPr>
              </w:pPrChange>
            </w:pPr>
            <w:r w:rsidRPr="001E337B">
              <w:t xml:space="preserve">Shear </w:t>
            </w:r>
            <w:ins w:id="2022" w:author="Daniel Stewart" w:date="2022-02-10T12:06:00Z">
              <w:r w:rsidR="00351F75">
                <w:t>b</w:t>
              </w:r>
            </w:ins>
            <w:del w:id="2023"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2024"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2025" w:author="Daniel Stewart" w:date="2022-02-10T11:45:00Z"/>
              </w:rPr>
              <w:pPrChange w:id="2026" w:author="Daniel Stewart" w:date="2022-02-10T12:29:00Z">
                <w:pPr>
                  <w:pStyle w:val="Table"/>
                  <w:ind w:left="126"/>
                </w:pPr>
              </w:pPrChange>
            </w:pPr>
            <w:r w:rsidRPr="001E337B">
              <w:t xml:space="preserve">Indicates whether a functioning shear boom </w:t>
            </w:r>
            <w:del w:id="2027"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2028" w:author="Daniel Stewart" w:date="2022-02-10T11:45:00Z"/>
              </w:rPr>
              <w:pPrChange w:id="2029"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2030" w:author="Daniel Stewart" w:date="2022-02-10T12:29:00Z">
                <w:pPr>
                  <w:pStyle w:val="Table"/>
                </w:pPr>
              </w:pPrChange>
            </w:pPr>
          </w:p>
        </w:tc>
      </w:tr>
      <w:tr w:rsidR="009867C7" w:rsidRPr="001E337B" w14:paraId="0E2B8758" w14:textId="77777777" w:rsidTr="009867C7">
        <w:trPr>
          <w:jc w:val="center"/>
          <w:trPrChange w:id="203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3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2033" w:author="Daniel Stewart" w:date="2022-02-10T12:29:00Z">
                <w:pPr>
                  <w:pStyle w:val="Table"/>
                </w:pPr>
              </w:pPrChange>
            </w:pPr>
          </w:p>
        </w:tc>
        <w:tc>
          <w:tcPr>
            <w:tcW w:w="2571" w:type="dxa"/>
            <w:tcBorders>
              <w:left w:val="single" w:sz="4" w:space="0" w:color="auto"/>
            </w:tcBorders>
            <w:shd w:val="clear" w:color="auto" w:fill="auto"/>
            <w:hideMark/>
            <w:tcPrChange w:id="2034"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2035" w:author="Daniel Stewart" w:date="2022-02-10T12:29:00Z">
                <w:pPr>
                  <w:pStyle w:val="Table"/>
                </w:pPr>
              </w:pPrChange>
            </w:pPr>
            <w:r w:rsidRPr="001E337B">
              <w:t xml:space="preserve">Offshore </w:t>
            </w:r>
            <w:del w:id="2036" w:author="Daniel Stewart" w:date="2022-02-10T12:12:00Z">
              <w:r w:rsidRPr="001E337B" w:rsidDel="00AD2899">
                <w:delText>S</w:delText>
              </w:r>
            </w:del>
            <w:ins w:id="2037" w:author="Daniel Stewart" w:date="2022-02-10T12:12:00Z">
              <w:r w:rsidR="00AD2899">
                <w:t>s</w:t>
              </w:r>
            </w:ins>
            <w:r w:rsidRPr="001E337B">
              <w:t>tructure </w:t>
            </w:r>
          </w:p>
        </w:tc>
        <w:tc>
          <w:tcPr>
            <w:tcW w:w="5226" w:type="dxa"/>
            <w:tcBorders>
              <w:right w:val="single" w:sz="4" w:space="0" w:color="auto"/>
            </w:tcBorders>
            <w:shd w:val="clear" w:color="auto" w:fill="auto"/>
            <w:hideMark/>
            <w:tcPrChange w:id="2038"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2039" w:author="Daniel Stewart" w:date="2022-02-10T11:45:00Z"/>
              </w:rPr>
              <w:pPrChange w:id="2040" w:author="Daniel Stewart" w:date="2022-02-10T12:29:00Z">
                <w:pPr>
                  <w:pStyle w:val="Table"/>
                  <w:ind w:left="126"/>
                </w:pPr>
              </w:pPrChange>
            </w:pPr>
            <w:r w:rsidRPr="001E337B">
              <w:t>Indicates whether other offshore structures like docks, log storage booms, etc., are presen</w:t>
            </w:r>
            <w:ins w:id="2041" w:author="Daniel Stewart" w:date="2022-02-10T12:09:00Z">
              <w:r w:rsidR="00351F75">
                <w:t>t along the foreshore.</w:t>
              </w:r>
            </w:ins>
            <w:del w:id="2042"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2043" w:author="Daniel Stewart" w:date="2022-02-10T11:45:00Z"/>
              </w:rPr>
              <w:pPrChange w:id="2044"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2045" w:author="Daniel Stewart" w:date="2022-02-10T12:29:00Z">
                <w:pPr>
                  <w:pStyle w:val="Table"/>
                </w:pPr>
              </w:pPrChange>
            </w:pPr>
          </w:p>
        </w:tc>
      </w:tr>
      <w:tr w:rsidR="009867C7" w:rsidRPr="001E337B" w14:paraId="41E2A95B" w14:textId="77777777" w:rsidTr="00351F75">
        <w:trPr>
          <w:trHeight w:val="742"/>
          <w:jc w:val="center"/>
          <w:trPrChange w:id="2046"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47"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2048"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2049"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2050" w:author="Daniel Stewart" w:date="2022-02-10T12:29:00Z">
                <w:pPr>
                  <w:pStyle w:val="Table"/>
                </w:pPr>
              </w:pPrChange>
            </w:pPr>
            <w:ins w:id="2051" w:author="Daniel Stewart" w:date="2022-02-09T11:51:00Z">
              <w:r>
                <w:t>Slough</w:t>
              </w:r>
            </w:ins>
            <w:del w:id="2052"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2053"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2054" w:author="Daniel Stewart" w:date="2022-02-10T12:29:00Z">
                <w:pPr>
                  <w:pStyle w:val="Table"/>
                </w:pPr>
              </w:pPrChange>
            </w:pPr>
            <w:r w:rsidRPr="001E337B">
              <w:t xml:space="preserve">Indicates </w:t>
            </w:r>
            <w:ins w:id="2055" w:author="Daniel Stewart" w:date="2022-02-09T11:52:00Z">
              <w:r w:rsidR="003C7484">
                <w:t>whether the site is located in a slough (e.g.</w:t>
              </w:r>
            </w:ins>
            <w:ins w:id="2056" w:author="Daniel Stewart" w:date="2022-02-10T12:09:00Z">
              <w:r w:rsidR="00351F75">
                <w:t>,</w:t>
              </w:r>
            </w:ins>
            <w:ins w:id="2057" w:author="Daniel Stewart" w:date="2022-02-09T11:52:00Z">
              <w:r w:rsidR="003C7484">
                <w:t xml:space="preserve"> Deas Slough, Ladner Slough, Eburne Slough) and is thus protected from large vessel wak</w:t>
              </w:r>
            </w:ins>
            <w:ins w:id="2058" w:author="Daniel Stewart" w:date="2022-02-09T11:53:00Z">
              <w:r w:rsidR="003C7484">
                <w:t>e and substantial erosional forces.</w:t>
              </w:r>
            </w:ins>
            <w:del w:id="2059"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2060" w:author="Daniel Stewart" w:date="2022-02-10T12:27:00Z"/>
        </w:rPr>
      </w:pPr>
    </w:p>
    <w:p w14:paraId="715DF9A2" w14:textId="00BA5C34" w:rsidR="00493C5C" w:rsidRDefault="00493C5C" w:rsidP="00493C5C">
      <w:pPr>
        <w:rPr>
          <w:ins w:id="2061" w:author="Daniel Stewart" w:date="2022-02-10T12:29:00Z"/>
        </w:rPr>
      </w:pPr>
    </w:p>
    <w:p w14:paraId="086FD65D" w14:textId="77777777" w:rsidR="00493C5C" w:rsidRPr="00493C5C" w:rsidRDefault="00493C5C" w:rsidP="00493C5C">
      <w:pPr>
        <w:rPr>
          <w:ins w:id="2062" w:author="Daniel Stewart" w:date="2022-02-10T12:29:00Z"/>
        </w:rPr>
      </w:pPr>
    </w:p>
    <w:p w14:paraId="18E29533" w14:textId="51A447CE" w:rsidR="00493BF5" w:rsidDel="00AD2899" w:rsidRDefault="00493BF5">
      <w:pPr>
        <w:widowControl w:val="0"/>
        <w:spacing w:line="240" w:lineRule="auto"/>
        <w:rPr>
          <w:del w:id="2063" w:author="Daniel Stewart" w:date="2022-02-10T12:14:00Z"/>
        </w:rPr>
        <w:pPrChange w:id="2064" w:author="Daniel Stewart" w:date="2022-02-10T12:29:00Z">
          <w:pPr/>
        </w:pPrChange>
      </w:pPr>
    </w:p>
    <w:p w14:paraId="62021A27" w14:textId="0804C968" w:rsidR="00A200F2" w:rsidDel="00AD2899" w:rsidRDefault="00A200F2">
      <w:pPr>
        <w:widowControl w:val="0"/>
        <w:spacing w:line="240" w:lineRule="auto"/>
        <w:rPr>
          <w:del w:id="2065" w:author="Daniel Stewart" w:date="2022-02-10T12:14:00Z"/>
        </w:rPr>
        <w:pPrChange w:id="2066" w:author="Daniel Stewart" w:date="2022-02-10T12:29:00Z">
          <w:pPr/>
        </w:pPrChange>
      </w:pPr>
    </w:p>
    <w:p w14:paraId="05B23E76" w14:textId="52B0CE48" w:rsidR="00A200F2" w:rsidRDefault="00AD2899">
      <w:pPr>
        <w:pStyle w:val="Heading1"/>
        <w:keepNext w:val="0"/>
        <w:keepLines w:val="0"/>
        <w:widowControl w:val="0"/>
        <w:numPr>
          <w:ilvl w:val="0"/>
          <w:numId w:val="0"/>
        </w:numPr>
        <w:spacing w:line="240" w:lineRule="auto"/>
        <w:rPr>
          <w:ins w:id="2067" w:author="Daniel Stewart" w:date="2022-02-10T12:21:00Z"/>
          <w:rFonts w:eastAsia="Times New Roman"/>
        </w:rPr>
        <w:pPrChange w:id="2068" w:author="Daniel Stewart" w:date="2022-02-10T12:29:00Z">
          <w:pPr>
            <w:pStyle w:val="Heading1"/>
            <w:numPr>
              <w:numId w:val="0"/>
            </w:numPr>
            <w:ind w:left="0" w:firstLine="0"/>
          </w:pPr>
        </w:pPrChange>
      </w:pPr>
      <w:ins w:id="2069" w:author="Daniel Stewart" w:date="2022-02-10T12:14:00Z">
        <w:r>
          <w:rPr>
            <w:rFonts w:eastAsia="Times New Roman"/>
          </w:rPr>
          <w:t>A</w:t>
        </w:r>
      </w:ins>
      <w:ins w:id="2070" w:author="Daniel Stewart" w:date="2022-02-08T10:39:00Z">
        <w:r w:rsidR="00FA28C5" w:rsidRPr="0099294D">
          <w:rPr>
            <w:rFonts w:eastAsia="Times New Roman"/>
          </w:rPr>
          <w:t>ppendix </w:t>
        </w:r>
        <w:r w:rsidR="00FA28C5">
          <w:rPr>
            <w:rFonts w:eastAsia="Times New Roman"/>
          </w:rPr>
          <w:t>E</w:t>
        </w:r>
        <w:r w:rsidR="00FA28C5" w:rsidRPr="0099294D">
          <w:rPr>
            <w:rFonts w:eastAsia="Times New Roman"/>
          </w:rPr>
          <w:t>. </w:t>
        </w:r>
      </w:ins>
      <w:ins w:id="2071" w:author="Daniel Stewart" w:date="2022-02-08T10:40:00Z">
        <w:r w:rsidR="00FA28C5">
          <w:rPr>
            <w:rFonts w:eastAsia="Times New Roman"/>
          </w:rPr>
          <w:t xml:space="preserve">Summary </w:t>
        </w:r>
      </w:ins>
      <w:ins w:id="2072" w:author="Daniel Stewart" w:date="2022-02-08T10:43:00Z">
        <w:r w:rsidR="00FA28C5">
          <w:rPr>
            <w:rFonts w:eastAsia="Times New Roman"/>
          </w:rPr>
          <w:t>s</w:t>
        </w:r>
      </w:ins>
      <w:ins w:id="2073" w:author="Daniel Stewart" w:date="2022-02-08T10:42:00Z">
        <w:r w:rsidR="00FA28C5">
          <w:rPr>
            <w:rFonts w:eastAsia="Times New Roman"/>
          </w:rPr>
          <w:t>tatistics</w:t>
        </w:r>
      </w:ins>
      <w:ins w:id="2074" w:author="Daniel Stewart" w:date="2022-02-08T10:40:00Z">
        <w:r w:rsidR="00FA28C5">
          <w:rPr>
            <w:rFonts w:eastAsia="Times New Roman"/>
          </w:rPr>
          <w:t xml:space="preserve"> of </w:t>
        </w:r>
      </w:ins>
      <w:ins w:id="2075" w:author="Daniel Stewart" w:date="2022-02-08T10:43:00Z">
        <w:r w:rsidR="00FA28C5">
          <w:rPr>
            <w:rFonts w:eastAsia="Times New Roman"/>
          </w:rPr>
          <w:t>r</w:t>
        </w:r>
      </w:ins>
      <w:ins w:id="2076" w:author="Daniel Stewart" w:date="2022-02-08T10:40:00Z">
        <w:r w:rsidR="00FA28C5">
          <w:rPr>
            <w:rFonts w:eastAsia="Times New Roman"/>
          </w:rPr>
          <w:t xml:space="preserve">ecession </w:t>
        </w:r>
      </w:ins>
      <w:ins w:id="2077" w:author="Daniel Stewart" w:date="2022-02-08T10:43:00Z">
        <w:r w:rsidR="00FA28C5">
          <w:rPr>
            <w:rFonts w:eastAsia="Times New Roman"/>
          </w:rPr>
          <w:t>m</w:t>
        </w:r>
      </w:ins>
      <w:ins w:id="2078" w:author="Daniel Stewart" w:date="2022-02-08T10:40:00Z">
        <w:r w:rsidR="00FA28C5">
          <w:rPr>
            <w:rFonts w:eastAsia="Times New Roman"/>
          </w:rPr>
          <w:t xml:space="preserve">odel </w:t>
        </w:r>
      </w:ins>
      <w:ins w:id="2079" w:author="Daniel Stewart" w:date="2022-02-08T10:43:00Z">
        <w:r w:rsidR="00FA28C5">
          <w:rPr>
            <w:rFonts w:eastAsia="Times New Roman"/>
          </w:rPr>
          <w:t>v</w:t>
        </w:r>
      </w:ins>
      <w:ins w:id="2080" w:author="Daniel Stewart" w:date="2022-02-08T10:42:00Z">
        <w:r w:rsidR="00FA28C5">
          <w:rPr>
            <w:rFonts w:eastAsia="Times New Roman"/>
          </w:rPr>
          <w:t>ariables</w:t>
        </w:r>
      </w:ins>
    </w:p>
    <w:p w14:paraId="420712DF" w14:textId="18B4CF0F" w:rsidR="00487C0B" w:rsidRDefault="00493C5C">
      <w:pPr>
        <w:pStyle w:val="Caption"/>
        <w:widowControl w:val="0"/>
        <w:rPr>
          <w:ins w:id="2081" w:author="Daniel Stewart" w:date="2022-02-10T12:21:00Z"/>
        </w:rPr>
        <w:pPrChange w:id="2082" w:author="Daniel Stewart" w:date="2022-02-10T12:29:00Z">
          <w:pPr>
            <w:pStyle w:val="Caption"/>
          </w:pPr>
        </w:pPrChange>
      </w:pPr>
      <w:ins w:id="2083" w:author="Daniel Stewart" w:date="2022-02-10T12:31:00Z">
        <w:r>
          <w:br/>
        </w:r>
      </w:ins>
      <w:ins w:id="2084" w:author="Daniel Stewart" w:date="2022-02-10T12:21:00Z">
        <w:r w:rsidR="00487C0B">
          <w:t>Table E</w:t>
        </w:r>
      </w:ins>
      <w:ins w:id="2085" w:author="Daniel Stewart" w:date="2022-02-10T12:53:00Z">
        <w:r w:rsidR="00F446D6">
          <w:t>1</w:t>
        </w:r>
      </w:ins>
      <w:ins w:id="2086" w:author="Daniel Stewart" w:date="2022-02-10T12:21:00Z">
        <w:r w:rsidR="00487C0B">
          <w:t>. Summary statistics for</w:t>
        </w:r>
      </w:ins>
      <w:ins w:id="2087" w:author="Daniel Stewart" w:date="2022-02-10T12:22:00Z">
        <w:r w:rsidR="00487C0B">
          <w:t xml:space="preserve"> all variables included in the marsh recession model. Continuous data are summarized using</w:t>
        </w:r>
      </w:ins>
      <w:ins w:id="2088" w:author="Daniel Stewart" w:date="2022-02-10T12:21:00Z">
        <w:r w:rsidR="00487C0B">
          <w:t xml:space="preserve"> minimum, maximum, </w:t>
        </w:r>
        <w:proofErr w:type="gramStart"/>
        <w:r w:rsidR="00487C0B">
          <w:t>mean</w:t>
        </w:r>
        <w:proofErr w:type="gramEnd"/>
        <w:r w:rsidR="00487C0B">
          <w:t xml:space="preserve"> and standard deviation values</w:t>
        </w:r>
      </w:ins>
      <w:ins w:id="2089" w:author="Daniel Stewart" w:date="2022-02-10T12:22:00Z">
        <w:r w:rsidR="00487C0B">
          <w:t xml:space="preserve">, while categorical data show the </w:t>
        </w:r>
      </w:ins>
      <w:ins w:id="2090" w:author="Daniel Stewart" w:date="2022-02-10T12:23:00Z">
        <w:r w:rsidR="00487C0B">
          <w:t>number and relative frequency of each variable.</w:t>
        </w:r>
      </w:ins>
    </w:p>
    <w:p w14:paraId="28F198B5" w14:textId="2AE0E928" w:rsidR="00FA28C5" w:rsidRPr="00493BF5" w:rsidDel="00487C0B" w:rsidRDefault="00FA28C5" w:rsidP="00D95039">
      <w:pPr>
        <w:rPr>
          <w:del w:id="2091" w:author="Daniel Stewart" w:date="2022-02-10T12:21:00Z"/>
        </w:rPr>
      </w:pPr>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209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2093"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2094" w:author="Daniel Stewart" w:date="2022-02-08T10:37:00Z"/>
                <w:b/>
                <w:bCs/>
                <w:rPrChange w:id="2095" w:author="Daniel Stewart" w:date="2022-02-10T12:15:00Z">
                  <w:rPr>
                    <w:ins w:id="2096" w:author="Daniel Stewart" w:date="2022-02-08T10:37:00Z"/>
                    <w:rFonts w:ascii="Calibri" w:hAnsi="Calibri" w:cs="Calibri"/>
                    <w:color w:val="000000"/>
                  </w:rPr>
                </w:rPrChange>
              </w:rPr>
              <w:pPrChange w:id="2097" w:author="Daniel Stewart" w:date="2022-02-10T12:15:00Z">
                <w:pPr>
                  <w:pStyle w:val="Table"/>
                </w:pPr>
              </w:pPrChange>
            </w:pPr>
            <w:ins w:id="2098" w:author="Daniel Stewart" w:date="2022-02-08T10:37:00Z">
              <w:r w:rsidRPr="00AD2899">
                <w:rPr>
                  <w:b/>
                  <w:bCs/>
                  <w:rPrChange w:id="2099" w:author="Daniel Stewart" w:date="2022-02-10T12:15:00Z">
                    <w:rPr>
                      <w:rFonts w:ascii="Calibri" w:hAnsi="Calibri" w:cs="Calibri"/>
                      <w:color w:val="000000"/>
                    </w:rPr>
                  </w:rPrChange>
                </w:rPr>
                <w:t xml:space="preserve">Continuous </w:t>
              </w:r>
            </w:ins>
            <w:ins w:id="2100" w:author="Daniel Stewart" w:date="2022-02-08T10:38:00Z">
              <w:r w:rsidRPr="00AD2899">
                <w:rPr>
                  <w:b/>
                  <w:bCs/>
                  <w:rPrChange w:id="2101"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2102" w:author="Daniel Stewart" w:date="2022-02-08T10:37:00Z"/>
                <w:b/>
                <w:bCs/>
                <w:rPrChange w:id="2103" w:author="Daniel Stewart" w:date="2022-02-10T12:15:00Z">
                  <w:rPr>
                    <w:ins w:id="2104" w:author="Daniel Stewart" w:date="2022-02-08T10:37:00Z"/>
                    <w:rFonts w:ascii="Calibri" w:hAnsi="Calibri" w:cs="Calibri"/>
                    <w:color w:val="000000"/>
                  </w:rPr>
                </w:rPrChange>
              </w:rPr>
              <w:pPrChange w:id="2105" w:author="Daniel Stewart" w:date="2022-02-10T12:15:00Z">
                <w:pPr>
                  <w:pStyle w:val="Table"/>
                </w:pPr>
              </w:pPrChange>
            </w:pPr>
            <w:ins w:id="2106" w:author="Daniel Stewart" w:date="2022-02-08T10:37:00Z">
              <w:r w:rsidRPr="00AD2899">
                <w:rPr>
                  <w:b/>
                  <w:bCs/>
                  <w:rPrChange w:id="2107" w:author="Daniel Stewart" w:date="2022-02-10T12:15:00Z">
                    <w:rPr>
                      <w:rFonts w:ascii="Calibri" w:hAnsi="Calibri" w:cs="Calibri"/>
                      <w:color w:val="000000"/>
                    </w:rPr>
                  </w:rPrChange>
                </w:rPr>
                <w:t xml:space="preserve">Categorical </w:t>
              </w:r>
            </w:ins>
            <w:ins w:id="2108" w:author="Daniel Stewart" w:date="2022-02-08T10:38:00Z">
              <w:r w:rsidRPr="00AD2899">
                <w:rPr>
                  <w:b/>
                  <w:bCs/>
                  <w:rPrChange w:id="2109"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2110"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2111" w:author="Daniel Stewart" w:date="2022-02-08T10:37:00Z"/>
                <w:i/>
                <w:iCs/>
                <w:rPrChange w:id="2112" w:author="Daniel Stewart" w:date="2022-02-10T12:19:00Z">
                  <w:rPr>
                    <w:ins w:id="2113" w:author="Daniel Stewart" w:date="2022-02-08T10:37:00Z"/>
                    <w:rFonts w:ascii="Calibri" w:hAnsi="Calibri" w:cs="Calibri"/>
                    <w:color w:val="000000"/>
                  </w:rPr>
                </w:rPrChange>
              </w:rPr>
            </w:pPr>
            <w:ins w:id="2114" w:author="Daniel Stewart" w:date="2022-02-08T10:37:00Z">
              <w:r w:rsidRPr="00AD2899">
                <w:rPr>
                  <w:i/>
                  <w:iCs/>
                  <w:rPrChange w:id="2115"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2116" w:author="Daniel Stewart" w:date="2022-02-08T10:37:00Z"/>
                <w:i/>
                <w:iCs/>
                <w:rPrChange w:id="2117" w:author="Daniel Stewart" w:date="2022-02-10T12:19:00Z">
                  <w:rPr>
                    <w:ins w:id="2118" w:author="Daniel Stewart" w:date="2022-02-08T10:37:00Z"/>
                    <w:rFonts w:ascii="Calibri" w:hAnsi="Calibri" w:cs="Calibri"/>
                    <w:color w:val="000000"/>
                  </w:rPr>
                </w:rPrChange>
              </w:rPr>
              <w:pPrChange w:id="2119" w:author="Daniel Stewart" w:date="2022-02-10T12:15:00Z">
                <w:pPr>
                  <w:pStyle w:val="Table"/>
                </w:pPr>
              </w:pPrChange>
            </w:pPr>
            <w:ins w:id="2120" w:author="Daniel Stewart" w:date="2022-02-08T10:37:00Z">
              <w:r w:rsidRPr="00AD2899">
                <w:rPr>
                  <w:i/>
                  <w:iCs/>
                  <w:rPrChange w:id="2121"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2122" w:author="Daniel Stewart" w:date="2022-02-08T10:37:00Z"/>
                <w:i/>
                <w:iCs/>
                <w:rPrChange w:id="2123" w:author="Daniel Stewart" w:date="2022-02-10T12:19:00Z">
                  <w:rPr>
                    <w:ins w:id="2124" w:author="Daniel Stewart" w:date="2022-02-08T10:37:00Z"/>
                    <w:rFonts w:ascii="Calibri" w:hAnsi="Calibri" w:cs="Calibri"/>
                    <w:color w:val="000000"/>
                  </w:rPr>
                </w:rPrChange>
              </w:rPr>
              <w:pPrChange w:id="2125" w:author="Daniel Stewart" w:date="2022-02-10T12:15:00Z">
                <w:pPr>
                  <w:pStyle w:val="Table"/>
                </w:pPr>
              </w:pPrChange>
            </w:pPr>
            <w:ins w:id="2126" w:author="Daniel Stewart" w:date="2022-02-08T10:37:00Z">
              <w:r w:rsidRPr="00AD2899">
                <w:rPr>
                  <w:i/>
                  <w:iCs/>
                  <w:rPrChange w:id="2127"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2128" w:author="Daniel Stewart" w:date="2022-02-08T10:37:00Z"/>
                <w:i/>
                <w:iCs/>
                <w:rPrChange w:id="2129" w:author="Daniel Stewart" w:date="2022-02-10T12:19:00Z">
                  <w:rPr>
                    <w:ins w:id="2130" w:author="Daniel Stewart" w:date="2022-02-08T10:37:00Z"/>
                    <w:rFonts w:ascii="Calibri" w:hAnsi="Calibri" w:cs="Calibri"/>
                    <w:color w:val="000000"/>
                  </w:rPr>
                </w:rPrChange>
              </w:rPr>
              <w:pPrChange w:id="2131" w:author="Daniel Stewart" w:date="2022-02-10T12:15:00Z">
                <w:pPr>
                  <w:pStyle w:val="Table"/>
                </w:pPr>
              </w:pPrChange>
            </w:pPr>
            <w:ins w:id="2132" w:author="Daniel Stewart" w:date="2022-02-08T10:37:00Z">
              <w:r w:rsidRPr="00AD2899">
                <w:rPr>
                  <w:i/>
                  <w:iCs/>
                  <w:rPrChange w:id="2133"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2134" w:author="Daniel Stewart" w:date="2022-02-08T10:37:00Z"/>
                <w:i/>
                <w:iCs/>
                <w:rPrChange w:id="2135" w:author="Daniel Stewart" w:date="2022-02-10T12:19:00Z">
                  <w:rPr>
                    <w:ins w:id="2136" w:author="Daniel Stewart" w:date="2022-02-08T10:37:00Z"/>
                    <w:rFonts w:ascii="Calibri" w:hAnsi="Calibri" w:cs="Calibri"/>
                    <w:color w:val="000000"/>
                  </w:rPr>
                </w:rPrChange>
              </w:rPr>
              <w:pPrChange w:id="2137" w:author="Daniel Stewart" w:date="2022-02-10T12:15:00Z">
                <w:pPr>
                  <w:pStyle w:val="Table"/>
                </w:pPr>
              </w:pPrChange>
            </w:pPr>
            <w:proofErr w:type="spellStart"/>
            <w:ins w:id="2138" w:author="Daniel Stewart" w:date="2022-02-08T10:37:00Z">
              <w:r w:rsidRPr="00AD2899">
                <w:rPr>
                  <w:i/>
                  <w:iCs/>
                  <w:rPrChange w:id="2139" w:author="Daniel Stewart" w:date="2022-02-10T12:19:00Z">
                    <w:rPr>
                      <w:rFonts w:ascii="Calibri" w:hAnsi="Calibri" w:cs="Calibri"/>
                      <w:color w:val="000000"/>
                    </w:rPr>
                  </w:rPrChange>
                </w:rPr>
                <w:t>stdev</w:t>
              </w:r>
              <w:proofErr w:type="spellEnd"/>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2140" w:author="Daniel Stewart" w:date="2022-02-08T10:37:00Z"/>
                <w:i/>
                <w:iCs/>
                <w:rPrChange w:id="2141" w:author="Daniel Stewart" w:date="2022-02-10T12:19:00Z">
                  <w:rPr>
                    <w:ins w:id="2142" w:author="Daniel Stewart" w:date="2022-02-08T10:37:00Z"/>
                    <w:rFonts w:ascii="Calibri" w:hAnsi="Calibri" w:cs="Calibri"/>
                    <w:color w:val="000000"/>
                  </w:rPr>
                </w:rPrChange>
              </w:rPr>
              <w:pPrChange w:id="2143" w:author="Daniel Stewart" w:date="2022-02-10T12:15:00Z">
                <w:pPr>
                  <w:pStyle w:val="Table"/>
                </w:pPr>
              </w:pPrChange>
            </w:pPr>
            <w:ins w:id="2144" w:author="Daniel Stewart" w:date="2022-02-08T10:37:00Z">
              <w:r w:rsidRPr="00AD2899">
                <w:rPr>
                  <w:i/>
                  <w:iCs/>
                  <w:rPrChange w:id="2145"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2146" w:author="Daniel Stewart" w:date="2022-02-08T10:37:00Z"/>
                <w:i/>
                <w:iCs/>
                <w:rPrChange w:id="2147" w:author="Daniel Stewart" w:date="2022-02-10T12:19:00Z">
                  <w:rPr>
                    <w:ins w:id="2148" w:author="Daniel Stewart" w:date="2022-02-08T10:37:00Z"/>
                    <w:rFonts w:ascii="Calibri" w:hAnsi="Calibri" w:cs="Calibri"/>
                    <w:color w:val="000000"/>
                  </w:rPr>
                </w:rPrChange>
              </w:rPr>
              <w:pPrChange w:id="2149" w:author="Daniel Stewart" w:date="2022-02-10T12:15:00Z">
                <w:pPr>
                  <w:pStyle w:val="Table"/>
                </w:pPr>
              </w:pPrChange>
            </w:pPr>
            <w:ins w:id="2150" w:author="Daniel Stewart" w:date="2022-02-08T10:37:00Z">
              <w:r w:rsidRPr="00AD2899">
                <w:rPr>
                  <w:i/>
                  <w:iCs/>
                  <w:rPrChange w:id="2151"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215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2153" w:author="Daniel Stewart" w:date="2022-02-08T10:37:00Z"/>
                <w:rPrChange w:id="2154" w:author="Daniel Stewart" w:date="2022-02-08T10:43:00Z">
                  <w:rPr>
                    <w:ins w:id="2155" w:author="Daniel Stewart" w:date="2022-02-08T10:37:00Z"/>
                    <w:rFonts w:ascii="Calibri" w:hAnsi="Calibri" w:cs="Calibri"/>
                    <w:color w:val="000000"/>
                  </w:rPr>
                </w:rPrChange>
              </w:rPr>
            </w:pPr>
            <w:ins w:id="2156" w:author="Daniel Stewart" w:date="2022-02-08T10:37:00Z">
              <w:r w:rsidRPr="00FA28C5">
                <w:rPr>
                  <w:rPrChange w:id="2157" w:author="Daniel Stewart" w:date="2022-02-08T10:43:00Z">
                    <w:rPr>
                      <w:rFonts w:ascii="Calibri" w:hAnsi="Calibri" w:cs="Calibri"/>
                      <w:color w:val="000000"/>
                    </w:rPr>
                  </w:rPrChange>
                </w:rPr>
                <w:t xml:space="preserve">Distance </w:t>
              </w:r>
            </w:ins>
            <w:ins w:id="2158" w:author="Daniel Stewart" w:date="2022-02-10T12:17:00Z">
              <w:r w:rsidR="00AD2899">
                <w:t>u</w:t>
              </w:r>
            </w:ins>
            <w:ins w:id="2159" w:author="Daniel Stewart" w:date="2022-02-08T10:37:00Z">
              <w:r w:rsidRPr="00FA28C5">
                <w:rPr>
                  <w:rPrChange w:id="2160"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2161" w:author="Daniel Stewart" w:date="2022-02-08T10:37:00Z"/>
                <w:rPrChange w:id="2162" w:author="Daniel Stewart" w:date="2022-02-08T10:43:00Z">
                  <w:rPr>
                    <w:ins w:id="2163" w:author="Daniel Stewart" w:date="2022-02-08T10:37:00Z"/>
                    <w:rFonts w:ascii="Calibri" w:hAnsi="Calibri" w:cs="Calibri"/>
                    <w:color w:val="000000"/>
                  </w:rPr>
                </w:rPrChange>
              </w:rPr>
              <w:pPrChange w:id="2164" w:author="Daniel Stewart" w:date="2022-02-10T12:18:00Z">
                <w:pPr>
                  <w:pStyle w:val="Table"/>
                </w:pPr>
              </w:pPrChange>
            </w:pPr>
            <w:ins w:id="2165" w:author="Daniel Stewart" w:date="2022-02-08T10:37:00Z">
              <w:r w:rsidRPr="00FA28C5">
                <w:rPr>
                  <w:rPrChange w:id="2166"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2167" w:author="Daniel Stewart" w:date="2022-02-08T10:37:00Z"/>
                <w:rPrChange w:id="2168" w:author="Daniel Stewart" w:date="2022-02-08T10:43:00Z">
                  <w:rPr>
                    <w:ins w:id="2169" w:author="Daniel Stewart" w:date="2022-02-08T10:37:00Z"/>
                    <w:rFonts w:ascii="Calibri" w:hAnsi="Calibri" w:cs="Calibri"/>
                    <w:color w:val="000000"/>
                  </w:rPr>
                </w:rPrChange>
              </w:rPr>
              <w:pPrChange w:id="2170" w:author="Daniel Stewart" w:date="2022-02-10T12:15:00Z">
                <w:pPr>
                  <w:pStyle w:val="Table"/>
                </w:pPr>
              </w:pPrChange>
            </w:pPr>
            <w:ins w:id="2171" w:author="Daniel Stewart" w:date="2022-02-08T10:37:00Z">
              <w:r w:rsidRPr="00FA28C5">
                <w:rPr>
                  <w:rPrChange w:id="2172" w:author="Daniel Stewart" w:date="2022-02-08T10:43:00Z">
                    <w:rPr>
                      <w:rFonts w:ascii="Calibri" w:hAnsi="Calibri" w:cs="Calibri"/>
                      <w:color w:val="000000"/>
                    </w:rPr>
                  </w:rPrChange>
                </w:rPr>
                <w:t>46.9</w:t>
              </w:r>
            </w:ins>
            <w:ins w:id="2173"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2174" w:author="Daniel Stewart" w:date="2022-02-08T10:37:00Z"/>
                <w:rPrChange w:id="2175" w:author="Daniel Stewart" w:date="2022-02-08T10:43:00Z">
                  <w:rPr>
                    <w:ins w:id="2176" w:author="Daniel Stewart" w:date="2022-02-08T10:37:00Z"/>
                    <w:rFonts w:ascii="Calibri" w:hAnsi="Calibri" w:cs="Calibri"/>
                    <w:color w:val="000000"/>
                  </w:rPr>
                </w:rPrChange>
              </w:rPr>
              <w:pPrChange w:id="2177" w:author="Daniel Stewart" w:date="2022-02-10T12:15:00Z">
                <w:pPr>
                  <w:pStyle w:val="Table"/>
                </w:pPr>
              </w:pPrChange>
            </w:pPr>
            <w:ins w:id="2178" w:author="Daniel Stewart" w:date="2022-02-08T10:37:00Z">
              <w:r w:rsidRPr="00FA28C5">
                <w:rPr>
                  <w:rPrChange w:id="2179" w:author="Daniel Stewart" w:date="2022-02-08T10:43:00Z">
                    <w:rPr>
                      <w:rFonts w:ascii="Calibri" w:hAnsi="Calibri" w:cs="Calibri"/>
                      <w:color w:val="000000"/>
                    </w:rPr>
                  </w:rPrChange>
                </w:rPr>
                <w:t>15.0</w:t>
              </w:r>
            </w:ins>
            <w:ins w:id="2180"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2181" w:author="Daniel Stewart" w:date="2022-02-08T10:37:00Z"/>
                <w:rPrChange w:id="2182" w:author="Daniel Stewart" w:date="2022-02-08T10:43:00Z">
                  <w:rPr>
                    <w:ins w:id="2183" w:author="Daniel Stewart" w:date="2022-02-08T10:37:00Z"/>
                    <w:rFonts w:ascii="Calibri" w:hAnsi="Calibri" w:cs="Calibri"/>
                    <w:color w:val="000000"/>
                  </w:rPr>
                </w:rPrChange>
              </w:rPr>
              <w:pPrChange w:id="2184" w:author="Daniel Stewart" w:date="2022-02-10T12:15:00Z">
                <w:pPr>
                  <w:pStyle w:val="Table"/>
                </w:pPr>
              </w:pPrChange>
            </w:pPr>
            <w:ins w:id="2185" w:author="Daniel Stewart" w:date="2022-02-08T10:37:00Z">
              <w:r w:rsidRPr="00FA28C5">
                <w:rPr>
                  <w:rPrChange w:id="2186"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2187" w:author="Daniel Stewart" w:date="2022-02-08T10:37:00Z"/>
                <w:rPrChange w:id="2188" w:author="Daniel Stewart" w:date="2022-02-08T10:43:00Z">
                  <w:rPr>
                    <w:ins w:id="2189" w:author="Daniel Stewart" w:date="2022-02-08T10:37:00Z"/>
                    <w:rFonts w:ascii="Calibri" w:hAnsi="Calibri" w:cs="Calibri"/>
                    <w:color w:val="000000"/>
                  </w:rPr>
                </w:rPrChange>
              </w:rPr>
              <w:pPrChange w:id="2190" w:author="Daniel Stewart" w:date="2022-02-10T12:15:00Z">
                <w:pPr>
                  <w:pStyle w:val="Table"/>
                </w:pPr>
              </w:pPrChange>
            </w:pPr>
            <w:ins w:id="219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2192" w:author="Daniel Stewart" w:date="2022-02-08T10:37:00Z"/>
                <w:rPrChange w:id="2193" w:author="Daniel Stewart" w:date="2022-02-08T10:43:00Z">
                  <w:rPr>
                    <w:ins w:id="2194" w:author="Daniel Stewart" w:date="2022-02-08T10:37:00Z"/>
                    <w:rFonts w:ascii="Calibri" w:hAnsi="Calibri" w:cs="Calibri"/>
                    <w:color w:val="000000"/>
                  </w:rPr>
                </w:rPrChange>
              </w:rPr>
              <w:pPrChange w:id="2195" w:author="Daniel Stewart" w:date="2022-02-10T12:15:00Z">
                <w:pPr>
                  <w:pStyle w:val="Table"/>
                </w:pPr>
              </w:pPrChange>
            </w:pPr>
            <w:ins w:id="2196" w:author="Daniel Stewart" w:date="2022-02-08T10:56:00Z">
              <w:r>
                <w:t>-</w:t>
              </w:r>
            </w:ins>
          </w:p>
        </w:tc>
      </w:tr>
      <w:tr w:rsidR="00C872E7" w:rsidRPr="00FA28C5" w14:paraId="565F5A44" w14:textId="77777777" w:rsidTr="00AD2899">
        <w:trPr>
          <w:gridAfter w:val="1"/>
          <w:wAfter w:w="22" w:type="dxa"/>
          <w:trHeight w:val="340"/>
          <w:jc w:val="center"/>
          <w:ins w:id="219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2198" w:author="Daniel Stewart" w:date="2022-02-08T10:37:00Z"/>
                <w:rPrChange w:id="2199" w:author="Daniel Stewart" w:date="2022-02-08T10:43:00Z">
                  <w:rPr>
                    <w:ins w:id="2200" w:author="Daniel Stewart" w:date="2022-02-08T10:37:00Z"/>
                    <w:rFonts w:ascii="Calibri" w:hAnsi="Calibri" w:cs="Calibri"/>
                    <w:color w:val="000000"/>
                  </w:rPr>
                </w:rPrChange>
              </w:rPr>
            </w:pPr>
            <w:ins w:id="2201" w:author="Daniel Stewart" w:date="2022-02-08T10:37:00Z">
              <w:r w:rsidRPr="00FA28C5">
                <w:rPr>
                  <w:rPrChange w:id="2202" w:author="Daniel Stewart" w:date="2022-02-08T10:43:00Z">
                    <w:rPr>
                      <w:rFonts w:ascii="Calibri" w:hAnsi="Calibri" w:cs="Calibri"/>
                      <w:color w:val="000000"/>
                    </w:rPr>
                  </w:rPrChange>
                </w:rPr>
                <w:t xml:space="preserve">Project </w:t>
              </w:r>
            </w:ins>
            <w:ins w:id="2203" w:author="Daniel Stewart" w:date="2022-02-10T12:17:00Z">
              <w:r w:rsidR="00AD2899">
                <w:t>a</w:t>
              </w:r>
            </w:ins>
            <w:ins w:id="2204" w:author="Daniel Stewart" w:date="2022-02-08T10:37:00Z">
              <w:r w:rsidRPr="00FA28C5">
                <w:rPr>
                  <w:rPrChange w:id="2205"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2206" w:author="Daniel Stewart" w:date="2022-02-08T10:37:00Z"/>
                <w:rPrChange w:id="2207" w:author="Daniel Stewart" w:date="2022-02-08T10:43:00Z">
                  <w:rPr>
                    <w:ins w:id="2208" w:author="Daniel Stewart" w:date="2022-02-08T10:37:00Z"/>
                    <w:rFonts w:ascii="Calibri" w:hAnsi="Calibri" w:cs="Calibri"/>
                    <w:color w:val="000000"/>
                  </w:rPr>
                </w:rPrChange>
              </w:rPr>
              <w:pPrChange w:id="2209" w:author="Daniel Stewart" w:date="2022-02-10T12:18:00Z">
                <w:pPr>
                  <w:pStyle w:val="Table"/>
                </w:pPr>
              </w:pPrChange>
            </w:pPr>
            <w:ins w:id="2210" w:author="Daniel Stewart" w:date="2022-02-08T10:37:00Z">
              <w:r w:rsidRPr="00FA28C5">
                <w:rPr>
                  <w:rPrChange w:id="2211"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2212" w:author="Daniel Stewart" w:date="2022-02-08T10:37:00Z"/>
                <w:rPrChange w:id="2213" w:author="Daniel Stewart" w:date="2022-02-08T10:43:00Z">
                  <w:rPr>
                    <w:ins w:id="2214" w:author="Daniel Stewart" w:date="2022-02-08T10:37:00Z"/>
                    <w:rFonts w:ascii="Calibri" w:hAnsi="Calibri" w:cs="Calibri"/>
                    <w:color w:val="000000"/>
                  </w:rPr>
                </w:rPrChange>
              </w:rPr>
              <w:pPrChange w:id="2215" w:author="Daniel Stewart" w:date="2022-02-10T12:15:00Z">
                <w:pPr>
                  <w:pStyle w:val="Table"/>
                </w:pPr>
              </w:pPrChange>
            </w:pPr>
            <w:ins w:id="2216" w:author="Daniel Stewart" w:date="2022-02-08T10:37:00Z">
              <w:r w:rsidRPr="00FA28C5">
                <w:rPr>
                  <w:rPrChange w:id="2217"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2218" w:author="Daniel Stewart" w:date="2022-02-08T10:37:00Z"/>
                <w:rPrChange w:id="2219" w:author="Daniel Stewart" w:date="2022-02-08T10:43:00Z">
                  <w:rPr>
                    <w:ins w:id="2220" w:author="Daniel Stewart" w:date="2022-02-08T10:37:00Z"/>
                    <w:rFonts w:ascii="Calibri" w:hAnsi="Calibri" w:cs="Calibri"/>
                    <w:color w:val="000000"/>
                  </w:rPr>
                </w:rPrChange>
              </w:rPr>
              <w:pPrChange w:id="2221" w:author="Daniel Stewart" w:date="2022-02-10T12:15:00Z">
                <w:pPr>
                  <w:pStyle w:val="Table"/>
                </w:pPr>
              </w:pPrChange>
            </w:pPr>
            <w:ins w:id="2222" w:author="Daniel Stewart" w:date="2022-02-08T10:37:00Z">
              <w:r w:rsidRPr="00FA28C5">
                <w:rPr>
                  <w:rPrChange w:id="2223"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2224" w:author="Daniel Stewart" w:date="2022-02-08T10:37:00Z"/>
                <w:rPrChange w:id="2225" w:author="Daniel Stewart" w:date="2022-02-08T10:43:00Z">
                  <w:rPr>
                    <w:ins w:id="2226" w:author="Daniel Stewart" w:date="2022-02-08T10:37:00Z"/>
                    <w:rFonts w:ascii="Calibri" w:hAnsi="Calibri" w:cs="Calibri"/>
                    <w:color w:val="000000"/>
                  </w:rPr>
                </w:rPrChange>
              </w:rPr>
              <w:pPrChange w:id="2227" w:author="Daniel Stewart" w:date="2022-02-10T12:15:00Z">
                <w:pPr>
                  <w:pStyle w:val="Table"/>
                </w:pPr>
              </w:pPrChange>
            </w:pPr>
            <w:ins w:id="2228" w:author="Daniel Stewart" w:date="2022-02-08T10:37:00Z">
              <w:r w:rsidRPr="00FA28C5">
                <w:rPr>
                  <w:rPrChange w:id="2229"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2230" w:author="Daniel Stewart" w:date="2022-02-08T10:37:00Z"/>
                <w:rPrChange w:id="2231" w:author="Daniel Stewart" w:date="2022-02-08T10:43:00Z">
                  <w:rPr>
                    <w:ins w:id="2232" w:author="Daniel Stewart" w:date="2022-02-08T10:37:00Z"/>
                    <w:rFonts w:ascii="Calibri" w:hAnsi="Calibri" w:cs="Calibri"/>
                    <w:color w:val="000000"/>
                  </w:rPr>
                </w:rPrChange>
              </w:rPr>
              <w:pPrChange w:id="2233" w:author="Daniel Stewart" w:date="2022-02-10T12:15:00Z">
                <w:pPr>
                  <w:pStyle w:val="Table"/>
                </w:pPr>
              </w:pPrChange>
            </w:pPr>
            <w:ins w:id="2234"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2235" w:author="Daniel Stewart" w:date="2022-02-08T10:37:00Z"/>
                <w:rPrChange w:id="2236" w:author="Daniel Stewart" w:date="2022-02-08T10:43:00Z">
                  <w:rPr>
                    <w:ins w:id="2237" w:author="Daniel Stewart" w:date="2022-02-08T10:37:00Z"/>
                    <w:rFonts w:ascii="Calibri" w:hAnsi="Calibri" w:cs="Calibri"/>
                    <w:color w:val="000000"/>
                  </w:rPr>
                </w:rPrChange>
              </w:rPr>
              <w:pPrChange w:id="2238" w:author="Daniel Stewart" w:date="2022-02-10T12:15:00Z">
                <w:pPr>
                  <w:pStyle w:val="Table"/>
                </w:pPr>
              </w:pPrChange>
            </w:pPr>
            <w:ins w:id="2239" w:author="Daniel Stewart" w:date="2022-02-08T10:56:00Z">
              <w:r>
                <w:t>-</w:t>
              </w:r>
            </w:ins>
          </w:p>
        </w:tc>
      </w:tr>
      <w:tr w:rsidR="00C872E7" w:rsidRPr="00FA28C5" w14:paraId="508F3B9C" w14:textId="77777777" w:rsidTr="00AD2899">
        <w:trPr>
          <w:gridAfter w:val="1"/>
          <w:wAfter w:w="22" w:type="dxa"/>
          <w:trHeight w:val="340"/>
          <w:jc w:val="center"/>
          <w:ins w:id="224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2241" w:author="Daniel Stewart" w:date="2022-02-08T10:37:00Z"/>
                <w:rPrChange w:id="2242" w:author="Daniel Stewart" w:date="2022-02-08T10:43:00Z">
                  <w:rPr>
                    <w:ins w:id="2243" w:author="Daniel Stewart" w:date="2022-02-08T10:37:00Z"/>
                    <w:rFonts w:ascii="Calibri" w:hAnsi="Calibri" w:cs="Calibri"/>
                    <w:color w:val="000000"/>
                  </w:rPr>
                </w:rPrChange>
              </w:rPr>
            </w:pPr>
            <w:ins w:id="2244" w:author="Daniel Stewart" w:date="2022-02-08T10:37:00Z">
              <w:r w:rsidRPr="00FA28C5">
                <w:rPr>
                  <w:rPrChange w:id="2245" w:author="Daniel Stewart" w:date="2022-02-08T10:43:00Z">
                    <w:rPr>
                      <w:rFonts w:ascii="Calibri" w:hAnsi="Calibri" w:cs="Calibri"/>
                      <w:color w:val="000000"/>
                    </w:rPr>
                  </w:rPrChange>
                </w:rPr>
                <w:t xml:space="preserve">Project </w:t>
              </w:r>
            </w:ins>
            <w:ins w:id="2246" w:author="Daniel Stewart" w:date="2022-02-10T12:17:00Z">
              <w:r w:rsidR="00AD2899">
                <w:t>s</w:t>
              </w:r>
            </w:ins>
            <w:ins w:id="2247" w:author="Daniel Stewart" w:date="2022-02-08T10:37:00Z">
              <w:r w:rsidRPr="00FA28C5">
                <w:rPr>
                  <w:rPrChange w:id="2248" w:author="Daniel Stewart" w:date="2022-02-08T10:43:00Z">
                    <w:rPr>
                      <w:rFonts w:ascii="Calibri" w:hAnsi="Calibri" w:cs="Calibri"/>
                      <w:color w:val="000000"/>
                    </w:rPr>
                  </w:rPrChange>
                </w:rPr>
                <w:t>ize (m</w:t>
              </w:r>
              <w:r w:rsidRPr="00FA28C5">
                <w:rPr>
                  <w:vertAlign w:val="superscript"/>
                  <w:rPrChange w:id="2249" w:author="Daniel Stewart" w:date="2022-02-08T10:43:00Z">
                    <w:rPr>
                      <w:rFonts w:ascii="Calibri" w:hAnsi="Calibri" w:cs="Calibri"/>
                      <w:color w:val="000000"/>
                    </w:rPr>
                  </w:rPrChange>
                </w:rPr>
                <w:t>2</w:t>
              </w:r>
              <w:r w:rsidRPr="00FA28C5">
                <w:rPr>
                  <w:rPrChange w:id="2250"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2251" w:author="Daniel Stewart" w:date="2022-02-08T10:37:00Z"/>
                <w:rPrChange w:id="2252" w:author="Daniel Stewart" w:date="2022-02-08T10:43:00Z">
                  <w:rPr>
                    <w:ins w:id="2253" w:author="Daniel Stewart" w:date="2022-02-08T10:37:00Z"/>
                    <w:rFonts w:ascii="Calibri" w:hAnsi="Calibri" w:cs="Calibri"/>
                    <w:color w:val="000000"/>
                  </w:rPr>
                </w:rPrChange>
              </w:rPr>
              <w:pPrChange w:id="2254" w:author="Daniel Stewart" w:date="2022-02-10T12:18:00Z">
                <w:pPr>
                  <w:pStyle w:val="Table"/>
                </w:pPr>
              </w:pPrChange>
            </w:pPr>
            <w:ins w:id="2255" w:author="Daniel Stewart" w:date="2022-02-08T10:37:00Z">
              <w:r w:rsidRPr="00FA28C5">
                <w:rPr>
                  <w:rPrChange w:id="2256"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2257" w:author="Daniel Stewart" w:date="2022-02-08T10:37:00Z"/>
                <w:rPrChange w:id="2258" w:author="Daniel Stewart" w:date="2022-02-08T10:43:00Z">
                  <w:rPr>
                    <w:ins w:id="2259" w:author="Daniel Stewart" w:date="2022-02-08T10:37:00Z"/>
                    <w:rFonts w:ascii="Calibri" w:hAnsi="Calibri" w:cs="Calibri"/>
                    <w:color w:val="000000"/>
                  </w:rPr>
                </w:rPrChange>
              </w:rPr>
              <w:pPrChange w:id="2260" w:author="Daniel Stewart" w:date="2022-02-10T12:15:00Z">
                <w:pPr>
                  <w:pStyle w:val="Table"/>
                </w:pPr>
              </w:pPrChange>
            </w:pPr>
            <w:ins w:id="2261" w:author="Daniel Stewart" w:date="2022-02-08T10:37:00Z">
              <w:r w:rsidRPr="00FA28C5">
                <w:rPr>
                  <w:rPrChange w:id="2262"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2263" w:author="Daniel Stewart" w:date="2022-02-08T10:37:00Z"/>
                <w:rPrChange w:id="2264" w:author="Daniel Stewart" w:date="2022-02-08T10:43:00Z">
                  <w:rPr>
                    <w:ins w:id="2265" w:author="Daniel Stewart" w:date="2022-02-08T10:37:00Z"/>
                    <w:rFonts w:ascii="Calibri" w:hAnsi="Calibri" w:cs="Calibri"/>
                    <w:color w:val="000000"/>
                  </w:rPr>
                </w:rPrChange>
              </w:rPr>
              <w:pPrChange w:id="2266" w:author="Daniel Stewart" w:date="2022-02-10T12:15:00Z">
                <w:pPr>
                  <w:pStyle w:val="Table"/>
                </w:pPr>
              </w:pPrChange>
            </w:pPr>
            <w:ins w:id="2267" w:author="Daniel Stewart" w:date="2022-02-08T10:37:00Z">
              <w:r w:rsidRPr="00FA28C5">
                <w:rPr>
                  <w:rPrChange w:id="2268"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2269" w:author="Daniel Stewart" w:date="2022-02-08T10:37:00Z"/>
                <w:rPrChange w:id="2270" w:author="Daniel Stewart" w:date="2022-02-08T10:43:00Z">
                  <w:rPr>
                    <w:ins w:id="2271" w:author="Daniel Stewart" w:date="2022-02-08T10:37:00Z"/>
                    <w:rFonts w:ascii="Calibri" w:hAnsi="Calibri" w:cs="Calibri"/>
                    <w:color w:val="000000"/>
                  </w:rPr>
                </w:rPrChange>
              </w:rPr>
              <w:pPrChange w:id="2272" w:author="Daniel Stewart" w:date="2022-02-10T12:15:00Z">
                <w:pPr>
                  <w:pStyle w:val="Table"/>
                </w:pPr>
              </w:pPrChange>
            </w:pPr>
            <w:ins w:id="2273" w:author="Daniel Stewart" w:date="2022-02-08T10:37:00Z">
              <w:r w:rsidRPr="00FA28C5">
                <w:rPr>
                  <w:rPrChange w:id="2274"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2275" w:author="Daniel Stewart" w:date="2022-02-08T10:37:00Z"/>
                <w:rPrChange w:id="2276" w:author="Daniel Stewart" w:date="2022-02-08T10:43:00Z">
                  <w:rPr>
                    <w:ins w:id="2277" w:author="Daniel Stewart" w:date="2022-02-08T10:37:00Z"/>
                    <w:rFonts w:ascii="Calibri" w:hAnsi="Calibri" w:cs="Calibri"/>
                    <w:color w:val="000000"/>
                  </w:rPr>
                </w:rPrChange>
              </w:rPr>
              <w:pPrChange w:id="2278" w:author="Daniel Stewart" w:date="2022-02-10T12:15:00Z">
                <w:pPr>
                  <w:pStyle w:val="Table"/>
                </w:pPr>
              </w:pPrChange>
            </w:pPr>
            <w:ins w:id="2279"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2280" w:author="Daniel Stewart" w:date="2022-02-08T10:37:00Z"/>
                <w:rPrChange w:id="2281" w:author="Daniel Stewart" w:date="2022-02-08T10:43:00Z">
                  <w:rPr>
                    <w:ins w:id="2282" w:author="Daniel Stewart" w:date="2022-02-08T10:37:00Z"/>
                    <w:rFonts w:ascii="Calibri" w:hAnsi="Calibri" w:cs="Calibri"/>
                    <w:color w:val="000000"/>
                  </w:rPr>
                </w:rPrChange>
              </w:rPr>
              <w:pPrChange w:id="2283" w:author="Daniel Stewart" w:date="2022-02-10T12:15:00Z">
                <w:pPr>
                  <w:pStyle w:val="Table"/>
                </w:pPr>
              </w:pPrChange>
            </w:pPr>
            <w:ins w:id="2284" w:author="Daniel Stewart" w:date="2022-02-08T10:56:00Z">
              <w:r>
                <w:t>-</w:t>
              </w:r>
            </w:ins>
          </w:p>
        </w:tc>
      </w:tr>
      <w:tr w:rsidR="00C872E7" w:rsidRPr="00FA28C5" w14:paraId="16B6C0EC" w14:textId="77777777" w:rsidTr="00AD2899">
        <w:trPr>
          <w:gridAfter w:val="1"/>
          <w:wAfter w:w="22" w:type="dxa"/>
          <w:trHeight w:val="340"/>
          <w:jc w:val="center"/>
          <w:ins w:id="228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2286" w:author="Daniel Stewart" w:date="2022-02-08T10:37:00Z"/>
                <w:rPrChange w:id="2287" w:author="Daniel Stewart" w:date="2022-02-08T10:43:00Z">
                  <w:rPr>
                    <w:ins w:id="2288" w:author="Daniel Stewart" w:date="2022-02-08T10:37:00Z"/>
                    <w:rFonts w:ascii="Calibri" w:hAnsi="Calibri" w:cs="Calibri"/>
                    <w:color w:val="000000"/>
                  </w:rPr>
                </w:rPrChange>
              </w:rPr>
            </w:pPr>
            <w:ins w:id="2289" w:author="Daniel Stewart" w:date="2022-02-08T10:37:00Z">
              <w:r w:rsidRPr="00FA28C5">
                <w:rPr>
                  <w:rPrChange w:id="2290" w:author="Daniel Stewart" w:date="2022-02-08T10:43:00Z">
                    <w:rPr>
                      <w:rFonts w:ascii="Calibri" w:hAnsi="Calibri" w:cs="Calibri"/>
                      <w:color w:val="000000"/>
                    </w:rPr>
                  </w:rPrChange>
                </w:rPr>
                <w:t xml:space="preserve">Mean </w:t>
              </w:r>
            </w:ins>
            <w:ins w:id="2291" w:author="Daniel Stewart" w:date="2022-02-10T12:17:00Z">
              <w:r w:rsidR="00AD2899">
                <w:t>e</w:t>
              </w:r>
            </w:ins>
            <w:ins w:id="2292" w:author="Daniel Stewart" w:date="2022-02-08T10:37:00Z">
              <w:r w:rsidRPr="00FA28C5">
                <w:rPr>
                  <w:rPrChange w:id="2293"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2294" w:author="Daniel Stewart" w:date="2022-02-08T10:37:00Z"/>
                <w:rPrChange w:id="2295" w:author="Daniel Stewart" w:date="2022-02-08T10:43:00Z">
                  <w:rPr>
                    <w:ins w:id="2296" w:author="Daniel Stewart" w:date="2022-02-08T10:37:00Z"/>
                    <w:rFonts w:ascii="Calibri" w:hAnsi="Calibri" w:cs="Calibri"/>
                    <w:color w:val="000000"/>
                  </w:rPr>
                </w:rPrChange>
              </w:rPr>
              <w:pPrChange w:id="2297" w:author="Daniel Stewart" w:date="2022-02-10T12:18:00Z">
                <w:pPr>
                  <w:pStyle w:val="Table"/>
                </w:pPr>
              </w:pPrChange>
            </w:pPr>
            <w:ins w:id="2298" w:author="Daniel Stewart" w:date="2022-02-08T10:37:00Z">
              <w:r w:rsidRPr="00FA28C5">
                <w:rPr>
                  <w:rPrChange w:id="2299"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2300" w:author="Daniel Stewart" w:date="2022-02-08T10:37:00Z"/>
                <w:rPrChange w:id="2301" w:author="Daniel Stewart" w:date="2022-02-08T10:43:00Z">
                  <w:rPr>
                    <w:ins w:id="2302" w:author="Daniel Stewart" w:date="2022-02-08T10:37:00Z"/>
                    <w:rFonts w:ascii="Calibri" w:hAnsi="Calibri" w:cs="Calibri"/>
                    <w:color w:val="000000"/>
                  </w:rPr>
                </w:rPrChange>
              </w:rPr>
              <w:pPrChange w:id="2303" w:author="Daniel Stewart" w:date="2022-02-10T12:15:00Z">
                <w:pPr>
                  <w:pStyle w:val="Table"/>
                </w:pPr>
              </w:pPrChange>
            </w:pPr>
            <w:ins w:id="2304" w:author="Daniel Stewart" w:date="2022-02-08T10:37:00Z">
              <w:r w:rsidRPr="00FA28C5">
                <w:rPr>
                  <w:rPrChange w:id="2305"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2306" w:author="Daniel Stewart" w:date="2022-02-08T10:37:00Z"/>
                <w:rPrChange w:id="2307" w:author="Daniel Stewart" w:date="2022-02-08T10:43:00Z">
                  <w:rPr>
                    <w:ins w:id="2308" w:author="Daniel Stewart" w:date="2022-02-08T10:37:00Z"/>
                    <w:rFonts w:ascii="Calibri" w:hAnsi="Calibri" w:cs="Calibri"/>
                    <w:color w:val="000000"/>
                  </w:rPr>
                </w:rPrChange>
              </w:rPr>
              <w:pPrChange w:id="2309" w:author="Daniel Stewart" w:date="2022-02-10T12:15:00Z">
                <w:pPr>
                  <w:pStyle w:val="Table"/>
                </w:pPr>
              </w:pPrChange>
            </w:pPr>
            <w:ins w:id="2310" w:author="Daniel Stewart" w:date="2022-02-08T10:37:00Z">
              <w:r w:rsidRPr="00FA28C5">
                <w:rPr>
                  <w:rPrChange w:id="2311" w:author="Daniel Stewart" w:date="2022-02-08T10:43:00Z">
                    <w:rPr>
                      <w:rFonts w:ascii="Calibri" w:hAnsi="Calibri" w:cs="Calibri"/>
                      <w:color w:val="000000"/>
                    </w:rPr>
                  </w:rPrChange>
                </w:rPr>
                <w:t>0.9</w:t>
              </w:r>
            </w:ins>
            <w:ins w:id="2312"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2313" w:author="Daniel Stewart" w:date="2022-02-08T10:37:00Z"/>
                <w:rPrChange w:id="2314" w:author="Daniel Stewart" w:date="2022-02-08T10:43:00Z">
                  <w:rPr>
                    <w:ins w:id="2315" w:author="Daniel Stewart" w:date="2022-02-08T10:37:00Z"/>
                    <w:rFonts w:ascii="Calibri" w:hAnsi="Calibri" w:cs="Calibri"/>
                    <w:color w:val="000000"/>
                  </w:rPr>
                </w:rPrChange>
              </w:rPr>
              <w:pPrChange w:id="2316" w:author="Daniel Stewart" w:date="2022-02-10T12:15:00Z">
                <w:pPr>
                  <w:pStyle w:val="Table"/>
                </w:pPr>
              </w:pPrChange>
            </w:pPr>
            <w:ins w:id="2317" w:author="Daniel Stewart" w:date="2022-02-08T10:37:00Z">
              <w:r w:rsidRPr="00FA28C5">
                <w:rPr>
                  <w:rPrChange w:id="2318"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2319" w:author="Daniel Stewart" w:date="2022-02-08T10:37:00Z"/>
                <w:rPrChange w:id="2320" w:author="Daniel Stewart" w:date="2022-02-08T10:43:00Z">
                  <w:rPr>
                    <w:ins w:id="2321" w:author="Daniel Stewart" w:date="2022-02-08T10:37:00Z"/>
                    <w:rFonts w:ascii="Calibri" w:hAnsi="Calibri" w:cs="Calibri"/>
                    <w:color w:val="000000"/>
                  </w:rPr>
                </w:rPrChange>
              </w:rPr>
              <w:pPrChange w:id="2322" w:author="Daniel Stewart" w:date="2022-02-10T12:15:00Z">
                <w:pPr>
                  <w:pStyle w:val="Table"/>
                </w:pPr>
              </w:pPrChange>
            </w:pPr>
            <w:ins w:id="2323"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2324" w:author="Daniel Stewart" w:date="2022-02-08T10:37:00Z"/>
                <w:rPrChange w:id="2325" w:author="Daniel Stewart" w:date="2022-02-08T10:43:00Z">
                  <w:rPr>
                    <w:ins w:id="2326" w:author="Daniel Stewart" w:date="2022-02-08T10:37:00Z"/>
                    <w:rFonts w:ascii="Calibri" w:hAnsi="Calibri" w:cs="Calibri"/>
                    <w:color w:val="000000"/>
                  </w:rPr>
                </w:rPrChange>
              </w:rPr>
              <w:pPrChange w:id="2327" w:author="Daniel Stewart" w:date="2022-02-10T12:15:00Z">
                <w:pPr>
                  <w:pStyle w:val="Table"/>
                </w:pPr>
              </w:pPrChange>
            </w:pPr>
            <w:ins w:id="2328" w:author="Daniel Stewart" w:date="2022-02-08T10:56:00Z">
              <w:r>
                <w:t>-</w:t>
              </w:r>
            </w:ins>
          </w:p>
        </w:tc>
      </w:tr>
      <w:tr w:rsidR="00C872E7" w:rsidRPr="00FA28C5" w14:paraId="67840975" w14:textId="77777777" w:rsidTr="00AD2899">
        <w:trPr>
          <w:gridAfter w:val="1"/>
          <w:wAfter w:w="22" w:type="dxa"/>
          <w:trHeight w:val="340"/>
          <w:jc w:val="center"/>
          <w:ins w:id="232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2330" w:author="Daniel Stewart" w:date="2022-02-08T10:37:00Z"/>
                <w:rPrChange w:id="2331" w:author="Daniel Stewart" w:date="2022-02-08T10:43:00Z">
                  <w:rPr>
                    <w:ins w:id="2332" w:author="Daniel Stewart" w:date="2022-02-08T10:37:00Z"/>
                    <w:rFonts w:ascii="Calibri" w:hAnsi="Calibri" w:cs="Calibri"/>
                    <w:color w:val="000000"/>
                  </w:rPr>
                </w:rPrChange>
              </w:rPr>
            </w:pPr>
            <w:ins w:id="2333" w:author="Daniel Stewart" w:date="2022-02-10T12:17:00Z">
              <w:r>
                <w:t>Percent edge hab</w:t>
              </w:r>
            </w:ins>
            <w:ins w:id="2334" w:author="Daniel Stewart" w:date="2022-02-08T10:37:00Z">
              <w:r w:rsidR="00FA28C5" w:rsidRPr="00FA28C5">
                <w:rPr>
                  <w:rPrChange w:id="2335"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2336" w:author="Daniel Stewart" w:date="2022-02-08T10:37:00Z"/>
                <w:rPrChange w:id="2337" w:author="Daniel Stewart" w:date="2022-02-08T10:43:00Z">
                  <w:rPr>
                    <w:ins w:id="2338" w:author="Daniel Stewart" w:date="2022-02-08T10:37:00Z"/>
                    <w:rFonts w:ascii="Calibri" w:hAnsi="Calibri" w:cs="Calibri"/>
                    <w:color w:val="000000"/>
                  </w:rPr>
                </w:rPrChange>
              </w:rPr>
              <w:pPrChange w:id="2339" w:author="Daniel Stewart" w:date="2022-02-10T12:18:00Z">
                <w:pPr>
                  <w:pStyle w:val="Table"/>
                </w:pPr>
              </w:pPrChange>
            </w:pPr>
            <w:ins w:id="2340" w:author="Daniel Stewart" w:date="2022-02-08T10:37:00Z">
              <w:r w:rsidRPr="00FA28C5">
                <w:rPr>
                  <w:rPrChange w:id="2341"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2342" w:author="Daniel Stewart" w:date="2022-02-08T10:37:00Z"/>
                <w:rPrChange w:id="2343" w:author="Daniel Stewart" w:date="2022-02-08T10:43:00Z">
                  <w:rPr>
                    <w:ins w:id="2344" w:author="Daniel Stewart" w:date="2022-02-08T10:37:00Z"/>
                    <w:rFonts w:ascii="Calibri" w:hAnsi="Calibri" w:cs="Calibri"/>
                    <w:color w:val="000000"/>
                  </w:rPr>
                </w:rPrChange>
              </w:rPr>
              <w:pPrChange w:id="2345" w:author="Daniel Stewart" w:date="2022-02-10T12:15:00Z">
                <w:pPr>
                  <w:pStyle w:val="Table"/>
                </w:pPr>
              </w:pPrChange>
            </w:pPr>
            <w:ins w:id="2346" w:author="Daniel Stewart" w:date="2022-02-08T10:37:00Z">
              <w:r w:rsidRPr="00FA28C5">
                <w:rPr>
                  <w:rPrChange w:id="2347"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2348" w:author="Daniel Stewart" w:date="2022-02-08T10:37:00Z"/>
                <w:rPrChange w:id="2349" w:author="Daniel Stewart" w:date="2022-02-08T10:43:00Z">
                  <w:rPr>
                    <w:ins w:id="2350" w:author="Daniel Stewart" w:date="2022-02-08T10:37:00Z"/>
                    <w:rFonts w:ascii="Calibri" w:hAnsi="Calibri" w:cs="Calibri"/>
                    <w:color w:val="000000"/>
                  </w:rPr>
                </w:rPrChange>
              </w:rPr>
              <w:pPrChange w:id="2351" w:author="Daniel Stewart" w:date="2022-02-10T12:15:00Z">
                <w:pPr>
                  <w:pStyle w:val="Table"/>
                </w:pPr>
              </w:pPrChange>
            </w:pPr>
            <w:ins w:id="2352" w:author="Daniel Stewart" w:date="2022-02-08T10:37:00Z">
              <w:r w:rsidRPr="00FA28C5">
                <w:rPr>
                  <w:rPrChange w:id="2353"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2354" w:author="Daniel Stewart" w:date="2022-02-08T10:37:00Z"/>
                <w:rPrChange w:id="2355" w:author="Daniel Stewart" w:date="2022-02-08T10:43:00Z">
                  <w:rPr>
                    <w:ins w:id="2356" w:author="Daniel Stewart" w:date="2022-02-08T10:37:00Z"/>
                    <w:rFonts w:ascii="Calibri" w:hAnsi="Calibri" w:cs="Calibri"/>
                    <w:color w:val="000000"/>
                  </w:rPr>
                </w:rPrChange>
              </w:rPr>
              <w:pPrChange w:id="2357" w:author="Daniel Stewart" w:date="2022-02-10T12:15:00Z">
                <w:pPr>
                  <w:pStyle w:val="Table"/>
                </w:pPr>
              </w:pPrChange>
            </w:pPr>
            <w:ins w:id="2358" w:author="Daniel Stewart" w:date="2022-02-08T10:37:00Z">
              <w:r w:rsidRPr="00FA28C5">
                <w:rPr>
                  <w:rPrChange w:id="2359"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2360" w:author="Daniel Stewart" w:date="2022-02-08T10:37:00Z"/>
                <w:rPrChange w:id="2361" w:author="Daniel Stewart" w:date="2022-02-08T10:43:00Z">
                  <w:rPr>
                    <w:ins w:id="2362" w:author="Daniel Stewart" w:date="2022-02-08T10:37:00Z"/>
                    <w:rFonts w:ascii="Calibri" w:hAnsi="Calibri" w:cs="Calibri"/>
                    <w:color w:val="000000"/>
                  </w:rPr>
                </w:rPrChange>
              </w:rPr>
              <w:pPrChange w:id="2363" w:author="Daniel Stewart" w:date="2022-02-10T12:15:00Z">
                <w:pPr>
                  <w:pStyle w:val="Table"/>
                </w:pPr>
              </w:pPrChange>
            </w:pPr>
            <w:ins w:id="2364"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2365" w:author="Daniel Stewart" w:date="2022-02-08T10:37:00Z"/>
                <w:rPrChange w:id="2366" w:author="Daniel Stewart" w:date="2022-02-08T10:43:00Z">
                  <w:rPr>
                    <w:ins w:id="2367" w:author="Daniel Stewart" w:date="2022-02-08T10:37:00Z"/>
                    <w:rFonts w:ascii="Calibri" w:hAnsi="Calibri" w:cs="Calibri"/>
                    <w:color w:val="000000"/>
                  </w:rPr>
                </w:rPrChange>
              </w:rPr>
              <w:pPrChange w:id="2368" w:author="Daniel Stewart" w:date="2022-02-10T12:15:00Z">
                <w:pPr>
                  <w:pStyle w:val="Table"/>
                </w:pPr>
              </w:pPrChange>
            </w:pPr>
            <w:ins w:id="2369" w:author="Daniel Stewart" w:date="2022-02-08T10:56:00Z">
              <w:r>
                <w:t>-</w:t>
              </w:r>
            </w:ins>
          </w:p>
        </w:tc>
      </w:tr>
      <w:tr w:rsidR="00C872E7" w:rsidRPr="00FA28C5" w14:paraId="42C1CD29" w14:textId="77777777" w:rsidTr="00AD2899">
        <w:trPr>
          <w:gridAfter w:val="1"/>
          <w:wAfter w:w="22" w:type="dxa"/>
          <w:trHeight w:val="340"/>
          <w:jc w:val="center"/>
          <w:ins w:id="237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2371" w:author="Daniel Stewart" w:date="2022-02-08T10:37:00Z"/>
                <w:rPrChange w:id="2372" w:author="Daniel Stewart" w:date="2022-02-08T10:43:00Z">
                  <w:rPr>
                    <w:ins w:id="2373" w:author="Daniel Stewart" w:date="2022-02-08T10:37:00Z"/>
                    <w:rFonts w:ascii="Calibri" w:hAnsi="Calibri" w:cs="Calibri"/>
                    <w:color w:val="000000"/>
                  </w:rPr>
                </w:rPrChange>
              </w:rPr>
            </w:pPr>
            <w:ins w:id="2374" w:author="Daniel Stewart" w:date="2022-02-08T10:37:00Z">
              <w:r w:rsidRPr="00FA28C5">
                <w:rPr>
                  <w:rPrChange w:id="2375" w:author="Daniel Stewart" w:date="2022-02-08T10:43:00Z">
                    <w:rPr>
                      <w:rFonts w:ascii="Calibri" w:hAnsi="Calibri" w:cs="Calibri"/>
                      <w:color w:val="000000"/>
                    </w:rPr>
                  </w:rPrChange>
                </w:rPr>
                <w:t xml:space="preserve">Shear </w:t>
              </w:r>
            </w:ins>
            <w:ins w:id="2376" w:author="Daniel Stewart" w:date="2022-02-10T12:19:00Z">
              <w:r w:rsidR="00AD2899">
                <w:t>b</w:t>
              </w:r>
            </w:ins>
            <w:ins w:id="2377" w:author="Daniel Stewart" w:date="2022-02-08T10:37:00Z">
              <w:r w:rsidRPr="00FA28C5">
                <w:rPr>
                  <w:rPrChange w:id="2378"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2379" w:author="Daniel Stewart" w:date="2022-02-08T10:37:00Z"/>
                <w:rPrChange w:id="2380" w:author="Daniel Stewart" w:date="2022-02-08T10:43:00Z">
                  <w:rPr>
                    <w:ins w:id="2381" w:author="Daniel Stewart" w:date="2022-02-08T10:37:00Z"/>
                    <w:rFonts w:ascii="Calibri" w:hAnsi="Calibri" w:cs="Calibri"/>
                    <w:color w:val="000000"/>
                  </w:rPr>
                </w:rPrChange>
              </w:rPr>
              <w:pPrChange w:id="2382" w:author="Daniel Stewart" w:date="2022-02-10T12:18:00Z">
                <w:pPr>
                  <w:pStyle w:val="Table"/>
                </w:pPr>
              </w:pPrChange>
            </w:pPr>
            <w:ins w:id="238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2384" w:author="Daniel Stewart" w:date="2022-02-08T10:37:00Z"/>
                <w:rPrChange w:id="2385" w:author="Daniel Stewart" w:date="2022-02-08T10:43:00Z">
                  <w:rPr>
                    <w:ins w:id="2386" w:author="Daniel Stewart" w:date="2022-02-08T10:37:00Z"/>
                    <w:rFonts w:ascii="Calibri" w:hAnsi="Calibri" w:cs="Calibri"/>
                    <w:color w:val="000000"/>
                  </w:rPr>
                </w:rPrChange>
              </w:rPr>
              <w:pPrChange w:id="2387" w:author="Daniel Stewart" w:date="2022-02-10T12:15:00Z">
                <w:pPr>
                  <w:pStyle w:val="Table"/>
                </w:pPr>
              </w:pPrChange>
            </w:pPr>
            <w:ins w:id="238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2389" w:author="Daniel Stewart" w:date="2022-02-08T10:37:00Z"/>
              </w:rPr>
              <w:pPrChange w:id="2390" w:author="Daniel Stewart" w:date="2022-02-10T12:15:00Z">
                <w:pPr>
                  <w:pStyle w:val="Table"/>
                </w:pPr>
              </w:pPrChange>
            </w:pPr>
            <w:ins w:id="239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2392" w:author="Daniel Stewart" w:date="2022-02-08T10:37:00Z"/>
                <w:rPrChange w:id="2393" w:author="Daniel Stewart" w:date="2022-02-08T10:43:00Z">
                  <w:rPr>
                    <w:ins w:id="2394" w:author="Daniel Stewart" w:date="2022-02-08T10:37:00Z"/>
                    <w:rFonts w:ascii="Calibri" w:hAnsi="Calibri" w:cs="Calibri"/>
                    <w:color w:val="000000"/>
                  </w:rPr>
                </w:rPrChange>
              </w:rPr>
              <w:pPrChange w:id="2395" w:author="Daniel Stewart" w:date="2022-02-10T12:15:00Z">
                <w:pPr>
                  <w:pStyle w:val="Table"/>
                </w:pPr>
              </w:pPrChange>
            </w:pPr>
            <w:ins w:id="239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2397" w:author="Daniel Stewart" w:date="2022-02-08T10:37:00Z"/>
                <w:rPrChange w:id="2398" w:author="Daniel Stewart" w:date="2022-02-08T10:43:00Z">
                  <w:rPr>
                    <w:ins w:id="2399" w:author="Daniel Stewart" w:date="2022-02-08T10:37:00Z"/>
                    <w:rFonts w:ascii="Calibri" w:hAnsi="Calibri" w:cs="Calibri"/>
                    <w:color w:val="000000"/>
                  </w:rPr>
                </w:rPrChange>
              </w:rPr>
              <w:pPrChange w:id="2400" w:author="Daniel Stewart" w:date="2022-02-10T12:15:00Z">
                <w:pPr>
                  <w:pStyle w:val="Table"/>
                </w:pPr>
              </w:pPrChange>
            </w:pPr>
            <w:ins w:id="2401" w:author="Daniel Stewart" w:date="2022-02-08T10:37:00Z">
              <w:r w:rsidRPr="00FA28C5">
                <w:rPr>
                  <w:rPrChange w:id="2402"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2403" w:author="Daniel Stewart" w:date="2022-02-08T10:37:00Z"/>
                <w:rPrChange w:id="2404" w:author="Daniel Stewart" w:date="2022-02-08T10:43:00Z">
                  <w:rPr>
                    <w:ins w:id="2405" w:author="Daniel Stewart" w:date="2022-02-08T10:37:00Z"/>
                    <w:rFonts w:ascii="Calibri" w:hAnsi="Calibri" w:cs="Calibri"/>
                    <w:color w:val="000000"/>
                  </w:rPr>
                </w:rPrChange>
              </w:rPr>
              <w:pPrChange w:id="2406" w:author="Daniel Stewart" w:date="2022-02-10T12:15:00Z">
                <w:pPr>
                  <w:pStyle w:val="Table"/>
                </w:pPr>
              </w:pPrChange>
            </w:pPr>
            <w:ins w:id="2407" w:author="Daniel Stewart" w:date="2022-02-08T10:37:00Z">
              <w:r w:rsidRPr="00FA28C5">
                <w:rPr>
                  <w:rPrChange w:id="2408"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240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2410" w:author="Daniel Stewart" w:date="2022-02-08T10:37:00Z"/>
                <w:rPrChange w:id="2411" w:author="Daniel Stewart" w:date="2022-02-08T10:43:00Z">
                  <w:rPr>
                    <w:ins w:id="2412" w:author="Daniel Stewart" w:date="2022-02-08T10:37:00Z"/>
                    <w:rFonts w:ascii="Calibri" w:hAnsi="Calibri" w:cs="Calibri"/>
                    <w:color w:val="000000"/>
                  </w:rPr>
                </w:rPrChange>
              </w:rPr>
            </w:pPr>
            <w:ins w:id="2413" w:author="Daniel Stewart" w:date="2022-02-08T10:37:00Z">
              <w:r w:rsidRPr="00FA28C5">
                <w:rPr>
                  <w:rPrChange w:id="2414" w:author="Daniel Stewart" w:date="2022-02-08T10:43:00Z">
                    <w:rPr>
                      <w:rFonts w:ascii="Calibri" w:hAnsi="Calibri" w:cs="Calibri"/>
                      <w:color w:val="000000"/>
                    </w:rPr>
                  </w:rPrChange>
                </w:rPr>
                <w:t xml:space="preserve">Offshore </w:t>
              </w:r>
            </w:ins>
            <w:ins w:id="2415" w:author="Daniel Stewart" w:date="2022-02-10T12:19:00Z">
              <w:r w:rsidR="00AD2899">
                <w:t>s</w:t>
              </w:r>
            </w:ins>
            <w:ins w:id="2416" w:author="Daniel Stewart" w:date="2022-02-08T10:37:00Z">
              <w:r w:rsidRPr="00FA28C5">
                <w:rPr>
                  <w:rPrChange w:id="2417"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2418" w:author="Daniel Stewart" w:date="2022-02-08T10:37:00Z"/>
                <w:rPrChange w:id="2419" w:author="Daniel Stewart" w:date="2022-02-08T10:43:00Z">
                  <w:rPr>
                    <w:ins w:id="2420" w:author="Daniel Stewart" w:date="2022-02-08T10:37:00Z"/>
                    <w:rFonts w:ascii="Calibri" w:hAnsi="Calibri" w:cs="Calibri"/>
                    <w:color w:val="000000"/>
                  </w:rPr>
                </w:rPrChange>
              </w:rPr>
              <w:pPrChange w:id="2421" w:author="Daniel Stewart" w:date="2022-02-10T12:18:00Z">
                <w:pPr>
                  <w:pStyle w:val="Table"/>
                </w:pPr>
              </w:pPrChange>
            </w:pPr>
            <w:ins w:id="242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2423" w:author="Daniel Stewart" w:date="2022-02-08T10:37:00Z"/>
                <w:rPrChange w:id="2424" w:author="Daniel Stewart" w:date="2022-02-08T10:43:00Z">
                  <w:rPr>
                    <w:ins w:id="2425" w:author="Daniel Stewart" w:date="2022-02-08T10:37:00Z"/>
                    <w:rFonts w:ascii="Calibri" w:hAnsi="Calibri" w:cs="Calibri"/>
                    <w:color w:val="000000"/>
                  </w:rPr>
                </w:rPrChange>
              </w:rPr>
              <w:pPrChange w:id="2426" w:author="Daniel Stewart" w:date="2022-02-10T12:15:00Z">
                <w:pPr>
                  <w:pStyle w:val="Table"/>
                </w:pPr>
              </w:pPrChange>
            </w:pPr>
            <w:ins w:id="242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2428" w:author="Daniel Stewart" w:date="2022-02-08T10:37:00Z"/>
              </w:rPr>
              <w:pPrChange w:id="2429" w:author="Daniel Stewart" w:date="2022-02-10T12:15:00Z">
                <w:pPr>
                  <w:pStyle w:val="Table"/>
                </w:pPr>
              </w:pPrChange>
            </w:pPr>
            <w:ins w:id="243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2431" w:author="Daniel Stewart" w:date="2022-02-08T10:37:00Z"/>
                <w:rPrChange w:id="2432" w:author="Daniel Stewart" w:date="2022-02-08T10:43:00Z">
                  <w:rPr>
                    <w:ins w:id="2433" w:author="Daniel Stewart" w:date="2022-02-08T10:37:00Z"/>
                    <w:rFonts w:ascii="Calibri" w:hAnsi="Calibri" w:cs="Calibri"/>
                    <w:color w:val="000000"/>
                  </w:rPr>
                </w:rPrChange>
              </w:rPr>
              <w:pPrChange w:id="2434" w:author="Daniel Stewart" w:date="2022-02-10T12:15:00Z">
                <w:pPr>
                  <w:pStyle w:val="Table"/>
                </w:pPr>
              </w:pPrChange>
            </w:pPr>
            <w:ins w:id="243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2436" w:author="Daniel Stewart" w:date="2022-02-08T10:37:00Z"/>
                <w:rPrChange w:id="2437" w:author="Daniel Stewart" w:date="2022-02-08T10:43:00Z">
                  <w:rPr>
                    <w:ins w:id="2438" w:author="Daniel Stewart" w:date="2022-02-08T10:37:00Z"/>
                    <w:rFonts w:ascii="Calibri" w:hAnsi="Calibri" w:cs="Calibri"/>
                    <w:color w:val="000000"/>
                  </w:rPr>
                </w:rPrChange>
              </w:rPr>
              <w:pPrChange w:id="2439" w:author="Daniel Stewart" w:date="2022-02-10T12:15:00Z">
                <w:pPr>
                  <w:pStyle w:val="Table"/>
                </w:pPr>
              </w:pPrChange>
            </w:pPr>
            <w:ins w:id="2440" w:author="Daniel Stewart" w:date="2022-02-08T10:37:00Z">
              <w:r w:rsidRPr="00FA28C5">
                <w:rPr>
                  <w:rPrChange w:id="2441"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2442" w:author="Daniel Stewart" w:date="2022-02-08T10:37:00Z"/>
                <w:rPrChange w:id="2443" w:author="Daniel Stewart" w:date="2022-02-08T10:43:00Z">
                  <w:rPr>
                    <w:ins w:id="2444" w:author="Daniel Stewart" w:date="2022-02-08T10:37:00Z"/>
                    <w:rFonts w:ascii="Calibri" w:hAnsi="Calibri" w:cs="Calibri"/>
                    <w:color w:val="000000"/>
                  </w:rPr>
                </w:rPrChange>
              </w:rPr>
              <w:pPrChange w:id="2445" w:author="Daniel Stewart" w:date="2022-02-10T12:15:00Z">
                <w:pPr>
                  <w:pStyle w:val="Table"/>
                </w:pPr>
              </w:pPrChange>
            </w:pPr>
            <w:ins w:id="2446" w:author="Daniel Stewart" w:date="2022-02-08T10:37:00Z">
              <w:r w:rsidRPr="00FA28C5">
                <w:rPr>
                  <w:rPrChange w:id="2447"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244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2449" w:author="Daniel Stewart" w:date="2022-02-08T10:37:00Z"/>
                <w:rPrChange w:id="2450" w:author="Daniel Stewart" w:date="2022-02-08T10:43:00Z">
                  <w:rPr>
                    <w:ins w:id="2451" w:author="Daniel Stewart" w:date="2022-02-08T10:37:00Z"/>
                    <w:rFonts w:ascii="Calibri" w:hAnsi="Calibri" w:cs="Calibri"/>
                    <w:color w:val="000000"/>
                  </w:rPr>
                </w:rPrChange>
              </w:rPr>
            </w:pPr>
            <w:ins w:id="2452" w:author="Daniel Stewart" w:date="2022-02-08T10:37:00Z">
              <w:r w:rsidRPr="00FA28C5">
                <w:rPr>
                  <w:rPrChange w:id="2453"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2454" w:author="Daniel Stewart" w:date="2022-02-08T10:37:00Z"/>
                <w:rPrChange w:id="2455" w:author="Daniel Stewart" w:date="2022-02-08T10:43:00Z">
                  <w:rPr>
                    <w:ins w:id="2456" w:author="Daniel Stewart" w:date="2022-02-08T10:37:00Z"/>
                    <w:rFonts w:ascii="Calibri" w:hAnsi="Calibri" w:cs="Calibri"/>
                    <w:color w:val="000000"/>
                  </w:rPr>
                </w:rPrChange>
              </w:rPr>
              <w:pPrChange w:id="2457" w:author="Daniel Stewart" w:date="2022-02-10T12:18:00Z">
                <w:pPr>
                  <w:pStyle w:val="Table"/>
                </w:pPr>
              </w:pPrChange>
            </w:pPr>
            <w:ins w:id="2458"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2459" w:author="Daniel Stewart" w:date="2022-02-08T10:37:00Z"/>
                <w:rPrChange w:id="2460" w:author="Daniel Stewart" w:date="2022-02-08T10:43:00Z">
                  <w:rPr>
                    <w:ins w:id="2461" w:author="Daniel Stewart" w:date="2022-02-08T10:37:00Z"/>
                    <w:rFonts w:ascii="Calibri" w:hAnsi="Calibri" w:cs="Calibri"/>
                    <w:color w:val="000000"/>
                  </w:rPr>
                </w:rPrChange>
              </w:rPr>
              <w:pPrChange w:id="2462" w:author="Daniel Stewart" w:date="2022-02-10T12:15:00Z">
                <w:pPr>
                  <w:pStyle w:val="Table"/>
                </w:pPr>
              </w:pPrChange>
            </w:pPr>
            <w:ins w:id="2463"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2464" w:author="Daniel Stewart" w:date="2022-02-08T10:37:00Z"/>
              </w:rPr>
              <w:pPrChange w:id="2465" w:author="Daniel Stewart" w:date="2022-02-10T12:15:00Z">
                <w:pPr>
                  <w:pStyle w:val="Table"/>
                </w:pPr>
              </w:pPrChange>
            </w:pPr>
            <w:ins w:id="2466"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2467" w:author="Daniel Stewart" w:date="2022-02-08T10:37:00Z"/>
                <w:rPrChange w:id="2468" w:author="Daniel Stewart" w:date="2022-02-08T10:43:00Z">
                  <w:rPr>
                    <w:ins w:id="2469" w:author="Daniel Stewart" w:date="2022-02-08T10:37:00Z"/>
                    <w:rFonts w:ascii="Calibri" w:hAnsi="Calibri" w:cs="Calibri"/>
                    <w:color w:val="000000"/>
                  </w:rPr>
                </w:rPrChange>
              </w:rPr>
              <w:pPrChange w:id="2470" w:author="Daniel Stewart" w:date="2022-02-10T12:15:00Z">
                <w:pPr>
                  <w:pStyle w:val="Table"/>
                </w:pPr>
              </w:pPrChange>
            </w:pPr>
            <w:ins w:id="2471"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2472" w:author="Daniel Stewart" w:date="2022-02-08T10:37:00Z"/>
                <w:rPrChange w:id="2473" w:author="Daniel Stewart" w:date="2022-02-08T10:43:00Z">
                  <w:rPr>
                    <w:ins w:id="2474" w:author="Daniel Stewart" w:date="2022-02-08T10:37:00Z"/>
                    <w:rFonts w:ascii="Calibri" w:hAnsi="Calibri" w:cs="Calibri"/>
                    <w:color w:val="000000"/>
                  </w:rPr>
                </w:rPrChange>
              </w:rPr>
              <w:pPrChange w:id="2475" w:author="Daniel Stewart" w:date="2022-02-10T12:15:00Z">
                <w:pPr>
                  <w:pStyle w:val="Table"/>
                </w:pPr>
              </w:pPrChange>
            </w:pPr>
            <w:ins w:id="2476" w:author="Daniel Stewart" w:date="2022-02-08T10:37:00Z">
              <w:r w:rsidRPr="00FA28C5">
                <w:rPr>
                  <w:rPrChange w:id="2477"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2478" w:author="Daniel Stewart" w:date="2022-02-08T10:37:00Z"/>
                <w:rPrChange w:id="2479" w:author="Daniel Stewart" w:date="2022-02-08T10:43:00Z">
                  <w:rPr>
                    <w:ins w:id="2480" w:author="Daniel Stewart" w:date="2022-02-08T10:37:00Z"/>
                    <w:rFonts w:ascii="Calibri" w:hAnsi="Calibri" w:cs="Calibri"/>
                    <w:color w:val="000000"/>
                  </w:rPr>
                </w:rPrChange>
              </w:rPr>
              <w:pPrChange w:id="2481" w:author="Daniel Stewart" w:date="2022-02-10T12:15:00Z">
                <w:pPr>
                  <w:pStyle w:val="Table"/>
                </w:pPr>
              </w:pPrChange>
            </w:pPr>
            <w:ins w:id="2482" w:author="Daniel Stewart" w:date="2022-02-08T10:37:00Z">
              <w:r w:rsidRPr="00FA28C5">
                <w:rPr>
                  <w:rPrChange w:id="2483"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248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2485" w:author="Daniel Stewart" w:date="2022-02-08T10:37:00Z"/>
                <w:rPrChange w:id="2486" w:author="Daniel Stewart" w:date="2022-02-08T10:43:00Z">
                  <w:rPr>
                    <w:ins w:id="2487" w:author="Daniel Stewart" w:date="2022-02-08T10:37:00Z"/>
                    <w:rFonts w:ascii="Calibri" w:hAnsi="Calibri" w:cs="Calibri"/>
                    <w:color w:val="000000"/>
                  </w:rPr>
                </w:rPrChange>
              </w:rPr>
            </w:pPr>
            <w:ins w:id="2488" w:author="Daniel Stewart" w:date="2022-02-08T10:37:00Z">
              <w:r w:rsidRPr="00FA28C5">
                <w:rPr>
                  <w:rPrChange w:id="2489" w:author="Daniel Stewart" w:date="2022-02-08T10:43:00Z">
                    <w:rPr>
                      <w:rFonts w:ascii="Calibri" w:hAnsi="Calibri" w:cs="Calibri"/>
                      <w:color w:val="000000"/>
                    </w:rPr>
                  </w:rPrChange>
                </w:rPr>
                <w:t xml:space="preserve">North </w:t>
              </w:r>
            </w:ins>
            <w:ins w:id="2490" w:author="Daniel Stewart" w:date="2022-02-10T12:19:00Z">
              <w:r w:rsidR="00AD2899">
                <w:t>a</w:t>
              </w:r>
            </w:ins>
            <w:ins w:id="2491" w:author="Daniel Stewart" w:date="2022-02-08T10:37:00Z">
              <w:r w:rsidRPr="00FA28C5">
                <w:rPr>
                  <w:rPrChange w:id="2492"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2493" w:author="Daniel Stewart" w:date="2022-02-08T10:37:00Z"/>
                <w:rPrChange w:id="2494" w:author="Daniel Stewart" w:date="2022-02-08T10:43:00Z">
                  <w:rPr>
                    <w:ins w:id="2495" w:author="Daniel Stewart" w:date="2022-02-08T10:37:00Z"/>
                    <w:rFonts w:ascii="Calibri" w:hAnsi="Calibri" w:cs="Calibri"/>
                    <w:color w:val="000000"/>
                  </w:rPr>
                </w:rPrChange>
              </w:rPr>
              <w:pPrChange w:id="2496" w:author="Daniel Stewart" w:date="2022-02-10T12:18:00Z">
                <w:pPr>
                  <w:pStyle w:val="Table"/>
                </w:pPr>
              </w:pPrChange>
            </w:pPr>
            <w:ins w:id="2497"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2498" w:author="Daniel Stewart" w:date="2022-02-08T10:37:00Z"/>
                <w:rPrChange w:id="2499" w:author="Daniel Stewart" w:date="2022-02-08T10:43:00Z">
                  <w:rPr>
                    <w:ins w:id="2500" w:author="Daniel Stewart" w:date="2022-02-08T10:37:00Z"/>
                    <w:rFonts w:ascii="Calibri" w:hAnsi="Calibri" w:cs="Calibri"/>
                    <w:color w:val="000000"/>
                  </w:rPr>
                </w:rPrChange>
              </w:rPr>
              <w:pPrChange w:id="2501" w:author="Daniel Stewart" w:date="2022-02-10T12:15:00Z">
                <w:pPr>
                  <w:pStyle w:val="Table"/>
                </w:pPr>
              </w:pPrChange>
            </w:pPr>
            <w:ins w:id="2502"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2503" w:author="Daniel Stewart" w:date="2022-02-08T10:37:00Z"/>
              </w:rPr>
              <w:pPrChange w:id="2504" w:author="Daniel Stewart" w:date="2022-02-10T12:15:00Z">
                <w:pPr>
                  <w:pStyle w:val="Table"/>
                </w:pPr>
              </w:pPrChange>
            </w:pPr>
            <w:ins w:id="2505"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2506" w:author="Daniel Stewart" w:date="2022-02-08T10:37:00Z"/>
                <w:rPrChange w:id="2507" w:author="Daniel Stewart" w:date="2022-02-08T10:43:00Z">
                  <w:rPr>
                    <w:ins w:id="2508" w:author="Daniel Stewart" w:date="2022-02-08T10:37:00Z"/>
                    <w:rFonts w:ascii="Calibri" w:hAnsi="Calibri" w:cs="Calibri"/>
                    <w:color w:val="000000"/>
                  </w:rPr>
                </w:rPrChange>
              </w:rPr>
              <w:pPrChange w:id="2509" w:author="Daniel Stewart" w:date="2022-02-10T12:15:00Z">
                <w:pPr>
                  <w:pStyle w:val="Table"/>
                </w:pPr>
              </w:pPrChange>
            </w:pPr>
            <w:ins w:id="2510"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2511" w:author="Daniel Stewart" w:date="2022-02-08T10:37:00Z"/>
                <w:rPrChange w:id="2512" w:author="Daniel Stewart" w:date="2022-02-08T10:43:00Z">
                  <w:rPr>
                    <w:ins w:id="2513" w:author="Daniel Stewart" w:date="2022-02-08T10:37:00Z"/>
                    <w:rFonts w:ascii="Calibri" w:hAnsi="Calibri" w:cs="Calibri"/>
                    <w:color w:val="000000"/>
                  </w:rPr>
                </w:rPrChange>
              </w:rPr>
              <w:pPrChange w:id="2514" w:author="Daniel Stewart" w:date="2022-02-10T12:15:00Z">
                <w:pPr>
                  <w:pStyle w:val="Table"/>
                </w:pPr>
              </w:pPrChange>
            </w:pPr>
            <w:ins w:id="2515" w:author="Daniel Stewart" w:date="2022-02-08T10:37:00Z">
              <w:r w:rsidRPr="00FA28C5">
                <w:rPr>
                  <w:rPrChange w:id="2516"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2517" w:author="Daniel Stewart" w:date="2022-02-08T10:37:00Z"/>
                <w:rPrChange w:id="2518" w:author="Daniel Stewart" w:date="2022-02-08T10:43:00Z">
                  <w:rPr>
                    <w:ins w:id="2519" w:author="Daniel Stewart" w:date="2022-02-08T10:37:00Z"/>
                    <w:rFonts w:ascii="Calibri" w:hAnsi="Calibri" w:cs="Calibri"/>
                    <w:color w:val="000000"/>
                  </w:rPr>
                </w:rPrChange>
              </w:rPr>
              <w:pPrChange w:id="2520" w:author="Daniel Stewart" w:date="2022-02-10T12:15:00Z">
                <w:pPr>
                  <w:pStyle w:val="Table"/>
                </w:pPr>
              </w:pPrChange>
            </w:pPr>
            <w:ins w:id="2521" w:author="Daniel Stewart" w:date="2022-02-08T10:37:00Z">
              <w:r w:rsidRPr="00FA28C5">
                <w:rPr>
                  <w:rPrChange w:id="2522"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252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2524" w:author="Daniel Stewart" w:date="2022-02-08T10:37:00Z"/>
                <w:rPrChange w:id="2525" w:author="Daniel Stewart" w:date="2022-02-08T10:43:00Z">
                  <w:rPr>
                    <w:ins w:id="2526" w:author="Daniel Stewart" w:date="2022-02-08T10:37:00Z"/>
                    <w:rFonts w:ascii="Calibri" w:hAnsi="Calibri" w:cs="Calibri"/>
                    <w:color w:val="000000"/>
                  </w:rPr>
                </w:rPrChange>
              </w:rPr>
            </w:pPr>
            <w:ins w:id="2527" w:author="Daniel Stewart" w:date="2022-02-08T10:37:00Z">
              <w:r w:rsidRPr="00FA28C5">
                <w:rPr>
                  <w:rPrChange w:id="2528" w:author="Daniel Stewart" w:date="2022-02-08T10:43:00Z">
                    <w:rPr>
                      <w:rFonts w:ascii="Calibri" w:hAnsi="Calibri" w:cs="Calibri"/>
                      <w:color w:val="000000"/>
                    </w:rPr>
                  </w:rPrChange>
                </w:rPr>
                <w:t xml:space="preserve">Closed </w:t>
              </w:r>
            </w:ins>
            <w:ins w:id="2529" w:author="Daniel Stewart" w:date="2022-02-10T12:19:00Z">
              <w:r w:rsidR="00AD2899">
                <w:t>e</w:t>
              </w:r>
            </w:ins>
            <w:ins w:id="2530" w:author="Daniel Stewart" w:date="2022-02-08T10:37:00Z">
              <w:r w:rsidRPr="00FA28C5">
                <w:rPr>
                  <w:rPrChange w:id="2531"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2532" w:author="Daniel Stewart" w:date="2022-02-08T10:37:00Z"/>
                <w:rPrChange w:id="2533" w:author="Daniel Stewart" w:date="2022-02-08T10:43:00Z">
                  <w:rPr>
                    <w:ins w:id="2534" w:author="Daniel Stewart" w:date="2022-02-08T10:37:00Z"/>
                    <w:rFonts w:ascii="Calibri" w:hAnsi="Calibri" w:cs="Calibri"/>
                    <w:color w:val="000000"/>
                  </w:rPr>
                </w:rPrChange>
              </w:rPr>
              <w:pPrChange w:id="2535" w:author="Daniel Stewart" w:date="2022-02-10T12:18:00Z">
                <w:pPr>
                  <w:pStyle w:val="Table"/>
                </w:pPr>
              </w:pPrChange>
            </w:pPr>
            <w:ins w:id="2536"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2537" w:author="Daniel Stewart" w:date="2022-02-08T10:37:00Z"/>
                <w:rPrChange w:id="2538" w:author="Daniel Stewart" w:date="2022-02-08T10:43:00Z">
                  <w:rPr>
                    <w:ins w:id="2539" w:author="Daniel Stewart" w:date="2022-02-08T10:37:00Z"/>
                    <w:rFonts w:ascii="Calibri" w:hAnsi="Calibri" w:cs="Calibri"/>
                    <w:color w:val="000000"/>
                  </w:rPr>
                </w:rPrChange>
              </w:rPr>
              <w:pPrChange w:id="2540" w:author="Daniel Stewart" w:date="2022-02-10T12:15:00Z">
                <w:pPr>
                  <w:pStyle w:val="Table"/>
                </w:pPr>
              </w:pPrChange>
            </w:pPr>
            <w:ins w:id="2541"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2542" w:author="Daniel Stewart" w:date="2022-02-08T10:37:00Z"/>
              </w:rPr>
              <w:pPrChange w:id="2543" w:author="Daniel Stewart" w:date="2022-02-10T12:15:00Z">
                <w:pPr>
                  <w:pStyle w:val="Table"/>
                </w:pPr>
              </w:pPrChange>
            </w:pPr>
            <w:ins w:id="2544"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2545" w:author="Daniel Stewart" w:date="2022-02-08T10:37:00Z"/>
                <w:rPrChange w:id="2546" w:author="Daniel Stewart" w:date="2022-02-08T10:43:00Z">
                  <w:rPr>
                    <w:ins w:id="2547" w:author="Daniel Stewart" w:date="2022-02-08T10:37:00Z"/>
                    <w:rFonts w:ascii="Calibri" w:hAnsi="Calibri" w:cs="Calibri"/>
                    <w:color w:val="000000"/>
                  </w:rPr>
                </w:rPrChange>
              </w:rPr>
              <w:pPrChange w:id="2548" w:author="Daniel Stewart" w:date="2022-02-10T12:15:00Z">
                <w:pPr>
                  <w:pStyle w:val="Table"/>
                </w:pPr>
              </w:pPrChange>
            </w:pPr>
            <w:ins w:id="2549"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2550" w:author="Daniel Stewart" w:date="2022-02-08T10:37:00Z"/>
                <w:rPrChange w:id="2551" w:author="Daniel Stewart" w:date="2022-02-08T10:43:00Z">
                  <w:rPr>
                    <w:ins w:id="2552" w:author="Daniel Stewart" w:date="2022-02-08T10:37:00Z"/>
                    <w:rFonts w:ascii="Calibri" w:hAnsi="Calibri" w:cs="Calibri"/>
                    <w:color w:val="000000"/>
                  </w:rPr>
                </w:rPrChange>
              </w:rPr>
              <w:pPrChange w:id="2553" w:author="Daniel Stewart" w:date="2022-02-10T12:15:00Z">
                <w:pPr>
                  <w:pStyle w:val="Table"/>
                </w:pPr>
              </w:pPrChange>
            </w:pPr>
            <w:ins w:id="2554" w:author="Daniel Stewart" w:date="2022-02-08T10:37:00Z">
              <w:r w:rsidRPr="00FA28C5">
                <w:rPr>
                  <w:rPrChange w:id="2555"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77777777" w:rsidR="00FA28C5" w:rsidRPr="00FA28C5" w:rsidRDefault="00FA28C5">
            <w:pPr>
              <w:pStyle w:val="Table"/>
              <w:jc w:val="center"/>
              <w:rPr>
                <w:ins w:id="2556" w:author="Daniel Stewart" w:date="2022-02-08T10:37:00Z"/>
                <w:rPrChange w:id="2557" w:author="Daniel Stewart" w:date="2022-02-08T10:43:00Z">
                  <w:rPr>
                    <w:ins w:id="2558" w:author="Daniel Stewart" w:date="2022-02-08T10:37:00Z"/>
                    <w:rFonts w:ascii="Calibri" w:hAnsi="Calibri" w:cs="Calibri"/>
                    <w:color w:val="000000"/>
                  </w:rPr>
                </w:rPrChange>
              </w:rPr>
              <w:pPrChange w:id="2559" w:author="Daniel Stewart" w:date="2022-02-10T12:15:00Z">
                <w:pPr>
                  <w:pStyle w:val="Table"/>
                </w:pPr>
              </w:pPrChange>
            </w:pPr>
            <w:ins w:id="2560" w:author="Daniel Stewart" w:date="2022-02-08T10:37:00Z">
              <w:r w:rsidRPr="00FA28C5">
                <w:rPr>
                  <w:rPrChange w:id="2561" w:author="Daniel Stewart" w:date="2022-02-08T10:43:00Z">
                    <w:rPr>
                      <w:rFonts w:ascii="Calibri" w:hAnsi="Calibri" w:cs="Calibri"/>
                      <w:color w:val="000000"/>
                    </w:rPr>
                  </w:rPrChange>
                </w:rPr>
                <w:t>66 (85%)</w:t>
              </w:r>
            </w:ins>
          </w:p>
        </w:tc>
      </w:tr>
    </w:tbl>
    <w:p w14:paraId="73700D22" w14:textId="5F7CC568" w:rsidR="00C94549" w:rsidRDefault="00A200F2">
      <w:pPr>
        <w:pStyle w:val="Heading1"/>
        <w:numPr>
          <w:ilvl w:val="0"/>
          <w:numId w:val="0"/>
        </w:numPr>
        <w:rPr>
          <w:ins w:id="2562" w:author="Daniel Stewart" w:date="2022-02-10T12:29:00Z"/>
          <w:rFonts w:eastAsia="Times New Roman"/>
        </w:rPr>
      </w:pPr>
      <w:r>
        <w:rPr>
          <w:rFonts w:eastAsia="Times New Roman"/>
        </w:rPr>
        <w:t xml:space="preserve">Appendix </w:t>
      </w:r>
      <w:ins w:id="2563" w:author="Daniel Stewart" w:date="2022-02-08T10:41:00Z">
        <w:r w:rsidR="00FA28C5">
          <w:rPr>
            <w:rFonts w:eastAsia="Times New Roman"/>
          </w:rPr>
          <w:t>F</w:t>
        </w:r>
      </w:ins>
      <w:del w:id="2564" w:author="Daniel Stewart" w:date="2022-02-08T10:41:00Z">
        <w:r w:rsidDel="00FA28C5">
          <w:rPr>
            <w:rFonts w:eastAsia="Times New Roman"/>
          </w:rPr>
          <w:delText>E</w:delText>
        </w:r>
      </w:del>
      <w:r>
        <w:rPr>
          <w:rFonts w:eastAsia="Times New Roman"/>
        </w:rPr>
        <w:t xml:space="preserve">. Marsh </w:t>
      </w:r>
      <w:ins w:id="2565" w:author="Daniel Stewart" w:date="2022-02-08T10:44:00Z">
        <w:r w:rsidR="00FA28C5">
          <w:rPr>
            <w:rFonts w:eastAsia="Times New Roman"/>
          </w:rPr>
          <w:t>r</w:t>
        </w:r>
      </w:ins>
      <w:del w:id="2566" w:author="Daniel Stewart" w:date="2022-02-08T10:44:00Z">
        <w:r w:rsidDel="00FA28C5">
          <w:rPr>
            <w:rFonts w:eastAsia="Times New Roman"/>
          </w:rPr>
          <w:delText>R</w:delText>
        </w:r>
      </w:del>
      <w:r>
        <w:rPr>
          <w:rFonts w:eastAsia="Times New Roman"/>
        </w:rPr>
        <w:t xml:space="preserve">ecession </w:t>
      </w:r>
      <w:del w:id="2567" w:author="Daniel Stewart" w:date="2022-02-08T10:44:00Z">
        <w:r w:rsidDel="00FA28C5">
          <w:rPr>
            <w:rFonts w:eastAsia="Times New Roman"/>
          </w:rPr>
          <w:delText>M</w:delText>
        </w:r>
      </w:del>
      <w:ins w:id="2568" w:author="Daniel Stewart" w:date="2022-02-08T10:44:00Z">
        <w:r w:rsidR="00FA28C5">
          <w:rPr>
            <w:rFonts w:eastAsia="Times New Roman"/>
          </w:rPr>
          <w:t>m</w:t>
        </w:r>
      </w:ins>
      <w:r>
        <w:rPr>
          <w:rFonts w:eastAsia="Times New Roman"/>
        </w:rPr>
        <w:t xml:space="preserve">odel </w:t>
      </w:r>
      <w:commentRangeStart w:id="2569"/>
      <w:del w:id="2570" w:author="Daniel Stewart" w:date="2022-02-08T08:46:00Z">
        <w:r w:rsidDel="00934C50">
          <w:rPr>
            <w:rFonts w:eastAsia="Times New Roman"/>
          </w:rPr>
          <w:delText>Visualizations</w:delText>
        </w:r>
        <w:commentRangeEnd w:id="2569"/>
        <w:r w:rsidR="00AD6C5A" w:rsidDel="00934C50">
          <w:rPr>
            <w:rStyle w:val="CommentReference"/>
            <w:rFonts w:eastAsiaTheme="minorHAnsi"/>
            <w:b w:val="0"/>
            <w:bCs w:val="0"/>
            <w:color w:val="auto"/>
          </w:rPr>
          <w:commentReference w:id="2569"/>
        </w:r>
      </w:del>
      <w:ins w:id="2571" w:author="Daniel Stewart" w:date="2022-02-08T10:44:00Z">
        <w:r w:rsidR="00FA28C5">
          <w:rPr>
            <w:rFonts w:eastAsia="Times New Roman"/>
          </w:rPr>
          <w:t>s</w:t>
        </w:r>
      </w:ins>
      <w:ins w:id="2572" w:author="Daniel Stewart" w:date="2022-02-08T08:47:00Z">
        <w:r w:rsidR="00934C50">
          <w:rPr>
            <w:rFonts w:eastAsia="Times New Roman"/>
          </w:rPr>
          <w:t xml:space="preserve">ummary </w:t>
        </w:r>
      </w:ins>
      <w:ins w:id="2573" w:author="Daniel Stewart" w:date="2022-02-08T10:44:00Z">
        <w:r w:rsidR="00FA28C5">
          <w:rPr>
            <w:rFonts w:eastAsia="Times New Roman"/>
          </w:rPr>
          <w:t>table</w:t>
        </w:r>
      </w:ins>
    </w:p>
    <w:p w14:paraId="5E9CD891" w14:textId="0DF9021E" w:rsidR="00493C5C" w:rsidRDefault="00493C5C" w:rsidP="00493C5C">
      <w:pPr>
        <w:pStyle w:val="Caption"/>
        <w:widowControl w:val="0"/>
        <w:rPr>
          <w:ins w:id="2574" w:author="Daniel Stewart" w:date="2022-02-10T12:29:00Z"/>
        </w:rPr>
      </w:pPr>
      <w:ins w:id="2575" w:author="Daniel Stewart" w:date="2022-02-10T12:29:00Z">
        <w:r>
          <w:t xml:space="preserve">Table </w:t>
        </w:r>
      </w:ins>
      <w:ins w:id="2576" w:author="Daniel Stewart" w:date="2022-02-10T12:53:00Z">
        <w:r w:rsidR="00F446D6">
          <w:t>F1</w:t>
        </w:r>
      </w:ins>
      <w:ins w:id="2577" w:author="Daniel Stewart" w:date="2022-02-10T12:29:00Z">
        <w:r>
          <w:t xml:space="preserve">. </w:t>
        </w:r>
      </w:ins>
      <w:ins w:id="2578" w:author="Daniel Stewart" w:date="2022-02-10T12:30:00Z">
        <w:r>
          <w:t xml:space="preserve">Model summary for the marsh recession model, including model estimates, confidence intervals, </w:t>
        </w:r>
        <w:r>
          <w:rPr>
            <w:i/>
            <w:iCs/>
          </w:rPr>
          <w:t>p</w:t>
        </w:r>
        <w:r>
          <w:t>-values, number of observations, and R</w:t>
        </w:r>
        <w:r w:rsidRPr="00493C5C">
          <w:rPr>
            <w:vertAlign w:val="superscript"/>
            <w:rPrChange w:id="2579" w:author="Daniel Stewart" w:date="2022-02-10T12:31:00Z">
              <w:rPr/>
            </w:rPrChange>
          </w:rPr>
          <w:t>2</w:t>
        </w:r>
        <w:r>
          <w:t xml:space="preserve"> values.</w:t>
        </w:r>
      </w:ins>
      <w:ins w:id="2580" w:author="Daniel Stewart" w:date="2022-02-10T12:29:00Z">
        <w:r>
          <w:t xml:space="preserve"> </w:t>
        </w:r>
      </w:ins>
    </w:p>
    <w:tbl>
      <w:tblPr>
        <w:tblW w:w="5517" w:type="dxa"/>
        <w:jc w:val="center"/>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B8040F" w:rsidRPr="009A48D2" w14:paraId="2D8E6A23" w14:textId="77777777" w:rsidTr="00493C5C">
        <w:trPr>
          <w:trHeight w:hRule="exact" w:val="340"/>
          <w:jc w:val="center"/>
          <w:ins w:id="2581" w:author="Daniel Stewart" w:date="2022-02-08T08:42:00Z"/>
        </w:trPr>
        <w:tc>
          <w:tcPr>
            <w:tcW w:w="0" w:type="auto"/>
            <w:tcBorders>
              <w:bottom w:val="single" w:sz="6" w:space="0" w:color="auto"/>
            </w:tcBorders>
            <w:hideMark/>
          </w:tcPr>
          <w:p w14:paraId="7288C02C" w14:textId="77777777" w:rsidR="005932D4" w:rsidRPr="00AD2899" w:rsidRDefault="005932D4" w:rsidP="00D95039">
            <w:pPr>
              <w:pStyle w:val="Table"/>
              <w:rPr>
                <w:ins w:id="2582" w:author="Daniel Stewart" w:date="2022-02-08T08:42:00Z"/>
                <w:i/>
                <w:iCs/>
                <w:rPrChange w:id="2583" w:author="Daniel Stewart" w:date="2022-02-10T12:20:00Z">
                  <w:rPr>
                    <w:ins w:id="2584" w:author="Daniel Stewart" w:date="2022-02-08T08:42:00Z"/>
                  </w:rPr>
                </w:rPrChange>
              </w:rPr>
            </w:pPr>
            <w:ins w:id="2585" w:author="Daniel Stewart" w:date="2022-02-08T08:42:00Z">
              <w:r w:rsidRPr="00AD2899">
                <w:rPr>
                  <w:i/>
                  <w:iCs/>
                  <w:rPrChange w:id="2586" w:author="Daniel Stewart" w:date="2022-02-10T12:20:00Z">
                    <w:rPr/>
                  </w:rPrChange>
                </w:rPr>
                <w:t>Predictors</w:t>
              </w:r>
            </w:ins>
          </w:p>
        </w:tc>
        <w:tc>
          <w:tcPr>
            <w:tcW w:w="0" w:type="auto"/>
            <w:tcBorders>
              <w:bottom w:val="single" w:sz="6" w:space="0" w:color="auto"/>
            </w:tcBorders>
            <w:hideMark/>
          </w:tcPr>
          <w:p w14:paraId="03414F59" w14:textId="77777777" w:rsidR="005932D4" w:rsidRPr="00AD2899" w:rsidRDefault="005932D4">
            <w:pPr>
              <w:pStyle w:val="Table"/>
              <w:jc w:val="center"/>
              <w:rPr>
                <w:ins w:id="2587" w:author="Daniel Stewart" w:date="2022-02-08T08:42:00Z"/>
                <w:i/>
                <w:iCs/>
                <w:rPrChange w:id="2588" w:author="Daniel Stewart" w:date="2022-02-10T12:20:00Z">
                  <w:rPr>
                    <w:ins w:id="2589" w:author="Daniel Stewart" w:date="2022-02-08T08:42:00Z"/>
                  </w:rPr>
                </w:rPrChange>
              </w:rPr>
              <w:pPrChange w:id="2590" w:author="Daniel Stewart" w:date="2022-02-10T12:20:00Z">
                <w:pPr>
                  <w:pStyle w:val="Table"/>
                </w:pPr>
              </w:pPrChange>
            </w:pPr>
            <w:ins w:id="2591" w:author="Daniel Stewart" w:date="2022-02-08T08:42:00Z">
              <w:r w:rsidRPr="00AD2899">
                <w:rPr>
                  <w:i/>
                  <w:iCs/>
                  <w:rPrChange w:id="2592" w:author="Daniel Stewart" w:date="2022-02-10T12:20:00Z">
                    <w:rPr/>
                  </w:rPrChange>
                </w:rPr>
                <w:t>Estimates</w:t>
              </w:r>
            </w:ins>
          </w:p>
        </w:tc>
        <w:tc>
          <w:tcPr>
            <w:tcW w:w="0" w:type="auto"/>
            <w:tcBorders>
              <w:bottom w:val="single" w:sz="6" w:space="0" w:color="auto"/>
            </w:tcBorders>
            <w:hideMark/>
          </w:tcPr>
          <w:p w14:paraId="7B8DCA71" w14:textId="77777777" w:rsidR="005932D4" w:rsidRPr="00AD2899" w:rsidRDefault="005932D4">
            <w:pPr>
              <w:pStyle w:val="Table"/>
              <w:jc w:val="center"/>
              <w:rPr>
                <w:ins w:id="2593" w:author="Daniel Stewart" w:date="2022-02-08T08:42:00Z"/>
                <w:i/>
                <w:iCs/>
                <w:rPrChange w:id="2594" w:author="Daniel Stewart" w:date="2022-02-10T12:20:00Z">
                  <w:rPr>
                    <w:ins w:id="2595" w:author="Daniel Stewart" w:date="2022-02-08T08:42:00Z"/>
                  </w:rPr>
                </w:rPrChange>
              </w:rPr>
              <w:pPrChange w:id="2596" w:author="Daniel Stewart" w:date="2022-02-10T12:20:00Z">
                <w:pPr>
                  <w:pStyle w:val="Table"/>
                </w:pPr>
              </w:pPrChange>
            </w:pPr>
            <w:ins w:id="2597" w:author="Daniel Stewart" w:date="2022-02-08T08:42:00Z">
              <w:r w:rsidRPr="00AD2899">
                <w:rPr>
                  <w:i/>
                  <w:iCs/>
                  <w:rPrChange w:id="2598" w:author="Daniel Stewart" w:date="2022-02-10T12:20:00Z">
                    <w:rPr/>
                  </w:rPrChange>
                </w:rPr>
                <w:t>CI</w:t>
              </w:r>
            </w:ins>
          </w:p>
        </w:tc>
        <w:tc>
          <w:tcPr>
            <w:tcW w:w="0" w:type="auto"/>
            <w:tcBorders>
              <w:bottom w:val="single" w:sz="6" w:space="0" w:color="auto"/>
            </w:tcBorders>
            <w:hideMark/>
          </w:tcPr>
          <w:p w14:paraId="099C4B57" w14:textId="77777777" w:rsidR="005932D4" w:rsidRPr="00AD2899" w:rsidRDefault="005932D4">
            <w:pPr>
              <w:pStyle w:val="Table"/>
              <w:jc w:val="center"/>
              <w:rPr>
                <w:ins w:id="2599" w:author="Daniel Stewart" w:date="2022-02-08T08:42:00Z"/>
                <w:i/>
                <w:iCs/>
                <w:rPrChange w:id="2600" w:author="Daniel Stewart" w:date="2022-02-10T12:20:00Z">
                  <w:rPr>
                    <w:ins w:id="2601" w:author="Daniel Stewart" w:date="2022-02-08T08:42:00Z"/>
                  </w:rPr>
                </w:rPrChange>
              </w:rPr>
              <w:pPrChange w:id="2602" w:author="Daniel Stewart" w:date="2022-02-10T12:20:00Z">
                <w:pPr>
                  <w:pStyle w:val="Table"/>
                </w:pPr>
              </w:pPrChange>
            </w:pPr>
            <w:ins w:id="2603" w:author="Daniel Stewart" w:date="2022-02-08T08:42:00Z">
              <w:r w:rsidRPr="00AD2899">
                <w:rPr>
                  <w:i/>
                  <w:iCs/>
                  <w:rPrChange w:id="2604" w:author="Daniel Stewart" w:date="2022-02-10T12:20:00Z">
                    <w:rPr/>
                  </w:rPrChange>
                </w:rPr>
                <w:t>p</w:t>
              </w:r>
            </w:ins>
          </w:p>
        </w:tc>
      </w:tr>
      <w:tr w:rsidR="00B8040F" w:rsidRPr="005932D4" w14:paraId="5C6771C2" w14:textId="77777777" w:rsidTr="00493C5C">
        <w:trPr>
          <w:trHeight w:hRule="exact" w:val="340"/>
          <w:jc w:val="center"/>
          <w:ins w:id="2605" w:author="Daniel Stewart" w:date="2022-02-08T08:42:00Z"/>
        </w:trPr>
        <w:tc>
          <w:tcPr>
            <w:tcW w:w="0" w:type="auto"/>
            <w:tcMar>
              <w:top w:w="113" w:type="dxa"/>
              <w:left w:w="113" w:type="dxa"/>
              <w:bottom w:w="113" w:type="dxa"/>
              <w:right w:w="113" w:type="dxa"/>
            </w:tcMar>
            <w:hideMark/>
          </w:tcPr>
          <w:p w14:paraId="29C700B7" w14:textId="77777777" w:rsidR="005932D4" w:rsidRPr="00E90451" w:rsidRDefault="005932D4" w:rsidP="00D95039">
            <w:pPr>
              <w:pStyle w:val="Table"/>
              <w:rPr>
                <w:ins w:id="2606" w:author="Daniel Stewart" w:date="2022-02-08T08:42:00Z"/>
              </w:rPr>
            </w:pPr>
            <w:ins w:id="2607" w:author="Daniel Stewart" w:date="2022-02-08T08:42:00Z">
              <w:r w:rsidRPr="00E90451">
                <w:t>(Intercept)</w:t>
              </w:r>
            </w:ins>
          </w:p>
        </w:tc>
        <w:tc>
          <w:tcPr>
            <w:tcW w:w="0" w:type="auto"/>
            <w:tcMar>
              <w:top w:w="113" w:type="dxa"/>
              <w:left w:w="113" w:type="dxa"/>
              <w:bottom w:w="113" w:type="dxa"/>
              <w:right w:w="113" w:type="dxa"/>
            </w:tcMar>
            <w:hideMark/>
          </w:tcPr>
          <w:p w14:paraId="5273402D" w14:textId="77777777" w:rsidR="005932D4" w:rsidRPr="00E90451" w:rsidRDefault="005932D4">
            <w:pPr>
              <w:pStyle w:val="Table"/>
              <w:jc w:val="center"/>
              <w:rPr>
                <w:ins w:id="2608" w:author="Daniel Stewart" w:date="2022-02-08T08:42:00Z"/>
              </w:rPr>
              <w:pPrChange w:id="2609" w:author="Daniel Stewart" w:date="2022-02-10T12:20:00Z">
                <w:pPr>
                  <w:pStyle w:val="Table"/>
                </w:pPr>
              </w:pPrChange>
            </w:pPr>
            <w:ins w:id="2610" w:author="Daniel Stewart" w:date="2022-02-08T08:42:00Z">
              <w:r w:rsidRPr="00E90451">
                <w:t>21.32</w:t>
              </w:r>
            </w:ins>
          </w:p>
        </w:tc>
        <w:tc>
          <w:tcPr>
            <w:tcW w:w="0" w:type="auto"/>
            <w:tcMar>
              <w:top w:w="113" w:type="dxa"/>
              <w:left w:w="113" w:type="dxa"/>
              <w:bottom w:w="113" w:type="dxa"/>
              <w:right w:w="113" w:type="dxa"/>
            </w:tcMar>
            <w:hideMark/>
          </w:tcPr>
          <w:p w14:paraId="2A71D411" w14:textId="77777777" w:rsidR="005932D4" w:rsidRPr="00E90451" w:rsidRDefault="005932D4">
            <w:pPr>
              <w:pStyle w:val="Table"/>
              <w:jc w:val="center"/>
              <w:rPr>
                <w:ins w:id="2611" w:author="Daniel Stewart" w:date="2022-02-08T08:42:00Z"/>
              </w:rPr>
              <w:pPrChange w:id="2612" w:author="Daniel Stewart" w:date="2022-02-10T12:20:00Z">
                <w:pPr>
                  <w:pStyle w:val="Table"/>
                </w:pPr>
              </w:pPrChange>
            </w:pPr>
            <w:ins w:id="2613" w:author="Daniel Stewart" w:date="2022-02-08T08:42:00Z">
              <w:r w:rsidRPr="00E90451">
                <w:t>-0.49 – 43.13</w:t>
              </w:r>
            </w:ins>
          </w:p>
        </w:tc>
        <w:tc>
          <w:tcPr>
            <w:tcW w:w="0" w:type="auto"/>
            <w:tcMar>
              <w:top w:w="113" w:type="dxa"/>
              <w:left w:w="113" w:type="dxa"/>
              <w:bottom w:w="113" w:type="dxa"/>
              <w:right w:w="113" w:type="dxa"/>
            </w:tcMar>
            <w:hideMark/>
          </w:tcPr>
          <w:p w14:paraId="6BE16238" w14:textId="77777777" w:rsidR="005932D4" w:rsidRPr="00E90451" w:rsidRDefault="005932D4">
            <w:pPr>
              <w:pStyle w:val="Table"/>
              <w:jc w:val="center"/>
              <w:rPr>
                <w:ins w:id="2614" w:author="Daniel Stewart" w:date="2022-02-08T08:42:00Z"/>
              </w:rPr>
              <w:pPrChange w:id="2615" w:author="Daniel Stewart" w:date="2022-02-10T12:20:00Z">
                <w:pPr>
                  <w:pStyle w:val="Table"/>
                </w:pPr>
              </w:pPrChange>
            </w:pPr>
            <w:ins w:id="2616" w:author="Daniel Stewart" w:date="2022-02-08T08:42:00Z">
              <w:r w:rsidRPr="00E90451">
                <w:t>0.055</w:t>
              </w:r>
            </w:ins>
          </w:p>
        </w:tc>
      </w:tr>
      <w:tr w:rsidR="00B8040F" w:rsidRPr="005932D4" w14:paraId="0341A372" w14:textId="77777777" w:rsidTr="00493C5C">
        <w:trPr>
          <w:trHeight w:hRule="exact" w:val="340"/>
          <w:jc w:val="center"/>
          <w:ins w:id="2617" w:author="Daniel Stewart" w:date="2022-02-08T08:42:00Z"/>
        </w:trPr>
        <w:tc>
          <w:tcPr>
            <w:tcW w:w="0" w:type="auto"/>
            <w:tcMar>
              <w:top w:w="113" w:type="dxa"/>
              <w:left w:w="113" w:type="dxa"/>
              <w:bottom w:w="113" w:type="dxa"/>
              <w:right w:w="113" w:type="dxa"/>
            </w:tcMar>
            <w:hideMark/>
          </w:tcPr>
          <w:p w14:paraId="5576B989" w14:textId="05B45B4F" w:rsidR="005932D4" w:rsidRPr="00E90451" w:rsidRDefault="005932D4" w:rsidP="00D95039">
            <w:pPr>
              <w:pStyle w:val="Table"/>
              <w:rPr>
                <w:ins w:id="2618" w:author="Daniel Stewart" w:date="2022-02-08T08:42:00Z"/>
              </w:rPr>
            </w:pPr>
            <w:ins w:id="2619" w:author="Daniel Stewart" w:date="2022-02-08T08:43:00Z">
              <w:r w:rsidRPr="00E90451">
                <w:t xml:space="preserve">Closed </w:t>
              </w:r>
            </w:ins>
            <w:ins w:id="2620" w:author="Daniel Stewart" w:date="2022-02-09T11:35:00Z">
              <w:r w:rsidR="00AA132A">
                <w:t>e</w:t>
              </w:r>
            </w:ins>
            <w:ins w:id="2621" w:author="Daniel Stewart" w:date="2022-02-08T08:43:00Z">
              <w:r w:rsidRPr="00E90451">
                <w:t xml:space="preserve">mbayment </w:t>
              </w:r>
            </w:ins>
            <w:ins w:id="2622" w:author="Daniel Stewart" w:date="2022-02-08T08:42:00Z">
              <w:r w:rsidRPr="00E90451">
                <w:t>[Yes]</w:t>
              </w:r>
            </w:ins>
          </w:p>
        </w:tc>
        <w:tc>
          <w:tcPr>
            <w:tcW w:w="0" w:type="auto"/>
            <w:tcMar>
              <w:top w:w="113" w:type="dxa"/>
              <w:left w:w="113" w:type="dxa"/>
              <w:bottom w:w="113" w:type="dxa"/>
              <w:right w:w="113" w:type="dxa"/>
            </w:tcMar>
            <w:hideMark/>
          </w:tcPr>
          <w:p w14:paraId="46B89855" w14:textId="77777777" w:rsidR="005932D4" w:rsidRPr="00E90451" w:rsidRDefault="005932D4">
            <w:pPr>
              <w:pStyle w:val="Table"/>
              <w:jc w:val="center"/>
              <w:rPr>
                <w:ins w:id="2623" w:author="Daniel Stewart" w:date="2022-02-08T08:42:00Z"/>
              </w:rPr>
              <w:pPrChange w:id="2624" w:author="Daniel Stewart" w:date="2022-02-10T12:20:00Z">
                <w:pPr>
                  <w:pStyle w:val="Table"/>
                </w:pPr>
              </w:pPrChange>
            </w:pPr>
            <w:ins w:id="2625" w:author="Daniel Stewart" w:date="2022-02-08T08:42:00Z">
              <w:r w:rsidRPr="00E90451">
                <w:t>-4.92</w:t>
              </w:r>
            </w:ins>
          </w:p>
        </w:tc>
        <w:tc>
          <w:tcPr>
            <w:tcW w:w="0" w:type="auto"/>
            <w:tcMar>
              <w:top w:w="113" w:type="dxa"/>
              <w:left w:w="113" w:type="dxa"/>
              <w:bottom w:w="113" w:type="dxa"/>
              <w:right w:w="113" w:type="dxa"/>
            </w:tcMar>
            <w:hideMark/>
          </w:tcPr>
          <w:p w14:paraId="32B8CD5F" w14:textId="77777777" w:rsidR="005932D4" w:rsidRPr="00E90451" w:rsidRDefault="005932D4">
            <w:pPr>
              <w:pStyle w:val="Table"/>
              <w:jc w:val="center"/>
              <w:rPr>
                <w:ins w:id="2626" w:author="Daniel Stewart" w:date="2022-02-08T08:42:00Z"/>
              </w:rPr>
              <w:pPrChange w:id="2627" w:author="Daniel Stewart" w:date="2022-02-10T12:20:00Z">
                <w:pPr>
                  <w:pStyle w:val="Table"/>
                </w:pPr>
              </w:pPrChange>
            </w:pPr>
            <w:ins w:id="2628" w:author="Daniel Stewart" w:date="2022-02-08T08:42:00Z">
              <w:r w:rsidRPr="00E90451">
                <w:t>-20.40 – 10.56</w:t>
              </w:r>
            </w:ins>
          </w:p>
        </w:tc>
        <w:tc>
          <w:tcPr>
            <w:tcW w:w="0" w:type="auto"/>
            <w:tcMar>
              <w:top w:w="113" w:type="dxa"/>
              <w:left w:w="113" w:type="dxa"/>
              <w:bottom w:w="113" w:type="dxa"/>
              <w:right w:w="113" w:type="dxa"/>
            </w:tcMar>
            <w:hideMark/>
          </w:tcPr>
          <w:p w14:paraId="76AB7CD7" w14:textId="77777777" w:rsidR="005932D4" w:rsidRPr="00E90451" w:rsidRDefault="005932D4">
            <w:pPr>
              <w:pStyle w:val="Table"/>
              <w:jc w:val="center"/>
              <w:rPr>
                <w:ins w:id="2629" w:author="Daniel Stewart" w:date="2022-02-08T08:42:00Z"/>
              </w:rPr>
              <w:pPrChange w:id="2630" w:author="Daniel Stewart" w:date="2022-02-10T12:20:00Z">
                <w:pPr>
                  <w:pStyle w:val="Table"/>
                </w:pPr>
              </w:pPrChange>
            </w:pPr>
            <w:ins w:id="2631" w:author="Daniel Stewart" w:date="2022-02-08T08:42:00Z">
              <w:r w:rsidRPr="00E90451">
                <w:t>0.528</w:t>
              </w:r>
            </w:ins>
          </w:p>
        </w:tc>
      </w:tr>
      <w:tr w:rsidR="00B8040F" w:rsidRPr="005932D4" w14:paraId="4868171F" w14:textId="77777777" w:rsidTr="00493C5C">
        <w:trPr>
          <w:trHeight w:hRule="exact" w:val="340"/>
          <w:jc w:val="center"/>
          <w:ins w:id="2632" w:author="Daniel Stewart" w:date="2022-02-08T08:42:00Z"/>
        </w:trPr>
        <w:tc>
          <w:tcPr>
            <w:tcW w:w="0" w:type="auto"/>
            <w:tcMar>
              <w:top w:w="113" w:type="dxa"/>
              <w:left w:w="113" w:type="dxa"/>
              <w:bottom w:w="113" w:type="dxa"/>
              <w:right w:w="113" w:type="dxa"/>
            </w:tcMar>
            <w:hideMark/>
          </w:tcPr>
          <w:p w14:paraId="7B93619E" w14:textId="34876077" w:rsidR="005932D4" w:rsidRPr="00E90451" w:rsidRDefault="005932D4" w:rsidP="00D95039">
            <w:pPr>
              <w:pStyle w:val="Table"/>
              <w:rPr>
                <w:ins w:id="2633" w:author="Daniel Stewart" w:date="2022-02-08T08:42:00Z"/>
              </w:rPr>
            </w:pPr>
            <w:ins w:id="2634" w:author="Daniel Stewart" w:date="2022-02-08T08:44:00Z">
              <w:r w:rsidRPr="00E90451">
                <w:t xml:space="preserve">Shear </w:t>
              </w:r>
            </w:ins>
            <w:ins w:id="2635" w:author="Daniel Stewart" w:date="2022-02-09T11:35:00Z">
              <w:r w:rsidR="00AA132A">
                <w:t>b</w:t>
              </w:r>
            </w:ins>
            <w:ins w:id="2636" w:author="Daniel Stewart" w:date="2022-02-08T08:44:00Z">
              <w:r w:rsidRPr="00E90451">
                <w:t>oom</w:t>
              </w:r>
            </w:ins>
            <w:ins w:id="2637" w:author="Daniel Stewart" w:date="2022-02-08T08:42:00Z">
              <w:r w:rsidRPr="00E90451">
                <w:t xml:space="preserve"> [Present]</w:t>
              </w:r>
            </w:ins>
          </w:p>
        </w:tc>
        <w:tc>
          <w:tcPr>
            <w:tcW w:w="0" w:type="auto"/>
            <w:tcMar>
              <w:top w:w="113" w:type="dxa"/>
              <w:left w:w="113" w:type="dxa"/>
              <w:bottom w:w="113" w:type="dxa"/>
              <w:right w:w="113" w:type="dxa"/>
            </w:tcMar>
            <w:hideMark/>
          </w:tcPr>
          <w:p w14:paraId="6014D625" w14:textId="77777777" w:rsidR="005932D4" w:rsidRPr="00E90451" w:rsidRDefault="005932D4">
            <w:pPr>
              <w:pStyle w:val="Table"/>
              <w:jc w:val="center"/>
              <w:rPr>
                <w:ins w:id="2638" w:author="Daniel Stewart" w:date="2022-02-08T08:42:00Z"/>
              </w:rPr>
              <w:pPrChange w:id="2639" w:author="Daniel Stewart" w:date="2022-02-10T12:20:00Z">
                <w:pPr>
                  <w:pStyle w:val="Table"/>
                </w:pPr>
              </w:pPrChange>
            </w:pPr>
            <w:ins w:id="2640" w:author="Daniel Stewart" w:date="2022-02-08T08:42:00Z">
              <w:r w:rsidRPr="00E90451">
                <w:t>-4.98</w:t>
              </w:r>
            </w:ins>
          </w:p>
        </w:tc>
        <w:tc>
          <w:tcPr>
            <w:tcW w:w="0" w:type="auto"/>
            <w:tcMar>
              <w:top w:w="113" w:type="dxa"/>
              <w:left w:w="113" w:type="dxa"/>
              <w:bottom w:w="113" w:type="dxa"/>
              <w:right w:w="113" w:type="dxa"/>
            </w:tcMar>
            <w:hideMark/>
          </w:tcPr>
          <w:p w14:paraId="1A682B13" w14:textId="77777777" w:rsidR="005932D4" w:rsidRPr="00E90451" w:rsidRDefault="005932D4">
            <w:pPr>
              <w:pStyle w:val="Table"/>
              <w:jc w:val="center"/>
              <w:rPr>
                <w:ins w:id="2641" w:author="Daniel Stewart" w:date="2022-02-08T08:42:00Z"/>
              </w:rPr>
              <w:pPrChange w:id="2642" w:author="Daniel Stewart" w:date="2022-02-10T12:20:00Z">
                <w:pPr>
                  <w:pStyle w:val="Table"/>
                </w:pPr>
              </w:pPrChange>
            </w:pPr>
            <w:ins w:id="2643" w:author="Daniel Stewart" w:date="2022-02-08T08:42:00Z">
              <w:r w:rsidRPr="00E90451">
                <w:t>-19.54 – 9.58</w:t>
              </w:r>
            </w:ins>
          </w:p>
        </w:tc>
        <w:tc>
          <w:tcPr>
            <w:tcW w:w="0" w:type="auto"/>
            <w:tcMar>
              <w:top w:w="113" w:type="dxa"/>
              <w:left w:w="113" w:type="dxa"/>
              <w:bottom w:w="113" w:type="dxa"/>
              <w:right w:w="113" w:type="dxa"/>
            </w:tcMar>
            <w:hideMark/>
          </w:tcPr>
          <w:p w14:paraId="29494561" w14:textId="77777777" w:rsidR="005932D4" w:rsidRPr="00E90451" w:rsidRDefault="005932D4">
            <w:pPr>
              <w:pStyle w:val="Table"/>
              <w:jc w:val="center"/>
              <w:rPr>
                <w:ins w:id="2644" w:author="Daniel Stewart" w:date="2022-02-08T08:42:00Z"/>
              </w:rPr>
              <w:pPrChange w:id="2645" w:author="Daniel Stewart" w:date="2022-02-10T12:20:00Z">
                <w:pPr>
                  <w:pStyle w:val="Table"/>
                </w:pPr>
              </w:pPrChange>
            </w:pPr>
            <w:ins w:id="2646" w:author="Daniel Stewart" w:date="2022-02-08T08:42:00Z">
              <w:r w:rsidRPr="00E90451">
                <w:t>0.497</w:t>
              </w:r>
            </w:ins>
          </w:p>
        </w:tc>
      </w:tr>
      <w:tr w:rsidR="00B8040F" w:rsidRPr="005932D4" w14:paraId="68594257" w14:textId="77777777" w:rsidTr="00493C5C">
        <w:trPr>
          <w:trHeight w:hRule="exact" w:val="340"/>
          <w:jc w:val="center"/>
          <w:ins w:id="2647" w:author="Daniel Stewart" w:date="2022-02-08T08:42:00Z"/>
        </w:trPr>
        <w:tc>
          <w:tcPr>
            <w:tcW w:w="0" w:type="auto"/>
            <w:tcMar>
              <w:top w:w="113" w:type="dxa"/>
              <w:left w:w="113" w:type="dxa"/>
              <w:bottom w:w="113" w:type="dxa"/>
              <w:right w:w="113" w:type="dxa"/>
            </w:tcMar>
            <w:hideMark/>
          </w:tcPr>
          <w:p w14:paraId="011EC119" w14:textId="0882B255" w:rsidR="005932D4" w:rsidRPr="00E90451" w:rsidRDefault="005932D4" w:rsidP="00D95039">
            <w:pPr>
              <w:pStyle w:val="Table"/>
              <w:rPr>
                <w:ins w:id="2648" w:author="Daniel Stewart" w:date="2022-02-08T08:42:00Z"/>
              </w:rPr>
            </w:pPr>
            <w:ins w:id="2649" w:author="Daniel Stewart" w:date="2022-02-08T08:44:00Z">
              <w:r w:rsidRPr="00E90451">
                <w:t xml:space="preserve">Located in a </w:t>
              </w:r>
            </w:ins>
            <w:ins w:id="2650" w:author="Daniel Stewart" w:date="2022-02-09T11:35:00Z">
              <w:r w:rsidR="00AA132A">
                <w:t>s</w:t>
              </w:r>
            </w:ins>
            <w:ins w:id="2651" w:author="Daniel Stewart" w:date="2022-02-08T08:44:00Z">
              <w:r w:rsidRPr="00E90451">
                <w:t>lough</w:t>
              </w:r>
            </w:ins>
            <w:ins w:id="2652" w:author="Daniel Stewart" w:date="2022-02-08T08:42:00Z">
              <w:r w:rsidRPr="00E90451">
                <w:t xml:space="preserve"> [Yes]</w:t>
              </w:r>
            </w:ins>
          </w:p>
        </w:tc>
        <w:tc>
          <w:tcPr>
            <w:tcW w:w="0" w:type="auto"/>
            <w:tcMar>
              <w:top w:w="113" w:type="dxa"/>
              <w:left w:w="113" w:type="dxa"/>
              <w:bottom w:w="113" w:type="dxa"/>
              <w:right w:w="113" w:type="dxa"/>
            </w:tcMar>
            <w:hideMark/>
          </w:tcPr>
          <w:p w14:paraId="13E292DC" w14:textId="77777777" w:rsidR="005932D4" w:rsidRPr="00E90451" w:rsidRDefault="005932D4">
            <w:pPr>
              <w:pStyle w:val="Table"/>
              <w:jc w:val="center"/>
              <w:rPr>
                <w:ins w:id="2653" w:author="Daniel Stewart" w:date="2022-02-08T08:42:00Z"/>
              </w:rPr>
              <w:pPrChange w:id="2654" w:author="Daniel Stewart" w:date="2022-02-10T12:20:00Z">
                <w:pPr>
                  <w:pStyle w:val="Table"/>
                </w:pPr>
              </w:pPrChange>
            </w:pPr>
            <w:ins w:id="2655" w:author="Daniel Stewart" w:date="2022-02-08T08:42:00Z">
              <w:r w:rsidRPr="00E90451">
                <w:t>-3.74</w:t>
              </w:r>
            </w:ins>
          </w:p>
        </w:tc>
        <w:tc>
          <w:tcPr>
            <w:tcW w:w="0" w:type="auto"/>
            <w:tcMar>
              <w:top w:w="113" w:type="dxa"/>
              <w:left w:w="113" w:type="dxa"/>
              <w:bottom w:w="113" w:type="dxa"/>
              <w:right w:w="113" w:type="dxa"/>
            </w:tcMar>
            <w:hideMark/>
          </w:tcPr>
          <w:p w14:paraId="7628ACEE" w14:textId="77777777" w:rsidR="005932D4" w:rsidRPr="00E90451" w:rsidRDefault="005932D4">
            <w:pPr>
              <w:pStyle w:val="Table"/>
              <w:jc w:val="center"/>
              <w:rPr>
                <w:ins w:id="2656" w:author="Daniel Stewart" w:date="2022-02-08T08:42:00Z"/>
              </w:rPr>
              <w:pPrChange w:id="2657" w:author="Daniel Stewart" w:date="2022-02-10T12:20:00Z">
                <w:pPr>
                  <w:pStyle w:val="Table"/>
                </w:pPr>
              </w:pPrChange>
            </w:pPr>
            <w:ins w:id="2658" w:author="Daniel Stewart" w:date="2022-02-08T08:42:00Z">
              <w:r w:rsidRPr="00E90451">
                <w:t>-17.18 – 9.70</w:t>
              </w:r>
            </w:ins>
          </w:p>
        </w:tc>
        <w:tc>
          <w:tcPr>
            <w:tcW w:w="0" w:type="auto"/>
            <w:tcMar>
              <w:top w:w="113" w:type="dxa"/>
              <w:left w:w="113" w:type="dxa"/>
              <w:bottom w:w="113" w:type="dxa"/>
              <w:right w:w="113" w:type="dxa"/>
            </w:tcMar>
            <w:hideMark/>
          </w:tcPr>
          <w:p w14:paraId="117F15D8" w14:textId="77777777" w:rsidR="005932D4" w:rsidRPr="00E90451" w:rsidRDefault="005932D4">
            <w:pPr>
              <w:pStyle w:val="Table"/>
              <w:jc w:val="center"/>
              <w:rPr>
                <w:ins w:id="2659" w:author="Daniel Stewart" w:date="2022-02-08T08:42:00Z"/>
              </w:rPr>
              <w:pPrChange w:id="2660" w:author="Daniel Stewart" w:date="2022-02-10T12:20:00Z">
                <w:pPr>
                  <w:pStyle w:val="Table"/>
                </w:pPr>
              </w:pPrChange>
            </w:pPr>
            <w:ins w:id="2661" w:author="Daniel Stewart" w:date="2022-02-08T08:42:00Z">
              <w:r w:rsidRPr="00E90451">
                <w:t>0.580</w:t>
              </w:r>
            </w:ins>
          </w:p>
        </w:tc>
      </w:tr>
      <w:tr w:rsidR="00B8040F" w:rsidRPr="005932D4" w14:paraId="3BD108F2" w14:textId="77777777" w:rsidTr="00493C5C">
        <w:trPr>
          <w:trHeight w:hRule="exact" w:val="340"/>
          <w:jc w:val="center"/>
          <w:ins w:id="2662" w:author="Daniel Stewart" w:date="2022-02-08T08:42:00Z"/>
        </w:trPr>
        <w:tc>
          <w:tcPr>
            <w:tcW w:w="0" w:type="auto"/>
            <w:tcMar>
              <w:top w:w="113" w:type="dxa"/>
              <w:left w:w="113" w:type="dxa"/>
              <w:bottom w:w="113" w:type="dxa"/>
              <w:right w:w="113" w:type="dxa"/>
            </w:tcMar>
            <w:hideMark/>
          </w:tcPr>
          <w:p w14:paraId="684FDDB3" w14:textId="3DA04488" w:rsidR="005932D4" w:rsidRPr="00E90451" w:rsidRDefault="005932D4" w:rsidP="00D95039">
            <w:pPr>
              <w:pStyle w:val="Table"/>
              <w:rPr>
                <w:ins w:id="2663" w:author="Daniel Stewart" w:date="2022-02-08T08:42:00Z"/>
              </w:rPr>
            </w:pPr>
            <w:ins w:id="2664" w:author="Daniel Stewart" w:date="2022-02-08T08:44:00Z">
              <w:r w:rsidRPr="00E90451">
                <w:t xml:space="preserve">Offshore </w:t>
              </w:r>
            </w:ins>
            <w:ins w:id="2665" w:author="Daniel Stewart" w:date="2022-02-09T11:35:00Z">
              <w:r w:rsidR="00AA132A">
                <w:t>s</w:t>
              </w:r>
            </w:ins>
            <w:ins w:id="2666" w:author="Daniel Stewart" w:date="2022-02-08T08:44:00Z">
              <w:r w:rsidRPr="00E90451">
                <w:t xml:space="preserve">tructure </w:t>
              </w:r>
            </w:ins>
            <w:ins w:id="2667" w:author="Daniel Stewart" w:date="2022-02-08T08:42:00Z">
              <w:r w:rsidRPr="00E90451">
                <w:t>[Present]</w:t>
              </w:r>
            </w:ins>
          </w:p>
        </w:tc>
        <w:tc>
          <w:tcPr>
            <w:tcW w:w="0" w:type="auto"/>
            <w:tcMar>
              <w:top w:w="113" w:type="dxa"/>
              <w:left w:w="113" w:type="dxa"/>
              <w:bottom w:w="113" w:type="dxa"/>
              <w:right w:w="113" w:type="dxa"/>
            </w:tcMar>
            <w:hideMark/>
          </w:tcPr>
          <w:p w14:paraId="5AF9163C" w14:textId="77777777" w:rsidR="005932D4" w:rsidRPr="00E90451" w:rsidRDefault="005932D4">
            <w:pPr>
              <w:pStyle w:val="Table"/>
              <w:jc w:val="center"/>
              <w:rPr>
                <w:ins w:id="2668" w:author="Daniel Stewart" w:date="2022-02-08T08:42:00Z"/>
              </w:rPr>
              <w:pPrChange w:id="2669" w:author="Daniel Stewart" w:date="2022-02-10T12:20:00Z">
                <w:pPr>
                  <w:pStyle w:val="Table"/>
                </w:pPr>
              </w:pPrChange>
            </w:pPr>
            <w:ins w:id="2670" w:author="Daniel Stewart" w:date="2022-02-08T08:42:00Z">
              <w:r w:rsidRPr="00E90451">
                <w:t>-5.17</w:t>
              </w:r>
            </w:ins>
          </w:p>
        </w:tc>
        <w:tc>
          <w:tcPr>
            <w:tcW w:w="0" w:type="auto"/>
            <w:tcMar>
              <w:top w:w="113" w:type="dxa"/>
              <w:left w:w="113" w:type="dxa"/>
              <w:bottom w:w="113" w:type="dxa"/>
              <w:right w:w="113" w:type="dxa"/>
            </w:tcMar>
            <w:hideMark/>
          </w:tcPr>
          <w:p w14:paraId="20D6DF74" w14:textId="77777777" w:rsidR="005932D4" w:rsidRPr="00E90451" w:rsidRDefault="005932D4">
            <w:pPr>
              <w:pStyle w:val="Table"/>
              <w:jc w:val="center"/>
              <w:rPr>
                <w:ins w:id="2671" w:author="Daniel Stewart" w:date="2022-02-08T08:42:00Z"/>
              </w:rPr>
              <w:pPrChange w:id="2672" w:author="Daniel Stewart" w:date="2022-02-10T12:20:00Z">
                <w:pPr>
                  <w:pStyle w:val="Table"/>
                </w:pPr>
              </w:pPrChange>
            </w:pPr>
            <w:ins w:id="2673" w:author="Daniel Stewart" w:date="2022-02-08T08:42:00Z">
              <w:r w:rsidRPr="00E90451">
                <w:t>-15.26 – 4.91</w:t>
              </w:r>
            </w:ins>
          </w:p>
        </w:tc>
        <w:tc>
          <w:tcPr>
            <w:tcW w:w="0" w:type="auto"/>
            <w:tcMar>
              <w:top w:w="113" w:type="dxa"/>
              <w:left w:w="113" w:type="dxa"/>
              <w:bottom w:w="113" w:type="dxa"/>
              <w:right w:w="113" w:type="dxa"/>
            </w:tcMar>
            <w:hideMark/>
          </w:tcPr>
          <w:p w14:paraId="6E472EF1" w14:textId="77777777" w:rsidR="005932D4" w:rsidRPr="00E90451" w:rsidRDefault="005932D4">
            <w:pPr>
              <w:pStyle w:val="Table"/>
              <w:jc w:val="center"/>
              <w:rPr>
                <w:ins w:id="2674" w:author="Daniel Stewart" w:date="2022-02-08T08:42:00Z"/>
              </w:rPr>
              <w:pPrChange w:id="2675" w:author="Daniel Stewart" w:date="2022-02-10T12:20:00Z">
                <w:pPr>
                  <w:pStyle w:val="Table"/>
                </w:pPr>
              </w:pPrChange>
            </w:pPr>
            <w:ins w:id="2676" w:author="Daniel Stewart" w:date="2022-02-08T08:42:00Z">
              <w:r w:rsidRPr="00E90451">
                <w:t>0.310</w:t>
              </w:r>
            </w:ins>
          </w:p>
        </w:tc>
      </w:tr>
      <w:tr w:rsidR="00B8040F" w:rsidRPr="005932D4" w14:paraId="030752C5" w14:textId="77777777" w:rsidTr="00493C5C">
        <w:trPr>
          <w:trHeight w:hRule="exact" w:val="340"/>
          <w:jc w:val="center"/>
          <w:ins w:id="2677" w:author="Daniel Stewart" w:date="2022-02-08T08:42:00Z"/>
        </w:trPr>
        <w:tc>
          <w:tcPr>
            <w:tcW w:w="0" w:type="auto"/>
            <w:tcMar>
              <w:top w:w="113" w:type="dxa"/>
              <w:left w:w="113" w:type="dxa"/>
              <w:bottom w:w="113" w:type="dxa"/>
              <w:right w:w="113" w:type="dxa"/>
            </w:tcMar>
            <w:hideMark/>
          </w:tcPr>
          <w:p w14:paraId="3AACCA59" w14:textId="3C01E011" w:rsidR="005932D4" w:rsidRPr="00E90451" w:rsidRDefault="005932D4" w:rsidP="00D95039">
            <w:pPr>
              <w:pStyle w:val="Table"/>
              <w:rPr>
                <w:ins w:id="2678" w:author="Daniel Stewart" w:date="2022-02-08T08:42:00Z"/>
              </w:rPr>
            </w:pPr>
            <w:ins w:id="2679" w:author="Daniel Stewart" w:date="2022-02-08T08:44:00Z">
              <w:r w:rsidRPr="00E90451">
                <w:t xml:space="preserve">Project </w:t>
              </w:r>
            </w:ins>
            <w:ins w:id="2680" w:author="Daniel Stewart" w:date="2022-02-09T11:35:00Z">
              <w:r w:rsidR="00AA132A">
                <w:t>a</w:t>
              </w:r>
            </w:ins>
            <w:ins w:id="2681" w:author="Daniel Stewart" w:date="2022-02-08T08:44:00Z">
              <w:r w:rsidRPr="00E90451">
                <w:t>ge</w:t>
              </w:r>
            </w:ins>
            <w:ins w:id="2682" w:author="Daniel Stewart" w:date="2022-02-09T11:37:00Z">
              <w:r w:rsidR="00AA132A">
                <w:t xml:space="preserve"> (years)</w:t>
              </w:r>
            </w:ins>
          </w:p>
        </w:tc>
        <w:tc>
          <w:tcPr>
            <w:tcW w:w="0" w:type="auto"/>
            <w:tcMar>
              <w:top w:w="113" w:type="dxa"/>
              <w:left w:w="113" w:type="dxa"/>
              <w:bottom w:w="113" w:type="dxa"/>
              <w:right w:w="113" w:type="dxa"/>
            </w:tcMar>
            <w:hideMark/>
          </w:tcPr>
          <w:p w14:paraId="11DB831D" w14:textId="77777777" w:rsidR="005932D4" w:rsidRPr="00E90451" w:rsidRDefault="005932D4">
            <w:pPr>
              <w:pStyle w:val="Table"/>
              <w:jc w:val="center"/>
              <w:rPr>
                <w:ins w:id="2683" w:author="Daniel Stewart" w:date="2022-02-08T08:42:00Z"/>
              </w:rPr>
              <w:pPrChange w:id="2684" w:author="Daniel Stewart" w:date="2022-02-10T12:20:00Z">
                <w:pPr>
                  <w:pStyle w:val="Table"/>
                </w:pPr>
              </w:pPrChange>
            </w:pPr>
            <w:ins w:id="2685" w:author="Daniel Stewart" w:date="2022-02-08T08:42:00Z">
              <w:r w:rsidRPr="00E90451">
                <w:t>-0.10</w:t>
              </w:r>
            </w:ins>
          </w:p>
        </w:tc>
        <w:tc>
          <w:tcPr>
            <w:tcW w:w="0" w:type="auto"/>
            <w:tcMar>
              <w:top w:w="113" w:type="dxa"/>
              <w:left w:w="113" w:type="dxa"/>
              <w:bottom w:w="113" w:type="dxa"/>
              <w:right w:w="113" w:type="dxa"/>
            </w:tcMar>
            <w:hideMark/>
          </w:tcPr>
          <w:p w14:paraId="2D41ADA7" w14:textId="77777777" w:rsidR="005932D4" w:rsidRPr="00E90451" w:rsidRDefault="005932D4">
            <w:pPr>
              <w:pStyle w:val="Table"/>
              <w:jc w:val="center"/>
              <w:rPr>
                <w:ins w:id="2686" w:author="Daniel Stewart" w:date="2022-02-08T08:42:00Z"/>
              </w:rPr>
              <w:pPrChange w:id="2687" w:author="Daniel Stewart" w:date="2022-02-10T12:20:00Z">
                <w:pPr>
                  <w:pStyle w:val="Table"/>
                </w:pPr>
              </w:pPrChange>
            </w:pPr>
            <w:ins w:id="2688" w:author="Daniel Stewart" w:date="2022-02-08T08:42:00Z">
              <w:r w:rsidRPr="00E90451">
                <w:t>-0.66 – 0.46</w:t>
              </w:r>
            </w:ins>
          </w:p>
        </w:tc>
        <w:tc>
          <w:tcPr>
            <w:tcW w:w="0" w:type="auto"/>
            <w:tcMar>
              <w:top w:w="113" w:type="dxa"/>
              <w:left w:w="113" w:type="dxa"/>
              <w:bottom w:w="113" w:type="dxa"/>
              <w:right w:w="113" w:type="dxa"/>
            </w:tcMar>
            <w:hideMark/>
          </w:tcPr>
          <w:p w14:paraId="4BAFA966" w14:textId="77777777" w:rsidR="005932D4" w:rsidRPr="00E90451" w:rsidRDefault="005932D4">
            <w:pPr>
              <w:pStyle w:val="Table"/>
              <w:jc w:val="center"/>
              <w:rPr>
                <w:ins w:id="2689" w:author="Daniel Stewart" w:date="2022-02-08T08:42:00Z"/>
              </w:rPr>
              <w:pPrChange w:id="2690" w:author="Daniel Stewart" w:date="2022-02-10T12:20:00Z">
                <w:pPr>
                  <w:pStyle w:val="Table"/>
                </w:pPr>
              </w:pPrChange>
            </w:pPr>
            <w:ins w:id="2691" w:author="Daniel Stewart" w:date="2022-02-08T08:42:00Z">
              <w:r w:rsidRPr="00E90451">
                <w:t>0.725</w:t>
              </w:r>
            </w:ins>
          </w:p>
        </w:tc>
      </w:tr>
      <w:tr w:rsidR="00B8040F" w:rsidRPr="005932D4" w14:paraId="3F852C61" w14:textId="77777777" w:rsidTr="00493C5C">
        <w:trPr>
          <w:trHeight w:hRule="exact" w:val="340"/>
          <w:jc w:val="center"/>
          <w:ins w:id="2692" w:author="Daniel Stewart" w:date="2022-02-08T08:42:00Z"/>
        </w:trPr>
        <w:tc>
          <w:tcPr>
            <w:tcW w:w="0" w:type="auto"/>
            <w:tcMar>
              <w:top w:w="113" w:type="dxa"/>
              <w:left w:w="113" w:type="dxa"/>
              <w:bottom w:w="113" w:type="dxa"/>
              <w:right w:w="113" w:type="dxa"/>
            </w:tcMar>
            <w:hideMark/>
          </w:tcPr>
          <w:p w14:paraId="539D3F73" w14:textId="4789B4BE" w:rsidR="005932D4" w:rsidRPr="00E90451" w:rsidRDefault="005932D4" w:rsidP="00D95039">
            <w:pPr>
              <w:pStyle w:val="Table"/>
              <w:rPr>
                <w:ins w:id="2693" w:author="Daniel Stewart" w:date="2022-02-08T08:42:00Z"/>
              </w:rPr>
            </w:pPr>
            <w:ins w:id="2694" w:author="Daniel Stewart" w:date="2022-02-08T08:44:00Z">
              <w:r w:rsidRPr="00E90451">
                <w:t xml:space="preserve">Project </w:t>
              </w:r>
            </w:ins>
            <w:ins w:id="2695" w:author="Daniel Stewart" w:date="2022-02-09T11:35:00Z">
              <w:r w:rsidR="00AA132A">
                <w:t>s</w:t>
              </w:r>
            </w:ins>
            <w:ins w:id="2696" w:author="Daniel Stewart" w:date="2022-02-08T08:44:00Z">
              <w:r w:rsidRPr="00E90451">
                <w:t>ize</w:t>
              </w:r>
            </w:ins>
            <w:ins w:id="2697" w:author="Daniel Stewart" w:date="2022-02-09T11:37:00Z">
              <w:r w:rsidR="00AA132A">
                <w:t xml:space="preserve"> (m</w:t>
              </w:r>
              <w:r w:rsidR="00AA132A" w:rsidRPr="00AA132A">
                <w:rPr>
                  <w:vertAlign w:val="superscript"/>
                  <w:rPrChange w:id="2698" w:author="Daniel Stewart" w:date="2022-02-09T11:37:00Z">
                    <w:rPr/>
                  </w:rPrChange>
                </w:rPr>
                <w:t>2</w:t>
              </w:r>
              <w:r w:rsidR="00AA132A">
                <w:t>)</w:t>
              </w:r>
            </w:ins>
          </w:p>
        </w:tc>
        <w:tc>
          <w:tcPr>
            <w:tcW w:w="0" w:type="auto"/>
            <w:tcMar>
              <w:top w:w="113" w:type="dxa"/>
              <w:left w:w="113" w:type="dxa"/>
              <w:bottom w:w="113" w:type="dxa"/>
              <w:right w:w="113" w:type="dxa"/>
            </w:tcMar>
            <w:hideMark/>
          </w:tcPr>
          <w:p w14:paraId="52980F8B" w14:textId="77777777" w:rsidR="005932D4" w:rsidRPr="00E90451" w:rsidRDefault="005932D4">
            <w:pPr>
              <w:pStyle w:val="Table"/>
              <w:jc w:val="center"/>
              <w:rPr>
                <w:ins w:id="2699" w:author="Daniel Stewart" w:date="2022-02-08T08:42:00Z"/>
              </w:rPr>
              <w:pPrChange w:id="2700" w:author="Daniel Stewart" w:date="2022-02-10T12:20:00Z">
                <w:pPr>
                  <w:pStyle w:val="Table"/>
                </w:pPr>
              </w:pPrChange>
            </w:pPr>
            <w:ins w:id="2701" w:author="Daniel Stewart" w:date="2022-02-08T08:42:00Z">
              <w:r w:rsidRPr="00E90451">
                <w:t>0.00</w:t>
              </w:r>
            </w:ins>
          </w:p>
        </w:tc>
        <w:tc>
          <w:tcPr>
            <w:tcW w:w="0" w:type="auto"/>
            <w:tcMar>
              <w:top w:w="113" w:type="dxa"/>
              <w:left w:w="113" w:type="dxa"/>
              <w:bottom w:w="113" w:type="dxa"/>
              <w:right w:w="113" w:type="dxa"/>
            </w:tcMar>
            <w:hideMark/>
          </w:tcPr>
          <w:p w14:paraId="2E992F7F" w14:textId="77777777" w:rsidR="005932D4" w:rsidRPr="00E90451" w:rsidRDefault="005932D4">
            <w:pPr>
              <w:pStyle w:val="Table"/>
              <w:jc w:val="center"/>
              <w:rPr>
                <w:ins w:id="2702" w:author="Daniel Stewart" w:date="2022-02-08T08:42:00Z"/>
              </w:rPr>
              <w:pPrChange w:id="2703" w:author="Daniel Stewart" w:date="2022-02-10T12:20:00Z">
                <w:pPr>
                  <w:pStyle w:val="Table"/>
                </w:pPr>
              </w:pPrChange>
            </w:pPr>
            <w:ins w:id="2704" w:author="Daniel Stewart" w:date="2022-02-08T08:42:00Z">
              <w:r w:rsidRPr="00E90451">
                <w:t>-0.00 – 0.00</w:t>
              </w:r>
            </w:ins>
          </w:p>
        </w:tc>
        <w:tc>
          <w:tcPr>
            <w:tcW w:w="0" w:type="auto"/>
            <w:tcMar>
              <w:top w:w="113" w:type="dxa"/>
              <w:left w:w="113" w:type="dxa"/>
              <w:bottom w:w="113" w:type="dxa"/>
              <w:right w:w="113" w:type="dxa"/>
            </w:tcMar>
            <w:hideMark/>
          </w:tcPr>
          <w:p w14:paraId="45BFF979" w14:textId="77777777" w:rsidR="005932D4" w:rsidRPr="00E90451" w:rsidRDefault="005932D4">
            <w:pPr>
              <w:pStyle w:val="Table"/>
              <w:jc w:val="center"/>
              <w:rPr>
                <w:ins w:id="2705" w:author="Daniel Stewart" w:date="2022-02-08T08:42:00Z"/>
              </w:rPr>
              <w:pPrChange w:id="2706" w:author="Daniel Stewart" w:date="2022-02-10T12:20:00Z">
                <w:pPr>
                  <w:pStyle w:val="Table"/>
                </w:pPr>
              </w:pPrChange>
            </w:pPr>
            <w:ins w:id="2707" w:author="Daniel Stewart" w:date="2022-02-08T08:42:00Z">
              <w:r w:rsidRPr="00E90451">
                <w:t>0.462</w:t>
              </w:r>
            </w:ins>
          </w:p>
        </w:tc>
      </w:tr>
      <w:tr w:rsidR="00B8040F" w:rsidRPr="005932D4" w14:paraId="2AF4CE59" w14:textId="77777777" w:rsidTr="00493C5C">
        <w:trPr>
          <w:trHeight w:hRule="exact" w:val="340"/>
          <w:jc w:val="center"/>
          <w:ins w:id="2708" w:author="Daniel Stewart" w:date="2022-02-08T08:42:00Z"/>
        </w:trPr>
        <w:tc>
          <w:tcPr>
            <w:tcW w:w="0" w:type="auto"/>
            <w:tcMar>
              <w:top w:w="113" w:type="dxa"/>
              <w:left w:w="113" w:type="dxa"/>
              <w:bottom w:w="113" w:type="dxa"/>
              <w:right w:w="113" w:type="dxa"/>
            </w:tcMar>
            <w:hideMark/>
          </w:tcPr>
          <w:p w14:paraId="526F489A" w14:textId="260549B0" w:rsidR="005932D4" w:rsidRPr="00E90451" w:rsidRDefault="005932D4" w:rsidP="00D95039">
            <w:pPr>
              <w:pStyle w:val="Table"/>
              <w:rPr>
                <w:ins w:id="2709" w:author="Daniel Stewart" w:date="2022-02-08T08:42:00Z"/>
              </w:rPr>
            </w:pPr>
            <w:ins w:id="2710" w:author="Daniel Stewart" w:date="2022-02-08T08:44:00Z">
              <w:r w:rsidRPr="00E90451">
                <w:t xml:space="preserve">Distance </w:t>
              </w:r>
            </w:ins>
            <w:ins w:id="2711" w:author="Daniel Stewart" w:date="2022-02-09T11:35:00Z">
              <w:r w:rsidR="00AA132A">
                <w:t>u</w:t>
              </w:r>
            </w:ins>
            <w:ins w:id="2712" w:author="Daniel Stewart" w:date="2022-02-08T08:44:00Z">
              <w:r w:rsidRPr="00E90451">
                <w:t>priver (km)</w:t>
              </w:r>
            </w:ins>
          </w:p>
        </w:tc>
        <w:tc>
          <w:tcPr>
            <w:tcW w:w="0" w:type="auto"/>
            <w:tcMar>
              <w:top w:w="113" w:type="dxa"/>
              <w:left w:w="113" w:type="dxa"/>
              <w:bottom w:w="113" w:type="dxa"/>
              <w:right w:w="113" w:type="dxa"/>
            </w:tcMar>
            <w:hideMark/>
          </w:tcPr>
          <w:p w14:paraId="124120BA" w14:textId="77777777" w:rsidR="005932D4" w:rsidRPr="00E90451" w:rsidRDefault="005932D4">
            <w:pPr>
              <w:pStyle w:val="Table"/>
              <w:jc w:val="center"/>
              <w:rPr>
                <w:ins w:id="2713" w:author="Daniel Stewart" w:date="2022-02-08T08:42:00Z"/>
              </w:rPr>
              <w:pPrChange w:id="2714" w:author="Daniel Stewart" w:date="2022-02-10T12:20:00Z">
                <w:pPr>
                  <w:pStyle w:val="Table"/>
                </w:pPr>
              </w:pPrChange>
            </w:pPr>
            <w:ins w:id="2715" w:author="Daniel Stewart" w:date="2022-02-08T08:42:00Z">
              <w:r w:rsidRPr="00E90451">
                <w:t>1.06</w:t>
              </w:r>
            </w:ins>
          </w:p>
        </w:tc>
        <w:tc>
          <w:tcPr>
            <w:tcW w:w="0" w:type="auto"/>
            <w:tcMar>
              <w:top w:w="113" w:type="dxa"/>
              <w:left w:w="113" w:type="dxa"/>
              <w:bottom w:w="113" w:type="dxa"/>
              <w:right w:w="113" w:type="dxa"/>
            </w:tcMar>
            <w:hideMark/>
          </w:tcPr>
          <w:p w14:paraId="67913ECF" w14:textId="77777777" w:rsidR="005932D4" w:rsidRPr="00E90451" w:rsidRDefault="005932D4">
            <w:pPr>
              <w:pStyle w:val="Table"/>
              <w:jc w:val="center"/>
              <w:rPr>
                <w:ins w:id="2716" w:author="Daniel Stewart" w:date="2022-02-08T08:42:00Z"/>
              </w:rPr>
              <w:pPrChange w:id="2717" w:author="Daniel Stewart" w:date="2022-02-10T12:20:00Z">
                <w:pPr>
                  <w:pStyle w:val="Table"/>
                </w:pPr>
              </w:pPrChange>
            </w:pPr>
            <w:ins w:id="2718" w:author="Daniel Stewart" w:date="2022-02-08T08:42:00Z">
              <w:r w:rsidRPr="00E90451">
                <w:t>0.41 – 1.71</w:t>
              </w:r>
            </w:ins>
          </w:p>
        </w:tc>
        <w:tc>
          <w:tcPr>
            <w:tcW w:w="0" w:type="auto"/>
            <w:tcMar>
              <w:top w:w="113" w:type="dxa"/>
              <w:left w:w="113" w:type="dxa"/>
              <w:bottom w:w="113" w:type="dxa"/>
              <w:right w:w="113" w:type="dxa"/>
            </w:tcMar>
            <w:hideMark/>
          </w:tcPr>
          <w:p w14:paraId="4A2370BA" w14:textId="77777777" w:rsidR="005932D4" w:rsidRPr="00E90451" w:rsidRDefault="005932D4">
            <w:pPr>
              <w:pStyle w:val="Table"/>
              <w:jc w:val="center"/>
              <w:rPr>
                <w:ins w:id="2719" w:author="Daniel Stewart" w:date="2022-02-08T08:42:00Z"/>
              </w:rPr>
              <w:pPrChange w:id="2720" w:author="Daniel Stewart" w:date="2022-02-10T12:20:00Z">
                <w:pPr>
                  <w:pStyle w:val="Table"/>
                </w:pPr>
              </w:pPrChange>
            </w:pPr>
            <w:ins w:id="2721" w:author="Daniel Stewart" w:date="2022-02-08T08:42:00Z">
              <w:r w:rsidRPr="005932D4">
                <w:rPr>
                  <w:rPrChange w:id="2722" w:author="Daniel Stewart" w:date="2022-02-08T08:46:00Z">
                    <w:rPr>
                      <w:b/>
                      <w:bCs/>
                      <w:sz w:val="24"/>
                      <w:szCs w:val="24"/>
                    </w:rPr>
                  </w:rPrChange>
                </w:rPr>
                <w:t>0.002</w:t>
              </w:r>
            </w:ins>
          </w:p>
        </w:tc>
      </w:tr>
      <w:tr w:rsidR="00B8040F" w:rsidRPr="005932D4" w14:paraId="737C40F9" w14:textId="77777777" w:rsidTr="00493C5C">
        <w:trPr>
          <w:trHeight w:hRule="exact" w:val="340"/>
          <w:jc w:val="center"/>
          <w:ins w:id="2723" w:author="Daniel Stewart" w:date="2022-02-08T08:42:00Z"/>
        </w:trPr>
        <w:tc>
          <w:tcPr>
            <w:tcW w:w="0" w:type="auto"/>
            <w:tcMar>
              <w:top w:w="113" w:type="dxa"/>
              <w:left w:w="113" w:type="dxa"/>
              <w:bottom w:w="113" w:type="dxa"/>
              <w:right w:w="113" w:type="dxa"/>
            </w:tcMar>
            <w:hideMark/>
          </w:tcPr>
          <w:p w14:paraId="7495CAAA" w14:textId="72DAE5ED" w:rsidR="005932D4" w:rsidRPr="00E90451" w:rsidRDefault="005932D4" w:rsidP="00D95039">
            <w:pPr>
              <w:pStyle w:val="Table"/>
              <w:rPr>
                <w:ins w:id="2724" w:author="Daniel Stewart" w:date="2022-02-08T08:42:00Z"/>
              </w:rPr>
            </w:pPr>
            <w:ins w:id="2725" w:author="Daniel Stewart" w:date="2022-02-08T08:44:00Z">
              <w:r w:rsidRPr="00E90451">
                <w:t>Arm [North]</w:t>
              </w:r>
            </w:ins>
          </w:p>
        </w:tc>
        <w:tc>
          <w:tcPr>
            <w:tcW w:w="0" w:type="auto"/>
            <w:tcMar>
              <w:top w:w="113" w:type="dxa"/>
              <w:left w:w="113" w:type="dxa"/>
              <w:bottom w:w="113" w:type="dxa"/>
              <w:right w:w="113" w:type="dxa"/>
            </w:tcMar>
            <w:hideMark/>
          </w:tcPr>
          <w:p w14:paraId="318CE46E" w14:textId="77777777" w:rsidR="005932D4" w:rsidRPr="00E90451" w:rsidRDefault="005932D4">
            <w:pPr>
              <w:pStyle w:val="Table"/>
              <w:jc w:val="center"/>
              <w:rPr>
                <w:ins w:id="2726" w:author="Daniel Stewart" w:date="2022-02-08T08:42:00Z"/>
              </w:rPr>
              <w:pPrChange w:id="2727" w:author="Daniel Stewart" w:date="2022-02-10T12:20:00Z">
                <w:pPr>
                  <w:pStyle w:val="Table"/>
                </w:pPr>
              </w:pPrChange>
            </w:pPr>
            <w:ins w:id="2728" w:author="Daniel Stewart" w:date="2022-02-08T08:42:00Z">
              <w:r w:rsidRPr="00E90451">
                <w:t>13.19</w:t>
              </w:r>
            </w:ins>
          </w:p>
        </w:tc>
        <w:tc>
          <w:tcPr>
            <w:tcW w:w="0" w:type="auto"/>
            <w:tcMar>
              <w:top w:w="113" w:type="dxa"/>
              <w:left w:w="113" w:type="dxa"/>
              <w:bottom w:w="113" w:type="dxa"/>
              <w:right w:w="113" w:type="dxa"/>
            </w:tcMar>
            <w:hideMark/>
          </w:tcPr>
          <w:p w14:paraId="05240F6E" w14:textId="77777777" w:rsidR="005932D4" w:rsidRPr="00E90451" w:rsidRDefault="005932D4">
            <w:pPr>
              <w:pStyle w:val="Table"/>
              <w:jc w:val="center"/>
              <w:rPr>
                <w:ins w:id="2729" w:author="Daniel Stewart" w:date="2022-02-08T08:42:00Z"/>
              </w:rPr>
              <w:pPrChange w:id="2730" w:author="Daniel Stewart" w:date="2022-02-10T12:20:00Z">
                <w:pPr>
                  <w:pStyle w:val="Table"/>
                </w:pPr>
              </w:pPrChange>
            </w:pPr>
            <w:ins w:id="2731" w:author="Daniel Stewart" w:date="2022-02-08T08:42:00Z">
              <w:r w:rsidRPr="00E90451">
                <w:t>2.43 – 23.95</w:t>
              </w:r>
            </w:ins>
          </w:p>
        </w:tc>
        <w:tc>
          <w:tcPr>
            <w:tcW w:w="0" w:type="auto"/>
            <w:tcMar>
              <w:top w:w="113" w:type="dxa"/>
              <w:left w:w="113" w:type="dxa"/>
              <w:bottom w:w="113" w:type="dxa"/>
              <w:right w:w="113" w:type="dxa"/>
            </w:tcMar>
            <w:hideMark/>
          </w:tcPr>
          <w:p w14:paraId="53709CAB" w14:textId="77777777" w:rsidR="005932D4" w:rsidRPr="00E90451" w:rsidRDefault="005932D4">
            <w:pPr>
              <w:pStyle w:val="Table"/>
              <w:jc w:val="center"/>
              <w:rPr>
                <w:ins w:id="2732" w:author="Daniel Stewart" w:date="2022-02-08T08:42:00Z"/>
              </w:rPr>
              <w:pPrChange w:id="2733" w:author="Daniel Stewart" w:date="2022-02-10T12:20:00Z">
                <w:pPr>
                  <w:pStyle w:val="Table"/>
                </w:pPr>
              </w:pPrChange>
            </w:pPr>
            <w:ins w:id="2734" w:author="Daniel Stewart" w:date="2022-02-08T08:42:00Z">
              <w:r w:rsidRPr="005932D4">
                <w:rPr>
                  <w:rPrChange w:id="2735" w:author="Daniel Stewart" w:date="2022-02-08T08:46:00Z">
                    <w:rPr>
                      <w:b/>
                      <w:bCs/>
                      <w:sz w:val="24"/>
                      <w:szCs w:val="24"/>
                    </w:rPr>
                  </w:rPrChange>
                </w:rPr>
                <w:t>0.017</w:t>
              </w:r>
            </w:ins>
          </w:p>
        </w:tc>
      </w:tr>
      <w:tr w:rsidR="00B8040F" w:rsidRPr="005932D4" w14:paraId="4510551A" w14:textId="77777777" w:rsidTr="00493C5C">
        <w:trPr>
          <w:trHeight w:hRule="exact" w:val="340"/>
          <w:jc w:val="center"/>
          <w:ins w:id="2736" w:author="Daniel Stewart" w:date="2022-02-08T08:42:00Z"/>
        </w:trPr>
        <w:tc>
          <w:tcPr>
            <w:tcW w:w="0" w:type="auto"/>
            <w:tcMar>
              <w:top w:w="113" w:type="dxa"/>
              <w:left w:w="113" w:type="dxa"/>
              <w:bottom w:w="113" w:type="dxa"/>
              <w:right w:w="113" w:type="dxa"/>
            </w:tcMar>
            <w:hideMark/>
          </w:tcPr>
          <w:p w14:paraId="3792ED3B" w14:textId="0BF55702" w:rsidR="005932D4" w:rsidRPr="00E90451" w:rsidRDefault="005932D4" w:rsidP="00D95039">
            <w:pPr>
              <w:pStyle w:val="Table"/>
              <w:rPr>
                <w:ins w:id="2737" w:author="Daniel Stewart" w:date="2022-02-08T08:42:00Z"/>
              </w:rPr>
            </w:pPr>
            <w:ins w:id="2738" w:author="Daniel Stewart" w:date="2022-02-08T08:44:00Z">
              <w:r w:rsidRPr="00E90451">
                <w:t>Pe</w:t>
              </w:r>
            </w:ins>
            <w:ins w:id="2739" w:author="Daniel Stewart" w:date="2022-02-08T08:45:00Z">
              <w:r w:rsidRPr="00E90451">
                <w:t xml:space="preserve">rcent </w:t>
              </w:r>
            </w:ins>
            <w:ins w:id="2740" w:author="Daniel Stewart" w:date="2022-02-09T11:35:00Z">
              <w:r w:rsidR="00AA132A">
                <w:t>e</w:t>
              </w:r>
            </w:ins>
            <w:ins w:id="2741" w:author="Daniel Stewart" w:date="2022-02-08T08:45:00Z">
              <w:r w:rsidRPr="00E90451">
                <w:t xml:space="preserve">dge </w:t>
              </w:r>
            </w:ins>
            <w:ins w:id="2742" w:author="Daniel Stewart" w:date="2022-02-09T11:35:00Z">
              <w:r w:rsidR="00AA132A">
                <w:t>h</w:t>
              </w:r>
            </w:ins>
            <w:ins w:id="2743" w:author="Daniel Stewart" w:date="2022-02-08T08:45:00Z">
              <w:r w:rsidRPr="00E90451">
                <w:t>abitat</w:t>
              </w:r>
            </w:ins>
          </w:p>
        </w:tc>
        <w:tc>
          <w:tcPr>
            <w:tcW w:w="0" w:type="auto"/>
            <w:tcMar>
              <w:top w:w="113" w:type="dxa"/>
              <w:left w:w="113" w:type="dxa"/>
              <w:bottom w:w="113" w:type="dxa"/>
              <w:right w:w="113" w:type="dxa"/>
            </w:tcMar>
            <w:hideMark/>
          </w:tcPr>
          <w:p w14:paraId="1AA3C82D" w14:textId="77777777" w:rsidR="005932D4" w:rsidRPr="00E90451" w:rsidRDefault="005932D4">
            <w:pPr>
              <w:pStyle w:val="Table"/>
              <w:jc w:val="center"/>
              <w:rPr>
                <w:ins w:id="2744" w:author="Daniel Stewart" w:date="2022-02-08T08:42:00Z"/>
              </w:rPr>
              <w:pPrChange w:id="2745" w:author="Daniel Stewart" w:date="2022-02-10T12:20:00Z">
                <w:pPr>
                  <w:pStyle w:val="Table"/>
                </w:pPr>
              </w:pPrChange>
            </w:pPr>
            <w:ins w:id="2746" w:author="Daniel Stewart" w:date="2022-02-08T08:42:00Z">
              <w:r w:rsidRPr="00E90451">
                <w:t>0.02</w:t>
              </w:r>
            </w:ins>
          </w:p>
        </w:tc>
        <w:tc>
          <w:tcPr>
            <w:tcW w:w="0" w:type="auto"/>
            <w:tcMar>
              <w:top w:w="113" w:type="dxa"/>
              <w:left w:w="113" w:type="dxa"/>
              <w:bottom w:w="113" w:type="dxa"/>
              <w:right w:w="113" w:type="dxa"/>
            </w:tcMar>
            <w:hideMark/>
          </w:tcPr>
          <w:p w14:paraId="184334BA" w14:textId="77777777" w:rsidR="005932D4" w:rsidRPr="00E90451" w:rsidRDefault="005932D4">
            <w:pPr>
              <w:pStyle w:val="Table"/>
              <w:jc w:val="center"/>
              <w:rPr>
                <w:ins w:id="2747" w:author="Daniel Stewart" w:date="2022-02-08T08:42:00Z"/>
              </w:rPr>
              <w:pPrChange w:id="2748" w:author="Daniel Stewart" w:date="2022-02-10T12:20:00Z">
                <w:pPr>
                  <w:pStyle w:val="Table"/>
                </w:pPr>
              </w:pPrChange>
            </w:pPr>
            <w:ins w:id="2749" w:author="Daniel Stewart" w:date="2022-02-08T08:42:00Z">
              <w:r w:rsidRPr="00E90451">
                <w:t>-0.17 – 0.21</w:t>
              </w:r>
            </w:ins>
          </w:p>
        </w:tc>
        <w:tc>
          <w:tcPr>
            <w:tcW w:w="0" w:type="auto"/>
            <w:tcMar>
              <w:top w:w="113" w:type="dxa"/>
              <w:left w:w="113" w:type="dxa"/>
              <w:bottom w:w="113" w:type="dxa"/>
              <w:right w:w="113" w:type="dxa"/>
            </w:tcMar>
            <w:hideMark/>
          </w:tcPr>
          <w:p w14:paraId="654A76E5" w14:textId="77777777" w:rsidR="005932D4" w:rsidRPr="00E90451" w:rsidRDefault="005932D4">
            <w:pPr>
              <w:pStyle w:val="Table"/>
              <w:jc w:val="center"/>
              <w:rPr>
                <w:ins w:id="2750" w:author="Daniel Stewart" w:date="2022-02-08T08:42:00Z"/>
              </w:rPr>
              <w:pPrChange w:id="2751" w:author="Daniel Stewart" w:date="2022-02-10T12:20:00Z">
                <w:pPr>
                  <w:pStyle w:val="Table"/>
                </w:pPr>
              </w:pPrChange>
            </w:pPr>
            <w:ins w:id="2752" w:author="Daniel Stewart" w:date="2022-02-08T08:42:00Z">
              <w:r w:rsidRPr="00E90451">
                <w:t>0.804</w:t>
              </w:r>
            </w:ins>
          </w:p>
        </w:tc>
      </w:tr>
      <w:tr w:rsidR="00B8040F" w:rsidRPr="005932D4" w14:paraId="584D2892" w14:textId="77777777" w:rsidTr="00493C5C">
        <w:trPr>
          <w:trHeight w:hRule="exact" w:val="340"/>
          <w:jc w:val="center"/>
          <w:ins w:id="2753" w:author="Daniel Stewart" w:date="2022-02-08T08:42:00Z"/>
        </w:trPr>
        <w:tc>
          <w:tcPr>
            <w:tcW w:w="0" w:type="auto"/>
            <w:tcMar>
              <w:top w:w="113" w:type="dxa"/>
              <w:left w:w="113" w:type="dxa"/>
              <w:bottom w:w="113" w:type="dxa"/>
              <w:right w:w="113" w:type="dxa"/>
            </w:tcMar>
            <w:hideMark/>
          </w:tcPr>
          <w:p w14:paraId="08970D85" w14:textId="3AAAE7B3" w:rsidR="005932D4" w:rsidRPr="00E90451" w:rsidRDefault="005932D4" w:rsidP="00D95039">
            <w:pPr>
              <w:pStyle w:val="Table"/>
              <w:rPr>
                <w:ins w:id="2754" w:author="Daniel Stewart" w:date="2022-02-08T08:42:00Z"/>
              </w:rPr>
            </w:pPr>
            <w:ins w:id="2755" w:author="Daniel Stewart" w:date="2022-02-08T08:45:00Z">
              <w:r w:rsidRPr="00E90451">
                <w:t xml:space="preserve">Mean </w:t>
              </w:r>
            </w:ins>
            <w:ins w:id="2756" w:author="Daniel Stewart" w:date="2022-02-09T11:35:00Z">
              <w:r w:rsidR="00AA132A">
                <w:t>s</w:t>
              </w:r>
            </w:ins>
            <w:ins w:id="2757" w:author="Daniel Stewart" w:date="2022-02-08T08:45:00Z">
              <w:r w:rsidRPr="00E90451">
                <w:t xml:space="preserve">ite </w:t>
              </w:r>
            </w:ins>
            <w:ins w:id="2758" w:author="Daniel Stewart" w:date="2022-02-09T11:35:00Z">
              <w:r w:rsidR="00AA132A">
                <w:t>e</w:t>
              </w:r>
            </w:ins>
            <w:ins w:id="2759" w:author="Daniel Stewart" w:date="2022-02-08T08:45:00Z">
              <w:r w:rsidRPr="00E90451">
                <w:t>levation</w:t>
              </w:r>
            </w:ins>
            <w:ins w:id="2760" w:author="Daniel Stewart" w:date="2022-02-09T11:37:00Z">
              <w:r w:rsidR="00AA132A">
                <w:t xml:space="preserve"> (m)</w:t>
              </w:r>
            </w:ins>
          </w:p>
        </w:tc>
        <w:tc>
          <w:tcPr>
            <w:tcW w:w="0" w:type="auto"/>
            <w:tcMar>
              <w:top w:w="113" w:type="dxa"/>
              <w:left w:w="113" w:type="dxa"/>
              <w:bottom w:w="113" w:type="dxa"/>
              <w:right w:w="113" w:type="dxa"/>
            </w:tcMar>
            <w:hideMark/>
          </w:tcPr>
          <w:p w14:paraId="25EE4E81" w14:textId="77777777" w:rsidR="005932D4" w:rsidRPr="00E90451" w:rsidRDefault="005932D4">
            <w:pPr>
              <w:pStyle w:val="Table"/>
              <w:jc w:val="center"/>
              <w:rPr>
                <w:ins w:id="2761" w:author="Daniel Stewart" w:date="2022-02-08T08:42:00Z"/>
              </w:rPr>
              <w:pPrChange w:id="2762" w:author="Daniel Stewart" w:date="2022-02-10T12:20:00Z">
                <w:pPr>
                  <w:pStyle w:val="Table"/>
                </w:pPr>
              </w:pPrChange>
            </w:pPr>
            <w:ins w:id="2763" w:author="Daniel Stewart" w:date="2022-02-08T08:42:00Z">
              <w:r w:rsidRPr="00E90451">
                <w:t>-26.83</w:t>
              </w:r>
            </w:ins>
          </w:p>
        </w:tc>
        <w:tc>
          <w:tcPr>
            <w:tcW w:w="0" w:type="auto"/>
            <w:tcMar>
              <w:top w:w="113" w:type="dxa"/>
              <w:left w:w="113" w:type="dxa"/>
              <w:bottom w:w="113" w:type="dxa"/>
              <w:right w:w="113" w:type="dxa"/>
            </w:tcMar>
            <w:hideMark/>
          </w:tcPr>
          <w:p w14:paraId="424684A1" w14:textId="77777777" w:rsidR="005932D4" w:rsidRPr="00E90451" w:rsidRDefault="005932D4">
            <w:pPr>
              <w:pStyle w:val="Table"/>
              <w:jc w:val="center"/>
              <w:rPr>
                <w:ins w:id="2764" w:author="Daniel Stewart" w:date="2022-02-08T08:42:00Z"/>
              </w:rPr>
              <w:pPrChange w:id="2765" w:author="Daniel Stewart" w:date="2022-02-10T12:20:00Z">
                <w:pPr>
                  <w:pStyle w:val="Table"/>
                </w:pPr>
              </w:pPrChange>
            </w:pPr>
            <w:ins w:id="2766" w:author="Daniel Stewart" w:date="2022-02-08T08:42:00Z">
              <w:r w:rsidRPr="00E90451">
                <w:t>-40.36 – -13.30</w:t>
              </w:r>
            </w:ins>
          </w:p>
        </w:tc>
        <w:tc>
          <w:tcPr>
            <w:tcW w:w="0" w:type="auto"/>
            <w:tcMar>
              <w:top w:w="113" w:type="dxa"/>
              <w:left w:w="113" w:type="dxa"/>
              <w:bottom w:w="113" w:type="dxa"/>
              <w:right w:w="113" w:type="dxa"/>
            </w:tcMar>
            <w:hideMark/>
          </w:tcPr>
          <w:p w14:paraId="265ADF32" w14:textId="77777777" w:rsidR="005932D4" w:rsidRPr="00E90451" w:rsidRDefault="005932D4">
            <w:pPr>
              <w:pStyle w:val="Table"/>
              <w:jc w:val="center"/>
              <w:rPr>
                <w:ins w:id="2767" w:author="Daniel Stewart" w:date="2022-02-08T08:42:00Z"/>
              </w:rPr>
              <w:pPrChange w:id="2768" w:author="Daniel Stewart" w:date="2022-02-10T12:20:00Z">
                <w:pPr>
                  <w:pStyle w:val="Table"/>
                </w:pPr>
              </w:pPrChange>
            </w:pPr>
            <w:ins w:id="2769" w:author="Daniel Stewart" w:date="2022-02-08T08:42:00Z">
              <w:r w:rsidRPr="005932D4">
                <w:rPr>
                  <w:rPrChange w:id="2770" w:author="Daniel Stewart" w:date="2022-02-08T08:46:00Z">
                    <w:rPr>
                      <w:b/>
                      <w:bCs/>
                      <w:sz w:val="24"/>
                      <w:szCs w:val="24"/>
                    </w:rPr>
                  </w:rPrChange>
                </w:rPr>
                <w:t>&lt;0.001</w:t>
              </w:r>
            </w:ins>
          </w:p>
        </w:tc>
      </w:tr>
      <w:tr w:rsidR="00863AE7" w:rsidRPr="005932D4" w14:paraId="4E35A581" w14:textId="77777777" w:rsidTr="00493C5C">
        <w:trPr>
          <w:trHeight w:hRule="exact" w:val="340"/>
          <w:jc w:val="center"/>
          <w:ins w:id="2771" w:author="Daniel Stewart" w:date="2022-02-08T08:42:00Z"/>
        </w:trPr>
        <w:tc>
          <w:tcPr>
            <w:tcW w:w="0" w:type="auto"/>
            <w:tcBorders>
              <w:top w:val="single" w:sz="6" w:space="0" w:color="auto"/>
            </w:tcBorders>
            <w:tcMar>
              <w:top w:w="57" w:type="dxa"/>
              <w:left w:w="113" w:type="dxa"/>
              <w:bottom w:w="57" w:type="dxa"/>
              <w:right w:w="113" w:type="dxa"/>
            </w:tcMar>
            <w:hideMark/>
          </w:tcPr>
          <w:p w14:paraId="064A22EB" w14:textId="77777777" w:rsidR="005932D4" w:rsidRPr="00E90451" w:rsidRDefault="005932D4" w:rsidP="00D95039">
            <w:pPr>
              <w:pStyle w:val="Table"/>
              <w:rPr>
                <w:ins w:id="2772" w:author="Daniel Stewart" w:date="2022-02-08T08:42:00Z"/>
              </w:rPr>
            </w:pPr>
            <w:ins w:id="2773"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652A3A48" w14:textId="77777777" w:rsidR="005932D4" w:rsidRPr="00E90451" w:rsidRDefault="005932D4" w:rsidP="00AD2899">
            <w:pPr>
              <w:pStyle w:val="Table"/>
              <w:rPr>
                <w:ins w:id="2774" w:author="Daniel Stewart" w:date="2022-02-08T08:42:00Z"/>
              </w:rPr>
            </w:pPr>
            <w:ins w:id="2775" w:author="Daniel Stewart" w:date="2022-02-08T08:42:00Z">
              <w:r w:rsidRPr="00E90451">
                <w:t>78</w:t>
              </w:r>
            </w:ins>
          </w:p>
        </w:tc>
      </w:tr>
      <w:tr w:rsidR="00863AE7" w:rsidRPr="005932D4" w14:paraId="797ED6A2" w14:textId="77777777" w:rsidTr="00493C5C">
        <w:trPr>
          <w:trHeight w:val="340"/>
          <w:jc w:val="center"/>
          <w:ins w:id="2776" w:author="Daniel Stewart" w:date="2022-02-08T08:42:00Z"/>
        </w:trPr>
        <w:tc>
          <w:tcPr>
            <w:tcW w:w="0" w:type="auto"/>
            <w:tcMar>
              <w:top w:w="57" w:type="dxa"/>
              <w:left w:w="113" w:type="dxa"/>
              <w:bottom w:w="57" w:type="dxa"/>
              <w:right w:w="113" w:type="dxa"/>
            </w:tcMar>
            <w:hideMark/>
          </w:tcPr>
          <w:p w14:paraId="56F77DAB" w14:textId="77777777" w:rsidR="005932D4" w:rsidRPr="00E90451" w:rsidRDefault="005932D4" w:rsidP="00D95039">
            <w:pPr>
              <w:pStyle w:val="Table"/>
              <w:rPr>
                <w:ins w:id="2777" w:author="Daniel Stewart" w:date="2022-02-08T08:42:00Z"/>
              </w:rPr>
            </w:pPr>
            <w:ins w:id="2778"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6F9CEF3F" w14:textId="77777777" w:rsidR="005932D4" w:rsidRPr="00E90451" w:rsidRDefault="005932D4" w:rsidP="00AD2899">
            <w:pPr>
              <w:pStyle w:val="Table"/>
              <w:rPr>
                <w:ins w:id="2779" w:author="Daniel Stewart" w:date="2022-02-08T08:42:00Z"/>
              </w:rPr>
            </w:pPr>
            <w:ins w:id="2780" w:author="Daniel Stewart" w:date="2022-02-08T08:42:00Z">
              <w:r w:rsidRPr="00E90451">
                <w:t>0.316 / 0.214</w:t>
              </w:r>
            </w:ins>
          </w:p>
        </w:tc>
      </w:tr>
    </w:tbl>
    <w:p w14:paraId="2D4B839E" w14:textId="4505062F" w:rsidR="00C94549" w:rsidRDefault="00C94549" w:rsidP="00D95039">
      <w:pPr>
        <w:rPr>
          <w:ins w:id="2781" w:author="Daniel Stewart" w:date="2022-02-08T08:36:00Z"/>
        </w:rPr>
      </w:pPr>
    </w:p>
    <w:p w14:paraId="730E4FA3" w14:textId="7B119002" w:rsidR="00C94549" w:rsidDel="00E90451" w:rsidRDefault="008F379B">
      <w:pPr>
        <w:ind w:left="432" w:hanging="432"/>
        <w:rPr>
          <w:del w:id="2782" w:author="Daniel Stewart" w:date="2022-02-08T10:44:00Z"/>
          <w:rFonts w:eastAsiaTheme="minorHAnsi"/>
        </w:rPr>
        <w:pPrChange w:id="2783" w:author="Daniel Stewart" w:date="2022-02-10T12:29:00Z">
          <w:pPr>
            <w:pStyle w:val="Heading1"/>
            <w:keepNext w:val="0"/>
            <w:keepLines w:val="0"/>
            <w:numPr>
              <w:numId w:val="0"/>
            </w:numPr>
            <w:ind w:left="431" w:hanging="431"/>
          </w:pPr>
        </w:pPrChange>
      </w:pPr>
      <w:r>
        <w:rPr>
          <w:noProof/>
        </w:rPr>
        <w:lastRenderedPageBreak/>
        <w:drawing>
          <wp:anchor distT="0" distB="0" distL="114300" distR="114300" simplePos="0" relativeHeight="251658297" behindDoc="0" locked="0" layoutInCell="1" allowOverlap="1" wp14:anchorId="189CEFB3" wp14:editId="1D91E703">
            <wp:simplePos x="0" y="0"/>
            <wp:positionH relativeFrom="column">
              <wp:posOffset>2035665</wp:posOffset>
            </wp:positionH>
            <wp:positionV relativeFrom="paragraph">
              <wp:posOffset>5313680</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6">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784" w:author="Daniel Stewart" w:date="2022-02-08T11:19:00Z">
        <w:r>
          <w:rPr>
            <w:noProof/>
          </w:rPr>
          <w:drawing>
            <wp:anchor distT="0" distB="0" distL="114300" distR="114300" simplePos="0" relativeHeight="251659343" behindDoc="0" locked="0" layoutInCell="1" allowOverlap="1" wp14:anchorId="0D15C632" wp14:editId="411D77C4">
              <wp:simplePos x="0" y="0"/>
              <wp:positionH relativeFrom="column">
                <wp:posOffset>1976900</wp:posOffset>
              </wp:positionH>
              <wp:positionV relativeFrom="paragraph">
                <wp:posOffset>424815</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99" behindDoc="0" locked="0" layoutInCell="1" allowOverlap="1" wp14:anchorId="713D81EF" wp14:editId="295017F8">
            <wp:simplePos x="0" y="0"/>
            <wp:positionH relativeFrom="column">
              <wp:posOffset>2007235</wp:posOffset>
            </wp:positionH>
            <wp:positionV relativeFrom="paragraph">
              <wp:posOffset>1666875</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38">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88" behindDoc="0" locked="0" layoutInCell="1" allowOverlap="1" wp14:anchorId="5E9783A0" wp14:editId="1A63BBAC">
            <wp:simplePos x="0" y="0"/>
            <wp:positionH relativeFrom="column">
              <wp:posOffset>138430</wp:posOffset>
            </wp:positionH>
            <wp:positionV relativeFrom="paragraph">
              <wp:posOffset>438295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39">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785" w:author="Daniel Stewart" w:date="2022-02-08T11:19:00Z">
        <w:r>
          <w:rPr>
            <w:noProof/>
          </w:rPr>
          <w:drawing>
            <wp:anchor distT="0" distB="0" distL="114300" distR="114300" simplePos="0" relativeHeight="251664464" behindDoc="0" locked="0" layoutInCell="1" allowOverlap="1" wp14:anchorId="18885F32" wp14:editId="0743D5F1">
              <wp:simplePos x="0" y="0"/>
              <wp:positionH relativeFrom="column">
                <wp:posOffset>168765</wp:posOffset>
              </wp:positionH>
              <wp:positionV relativeFrom="paragraph">
                <wp:posOffset>1658620</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mc:AlternateContent>
          <mc:Choice Requires="wps">
            <w:drawing>
              <wp:anchor distT="0" distB="0" distL="114300" distR="114300" simplePos="0" relativeHeight="251658296" behindDoc="0" locked="0" layoutInCell="1" allowOverlap="1" wp14:anchorId="38903D02" wp14:editId="543BF58B">
                <wp:simplePos x="0" y="0"/>
                <wp:positionH relativeFrom="column">
                  <wp:posOffset>211375</wp:posOffset>
                </wp:positionH>
                <wp:positionV relativeFrom="paragraph">
                  <wp:posOffset>7713257</wp:posOffset>
                </wp:positionV>
                <wp:extent cx="5440045"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0045" cy="685800"/>
                        </a:xfrm>
                        <a:prstGeom prst="rect">
                          <a:avLst/>
                        </a:prstGeom>
                        <a:solidFill>
                          <a:prstClr val="white"/>
                        </a:solidFill>
                        <a:ln>
                          <a:noFill/>
                        </a:ln>
                      </wps:spPr>
                      <wps:txbx>
                        <w:txbxContent>
                          <w:p w14:paraId="751526B3" w14:textId="17D98544" w:rsidR="008D47CF" w:rsidRPr="00C04EA9" w:rsidRDefault="008D47CF" w:rsidP="009F3333">
                            <w:pPr>
                              <w:pStyle w:val="Caption"/>
                            </w:pPr>
                            <w:r w:rsidRPr="00C04EA9">
                              <w:t xml:space="preserve">Figure </w:t>
                            </w:r>
                            <w:ins w:id="2786" w:author="Daniel Stewart" w:date="2022-02-10T12:52:00Z">
                              <w:r w:rsidR="00F446D6">
                                <w:t>G</w:t>
                              </w:r>
                            </w:ins>
                            <w:del w:id="2787" w:author="Daniel Stewart" w:date="2022-02-10T12:52:00Z">
                              <w:r w:rsidDel="00F446D6">
                                <w:delText>E</w:delText>
                              </w:r>
                            </w:del>
                            <w:r w:rsidRPr="00C04EA9">
                              <w:t xml:space="preserve">1. Plots displaying how the expected dependent variable (% </w:t>
                            </w:r>
                            <w:ins w:id="2788" w:author="Daniel Stewart" w:date="2022-02-10T12:43:00Z">
                              <w:r w:rsidR="008F379B">
                                <w:t>recessed marsh</w:t>
                              </w:r>
                            </w:ins>
                            <w:del w:id="2789"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790" w:author="Daniel Stewart" w:date="2022-02-10T12:44:00Z">
                              <w:r w:rsidRPr="00C04EA9" w:rsidDel="000367B4">
                                <w:delText xml:space="preserve"> (bottom right exempt)</w:delText>
                              </w:r>
                            </w:del>
                            <w:r w:rsidRPr="00C04EA9">
                              <w:t xml:space="preserve">. This and all subsequent plots in Appendices </w:t>
                            </w:r>
                            <w:ins w:id="2791" w:author="Daniel Stewart" w:date="2022-02-10T13:35:00Z">
                              <w:r w:rsidR="003A6F5A">
                                <w:t>J,M &amp;</w:t>
                              </w:r>
                            </w:ins>
                            <w:ins w:id="2792" w:author="Daniel Stewart" w:date="2022-02-10T13:36:00Z">
                              <w:r w:rsidR="003A6F5A">
                                <w:t xml:space="preserve"> </w:t>
                              </w:r>
                            </w:ins>
                            <w:ins w:id="2793" w:author="Daniel Stewart" w:date="2022-02-10T13:35:00Z">
                              <w:r w:rsidR="003A6F5A">
                                <w:t>O</w:t>
                              </w:r>
                            </w:ins>
                            <w:del w:id="2794"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5" type="#_x0000_t202" style="position:absolute;left:0;text-align:left;margin-left:16.65pt;margin-top:607.35pt;width:428.35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" stroked="f">
                <v:textbox inset="0,0,0,0">
                  <w:txbxContent>
                    <w:p w14:paraId="751526B3" w14:textId="17D98544" w:rsidR="008D47CF" w:rsidRPr="00C04EA9" w:rsidRDefault="008D47CF" w:rsidP="009F3333">
                      <w:pPr>
                        <w:pStyle w:val="Caption"/>
                      </w:pPr>
                      <w:r w:rsidRPr="00C04EA9">
                        <w:t xml:space="preserve">Figure </w:t>
                      </w:r>
                      <w:ins w:id="2795" w:author="Daniel Stewart" w:date="2022-02-10T12:52:00Z">
                        <w:r w:rsidR="00F446D6">
                          <w:t>G</w:t>
                        </w:r>
                      </w:ins>
                      <w:del w:id="2796" w:author="Daniel Stewart" w:date="2022-02-10T12:52:00Z">
                        <w:r w:rsidDel="00F446D6">
                          <w:delText>E</w:delText>
                        </w:r>
                      </w:del>
                      <w:r w:rsidRPr="00C04EA9">
                        <w:t xml:space="preserve">1. Plots displaying how the expected dependent variable (% </w:t>
                      </w:r>
                      <w:ins w:id="2797" w:author="Daniel Stewart" w:date="2022-02-10T12:43:00Z">
                        <w:r w:rsidR="008F379B">
                          <w:t>recessed marsh</w:t>
                        </w:r>
                      </w:ins>
                      <w:del w:id="2798"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799" w:author="Daniel Stewart" w:date="2022-02-10T12:44:00Z">
                        <w:r w:rsidRPr="00C04EA9" w:rsidDel="000367B4">
                          <w:delText xml:space="preserve"> (bottom right exempt)</w:delText>
                        </w:r>
                      </w:del>
                      <w:r w:rsidRPr="00C04EA9">
                        <w:t xml:space="preserve">. This and all subsequent plots in Appendices </w:t>
                      </w:r>
                      <w:ins w:id="2800" w:author="Daniel Stewart" w:date="2022-02-10T13:35:00Z">
                        <w:r w:rsidR="003A6F5A">
                          <w:t>J,M &amp;</w:t>
                        </w:r>
                      </w:ins>
                      <w:ins w:id="2801" w:author="Daniel Stewart" w:date="2022-02-10T13:36:00Z">
                        <w:r w:rsidR="003A6F5A">
                          <w:t xml:space="preserve"> </w:t>
                        </w:r>
                      </w:ins>
                      <w:ins w:id="2802" w:author="Daniel Stewart" w:date="2022-02-10T13:35:00Z">
                        <w:r w:rsidR="003A6F5A">
                          <w:t>O</w:t>
                        </w:r>
                      </w:ins>
                      <w:del w:id="2803"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v:textbox>
                <w10:wrap type="topAndBottom"/>
              </v:shape>
            </w:pict>
          </mc:Fallback>
        </mc:AlternateContent>
      </w:r>
      <w:r>
        <w:rPr>
          <w:noProof/>
        </w:rPr>
        <w:drawing>
          <wp:anchor distT="0" distB="0" distL="114300" distR="114300" simplePos="0" relativeHeight="251658293" behindDoc="0" locked="0" layoutInCell="1" allowOverlap="1" wp14:anchorId="59719FDC" wp14:editId="3843226D">
            <wp:simplePos x="0" y="0"/>
            <wp:positionH relativeFrom="column">
              <wp:posOffset>114581</wp:posOffset>
            </wp:positionH>
            <wp:positionV relativeFrom="paragraph">
              <wp:posOffset>5316855</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1">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04" w:author="Daniel Stewart" w:date="2022-02-08T11:22:00Z">
        <w:r>
          <w:rPr>
            <w:noProof/>
          </w:rPr>
          <w:drawing>
            <wp:anchor distT="0" distB="0" distL="114300" distR="114300" simplePos="0" relativeHeight="251655165" behindDoc="0" locked="0" layoutInCell="1" allowOverlap="1" wp14:anchorId="44D23A41" wp14:editId="6BCE9BBA">
              <wp:simplePos x="0" y="0"/>
              <wp:positionH relativeFrom="column">
                <wp:posOffset>3884930</wp:posOffset>
              </wp:positionH>
              <wp:positionV relativeFrom="paragraph">
                <wp:posOffset>5346555</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2">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94" behindDoc="0" locked="0" layoutInCell="1" allowOverlap="1" wp14:anchorId="4E6D3B26" wp14:editId="06C205FA">
            <wp:simplePos x="0" y="0"/>
            <wp:positionH relativeFrom="column">
              <wp:posOffset>174448</wp:posOffset>
            </wp:positionH>
            <wp:positionV relativeFrom="paragraph">
              <wp:posOffset>3486150</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43">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05" w:author="Daniel Stewart" w:date="2022-02-08T14:02:00Z">
        <w:r>
          <w:rPr>
            <w:noProof/>
          </w:rPr>
          <w:drawing>
            <wp:anchor distT="0" distB="0" distL="114300" distR="114300" simplePos="0" relativeHeight="251669584" behindDoc="0" locked="0" layoutInCell="1" allowOverlap="1" wp14:anchorId="496D29E0" wp14:editId="26F9523E">
              <wp:simplePos x="0" y="0"/>
              <wp:positionH relativeFrom="column">
                <wp:posOffset>2061845</wp:posOffset>
              </wp:positionH>
              <wp:positionV relativeFrom="paragraph">
                <wp:posOffset>3976225</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4">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0" behindDoc="0" locked="0" layoutInCell="1" allowOverlap="1" wp14:anchorId="76733B16" wp14:editId="29F342FC">
              <wp:simplePos x="0" y="0"/>
              <wp:positionH relativeFrom="column">
                <wp:posOffset>3835400</wp:posOffset>
              </wp:positionH>
              <wp:positionV relativeFrom="paragraph">
                <wp:posOffset>3488409</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45">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806" w:author="Daniel Stewart" w:date="2022-02-09T12:11:00Z">
        <w:r w:rsidR="00D37FA4">
          <w:rPr>
            <w:noProof/>
          </w:rPr>
          <w:drawing>
            <wp:anchor distT="0" distB="0" distL="114300" distR="114300" simplePos="0" relativeHeight="251676752" behindDoc="0" locked="0" layoutInCell="1" allowOverlap="1" wp14:anchorId="0611BC82" wp14:editId="1CF6F4C1">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9DE4FD9" w14:textId="5967BBDF" w:rsidR="00A200F2" w:rsidDel="00E90451" w:rsidRDefault="005932D4">
      <w:pPr>
        <w:pStyle w:val="Heading1"/>
        <w:numPr>
          <w:ilvl w:val="0"/>
          <w:numId w:val="0"/>
        </w:numPr>
        <w:ind w:left="432" w:hanging="432"/>
        <w:rPr>
          <w:del w:id="2807" w:author="Daniel Stewart" w:date="2022-02-10T09:39:00Z"/>
        </w:rPr>
        <w:pPrChange w:id="2808" w:author="Daniel Stewart" w:date="2022-02-10T12:29:00Z">
          <w:pPr/>
        </w:pPrChange>
      </w:pPr>
      <w:ins w:id="2809" w:author="Daniel Stewart" w:date="2022-02-08T08:46:00Z">
        <w:r>
          <w:rPr>
            <w:rFonts w:eastAsia="Times New Roman"/>
          </w:rPr>
          <w:t xml:space="preserve">Appendix </w:t>
        </w:r>
      </w:ins>
      <w:ins w:id="2810" w:author="Daniel Stewart" w:date="2022-02-10T12:29:00Z">
        <w:r w:rsidR="00493C5C">
          <w:rPr>
            <w:rFonts w:eastAsia="Times New Roman"/>
          </w:rPr>
          <w:t>G</w:t>
        </w:r>
      </w:ins>
      <w:ins w:id="2811" w:author="Daniel Stewart" w:date="2022-02-08T08:46:00Z">
        <w:r>
          <w:rPr>
            <w:rFonts w:eastAsia="Times New Roman"/>
          </w:rPr>
          <w:t xml:space="preserve">. Marsh </w:t>
        </w:r>
      </w:ins>
      <w:ins w:id="2812" w:author="Daniel Stewart" w:date="2022-02-10T12:29:00Z">
        <w:r w:rsidR="00493C5C">
          <w:rPr>
            <w:rFonts w:eastAsia="Times New Roman"/>
          </w:rPr>
          <w:t>r</w:t>
        </w:r>
      </w:ins>
      <w:ins w:id="2813" w:author="Daniel Stewart" w:date="2022-02-08T08:46:00Z">
        <w:r>
          <w:rPr>
            <w:rFonts w:eastAsia="Times New Roman"/>
          </w:rPr>
          <w:t xml:space="preserve">ecession </w:t>
        </w:r>
      </w:ins>
      <w:ins w:id="2814" w:author="Daniel Stewart" w:date="2022-02-10T12:29:00Z">
        <w:r w:rsidR="00493C5C">
          <w:rPr>
            <w:rFonts w:eastAsia="Times New Roman"/>
          </w:rPr>
          <w:t>m</w:t>
        </w:r>
      </w:ins>
      <w:ins w:id="2815" w:author="Daniel Stewart" w:date="2022-02-08T08:46:00Z">
        <w:r>
          <w:rPr>
            <w:rFonts w:eastAsia="Times New Roman"/>
          </w:rPr>
          <w:t xml:space="preserve">odel </w:t>
        </w:r>
      </w:ins>
      <w:ins w:id="2816" w:author="Daniel Stewart" w:date="2022-02-10T12:29:00Z">
        <w:r w:rsidR="00493C5C">
          <w:rPr>
            <w:rFonts w:eastAsia="Times New Roman"/>
          </w:rPr>
          <w:t>v</w:t>
        </w:r>
      </w:ins>
      <w:ins w:id="2817" w:author="Daniel Stewart" w:date="2022-02-08T08:46:00Z">
        <w:r>
          <w:rPr>
            <w:rFonts w:eastAsia="Times New Roman"/>
          </w:rPr>
          <w:t>isualizations</w:t>
        </w:r>
      </w:ins>
      <w:del w:id="2818" w:author="Daniel Stewart" w:date="2022-02-08T11:18:00Z">
        <w:r w:rsidR="00A200F2" w:rsidDel="00556DBF">
          <w:rPr>
            <w:noProof/>
          </w:rPr>
          <w:drawing>
            <wp:anchor distT="0" distB="0" distL="114300" distR="114300" simplePos="0" relativeHeight="251658319" behindDoc="0" locked="0" layoutInCell="1" allowOverlap="1" wp14:anchorId="4B57144A" wp14:editId="4C03A2FA">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6">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2819" w:author="Daniel Stewart" w:date="2022-02-08T11:19:00Z">
        <w:r w:rsidR="00A200F2" w:rsidDel="00556DBF">
          <w:rPr>
            <w:noProof/>
          </w:rPr>
          <w:drawing>
            <wp:anchor distT="0" distB="0" distL="114300" distR="114300" simplePos="0" relativeHeight="251658320" behindDoc="0" locked="0" layoutInCell="1" allowOverlap="1" wp14:anchorId="50430CDA" wp14:editId="42901E4C">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7">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FC89275" w14:textId="50419DFD" w:rsidR="00C10339" w:rsidRDefault="0009662D">
      <w:pPr>
        <w:pStyle w:val="Heading1"/>
        <w:numPr>
          <w:ilvl w:val="0"/>
          <w:numId w:val="0"/>
        </w:numPr>
        <w:ind w:left="432" w:hanging="432"/>
        <w:rPr>
          <w:ins w:id="2820" w:author="Daniel Stewart" w:date="2022-02-09T13:44:00Z"/>
          <w:rFonts w:eastAsia="Times New Roman"/>
        </w:rPr>
        <w:pPrChange w:id="2821" w:author="Daniel Stewart" w:date="2022-02-10T12:29:00Z">
          <w:pPr>
            <w:pStyle w:val="Heading1"/>
          </w:pPr>
        </w:pPrChange>
      </w:pPr>
      <w:del w:id="2822" w:author="Daniel Stewart" w:date="2022-02-08T14:03:00Z">
        <w:r w:rsidDel="005F509B">
          <w:rPr>
            <w:rFonts w:eastAsia="Times New Roman"/>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45">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37AF2E3A" w:rsidR="00493BF5" w:rsidRDefault="00A200F2">
      <w:pPr>
        <w:pStyle w:val="Heading1"/>
        <w:numPr>
          <w:ilvl w:val="0"/>
          <w:numId w:val="0"/>
        </w:numPr>
        <w:spacing w:line="240" w:lineRule="auto"/>
        <w:ind w:firstLine="284"/>
        <w:jc w:val="left"/>
        <w:rPr>
          <w:ins w:id="2823" w:author="Daniel Stewart" w:date="2022-02-10T12:52:00Z"/>
          <w:rFonts w:eastAsia="Times New Roman"/>
        </w:rPr>
        <w:pPrChange w:id="2824" w:author="Daniel Stewart" w:date="2022-02-10T12:54:00Z">
          <w:pPr>
            <w:pStyle w:val="Heading1"/>
            <w:numPr>
              <w:numId w:val="0"/>
            </w:numPr>
            <w:spacing w:line="240" w:lineRule="auto"/>
            <w:ind w:left="0" w:firstLine="284"/>
          </w:pPr>
        </w:pPrChange>
      </w:pPr>
      <w:del w:id="2825" w:author="Daniel Stewart" w:date="2022-02-09T13:44:00Z">
        <w:r w:rsidDel="00C10339">
          <w:rPr>
            <w:rFonts w:eastAsia="Times New Roman"/>
          </w:rPr>
          <w:lastRenderedPageBreak/>
          <w:br w:type="page"/>
        </w:r>
      </w:del>
      <w:ins w:id="2826" w:author="Daniel Stewart" w:date="2022-02-09T10:01:00Z">
        <w:r w:rsidR="00493BF5">
          <w:rPr>
            <w:rFonts w:eastAsia="Times New Roman"/>
          </w:rPr>
          <w:t xml:space="preserve">Appendix </w:t>
        </w:r>
      </w:ins>
      <w:ins w:id="2827" w:author="Daniel Stewart" w:date="2022-02-10T12:44:00Z">
        <w:r w:rsidR="000367B4">
          <w:rPr>
            <w:rFonts w:eastAsia="Times New Roman"/>
          </w:rPr>
          <w:t>H</w:t>
        </w:r>
      </w:ins>
      <w:ins w:id="2828" w:author="Daniel Stewart" w:date="2022-02-09T10:01:00Z">
        <w:r w:rsidR="00493BF5">
          <w:rPr>
            <w:rFonts w:eastAsia="Times New Roman"/>
          </w:rPr>
          <w:t>. Summary statistics of native dominance model</w:t>
        </w:r>
      </w:ins>
      <w:ins w:id="2829" w:author="Daniel Stewart" w:date="2022-02-10T12:47:00Z">
        <w:r w:rsidR="000367B4">
          <w:rPr>
            <w:rFonts w:eastAsia="Times New Roman"/>
          </w:rPr>
          <w:t xml:space="preserve"> </w:t>
        </w:r>
      </w:ins>
      <w:ins w:id="2830" w:author="Daniel Stewart" w:date="2022-02-09T10:01:00Z">
        <w:r w:rsidR="00493BF5">
          <w:rPr>
            <w:rFonts w:eastAsia="Times New Roman"/>
          </w:rPr>
          <w:t>variables</w:t>
        </w:r>
      </w:ins>
    </w:p>
    <w:p w14:paraId="70AA1737" w14:textId="421B4737" w:rsidR="00A200F2" w:rsidDel="00493BF5" w:rsidRDefault="00F446D6">
      <w:pPr>
        <w:pStyle w:val="Table"/>
        <w:rPr>
          <w:del w:id="2831" w:author="Daniel Stewart" w:date="2022-02-08T08:35:00Z"/>
        </w:rPr>
        <w:pPrChange w:id="2832" w:author="Daniel Stewart" w:date="2022-02-10T11:31:00Z">
          <w:pPr/>
        </w:pPrChange>
      </w:pPr>
      <w:ins w:id="2833" w:author="Daniel Stewart" w:date="2022-02-10T12:54:00Z">
        <w:r>
          <w:br/>
        </w:r>
      </w:ins>
    </w:p>
    <w:p w14:paraId="749D5BDA" w14:textId="1EB17414" w:rsidR="00F446D6" w:rsidRDefault="00F446D6">
      <w:pPr>
        <w:pStyle w:val="Caption"/>
        <w:keepNext/>
        <w:rPr>
          <w:ins w:id="2834" w:author="Daniel Stewart" w:date="2022-02-10T12:52:00Z"/>
        </w:rPr>
        <w:pPrChange w:id="2835" w:author="Daniel Stewart" w:date="2022-02-10T12:52:00Z">
          <w:pPr/>
        </w:pPrChange>
      </w:pPr>
      <w:ins w:id="2836" w:author="Daniel Stewart" w:date="2022-02-10T12:52:00Z">
        <w:r>
          <w:t xml:space="preserve">Table H1. Summary statistics for all variables included in the </w:t>
        </w:r>
      </w:ins>
      <w:ins w:id="2837" w:author="Daniel Stewart" w:date="2022-02-10T12:54:00Z">
        <w:r>
          <w:t>native dominance</w:t>
        </w:r>
      </w:ins>
      <w:ins w:id="2838" w:author="Daniel Stewart" w:date="2022-02-10T12:52:00Z">
        <w:r>
          <w:t xml:space="preserve"> model. Continuous data are summarized using minimum, maximum, </w:t>
        </w:r>
        <w:proofErr w:type="gramStart"/>
        <w:r>
          <w:t>mean</w:t>
        </w:r>
        <w:proofErr w:type="gramEnd"/>
        <w:r>
          <w:t xml:space="preserve"> and standard deviation values, while categorical data show the number and relative frequency of each variable.</w:t>
        </w:r>
      </w:ins>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2839"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2840"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2841" w:author="Daniel Stewart" w:date="2022-02-09T10:01:00Z"/>
                <w:b/>
                <w:bCs/>
                <w:rPrChange w:id="2842" w:author="Daniel Stewart" w:date="2022-02-10T12:49:00Z">
                  <w:rPr>
                    <w:ins w:id="2843" w:author="Daniel Stewart" w:date="2022-02-09T10:01:00Z"/>
                    <w:rFonts w:ascii="Calibri" w:hAnsi="Calibri" w:cs="Calibri"/>
                    <w:color w:val="000000"/>
                  </w:rPr>
                </w:rPrChange>
              </w:rPr>
              <w:pPrChange w:id="2844" w:author="Daniel Stewart" w:date="2022-02-10T12:49:00Z">
                <w:pPr>
                  <w:pStyle w:val="Table"/>
                </w:pPr>
              </w:pPrChange>
            </w:pPr>
            <w:ins w:id="2845" w:author="Daniel Stewart" w:date="2022-02-09T10:01:00Z">
              <w:r w:rsidRPr="00F446D6">
                <w:rPr>
                  <w:b/>
                  <w:bCs/>
                  <w:rPrChange w:id="2846" w:author="Daniel Stewart" w:date="2022-02-10T12:49:00Z">
                    <w:rPr>
                      <w:rFonts w:ascii="Calibri" w:hAnsi="Calibri" w:cs="Calibri"/>
                      <w:color w:val="000000"/>
                    </w:rPr>
                  </w:rPrChange>
                </w:rPr>
                <w:t xml:space="preserve">Continuous </w:t>
              </w:r>
            </w:ins>
            <w:ins w:id="2847" w:author="Daniel Stewart" w:date="2022-02-09T10:02:00Z">
              <w:r w:rsidRPr="00F446D6">
                <w:rPr>
                  <w:b/>
                  <w:bCs/>
                  <w:rPrChange w:id="2848"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2849" w:author="Daniel Stewart" w:date="2022-02-09T10:01:00Z"/>
                <w:b/>
                <w:bCs/>
                <w:rPrChange w:id="2850" w:author="Daniel Stewart" w:date="2022-02-10T12:49:00Z">
                  <w:rPr>
                    <w:ins w:id="2851" w:author="Daniel Stewart" w:date="2022-02-09T10:01:00Z"/>
                    <w:rFonts w:ascii="Calibri" w:hAnsi="Calibri" w:cs="Calibri"/>
                    <w:color w:val="000000"/>
                  </w:rPr>
                </w:rPrChange>
              </w:rPr>
              <w:pPrChange w:id="2852" w:author="Daniel Stewart" w:date="2022-02-10T12:49:00Z">
                <w:pPr>
                  <w:pStyle w:val="Table"/>
                </w:pPr>
              </w:pPrChange>
            </w:pPr>
            <w:ins w:id="2853" w:author="Daniel Stewart" w:date="2022-02-09T10:01:00Z">
              <w:r w:rsidRPr="00F446D6">
                <w:rPr>
                  <w:b/>
                  <w:bCs/>
                  <w:rPrChange w:id="2854" w:author="Daniel Stewart" w:date="2022-02-10T12:49:00Z">
                    <w:rPr>
                      <w:rFonts w:ascii="Calibri" w:hAnsi="Calibri" w:cs="Calibri"/>
                      <w:color w:val="000000"/>
                    </w:rPr>
                  </w:rPrChange>
                </w:rPr>
                <w:t xml:space="preserve">Categorical </w:t>
              </w:r>
            </w:ins>
            <w:ins w:id="2855" w:author="Daniel Stewart" w:date="2022-02-09T10:02:00Z">
              <w:r w:rsidRPr="00F446D6">
                <w:rPr>
                  <w:b/>
                  <w:bCs/>
                  <w:rPrChange w:id="2856" w:author="Daniel Stewart" w:date="2022-02-10T12:49:00Z">
                    <w:rPr>
                      <w:color w:val="000000"/>
                    </w:rPr>
                  </w:rPrChange>
                </w:rPr>
                <w:t>Data</w:t>
              </w:r>
            </w:ins>
          </w:p>
        </w:tc>
      </w:tr>
      <w:tr w:rsidR="00193843" w:rsidRPr="00493BF5" w14:paraId="62788755" w14:textId="77777777" w:rsidTr="00F446D6">
        <w:trPr>
          <w:trHeight w:hRule="exact" w:val="340"/>
          <w:jc w:val="center"/>
          <w:ins w:id="2857"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2858" w:author="Daniel Stewart" w:date="2022-02-09T10:01:00Z"/>
                <w:i/>
                <w:iCs/>
                <w:rPrChange w:id="2859" w:author="Daniel Stewart" w:date="2022-02-10T12:49:00Z">
                  <w:rPr>
                    <w:ins w:id="2860" w:author="Daniel Stewart" w:date="2022-02-09T10:01:00Z"/>
                    <w:rFonts w:ascii="Calibri" w:hAnsi="Calibri" w:cs="Calibri"/>
                    <w:color w:val="000000"/>
                  </w:rPr>
                </w:rPrChange>
              </w:rPr>
            </w:pPr>
            <w:ins w:id="2861" w:author="Daniel Stewart" w:date="2022-02-09T10:01:00Z">
              <w:r w:rsidRPr="00F446D6">
                <w:rPr>
                  <w:i/>
                  <w:iCs/>
                  <w:rPrChange w:id="2862"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2863" w:author="Daniel Stewart" w:date="2022-02-09T10:01:00Z"/>
                <w:i/>
                <w:iCs/>
                <w:rPrChange w:id="2864" w:author="Daniel Stewart" w:date="2022-02-10T12:49:00Z">
                  <w:rPr>
                    <w:ins w:id="2865" w:author="Daniel Stewart" w:date="2022-02-09T10:01:00Z"/>
                    <w:rFonts w:ascii="Calibri" w:hAnsi="Calibri" w:cs="Calibri"/>
                    <w:color w:val="000000"/>
                  </w:rPr>
                </w:rPrChange>
              </w:rPr>
              <w:pPrChange w:id="2866" w:author="Daniel Stewart" w:date="2022-02-10T12:49:00Z">
                <w:pPr>
                  <w:pStyle w:val="Table"/>
                </w:pPr>
              </w:pPrChange>
            </w:pPr>
            <w:ins w:id="2867" w:author="Daniel Stewart" w:date="2022-02-09T10:01:00Z">
              <w:r w:rsidRPr="00F446D6">
                <w:rPr>
                  <w:i/>
                  <w:iCs/>
                  <w:rPrChange w:id="2868"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2869" w:author="Daniel Stewart" w:date="2022-02-09T10:01:00Z"/>
                <w:i/>
                <w:iCs/>
                <w:rPrChange w:id="2870" w:author="Daniel Stewart" w:date="2022-02-10T12:49:00Z">
                  <w:rPr>
                    <w:ins w:id="2871" w:author="Daniel Stewart" w:date="2022-02-09T10:01:00Z"/>
                    <w:rFonts w:ascii="Calibri" w:hAnsi="Calibri" w:cs="Calibri"/>
                    <w:color w:val="000000"/>
                  </w:rPr>
                </w:rPrChange>
              </w:rPr>
              <w:pPrChange w:id="2872" w:author="Daniel Stewart" w:date="2022-02-10T12:49:00Z">
                <w:pPr>
                  <w:pStyle w:val="Table"/>
                </w:pPr>
              </w:pPrChange>
            </w:pPr>
            <w:ins w:id="2873" w:author="Daniel Stewart" w:date="2022-02-09T10:01:00Z">
              <w:r w:rsidRPr="00F446D6">
                <w:rPr>
                  <w:i/>
                  <w:iCs/>
                  <w:rPrChange w:id="2874"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2875" w:author="Daniel Stewart" w:date="2022-02-09T10:01:00Z"/>
                <w:i/>
                <w:iCs/>
                <w:rPrChange w:id="2876" w:author="Daniel Stewart" w:date="2022-02-10T12:49:00Z">
                  <w:rPr>
                    <w:ins w:id="2877" w:author="Daniel Stewart" w:date="2022-02-09T10:01:00Z"/>
                    <w:rFonts w:ascii="Calibri" w:hAnsi="Calibri" w:cs="Calibri"/>
                    <w:color w:val="000000"/>
                  </w:rPr>
                </w:rPrChange>
              </w:rPr>
              <w:pPrChange w:id="2878" w:author="Daniel Stewart" w:date="2022-02-10T12:49:00Z">
                <w:pPr>
                  <w:pStyle w:val="Table"/>
                </w:pPr>
              </w:pPrChange>
            </w:pPr>
            <w:ins w:id="2879" w:author="Daniel Stewart" w:date="2022-02-09T10:01:00Z">
              <w:r w:rsidRPr="00F446D6">
                <w:rPr>
                  <w:i/>
                  <w:iCs/>
                  <w:rPrChange w:id="2880"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2881" w:author="Daniel Stewart" w:date="2022-02-09T10:01:00Z"/>
                <w:i/>
                <w:iCs/>
                <w:rPrChange w:id="2882" w:author="Daniel Stewart" w:date="2022-02-10T12:49:00Z">
                  <w:rPr>
                    <w:ins w:id="2883" w:author="Daniel Stewart" w:date="2022-02-09T10:01:00Z"/>
                    <w:rFonts w:ascii="Calibri" w:hAnsi="Calibri" w:cs="Calibri"/>
                    <w:color w:val="000000"/>
                  </w:rPr>
                </w:rPrChange>
              </w:rPr>
              <w:pPrChange w:id="2884" w:author="Daniel Stewart" w:date="2022-02-10T12:49:00Z">
                <w:pPr>
                  <w:pStyle w:val="Table"/>
                </w:pPr>
              </w:pPrChange>
            </w:pPr>
            <w:proofErr w:type="spellStart"/>
            <w:ins w:id="2885" w:author="Daniel Stewart" w:date="2022-02-09T10:01:00Z">
              <w:r w:rsidRPr="00F446D6">
                <w:rPr>
                  <w:i/>
                  <w:iCs/>
                  <w:rPrChange w:id="2886" w:author="Daniel Stewart" w:date="2022-02-10T12:49:00Z">
                    <w:rPr>
                      <w:rFonts w:ascii="Calibri" w:hAnsi="Calibri" w:cs="Calibri"/>
                      <w:color w:val="000000"/>
                    </w:rPr>
                  </w:rPrChange>
                </w:rPr>
                <w:t>stdev</w:t>
              </w:r>
              <w:proofErr w:type="spellEnd"/>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2887" w:author="Daniel Stewart" w:date="2022-02-09T10:01:00Z"/>
                <w:i/>
                <w:iCs/>
                <w:rPrChange w:id="2888" w:author="Daniel Stewart" w:date="2022-02-10T12:49:00Z">
                  <w:rPr>
                    <w:ins w:id="2889" w:author="Daniel Stewart" w:date="2022-02-09T10:01:00Z"/>
                    <w:rFonts w:ascii="Calibri" w:hAnsi="Calibri" w:cs="Calibri"/>
                    <w:color w:val="000000"/>
                  </w:rPr>
                </w:rPrChange>
              </w:rPr>
              <w:pPrChange w:id="2890" w:author="Daniel Stewart" w:date="2022-02-10T12:49:00Z">
                <w:pPr>
                  <w:pStyle w:val="Table"/>
                </w:pPr>
              </w:pPrChange>
            </w:pPr>
            <w:ins w:id="2891" w:author="Daniel Stewart" w:date="2022-02-09T10:01:00Z">
              <w:r w:rsidRPr="00F446D6">
                <w:rPr>
                  <w:i/>
                  <w:iCs/>
                  <w:rPrChange w:id="2892"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2893" w:author="Daniel Stewart" w:date="2022-02-09T10:01:00Z"/>
                <w:i/>
                <w:iCs/>
                <w:rPrChange w:id="2894" w:author="Daniel Stewart" w:date="2022-02-10T12:49:00Z">
                  <w:rPr>
                    <w:ins w:id="2895" w:author="Daniel Stewart" w:date="2022-02-09T10:01:00Z"/>
                    <w:rFonts w:ascii="Calibri" w:hAnsi="Calibri" w:cs="Calibri"/>
                    <w:color w:val="000000"/>
                  </w:rPr>
                </w:rPrChange>
              </w:rPr>
              <w:pPrChange w:id="2896" w:author="Daniel Stewart" w:date="2022-02-10T12:49:00Z">
                <w:pPr>
                  <w:pStyle w:val="Table"/>
                </w:pPr>
              </w:pPrChange>
            </w:pPr>
            <w:ins w:id="2897" w:author="Daniel Stewart" w:date="2022-02-09T10:01:00Z">
              <w:r w:rsidRPr="00F446D6">
                <w:rPr>
                  <w:i/>
                  <w:iCs/>
                  <w:rPrChange w:id="2898"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2899"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2900" w:author="Daniel Stewart" w:date="2022-02-09T10:01:00Z"/>
                <w:rPrChange w:id="2901" w:author="Daniel Stewart" w:date="2022-02-09T10:02:00Z">
                  <w:rPr>
                    <w:ins w:id="2902" w:author="Daniel Stewart" w:date="2022-02-09T10:01:00Z"/>
                    <w:rFonts w:ascii="Calibri" w:hAnsi="Calibri" w:cs="Calibri"/>
                    <w:color w:val="000000"/>
                  </w:rPr>
                </w:rPrChange>
              </w:rPr>
            </w:pPr>
            <w:ins w:id="2903" w:author="Daniel Stewart" w:date="2022-02-09T10:01:00Z">
              <w:r w:rsidRPr="00493BF5">
                <w:rPr>
                  <w:rPrChange w:id="2904" w:author="Daniel Stewart" w:date="2022-02-09T10:02:00Z">
                    <w:rPr>
                      <w:rFonts w:ascii="Calibri" w:hAnsi="Calibri" w:cs="Calibri"/>
                      <w:color w:val="000000"/>
                    </w:rPr>
                  </w:rPrChange>
                </w:rPr>
                <w:t xml:space="preserve">Distance </w:t>
              </w:r>
            </w:ins>
            <w:ins w:id="2905" w:author="Daniel Stewart" w:date="2022-02-10T12:49:00Z">
              <w:r w:rsidR="00F446D6">
                <w:t>u</w:t>
              </w:r>
            </w:ins>
            <w:ins w:id="2906" w:author="Daniel Stewart" w:date="2022-02-09T10:01:00Z">
              <w:r w:rsidRPr="00493BF5">
                <w:rPr>
                  <w:rPrChange w:id="2907"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2908" w:author="Daniel Stewart" w:date="2022-02-09T10:01:00Z"/>
                <w:rPrChange w:id="2909" w:author="Daniel Stewart" w:date="2022-02-09T10:02:00Z">
                  <w:rPr>
                    <w:ins w:id="2910" w:author="Daniel Stewart" w:date="2022-02-09T10:01:00Z"/>
                    <w:rFonts w:ascii="Calibri" w:hAnsi="Calibri" w:cs="Calibri"/>
                    <w:color w:val="000000"/>
                  </w:rPr>
                </w:rPrChange>
              </w:rPr>
              <w:pPrChange w:id="2911" w:author="Daniel Stewart" w:date="2022-02-10T12:49:00Z">
                <w:pPr>
                  <w:pStyle w:val="Table"/>
                </w:pPr>
              </w:pPrChange>
            </w:pPr>
            <w:ins w:id="2912" w:author="Daniel Stewart" w:date="2022-02-09T10:01:00Z">
              <w:r w:rsidRPr="00493BF5">
                <w:rPr>
                  <w:rPrChange w:id="2913"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2914" w:author="Daniel Stewart" w:date="2022-02-09T10:01:00Z"/>
                <w:rPrChange w:id="2915" w:author="Daniel Stewart" w:date="2022-02-09T10:02:00Z">
                  <w:rPr>
                    <w:ins w:id="2916" w:author="Daniel Stewart" w:date="2022-02-09T10:01:00Z"/>
                    <w:rFonts w:ascii="Calibri" w:hAnsi="Calibri" w:cs="Calibri"/>
                    <w:color w:val="000000"/>
                  </w:rPr>
                </w:rPrChange>
              </w:rPr>
              <w:pPrChange w:id="2917" w:author="Daniel Stewart" w:date="2022-02-10T12:49:00Z">
                <w:pPr>
                  <w:pStyle w:val="Table"/>
                </w:pPr>
              </w:pPrChange>
            </w:pPr>
            <w:ins w:id="2918" w:author="Daniel Stewart" w:date="2022-02-09T10:01:00Z">
              <w:r w:rsidRPr="00493BF5">
                <w:rPr>
                  <w:rPrChange w:id="2919" w:author="Daniel Stewart" w:date="2022-02-09T10:02:00Z">
                    <w:rPr>
                      <w:rFonts w:ascii="Calibri" w:hAnsi="Calibri" w:cs="Calibri"/>
                      <w:color w:val="000000"/>
                    </w:rPr>
                  </w:rPrChange>
                </w:rPr>
                <w:t>46.9</w:t>
              </w:r>
            </w:ins>
            <w:ins w:id="2920"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2921" w:author="Daniel Stewart" w:date="2022-02-09T10:01:00Z"/>
                <w:rPrChange w:id="2922" w:author="Daniel Stewart" w:date="2022-02-09T10:02:00Z">
                  <w:rPr>
                    <w:ins w:id="2923" w:author="Daniel Stewart" w:date="2022-02-09T10:01:00Z"/>
                    <w:rFonts w:ascii="Calibri" w:hAnsi="Calibri" w:cs="Calibri"/>
                    <w:color w:val="000000"/>
                  </w:rPr>
                </w:rPrChange>
              </w:rPr>
              <w:pPrChange w:id="2924" w:author="Daniel Stewart" w:date="2022-02-10T12:49:00Z">
                <w:pPr>
                  <w:pStyle w:val="Table"/>
                </w:pPr>
              </w:pPrChange>
            </w:pPr>
            <w:ins w:id="2925" w:author="Daniel Stewart" w:date="2022-02-09T10:01:00Z">
              <w:r w:rsidRPr="00493BF5">
                <w:rPr>
                  <w:rPrChange w:id="2926" w:author="Daniel Stewart" w:date="2022-02-09T10:02:00Z">
                    <w:rPr>
                      <w:rFonts w:ascii="Calibri" w:hAnsi="Calibri" w:cs="Calibri"/>
                      <w:color w:val="000000"/>
                    </w:rPr>
                  </w:rPrChange>
                </w:rPr>
                <w:t>15.0</w:t>
              </w:r>
            </w:ins>
            <w:ins w:id="2927"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2928" w:author="Daniel Stewart" w:date="2022-02-09T10:01:00Z"/>
                <w:rPrChange w:id="2929" w:author="Daniel Stewart" w:date="2022-02-09T10:02:00Z">
                  <w:rPr>
                    <w:ins w:id="2930" w:author="Daniel Stewart" w:date="2022-02-09T10:01:00Z"/>
                    <w:rFonts w:ascii="Calibri" w:hAnsi="Calibri" w:cs="Calibri"/>
                    <w:color w:val="000000"/>
                  </w:rPr>
                </w:rPrChange>
              </w:rPr>
              <w:pPrChange w:id="2931" w:author="Daniel Stewart" w:date="2022-02-10T12:49:00Z">
                <w:pPr>
                  <w:pStyle w:val="Table"/>
                </w:pPr>
              </w:pPrChange>
            </w:pPr>
            <w:ins w:id="2932" w:author="Daniel Stewart" w:date="2022-02-09T10:01:00Z">
              <w:r w:rsidRPr="00493BF5">
                <w:rPr>
                  <w:rPrChange w:id="2933"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2934" w:author="Daniel Stewart" w:date="2022-02-09T10:01:00Z"/>
                <w:rPrChange w:id="2935" w:author="Daniel Stewart" w:date="2022-02-09T10:02:00Z">
                  <w:rPr>
                    <w:ins w:id="2936" w:author="Daniel Stewart" w:date="2022-02-09T10:01:00Z"/>
                    <w:rFonts w:ascii="Calibri" w:hAnsi="Calibri" w:cs="Calibri"/>
                    <w:color w:val="000000"/>
                  </w:rPr>
                </w:rPrChange>
              </w:rPr>
              <w:pPrChange w:id="2937" w:author="Daniel Stewart" w:date="2022-02-10T12:49:00Z">
                <w:pPr>
                  <w:pStyle w:val="Table"/>
                </w:pPr>
              </w:pPrChange>
            </w:pPr>
            <w:ins w:id="2938"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2939" w:author="Daniel Stewart" w:date="2022-02-09T10:01:00Z"/>
                <w:rPrChange w:id="2940" w:author="Daniel Stewart" w:date="2022-02-09T10:02:00Z">
                  <w:rPr>
                    <w:ins w:id="2941" w:author="Daniel Stewart" w:date="2022-02-09T10:01:00Z"/>
                    <w:rFonts w:ascii="Calibri" w:hAnsi="Calibri" w:cs="Calibri"/>
                    <w:color w:val="000000"/>
                  </w:rPr>
                </w:rPrChange>
              </w:rPr>
              <w:pPrChange w:id="2942" w:author="Daniel Stewart" w:date="2022-02-10T12:49:00Z">
                <w:pPr>
                  <w:pStyle w:val="Table"/>
                </w:pPr>
              </w:pPrChange>
            </w:pPr>
            <w:ins w:id="2943" w:author="Daniel Stewart" w:date="2022-02-09T10:03:00Z">
              <w:r>
                <w:t>-</w:t>
              </w:r>
            </w:ins>
          </w:p>
        </w:tc>
      </w:tr>
      <w:tr w:rsidR="00C872E7" w:rsidRPr="00493BF5" w14:paraId="3753FB16" w14:textId="77777777" w:rsidTr="00F446D6">
        <w:trPr>
          <w:trHeight w:hRule="exact" w:val="340"/>
          <w:jc w:val="center"/>
          <w:ins w:id="2944"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2945" w:author="Daniel Stewart" w:date="2022-02-09T10:01:00Z"/>
                <w:rPrChange w:id="2946" w:author="Daniel Stewart" w:date="2022-02-09T10:02:00Z">
                  <w:rPr>
                    <w:ins w:id="2947" w:author="Daniel Stewart" w:date="2022-02-09T10:01:00Z"/>
                    <w:rFonts w:ascii="Calibri" w:hAnsi="Calibri" w:cs="Calibri"/>
                    <w:color w:val="000000"/>
                  </w:rPr>
                </w:rPrChange>
              </w:rPr>
            </w:pPr>
            <w:ins w:id="2948" w:author="Daniel Stewart" w:date="2022-02-09T10:01:00Z">
              <w:r w:rsidRPr="00493BF5">
                <w:rPr>
                  <w:rPrChange w:id="2949" w:author="Daniel Stewart" w:date="2022-02-09T10:02:00Z">
                    <w:rPr>
                      <w:rFonts w:ascii="Calibri" w:hAnsi="Calibri" w:cs="Calibri"/>
                      <w:color w:val="000000"/>
                    </w:rPr>
                  </w:rPrChange>
                </w:rPr>
                <w:t xml:space="preserve">Sampling </w:t>
              </w:r>
            </w:ins>
            <w:ins w:id="2950" w:author="Daniel Stewart" w:date="2022-02-10T12:49:00Z">
              <w:r w:rsidR="00F446D6">
                <w:t>a</w:t>
              </w:r>
            </w:ins>
            <w:ins w:id="2951" w:author="Daniel Stewart" w:date="2022-02-09T10:01:00Z">
              <w:r w:rsidRPr="00493BF5">
                <w:rPr>
                  <w:rPrChange w:id="2952"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2953" w:author="Daniel Stewart" w:date="2022-02-09T10:01:00Z"/>
                <w:rPrChange w:id="2954" w:author="Daniel Stewart" w:date="2022-02-09T10:02:00Z">
                  <w:rPr>
                    <w:ins w:id="2955" w:author="Daniel Stewart" w:date="2022-02-09T10:01:00Z"/>
                    <w:rFonts w:ascii="Calibri" w:hAnsi="Calibri" w:cs="Calibri"/>
                    <w:color w:val="000000"/>
                  </w:rPr>
                </w:rPrChange>
              </w:rPr>
              <w:pPrChange w:id="2956" w:author="Daniel Stewart" w:date="2022-02-10T12:49:00Z">
                <w:pPr>
                  <w:pStyle w:val="Table"/>
                </w:pPr>
              </w:pPrChange>
            </w:pPr>
            <w:ins w:id="2957" w:author="Daniel Stewart" w:date="2022-02-09T10:01:00Z">
              <w:r w:rsidRPr="00493BF5">
                <w:rPr>
                  <w:rPrChange w:id="2958"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2959" w:author="Daniel Stewart" w:date="2022-02-09T10:01:00Z"/>
                <w:rPrChange w:id="2960" w:author="Daniel Stewart" w:date="2022-02-09T10:02:00Z">
                  <w:rPr>
                    <w:ins w:id="2961" w:author="Daniel Stewart" w:date="2022-02-09T10:01:00Z"/>
                    <w:rFonts w:ascii="Calibri" w:hAnsi="Calibri" w:cs="Calibri"/>
                    <w:color w:val="000000"/>
                  </w:rPr>
                </w:rPrChange>
              </w:rPr>
              <w:pPrChange w:id="2962" w:author="Daniel Stewart" w:date="2022-02-10T12:49:00Z">
                <w:pPr>
                  <w:pStyle w:val="Table"/>
                </w:pPr>
              </w:pPrChange>
            </w:pPr>
            <w:ins w:id="2963" w:author="Daniel Stewart" w:date="2022-02-09T10:01:00Z">
              <w:r w:rsidRPr="00493BF5">
                <w:rPr>
                  <w:rPrChange w:id="2964"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2965" w:author="Daniel Stewart" w:date="2022-02-09T10:01:00Z"/>
                <w:rPrChange w:id="2966" w:author="Daniel Stewart" w:date="2022-02-09T10:02:00Z">
                  <w:rPr>
                    <w:ins w:id="2967" w:author="Daniel Stewart" w:date="2022-02-09T10:01:00Z"/>
                    <w:rFonts w:ascii="Calibri" w:hAnsi="Calibri" w:cs="Calibri"/>
                    <w:color w:val="000000"/>
                  </w:rPr>
                </w:rPrChange>
              </w:rPr>
              <w:pPrChange w:id="2968" w:author="Daniel Stewart" w:date="2022-02-10T12:49:00Z">
                <w:pPr>
                  <w:pStyle w:val="Table"/>
                </w:pPr>
              </w:pPrChange>
            </w:pPr>
            <w:ins w:id="2969" w:author="Daniel Stewart" w:date="2022-02-09T10:01:00Z">
              <w:r w:rsidRPr="00493BF5">
                <w:rPr>
                  <w:rPrChange w:id="2970"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2971" w:author="Daniel Stewart" w:date="2022-02-09T10:01:00Z"/>
                <w:rPrChange w:id="2972" w:author="Daniel Stewart" w:date="2022-02-09T10:02:00Z">
                  <w:rPr>
                    <w:ins w:id="2973" w:author="Daniel Stewart" w:date="2022-02-09T10:01:00Z"/>
                    <w:rFonts w:ascii="Calibri" w:hAnsi="Calibri" w:cs="Calibri"/>
                    <w:color w:val="000000"/>
                  </w:rPr>
                </w:rPrChange>
              </w:rPr>
              <w:pPrChange w:id="2974" w:author="Daniel Stewart" w:date="2022-02-10T12:49:00Z">
                <w:pPr>
                  <w:pStyle w:val="Table"/>
                </w:pPr>
              </w:pPrChange>
            </w:pPr>
            <w:ins w:id="2975" w:author="Daniel Stewart" w:date="2022-02-09T10:01:00Z">
              <w:r w:rsidRPr="00493BF5">
                <w:rPr>
                  <w:rPrChange w:id="2976" w:author="Daniel Stewart" w:date="2022-02-09T10:02:00Z">
                    <w:rPr>
                      <w:rFonts w:ascii="Calibri" w:hAnsi="Calibri" w:cs="Calibri"/>
                      <w:color w:val="000000"/>
                    </w:rPr>
                  </w:rPrChange>
                </w:rPr>
                <w:t>8.3</w:t>
              </w:r>
            </w:ins>
            <w:ins w:id="2977"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2978" w:author="Daniel Stewart" w:date="2022-02-09T10:01:00Z"/>
                <w:rPrChange w:id="2979" w:author="Daniel Stewart" w:date="2022-02-09T10:02:00Z">
                  <w:rPr>
                    <w:ins w:id="2980" w:author="Daniel Stewart" w:date="2022-02-09T10:01:00Z"/>
                    <w:rFonts w:ascii="Calibri" w:hAnsi="Calibri" w:cs="Calibri"/>
                    <w:color w:val="000000"/>
                  </w:rPr>
                </w:rPrChange>
              </w:rPr>
              <w:pPrChange w:id="2981" w:author="Daniel Stewart" w:date="2022-02-10T12:49:00Z">
                <w:pPr>
                  <w:pStyle w:val="Table"/>
                </w:pPr>
              </w:pPrChange>
            </w:pPr>
            <w:ins w:id="2982"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2983" w:author="Daniel Stewart" w:date="2022-02-09T10:01:00Z"/>
                <w:rPrChange w:id="2984" w:author="Daniel Stewart" w:date="2022-02-09T10:02:00Z">
                  <w:rPr>
                    <w:ins w:id="2985" w:author="Daniel Stewart" w:date="2022-02-09T10:01:00Z"/>
                    <w:rFonts w:ascii="Calibri" w:hAnsi="Calibri" w:cs="Calibri"/>
                    <w:color w:val="000000"/>
                  </w:rPr>
                </w:rPrChange>
              </w:rPr>
              <w:pPrChange w:id="2986" w:author="Daniel Stewart" w:date="2022-02-10T12:49:00Z">
                <w:pPr>
                  <w:pStyle w:val="Table"/>
                </w:pPr>
              </w:pPrChange>
            </w:pPr>
            <w:ins w:id="2987" w:author="Daniel Stewart" w:date="2022-02-09T10:03:00Z">
              <w:r>
                <w:t>-</w:t>
              </w:r>
            </w:ins>
          </w:p>
        </w:tc>
      </w:tr>
      <w:tr w:rsidR="00C872E7" w:rsidRPr="00493BF5" w14:paraId="79AB02CD" w14:textId="77777777" w:rsidTr="00F446D6">
        <w:trPr>
          <w:trHeight w:hRule="exact" w:val="340"/>
          <w:jc w:val="center"/>
          <w:ins w:id="2988"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2989" w:author="Daniel Stewart" w:date="2022-02-09T10:01:00Z"/>
                <w:rPrChange w:id="2990" w:author="Daniel Stewart" w:date="2022-02-09T10:02:00Z">
                  <w:rPr>
                    <w:ins w:id="2991" w:author="Daniel Stewart" w:date="2022-02-09T10:01:00Z"/>
                    <w:rFonts w:ascii="Calibri" w:hAnsi="Calibri" w:cs="Calibri"/>
                    <w:color w:val="000000"/>
                  </w:rPr>
                </w:rPrChange>
              </w:rPr>
            </w:pPr>
            <w:ins w:id="2992" w:author="Daniel Stewart" w:date="2022-02-09T10:01:00Z">
              <w:r w:rsidRPr="00493BF5">
                <w:rPr>
                  <w:rPrChange w:id="2993"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2994" w:author="Daniel Stewart" w:date="2022-02-09T10:01:00Z"/>
                <w:rPrChange w:id="2995" w:author="Daniel Stewart" w:date="2022-02-09T10:02:00Z">
                  <w:rPr>
                    <w:ins w:id="2996" w:author="Daniel Stewart" w:date="2022-02-09T10:01:00Z"/>
                    <w:rFonts w:ascii="Calibri" w:hAnsi="Calibri" w:cs="Calibri"/>
                    <w:color w:val="000000"/>
                  </w:rPr>
                </w:rPrChange>
              </w:rPr>
              <w:pPrChange w:id="2997" w:author="Daniel Stewart" w:date="2022-02-10T12:49:00Z">
                <w:pPr>
                  <w:pStyle w:val="Table"/>
                </w:pPr>
              </w:pPrChange>
            </w:pPr>
            <w:ins w:id="2998" w:author="Daniel Stewart" w:date="2022-02-09T10:01:00Z">
              <w:r w:rsidRPr="00493BF5">
                <w:rPr>
                  <w:rPrChange w:id="2999"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3000" w:author="Daniel Stewart" w:date="2022-02-09T10:01:00Z"/>
                <w:rPrChange w:id="3001" w:author="Daniel Stewart" w:date="2022-02-09T10:02:00Z">
                  <w:rPr>
                    <w:ins w:id="3002" w:author="Daniel Stewart" w:date="2022-02-09T10:01:00Z"/>
                    <w:rFonts w:ascii="Calibri" w:hAnsi="Calibri" w:cs="Calibri"/>
                    <w:color w:val="000000"/>
                  </w:rPr>
                </w:rPrChange>
              </w:rPr>
              <w:pPrChange w:id="3003" w:author="Daniel Stewart" w:date="2022-02-10T12:49:00Z">
                <w:pPr>
                  <w:pStyle w:val="Table"/>
                </w:pPr>
              </w:pPrChange>
            </w:pPr>
            <w:ins w:id="3004" w:author="Daniel Stewart" w:date="2022-02-09T10:01:00Z">
              <w:r w:rsidRPr="00493BF5">
                <w:rPr>
                  <w:rPrChange w:id="3005"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3006" w:author="Daniel Stewart" w:date="2022-02-09T10:01:00Z"/>
                <w:rPrChange w:id="3007" w:author="Daniel Stewart" w:date="2022-02-09T10:02:00Z">
                  <w:rPr>
                    <w:ins w:id="3008" w:author="Daniel Stewart" w:date="2022-02-09T10:01:00Z"/>
                    <w:rFonts w:ascii="Calibri" w:hAnsi="Calibri" w:cs="Calibri"/>
                    <w:color w:val="000000"/>
                  </w:rPr>
                </w:rPrChange>
              </w:rPr>
              <w:pPrChange w:id="3009" w:author="Daniel Stewart" w:date="2022-02-10T12:49:00Z">
                <w:pPr>
                  <w:pStyle w:val="Table"/>
                </w:pPr>
              </w:pPrChange>
            </w:pPr>
            <w:ins w:id="3010" w:author="Daniel Stewart" w:date="2022-02-09T10:01:00Z">
              <w:r w:rsidRPr="00493BF5">
                <w:rPr>
                  <w:rPrChange w:id="3011"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3012" w:author="Daniel Stewart" w:date="2022-02-09T10:01:00Z"/>
                <w:rPrChange w:id="3013" w:author="Daniel Stewart" w:date="2022-02-09T10:02:00Z">
                  <w:rPr>
                    <w:ins w:id="3014" w:author="Daniel Stewart" w:date="2022-02-09T10:01:00Z"/>
                    <w:rFonts w:ascii="Calibri" w:hAnsi="Calibri" w:cs="Calibri"/>
                    <w:color w:val="000000"/>
                  </w:rPr>
                </w:rPrChange>
              </w:rPr>
              <w:pPrChange w:id="3015" w:author="Daniel Stewart" w:date="2022-02-10T12:49:00Z">
                <w:pPr>
                  <w:pStyle w:val="Table"/>
                </w:pPr>
              </w:pPrChange>
            </w:pPr>
            <w:ins w:id="3016" w:author="Daniel Stewart" w:date="2022-02-09T10:01:00Z">
              <w:r w:rsidRPr="00493BF5">
                <w:rPr>
                  <w:rPrChange w:id="3017"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3018" w:author="Daniel Stewart" w:date="2022-02-09T10:01:00Z"/>
                <w:rPrChange w:id="3019" w:author="Daniel Stewart" w:date="2022-02-09T10:02:00Z">
                  <w:rPr>
                    <w:ins w:id="3020" w:author="Daniel Stewart" w:date="2022-02-09T10:01:00Z"/>
                    <w:rFonts w:ascii="Calibri" w:hAnsi="Calibri" w:cs="Calibri"/>
                    <w:color w:val="000000"/>
                  </w:rPr>
                </w:rPrChange>
              </w:rPr>
              <w:pPrChange w:id="3021" w:author="Daniel Stewart" w:date="2022-02-10T12:49:00Z">
                <w:pPr>
                  <w:pStyle w:val="Table"/>
                </w:pPr>
              </w:pPrChange>
            </w:pPr>
            <w:ins w:id="3022"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3023" w:author="Daniel Stewart" w:date="2022-02-09T10:01:00Z"/>
                <w:rPrChange w:id="3024" w:author="Daniel Stewart" w:date="2022-02-09T10:02:00Z">
                  <w:rPr>
                    <w:ins w:id="3025" w:author="Daniel Stewart" w:date="2022-02-09T10:01:00Z"/>
                    <w:rFonts w:ascii="Calibri" w:hAnsi="Calibri" w:cs="Calibri"/>
                    <w:color w:val="000000"/>
                  </w:rPr>
                </w:rPrChange>
              </w:rPr>
              <w:pPrChange w:id="3026" w:author="Daniel Stewart" w:date="2022-02-10T12:49:00Z">
                <w:pPr>
                  <w:pStyle w:val="Table"/>
                </w:pPr>
              </w:pPrChange>
            </w:pPr>
            <w:ins w:id="3027" w:author="Daniel Stewart" w:date="2022-02-09T10:03:00Z">
              <w:r>
                <w:t>-</w:t>
              </w:r>
            </w:ins>
          </w:p>
        </w:tc>
      </w:tr>
      <w:tr w:rsidR="00C872E7" w:rsidRPr="00493BF5" w14:paraId="3E804317" w14:textId="77777777" w:rsidTr="00F446D6">
        <w:trPr>
          <w:trHeight w:hRule="exact" w:val="340"/>
          <w:jc w:val="center"/>
          <w:ins w:id="3028"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3029" w:author="Daniel Stewart" w:date="2022-02-09T10:01:00Z"/>
                <w:rPrChange w:id="3030" w:author="Daniel Stewart" w:date="2022-02-09T10:02:00Z">
                  <w:rPr>
                    <w:ins w:id="3031" w:author="Daniel Stewart" w:date="2022-02-09T10:01:00Z"/>
                    <w:rFonts w:ascii="Calibri" w:hAnsi="Calibri" w:cs="Calibri"/>
                    <w:color w:val="000000"/>
                  </w:rPr>
                </w:rPrChange>
              </w:rPr>
            </w:pPr>
            <w:ins w:id="3032" w:author="Daniel Stewart" w:date="2022-02-09T10:01:00Z">
              <w:r w:rsidRPr="00493BF5">
                <w:rPr>
                  <w:rPrChange w:id="3033" w:author="Daniel Stewart" w:date="2022-02-09T10:02:00Z">
                    <w:rPr>
                      <w:rFonts w:ascii="Calibri" w:hAnsi="Calibri" w:cs="Calibri"/>
                      <w:color w:val="000000"/>
                    </w:rPr>
                  </w:rPrChange>
                </w:rPr>
                <w:t xml:space="preserve">Channel </w:t>
              </w:r>
            </w:ins>
            <w:ins w:id="3034" w:author="Daniel Stewart" w:date="2022-02-10T12:49:00Z">
              <w:r w:rsidR="00F446D6">
                <w:t>p</w:t>
              </w:r>
            </w:ins>
            <w:ins w:id="3035" w:author="Daniel Stewart" w:date="2022-02-09T10:01:00Z">
              <w:r w:rsidRPr="00493BF5">
                <w:rPr>
                  <w:rPrChange w:id="3036"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3037" w:author="Daniel Stewart" w:date="2022-02-09T10:01:00Z"/>
                <w:rPrChange w:id="3038" w:author="Daniel Stewart" w:date="2022-02-09T10:02:00Z">
                  <w:rPr>
                    <w:ins w:id="3039" w:author="Daniel Stewart" w:date="2022-02-09T10:01:00Z"/>
                    <w:rFonts w:ascii="Calibri" w:hAnsi="Calibri" w:cs="Calibri"/>
                    <w:color w:val="000000"/>
                  </w:rPr>
                </w:rPrChange>
              </w:rPr>
              <w:pPrChange w:id="3040" w:author="Daniel Stewart" w:date="2022-02-10T12:49:00Z">
                <w:pPr>
                  <w:pStyle w:val="Table"/>
                </w:pPr>
              </w:pPrChange>
            </w:pPr>
            <w:ins w:id="3041" w:author="Daniel Stewart" w:date="2022-02-09T10:01:00Z">
              <w:r w:rsidRPr="00493BF5">
                <w:rPr>
                  <w:rPrChange w:id="3042"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3043" w:author="Daniel Stewart" w:date="2022-02-09T10:01:00Z"/>
                <w:rPrChange w:id="3044" w:author="Daniel Stewart" w:date="2022-02-09T10:02:00Z">
                  <w:rPr>
                    <w:ins w:id="3045" w:author="Daniel Stewart" w:date="2022-02-09T10:01:00Z"/>
                    <w:rFonts w:ascii="Calibri" w:hAnsi="Calibri" w:cs="Calibri"/>
                    <w:color w:val="000000"/>
                  </w:rPr>
                </w:rPrChange>
              </w:rPr>
              <w:pPrChange w:id="3046" w:author="Daniel Stewart" w:date="2022-02-10T12:49:00Z">
                <w:pPr>
                  <w:pStyle w:val="Table"/>
                </w:pPr>
              </w:pPrChange>
            </w:pPr>
            <w:ins w:id="3047" w:author="Daniel Stewart" w:date="2022-02-09T10:01:00Z">
              <w:r w:rsidRPr="00493BF5">
                <w:rPr>
                  <w:rPrChange w:id="3048"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3049" w:author="Daniel Stewart" w:date="2022-02-09T10:01:00Z"/>
                <w:rPrChange w:id="3050" w:author="Daniel Stewart" w:date="2022-02-09T10:02:00Z">
                  <w:rPr>
                    <w:ins w:id="3051" w:author="Daniel Stewart" w:date="2022-02-09T10:01:00Z"/>
                    <w:rFonts w:ascii="Calibri" w:hAnsi="Calibri" w:cs="Calibri"/>
                    <w:color w:val="000000"/>
                  </w:rPr>
                </w:rPrChange>
              </w:rPr>
              <w:pPrChange w:id="3052" w:author="Daniel Stewart" w:date="2022-02-10T12:49:00Z">
                <w:pPr>
                  <w:pStyle w:val="Table"/>
                </w:pPr>
              </w:pPrChange>
            </w:pPr>
            <w:ins w:id="3053" w:author="Daniel Stewart" w:date="2022-02-09T10:01:00Z">
              <w:r w:rsidRPr="00493BF5">
                <w:rPr>
                  <w:rPrChange w:id="3054"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3055" w:author="Daniel Stewart" w:date="2022-02-09T10:01:00Z"/>
                <w:rPrChange w:id="3056" w:author="Daniel Stewart" w:date="2022-02-09T10:02:00Z">
                  <w:rPr>
                    <w:ins w:id="3057" w:author="Daniel Stewart" w:date="2022-02-09T10:01:00Z"/>
                    <w:rFonts w:ascii="Calibri" w:hAnsi="Calibri" w:cs="Calibri"/>
                    <w:color w:val="000000"/>
                  </w:rPr>
                </w:rPrChange>
              </w:rPr>
              <w:pPrChange w:id="3058" w:author="Daniel Stewart" w:date="2022-02-10T12:49:00Z">
                <w:pPr>
                  <w:pStyle w:val="Table"/>
                </w:pPr>
              </w:pPrChange>
            </w:pPr>
            <w:ins w:id="3059" w:author="Daniel Stewart" w:date="2022-02-09T10:01:00Z">
              <w:r w:rsidRPr="00493BF5">
                <w:rPr>
                  <w:rPrChange w:id="3060" w:author="Daniel Stewart" w:date="2022-02-09T10:02:00Z">
                    <w:rPr>
                      <w:rFonts w:ascii="Calibri" w:hAnsi="Calibri" w:cs="Calibri"/>
                      <w:color w:val="000000"/>
                    </w:rPr>
                  </w:rPrChange>
                </w:rPr>
                <w:t>28.8</w:t>
              </w:r>
            </w:ins>
            <w:ins w:id="3061"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3062" w:author="Daniel Stewart" w:date="2022-02-09T10:01:00Z"/>
                <w:rPrChange w:id="3063" w:author="Daniel Stewart" w:date="2022-02-09T10:02:00Z">
                  <w:rPr>
                    <w:ins w:id="3064" w:author="Daniel Stewart" w:date="2022-02-09T10:01:00Z"/>
                    <w:rFonts w:ascii="Calibri" w:hAnsi="Calibri" w:cs="Calibri"/>
                    <w:color w:val="000000"/>
                  </w:rPr>
                </w:rPrChange>
              </w:rPr>
              <w:pPrChange w:id="3065" w:author="Daniel Stewart" w:date="2022-02-10T12:49:00Z">
                <w:pPr>
                  <w:pStyle w:val="Table"/>
                </w:pPr>
              </w:pPrChange>
            </w:pPr>
            <w:ins w:id="3066"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3067" w:author="Daniel Stewart" w:date="2022-02-09T10:01:00Z"/>
                <w:rPrChange w:id="3068" w:author="Daniel Stewart" w:date="2022-02-09T10:02:00Z">
                  <w:rPr>
                    <w:ins w:id="3069" w:author="Daniel Stewart" w:date="2022-02-09T10:01:00Z"/>
                    <w:rFonts w:ascii="Calibri" w:hAnsi="Calibri" w:cs="Calibri"/>
                    <w:color w:val="000000"/>
                  </w:rPr>
                </w:rPrChange>
              </w:rPr>
              <w:pPrChange w:id="3070" w:author="Daniel Stewart" w:date="2022-02-10T12:49:00Z">
                <w:pPr>
                  <w:pStyle w:val="Table"/>
                </w:pPr>
              </w:pPrChange>
            </w:pPr>
            <w:ins w:id="3071" w:author="Daniel Stewart" w:date="2022-02-09T10:03:00Z">
              <w:r>
                <w:t>-</w:t>
              </w:r>
            </w:ins>
          </w:p>
        </w:tc>
      </w:tr>
      <w:tr w:rsidR="00C872E7" w:rsidRPr="00493BF5" w14:paraId="3CB2E85B" w14:textId="77777777" w:rsidTr="00F446D6">
        <w:trPr>
          <w:trHeight w:hRule="exact" w:val="340"/>
          <w:jc w:val="center"/>
          <w:ins w:id="3072"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3073" w:author="Daniel Stewart" w:date="2022-02-09T10:01:00Z"/>
                <w:rPrChange w:id="3074" w:author="Daniel Stewart" w:date="2022-02-09T10:02:00Z">
                  <w:rPr>
                    <w:ins w:id="3075" w:author="Daniel Stewart" w:date="2022-02-09T10:01:00Z"/>
                    <w:rFonts w:ascii="Calibri" w:hAnsi="Calibri" w:cs="Calibri"/>
                    <w:color w:val="000000"/>
                  </w:rPr>
                </w:rPrChange>
              </w:rPr>
            </w:pPr>
            <w:ins w:id="3076" w:author="Daniel Stewart" w:date="2022-02-09T10:01:00Z">
              <w:r w:rsidRPr="00493BF5">
                <w:rPr>
                  <w:rPrChange w:id="3077" w:author="Daniel Stewart" w:date="2022-02-09T10:02:00Z">
                    <w:rPr>
                      <w:rFonts w:ascii="Calibri" w:hAnsi="Calibri" w:cs="Calibri"/>
                      <w:color w:val="000000"/>
                    </w:rPr>
                  </w:rPrChange>
                </w:rPr>
                <w:t xml:space="preserve">North </w:t>
              </w:r>
            </w:ins>
            <w:ins w:id="3078" w:author="Daniel Stewart" w:date="2022-02-10T12:49:00Z">
              <w:r w:rsidR="00F446D6">
                <w:t>a</w:t>
              </w:r>
            </w:ins>
            <w:ins w:id="3079" w:author="Daniel Stewart" w:date="2022-02-09T10:01:00Z">
              <w:r w:rsidRPr="00493BF5">
                <w:rPr>
                  <w:rPrChange w:id="3080"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3081" w:author="Daniel Stewart" w:date="2022-02-09T10:01:00Z"/>
                <w:rPrChange w:id="3082" w:author="Daniel Stewart" w:date="2022-02-09T10:02:00Z">
                  <w:rPr>
                    <w:ins w:id="3083" w:author="Daniel Stewart" w:date="2022-02-09T10:01:00Z"/>
                    <w:rFonts w:ascii="Calibri" w:hAnsi="Calibri" w:cs="Calibri"/>
                    <w:color w:val="000000"/>
                  </w:rPr>
                </w:rPrChange>
              </w:rPr>
              <w:pPrChange w:id="3084" w:author="Daniel Stewart" w:date="2022-02-10T12:49:00Z">
                <w:pPr>
                  <w:pStyle w:val="Table"/>
                </w:pPr>
              </w:pPrChange>
            </w:pPr>
            <w:ins w:id="3085"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3086" w:author="Daniel Stewart" w:date="2022-02-09T10:01:00Z"/>
                <w:rPrChange w:id="3087" w:author="Daniel Stewart" w:date="2022-02-09T10:02:00Z">
                  <w:rPr>
                    <w:ins w:id="3088" w:author="Daniel Stewart" w:date="2022-02-09T10:01:00Z"/>
                    <w:rFonts w:ascii="Calibri" w:hAnsi="Calibri" w:cs="Calibri"/>
                    <w:color w:val="000000"/>
                  </w:rPr>
                </w:rPrChange>
              </w:rPr>
              <w:pPrChange w:id="3089" w:author="Daniel Stewart" w:date="2022-02-10T12:49:00Z">
                <w:pPr>
                  <w:pStyle w:val="Table"/>
                </w:pPr>
              </w:pPrChange>
            </w:pPr>
            <w:ins w:id="3090"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3091" w:author="Daniel Stewart" w:date="2022-02-09T10:01:00Z"/>
              </w:rPr>
              <w:pPrChange w:id="3092" w:author="Daniel Stewart" w:date="2022-02-10T12:49:00Z">
                <w:pPr>
                  <w:pStyle w:val="Table"/>
                </w:pPr>
              </w:pPrChange>
            </w:pPr>
            <w:ins w:id="3093"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3094" w:author="Daniel Stewart" w:date="2022-02-09T10:01:00Z"/>
                <w:rPrChange w:id="3095" w:author="Daniel Stewart" w:date="2022-02-09T10:02:00Z">
                  <w:rPr>
                    <w:ins w:id="3096" w:author="Daniel Stewart" w:date="2022-02-09T10:01:00Z"/>
                    <w:rFonts w:ascii="Calibri" w:hAnsi="Calibri" w:cs="Calibri"/>
                    <w:color w:val="000000"/>
                  </w:rPr>
                </w:rPrChange>
              </w:rPr>
              <w:pPrChange w:id="3097" w:author="Daniel Stewart" w:date="2022-02-10T12:49:00Z">
                <w:pPr>
                  <w:pStyle w:val="Table"/>
                </w:pPr>
              </w:pPrChange>
            </w:pPr>
            <w:ins w:id="3098"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3099" w:author="Daniel Stewart" w:date="2022-02-09T10:01:00Z"/>
                <w:rPrChange w:id="3100" w:author="Daniel Stewart" w:date="2022-02-09T10:02:00Z">
                  <w:rPr>
                    <w:ins w:id="3101" w:author="Daniel Stewart" w:date="2022-02-09T10:01:00Z"/>
                    <w:rFonts w:ascii="Calibri" w:hAnsi="Calibri" w:cs="Calibri"/>
                    <w:color w:val="000000"/>
                  </w:rPr>
                </w:rPrChange>
              </w:rPr>
              <w:pPrChange w:id="3102" w:author="Daniel Stewart" w:date="2022-02-10T12:49:00Z">
                <w:pPr>
                  <w:pStyle w:val="Table"/>
                </w:pPr>
              </w:pPrChange>
            </w:pPr>
            <w:ins w:id="3103" w:author="Daniel Stewart" w:date="2022-02-09T10:01:00Z">
              <w:r w:rsidRPr="00493BF5">
                <w:rPr>
                  <w:rPrChange w:id="3104"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3105" w:author="Daniel Stewart" w:date="2022-02-09T10:01:00Z"/>
                <w:rPrChange w:id="3106" w:author="Daniel Stewart" w:date="2022-02-09T10:02:00Z">
                  <w:rPr>
                    <w:ins w:id="3107" w:author="Daniel Stewart" w:date="2022-02-09T10:01:00Z"/>
                    <w:rFonts w:ascii="Calibri" w:hAnsi="Calibri" w:cs="Calibri"/>
                    <w:color w:val="000000"/>
                  </w:rPr>
                </w:rPrChange>
              </w:rPr>
              <w:pPrChange w:id="3108" w:author="Daniel Stewart" w:date="2022-02-10T12:49:00Z">
                <w:pPr>
                  <w:pStyle w:val="Table"/>
                </w:pPr>
              </w:pPrChange>
            </w:pPr>
            <w:ins w:id="3109" w:author="Daniel Stewart" w:date="2022-02-09T10:01:00Z">
              <w:r w:rsidRPr="00493BF5">
                <w:rPr>
                  <w:rPrChange w:id="3110"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3111"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3112" w:author="Daniel Stewart" w:date="2022-02-09T10:01:00Z"/>
                <w:rPrChange w:id="3113" w:author="Daniel Stewart" w:date="2022-02-09T10:02:00Z">
                  <w:rPr>
                    <w:ins w:id="3114" w:author="Daniel Stewart" w:date="2022-02-09T10:01:00Z"/>
                    <w:rFonts w:ascii="Calibri" w:hAnsi="Calibri" w:cs="Calibri"/>
                    <w:color w:val="000000"/>
                  </w:rPr>
                </w:rPrChange>
              </w:rPr>
            </w:pPr>
            <w:ins w:id="3115" w:author="Daniel Stewart" w:date="2022-02-09T10:01:00Z">
              <w:r w:rsidRPr="00493BF5">
                <w:rPr>
                  <w:rPrChange w:id="3116" w:author="Daniel Stewart" w:date="2022-02-09T10:02:00Z">
                    <w:rPr>
                      <w:rFonts w:ascii="Calibri" w:hAnsi="Calibri" w:cs="Calibri"/>
                      <w:color w:val="000000"/>
                    </w:rPr>
                  </w:rPrChange>
                </w:rPr>
                <w:t xml:space="preserve">Closed </w:t>
              </w:r>
            </w:ins>
            <w:ins w:id="3117" w:author="Daniel Stewart" w:date="2022-02-10T12:49:00Z">
              <w:r w:rsidR="00F446D6">
                <w:t>e</w:t>
              </w:r>
            </w:ins>
            <w:ins w:id="3118" w:author="Daniel Stewart" w:date="2022-02-09T10:01:00Z">
              <w:r w:rsidRPr="00493BF5">
                <w:rPr>
                  <w:rPrChange w:id="3119"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3120" w:author="Daniel Stewart" w:date="2022-02-09T10:01:00Z"/>
                <w:rPrChange w:id="3121" w:author="Daniel Stewart" w:date="2022-02-09T10:02:00Z">
                  <w:rPr>
                    <w:ins w:id="3122" w:author="Daniel Stewart" w:date="2022-02-09T10:01:00Z"/>
                    <w:rFonts w:ascii="Calibri" w:hAnsi="Calibri" w:cs="Calibri"/>
                    <w:color w:val="000000"/>
                  </w:rPr>
                </w:rPrChange>
              </w:rPr>
              <w:pPrChange w:id="3123" w:author="Daniel Stewart" w:date="2022-02-10T12:49:00Z">
                <w:pPr>
                  <w:pStyle w:val="Table"/>
                </w:pPr>
              </w:pPrChange>
            </w:pPr>
            <w:ins w:id="3124"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3125" w:author="Daniel Stewart" w:date="2022-02-09T10:01:00Z"/>
                <w:rPrChange w:id="3126" w:author="Daniel Stewart" w:date="2022-02-09T10:02:00Z">
                  <w:rPr>
                    <w:ins w:id="3127" w:author="Daniel Stewart" w:date="2022-02-09T10:01:00Z"/>
                    <w:rFonts w:ascii="Calibri" w:hAnsi="Calibri" w:cs="Calibri"/>
                    <w:color w:val="000000"/>
                  </w:rPr>
                </w:rPrChange>
              </w:rPr>
              <w:pPrChange w:id="3128" w:author="Daniel Stewart" w:date="2022-02-10T12:49:00Z">
                <w:pPr>
                  <w:pStyle w:val="Table"/>
                </w:pPr>
              </w:pPrChange>
            </w:pPr>
            <w:ins w:id="3129"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3130" w:author="Daniel Stewart" w:date="2022-02-09T10:01:00Z"/>
              </w:rPr>
              <w:pPrChange w:id="3131" w:author="Daniel Stewart" w:date="2022-02-10T12:49:00Z">
                <w:pPr>
                  <w:pStyle w:val="Table"/>
                </w:pPr>
              </w:pPrChange>
            </w:pPr>
            <w:ins w:id="3132"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3133" w:author="Daniel Stewart" w:date="2022-02-09T10:01:00Z"/>
                <w:rPrChange w:id="3134" w:author="Daniel Stewart" w:date="2022-02-09T10:02:00Z">
                  <w:rPr>
                    <w:ins w:id="3135" w:author="Daniel Stewart" w:date="2022-02-09T10:01:00Z"/>
                    <w:rFonts w:ascii="Calibri" w:hAnsi="Calibri" w:cs="Calibri"/>
                    <w:color w:val="000000"/>
                  </w:rPr>
                </w:rPrChange>
              </w:rPr>
              <w:pPrChange w:id="3136" w:author="Daniel Stewart" w:date="2022-02-10T12:49:00Z">
                <w:pPr>
                  <w:pStyle w:val="Table"/>
                </w:pPr>
              </w:pPrChange>
            </w:pPr>
            <w:ins w:id="3137"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3138" w:author="Daniel Stewart" w:date="2022-02-09T10:01:00Z"/>
                <w:rPrChange w:id="3139" w:author="Daniel Stewart" w:date="2022-02-09T10:02:00Z">
                  <w:rPr>
                    <w:ins w:id="3140" w:author="Daniel Stewart" w:date="2022-02-09T10:01:00Z"/>
                    <w:rFonts w:ascii="Calibri" w:hAnsi="Calibri" w:cs="Calibri"/>
                    <w:color w:val="000000"/>
                  </w:rPr>
                </w:rPrChange>
              </w:rPr>
              <w:pPrChange w:id="3141" w:author="Daniel Stewart" w:date="2022-02-10T12:49:00Z">
                <w:pPr>
                  <w:pStyle w:val="Table"/>
                </w:pPr>
              </w:pPrChange>
            </w:pPr>
            <w:ins w:id="3142" w:author="Daniel Stewart" w:date="2022-02-09T10:01:00Z">
              <w:r w:rsidRPr="00493BF5">
                <w:rPr>
                  <w:rPrChange w:id="3143"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77777777" w:rsidR="00493BF5" w:rsidRPr="00493BF5" w:rsidRDefault="00493BF5">
            <w:pPr>
              <w:pStyle w:val="Table"/>
              <w:jc w:val="center"/>
              <w:rPr>
                <w:ins w:id="3144" w:author="Daniel Stewart" w:date="2022-02-09T10:01:00Z"/>
                <w:rPrChange w:id="3145" w:author="Daniel Stewart" w:date="2022-02-09T10:02:00Z">
                  <w:rPr>
                    <w:ins w:id="3146" w:author="Daniel Stewart" w:date="2022-02-09T10:01:00Z"/>
                    <w:rFonts w:ascii="Calibri" w:hAnsi="Calibri" w:cs="Calibri"/>
                    <w:color w:val="000000"/>
                  </w:rPr>
                </w:rPrChange>
              </w:rPr>
              <w:pPrChange w:id="3147" w:author="Daniel Stewart" w:date="2022-02-10T12:49:00Z">
                <w:pPr>
                  <w:pStyle w:val="Table"/>
                </w:pPr>
              </w:pPrChange>
            </w:pPr>
            <w:ins w:id="3148" w:author="Daniel Stewart" w:date="2022-02-09T10:01:00Z">
              <w:r w:rsidRPr="00493BF5">
                <w:rPr>
                  <w:rPrChange w:id="3149" w:author="Daniel Stewart" w:date="2022-02-09T10:02:00Z">
                    <w:rPr>
                      <w:rFonts w:ascii="Calibri" w:hAnsi="Calibri" w:cs="Calibri"/>
                      <w:color w:val="000000"/>
                    </w:rPr>
                  </w:rPrChange>
                </w:rPr>
                <w:t>971 (78%)</w:t>
              </w:r>
            </w:ins>
          </w:p>
        </w:tc>
      </w:tr>
    </w:tbl>
    <w:p w14:paraId="375AE35D" w14:textId="484FCB8F" w:rsidR="00493BF5" w:rsidRDefault="00493BF5">
      <w:pPr>
        <w:pStyle w:val="Heading1"/>
        <w:numPr>
          <w:ilvl w:val="0"/>
          <w:numId w:val="0"/>
        </w:numPr>
        <w:ind w:left="432" w:hanging="432"/>
        <w:rPr>
          <w:ins w:id="3150" w:author="Daniel Stewart" w:date="2022-02-09T11:41:00Z"/>
          <w:rFonts w:eastAsia="Times New Roman"/>
        </w:rPr>
        <w:pPrChange w:id="3151" w:author="Daniel Stewart" w:date="2022-02-10T12:47:00Z">
          <w:pPr>
            <w:pStyle w:val="Heading1"/>
          </w:pPr>
        </w:pPrChange>
      </w:pPr>
      <w:ins w:id="3152" w:author="Daniel Stewart" w:date="2022-02-09T10:05:00Z">
        <w:r>
          <w:rPr>
            <w:rFonts w:eastAsia="Times New Roman"/>
          </w:rPr>
          <w:t xml:space="preserve">Appendix </w:t>
        </w:r>
      </w:ins>
      <w:ins w:id="3153" w:author="Daniel Stewart" w:date="2022-02-10T12:47:00Z">
        <w:r w:rsidR="000367B4">
          <w:rPr>
            <w:rFonts w:eastAsia="Times New Roman"/>
          </w:rPr>
          <w:t>I</w:t>
        </w:r>
      </w:ins>
      <w:ins w:id="3154" w:author="Daniel Stewart" w:date="2022-02-09T10:05:00Z">
        <w:r>
          <w:rPr>
            <w:rFonts w:eastAsia="Times New Roman"/>
          </w:rPr>
          <w:t xml:space="preserve">. </w:t>
        </w:r>
      </w:ins>
      <w:ins w:id="3155" w:author="Daniel Stewart" w:date="2022-02-09T10:06:00Z">
        <w:r>
          <w:rPr>
            <w:rFonts w:eastAsia="Times New Roman"/>
          </w:rPr>
          <w:t>Native dominance</w:t>
        </w:r>
      </w:ins>
      <w:ins w:id="3156" w:author="Daniel Stewart" w:date="2022-02-09T10:05:00Z">
        <w:r>
          <w:rPr>
            <w:rFonts w:eastAsia="Times New Roman"/>
          </w:rPr>
          <w:t xml:space="preserve"> model summary table</w:t>
        </w:r>
      </w:ins>
    </w:p>
    <w:p w14:paraId="7C03EFDC" w14:textId="4319B198" w:rsidR="00F446D6" w:rsidRDefault="00F446D6">
      <w:pPr>
        <w:pStyle w:val="Caption"/>
        <w:keepNext/>
        <w:rPr>
          <w:ins w:id="3157" w:author="Daniel Stewart" w:date="2022-02-10T12:54:00Z"/>
        </w:rPr>
        <w:pPrChange w:id="3158" w:author="Daniel Stewart" w:date="2022-02-10T12:54:00Z">
          <w:pPr/>
        </w:pPrChange>
      </w:pPr>
      <w:ins w:id="3159" w:author="Daniel Stewart" w:date="2022-02-10T12:54:00Z">
        <w:r>
          <w:t xml:space="preserve">Table </w:t>
        </w:r>
      </w:ins>
      <w:ins w:id="3160" w:author="Daniel Stewart" w:date="2022-02-10T12:55:00Z">
        <w:r>
          <w:t>I</w:t>
        </w:r>
        <w:r w:rsidR="003E6B39">
          <w:t xml:space="preserve">1. Model summary for the native dominance model, including model estimates, confidence intervals, </w:t>
        </w:r>
        <w:r w:rsidR="003E6B39">
          <w:rPr>
            <w:i/>
            <w:iCs/>
          </w:rPr>
          <w:t>p</w:t>
        </w:r>
        <w:r w:rsidR="003E6B39">
          <w:t>-values, number of observations, and R</w:t>
        </w:r>
        <w:r w:rsidR="003E6B39" w:rsidRPr="008D4DC8">
          <w:rPr>
            <w:vertAlign w:val="superscript"/>
          </w:rPr>
          <w:t>2</w:t>
        </w:r>
        <w:r w:rsidR="003E6B39">
          <w:t xml:space="preserve"> values. </w:t>
        </w:r>
      </w:ins>
    </w:p>
    <w:tbl>
      <w:tblPr>
        <w:tblW w:w="5789" w:type="dxa"/>
        <w:jc w:val="center"/>
        <w:tblCellMar>
          <w:left w:w="15" w:type="dxa"/>
          <w:bottom w:w="15" w:type="dxa"/>
          <w:right w:w="15" w:type="dxa"/>
        </w:tblCellMar>
        <w:tblLook w:val="04A0" w:firstRow="1" w:lastRow="0" w:firstColumn="1" w:lastColumn="0" w:noHBand="0" w:noVBand="1"/>
      </w:tblPr>
      <w:tblGrid>
        <w:gridCol w:w="2752"/>
        <w:gridCol w:w="800"/>
        <w:gridCol w:w="1432"/>
        <w:gridCol w:w="805"/>
        <w:tblGridChange w:id="3161">
          <w:tblGrid>
            <w:gridCol w:w="2752"/>
            <w:gridCol w:w="800"/>
            <w:gridCol w:w="1432"/>
            <w:gridCol w:w="805"/>
          </w:tblGrid>
        </w:tblGridChange>
      </w:tblGrid>
      <w:tr w:rsidR="00725670" w:rsidRPr="009F04E1" w14:paraId="7671829C" w14:textId="77777777" w:rsidTr="003A6F5A">
        <w:trPr>
          <w:trHeight w:val="226"/>
          <w:jc w:val="center"/>
          <w:ins w:id="3162"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3163" w:author="Daniel Stewart" w:date="2022-02-09T11:33:00Z"/>
                <w:i/>
                <w:iCs/>
              </w:rPr>
            </w:pPr>
            <w:ins w:id="3164" w:author="Daniel Stewart" w:date="2022-02-09T11:33:00Z">
              <w:r w:rsidRPr="00F446D6">
                <w:rPr>
                  <w:i/>
                  <w:iCs/>
                </w:rPr>
                <w:t>Predictors</w:t>
              </w:r>
            </w:ins>
          </w:p>
        </w:tc>
        <w:tc>
          <w:tcPr>
            <w:tcW w:w="0" w:type="auto"/>
            <w:tcBorders>
              <w:bottom w:val="single" w:sz="6" w:space="0" w:color="auto"/>
            </w:tcBorders>
            <w:hideMark/>
          </w:tcPr>
          <w:p w14:paraId="55534ED5" w14:textId="77777777" w:rsidR="009F04E1" w:rsidRPr="00F446D6" w:rsidRDefault="009F04E1">
            <w:pPr>
              <w:pStyle w:val="Table"/>
              <w:jc w:val="center"/>
              <w:rPr>
                <w:ins w:id="3165" w:author="Daniel Stewart" w:date="2022-02-09T11:33:00Z"/>
                <w:i/>
                <w:iCs/>
              </w:rPr>
              <w:pPrChange w:id="3166" w:author="Daniel Stewart" w:date="2022-02-10T12:51:00Z">
                <w:pPr>
                  <w:pStyle w:val="Table"/>
                </w:pPr>
              </w:pPrChange>
            </w:pPr>
            <w:ins w:id="3167"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3168" w:author="Daniel Stewart" w:date="2022-02-09T11:33:00Z"/>
                <w:i/>
                <w:iCs/>
              </w:rPr>
              <w:pPrChange w:id="3169" w:author="Daniel Stewart" w:date="2022-02-10T12:51:00Z">
                <w:pPr>
                  <w:pStyle w:val="Table"/>
                </w:pPr>
              </w:pPrChange>
            </w:pPr>
            <w:ins w:id="3170"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3171" w:author="Daniel Stewart" w:date="2022-02-09T11:33:00Z"/>
                <w:i/>
                <w:iCs/>
              </w:rPr>
              <w:pPrChange w:id="3172" w:author="Daniel Stewart" w:date="2022-02-10T12:51:00Z">
                <w:pPr>
                  <w:pStyle w:val="Table"/>
                </w:pPr>
              </w:pPrChange>
            </w:pPr>
            <w:ins w:id="3173" w:author="Daniel Stewart" w:date="2022-02-09T11:33:00Z">
              <w:r w:rsidRPr="00F446D6">
                <w:rPr>
                  <w:i/>
                  <w:iCs/>
                </w:rPr>
                <w:t>p</w:t>
              </w:r>
            </w:ins>
          </w:p>
        </w:tc>
      </w:tr>
      <w:tr w:rsidR="00725670" w:rsidRPr="009F04E1" w14:paraId="624A41BB" w14:textId="77777777" w:rsidTr="003A6F5A">
        <w:trPr>
          <w:trHeight w:hRule="exact" w:val="340"/>
          <w:jc w:val="center"/>
          <w:ins w:id="3174"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3175" w:author="Daniel Stewart" w:date="2022-02-09T11:33:00Z"/>
              </w:rPr>
            </w:pPr>
            <w:ins w:id="3176" w:author="Daniel Stewart" w:date="2022-02-09T11:33:00Z">
              <w:r w:rsidRPr="00A24308">
                <w:t>(Intercept)</w:t>
              </w:r>
            </w:ins>
          </w:p>
        </w:tc>
        <w:tc>
          <w:tcPr>
            <w:tcW w:w="0" w:type="auto"/>
            <w:tcMar>
              <w:top w:w="113" w:type="dxa"/>
              <w:left w:w="113" w:type="dxa"/>
              <w:bottom w:w="113" w:type="dxa"/>
              <w:right w:w="113" w:type="dxa"/>
            </w:tcMar>
            <w:hideMark/>
          </w:tcPr>
          <w:p w14:paraId="041BC2D7" w14:textId="77777777" w:rsidR="009F04E1" w:rsidRPr="00A24308" w:rsidRDefault="009F04E1">
            <w:pPr>
              <w:pStyle w:val="Table"/>
              <w:jc w:val="center"/>
              <w:rPr>
                <w:ins w:id="3177" w:author="Daniel Stewart" w:date="2022-02-09T11:33:00Z"/>
              </w:rPr>
              <w:pPrChange w:id="3178" w:author="Daniel Stewart" w:date="2022-02-10T12:51:00Z">
                <w:pPr>
                  <w:pStyle w:val="Table"/>
                </w:pPr>
              </w:pPrChange>
            </w:pPr>
            <w:ins w:id="3179"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3180" w:author="Daniel Stewart" w:date="2022-02-09T11:33:00Z"/>
              </w:rPr>
              <w:pPrChange w:id="3181" w:author="Daniel Stewart" w:date="2022-02-10T12:51:00Z">
                <w:pPr>
                  <w:pStyle w:val="Table"/>
                </w:pPr>
              </w:pPrChange>
            </w:pPr>
            <w:ins w:id="3182"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3183" w:author="Daniel Stewart" w:date="2022-02-09T11:33:00Z"/>
              </w:rPr>
              <w:pPrChange w:id="3184" w:author="Daniel Stewart" w:date="2022-02-10T12:51:00Z">
                <w:pPr>
                  <w:pStyle w:val="Table"/>
                </w:pPr>
              </w:pPrChange>
            </w:pPr>
            <w:ins w:id="3185"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3186"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3187" w:author="Daniel Stewart" w:date="2022-02-09T11:33:00Z"/>
              </w:rPr>
            </w:pPr>
            <w:ins w:id="3188" w:author="Daniel Stewart" w:date="2022-02-09T11:35:00Z">
              <w:r>
                <w:t xml:space="preserve">Closed </w:t>
              </w:r>
            </w:ins>
            <w:ins w:id="3189" w:author="Daniel Stewart" w:date="2022-02-09T11:38:00Z">
              <w:r w:rsidR="00AA132A">
                <w:t>e</w:t>
              </w:r>
            </w:ins>
            <w:ins w:id="3190" w:author="Daniel Stewart" w:date="2022-02-09T11:35:00Z">
              <w:r>
                <w:t>mbayment</w:t>
              </w:r>
            </w:ins>
            <w:ins w:id="3191" w:author="Daniel Stewart" w:date="2022-02-09T11:33:00Z">
              <w:r w:rsidRPr="00A24308">
                <w:t xml:space="preserve"> [Yes]</w:t>
              </w:r>
            </w:ins>
          </w:p>
        </w:tc>
        <w:tc>
          <w:tcPr>
            <w:tcW w:w="0" w:type="auto"/>
            <w:tcMar>
              <w:top w:w="113" w:type="dxa"/>
              <w:left w:w="113" w:type="dxa"/>
              <w:bottom w:w="113" w:type="dxa"/>
              <w:right w:w="113" w:type="dxa"/>
            </w:tcMar>
            <w:hideMark/>
          </w:tcPr>
          <w:p w14:paraId="6EC09F01" w14:textId="77777777" w:rsidR="009F04E1" w:rsidRPr="00A24308" w:rsidRDefault="009F04E1">
            <w:pPr>
              <w:pStyle w:val="Table"/>
              <w:jc w:val="center"/>
              <w:rPr>
                <w:ins w:id="3192" w:author="Daniel Stewart" w:date="2022-02-09T11:33:00Z"/>
              </w:rPr>
              <w:pPrChange w:id="3193" w:author="Daniel Stewart" w:date="2022-02-10T12:51:00Z">
                <w:pPr>
                  <w:pStyle w:val="Table"/>
                </w:pPr>
              </w:pPrChange>
            </w:pPr>
            <w:ins w:id="3194"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3195" w:author="Daniel Stewart" w:date="2022-02-09T11:33:00Z"/>
              </w:rPr>
              <w:pPrChange w:id="3196" w:author="Daniel Stewart" w:date="2022-02-10T12:51:00Z">
                <w:pPr>
                  <w:pStyle w:val="Table"/>
                </w:pPr>
              </w:pPrChange>
            </w:pPr>
            <w:ins w:id="3197"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3198" w:author="Daniel Stewart" w:date="2022-02-09T11:33:00Z"/>
              </w:rPr>
              <w:pPrChange w:id="3199" w:author="Daniel Stewart" w:date="2022-02-10T12:51:00Z">
                <w:pPr>
                  <w:pStyle w:val="Table"/>
                </w:pPr>
              </w:pPrChange>
            </w:pPr>
            <w:ins w:id="3200"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3201"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3202" w:author="Daniel Stewart" w:date="2022-02-09T11:33:00Z"/>
              </w:rPr>
            </w:pPr>
            <w:ins w:id="3203" w:author="Daniel Stewart" w:date="2022-02-10T10:02:00Z">
              <w:r>
                <w:t xml:space="preserve">River </w:t>
              </w:r>
            </w:ins>
            <w:ins w:id="3204" w:author="Daniel Stewart" w:date="2022-02-10T12:51:00Z">
              <w:r w:rsidR="00F446D6">
                <w:t>a</w:t>
              </w:r>
            </w:ins>
            <w:ins w:id="3205" w:author="Daniel Stewart" w:date="2022-02-09T11:35:00Z">
              <w:r w:rsidR="00AA132A">
                <w:t>rm</w:t>
              </w:r>
            </w:ins>
            <w:ins w:id="3206" w:author="Daniel Stewart" w:date="2022-02-09T11:33:00Z">
              <w:r w:rsidR="009F04E1" w:rsidRPr="00A24308">
                <w:t xml:space="preserve"> [North]</w:t>
              </w:r>
            </w:ins>
          </w:p>
        </w:tc>
        <w:tc>
          <w:tcPr>
            <w:tcW w:w="0" w:type="auto"/>
            <w:tcMar>
              <w:top w:w="113" w:type="dxa"/>
              <w:left w:w="113" w:type="dxa"/>
              <w:bottom w:w="113" w:type="dxa"/>
              <w:right w:w="113" w:type="dxa"/>
            </w:tcMar>
            <w:hideMark/>
          </w:tcPr>
          <w:p w14:paraId="4ED3380C" w14:textId="77777777" w:rsidR="009F04E1" w:rsidRPr="00A24308" w:rsidRDefault="009F04E1">
            <w:pPr>
              <w:pStyle w:val="Table"/>
              <w:jc w:val="center"/>
              <w:rPr>
                <w:ins w:id="3207" w:author="Daniel Stewart" w:date="2022-02-09T11:33:00Z"/>
              </w:rPr>
              <w:pPrChange w:id="3208" w:author="Daniel Stewart" w:date="2022-02-10T12:51:00Z">
                <w:pPr>
                  <w:pStyle w:val="Table"/>
                </w:pPr>
              </w:pPrChange>
            </w:pPr>
            <w:ins w:id="3209"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3210" w:author="Daniel Stewart" w:date="2022-02-09T11:33:00Z"/>
              </w:rPr>
              <w:pPrChange w:id="3211" w:author="Daniel Stewart" w:date="2022-02-10T12:51:00Z">
                <w:pPr>
                  <w:pStyle w:val="Table"/>
                </w:pPr>
              </w:pPrChange>
            </w:pPr>
            <w:ins w:id="3212"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3213" w:author="Daniel Stewart" w:date="2022-02-09T11:33:00Z"/>
              </w:rPr>
              <w:pPrChange w:id="3214" w:author="Daniel Stewart" w:date="2022-02-10T12:51:00Z">
                <w:pPr>
                  <w:pStyle w:val="Table"/>
                </w:pPr>
              </w:pPrChange>
            </w:pPr>
            <w:ins w:id="3215" w:author="Daniel Stewart" w:date="2022-02-09T11:33:00Z">
              <w:r w:rsidRPr="00A24308">
                <w:t>0.989</w:t>
              </w:r>
            </w:ins>
          </w:p>
        </w:tc>
      </w:tr>
      <w:tr w:rsidR="00725670" w:rsidRPr="009F04E1" w14:paraId="75FDA9E3" w14:textId="77777777" w:rsidTr="003A6F5A">
        <w:trPr>
          <w:trHeight w:hRule="exact" w:val="340"/>
          <w:jc w:val="center"/>
          <w:ins w:id="3216"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3217" w:author="Daniel Stewart" w:date="2022-02-09T11:33:00Z"/>
              </w:rPr>
            </w:pPr>
            <w:ins w:id="3218" w:author="Daniel Stewart" w:date="2022-02-09T11:38:00Z">
              <w:r>
                <w:t>A</w:t>
              </w:r>
            </w:ins>
            <w:ins w:id="3219" w:author="Daniel Stewart" w:date="2022-02-09T11:35:00Z">
              <w:r>
                <w:t>ge at time of sampling</w:t>
              </w:r>
            </w:ins>
            <w:ins w:id="3220" w:author="Daniel Stewart" w:date="2022-02-09T11:38:00Z">
              <w:r>
                <w:t xml:space="preserve"> (years)</w:t>
              </w:r>
            </w:ins>
          </w:p>
        </w:tc>
        <w:tc>
          <w:tcPr>
            <w:tcW w:w="0" w:type="auto"/>
            <w:tcMar>
              <w:top w:w="113" w:type="dxa"/>
              <w:left w:w="113" w:type="dxa"/>
              <w:bottom w:w="113" w:type="dxa"/>
              <w:right w:w="113" w:type="dxa"/>
            </w:tcMar>
            <w:hideMark/>
          </w:tcPr>
          <w:p w14:paraId="4F0190AC" w14:textId="77777777" w:rsidR="009F04E1" w:rsidRPr="00A24308" w:rsidRDefault="009F04E1">
            <w:pPr>
              <w:pStyle w:val="Table"/>
              <w:jc w:val="center"/>
              <w:rPr>
                <w:ins w:id="3221" w:author="Daniel Stewart" w:date="2022-02-09T11:33:00Z"/>
              </w:rPr>
              <w:pPrChange w:id="3222" w:author="Daniel Stewart" w:date="2022-02-10T12:51:00Z">
                <w:pPr>
                  <w:pStyle w:val="Table"/>
                </w:pPr>
              </w:pPrChange>
            </w:pPr>
            <w:ins w:id="3223"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3224" w:author="Daniel Stewart" w:date="2022-02-09T11:33:00Z"/>
              </w:rPr>
              <w:pPrChange w:id="3225" w:author="Daniel Stewart" w:date="2022-02-10T12:51:00Z">
                <w:pPr>
                  <w:pStyle w:val="Table"/>
                </w:pPr>
              </w:pPrChange>
            </w:pPr>
            <w:ins w:id="3226"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3227" w:author="Daniel Stewart" w:date="2022-02-09T11:33:00Z"/>
              </w:rPr>
              <w:pPrChange w:id="3228" w:author="Daniel Stewart" w:date="2022-02-10T12:51:00Z">
                <w:pPr>
                  <w:pStyle w:val="Table"/>
                </w:pPr>
              </w:pPrChange>
            </w:pPr>
            <w:ins w:id="3229" w:author="Daniel Stewart" w:date="2022-02-09T11:33:00Z">
              <w:r w:rsidRPr="00A24308">
                <w:t>0.393</w:t>
              </w:r>
            </w:ins>
          </w:p>
        </w:tc>
      </w:tr>
      <w:tr w:rsidR="00725670" w:rsidRPr="009F04E1" w14:paraId="6C0F0D90" w14:textId="77777777" w:rsidTr="003A6F5A">
        <w:trPr>
          <w:trHeight w:hRule="exact" w:val="340"/>
          <w:jc w:val="center"/>
          <w:ins w:id="3230"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3231" w:author="Daniel Stewart" w:date="2022-02-09T11:33:00Z"/>
              </w:rPr>
            </w:pPr>
            <w:ins w:id="3232" w:author="Daniel Stewart" w:date="2022-02-09T11:38:00Z">
              <w:r>
                <w:t>Distance upriver (km)</w:t>
              </w:r>
            </w:ins>
          </w:p>
        </w:tc>
        <w:tc>
          <w:tcPr>
            <w:tcW w:w="0" w:type="auto"/>
            <w:tcMar>
              <w:top w:w="113" w:type="dxa"/>
              <w:left w:w="113" w:type="dxa"/>
              <w:bottom w:w="113" w:type="dxa"/>
              <w:right w:w="113" w:type="dxa"/>
            </w:tcMar>
            <w:hideMark/>
          </w:tcPr>
          <w:p w14:paraId="28A85DDC" w14:textId="77777777" w:rsidR="009F04E1" w:rsidRPr="00A24308" w:rsidRDefault="009F04E1">
            <w:pPr>
              <w:pStyle w:val="Table"/>
              <w:jc w:val="center"/>
              <w:rPr>
                <w:ins w:id="3233" w:author="Daniel Stewart" w:date="2022-02-09T11:33:00Z"/>
              </w:rPr>
              <w:pPrChange w:id="3234" w:author="Daniel Stewart" w:date="2022-02-10T12:51:00Z">
                <w:pPr>
                  <w:pStyle w:val="Table"/>
                </w:pPr>
              </w:pPrChange>
            </w:pPr>
            <w:ins w:id="3235"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3236" w:author="Daniel Stewart" w:date="2022-02-09T11:33:00Z"/>
              </w:rPr>
              <w:pPrChange w:id="3237" w:author="Daniel Stewart" w:date="2022-02-10T12:51:00Z">
                <w:pPr>
                  <w:pStyle w:val="Table"/>
                </w:pPr>
              </w:pPrChange>
            </w:pPr>
            <w:ins w:id="3238"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3239" w:author="Daniel Stewart" w:date="2022-02-09T11:33:00Z"/>
              </w:rPr>
              <w:pPrChange w:id="3240" w:author="Daniel Stewart" w:date="2022-02-10T12:51:00Z">
                <w:pPr>
                  <w:pStyle w:val="Table"/>
                </w:pPr>
              </w:pPrChange>
            </w:pPr>
            <w:ins w:id="3241"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3242"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3243" w:author="Daniel Stewart" w:date="2022-02-09T11:33:00Z"/>
              </w:rPr>
            </w:pPr>
            <w:ins w:id="3244" w:author="Daniel Stewart" w:date="2022-02-09T11:38:00Z">
              <w:r>
                <w:t>Plot elevation (m)</w:t>
              </w:r>
            </w:ins>
          </w:p>
        </w:tc>
        <w:tc>
          <w:tcPr>
            <w:tcW w:w="0" w:type="auto"/>
            <w:tcMar>
              <w:top w:w="113" w:type="dxa"/>
              <w:left w:w="113" w:type="dxa"/>
              <w:bottom w:w="113" w:type="dxa"/>
              <w:right w:w="113" w:type="dxa"/>
            </w:tcMar>
            <w:hideMark/>
          </w:tcPr>
          <w:p w14:paraId="433C60B6" w14:textId="77777777" w:rsidR="009F04E1" w:rsidRPr="00A24308" w:rsidRDefault="009F04E1">
            <w:pPr>
              <w:pStyle w:val="Table"/>
              <w:jc w:val="center"/>
              <w:rPr>
                <w:ins w:id="3245" w:author="Daniel Stewart" w:date="2022-02-09T11:33:00Z"/>
              </w:rPr>
              <w:pPrChange w:id="3246" w:author="Daniel Stewart" w:date="2022-02-10T12:51:00Z">
                <w:pPr>
                  <w:pStyle w:val="Table"/>
                </w:pPr>
              </w:pPrChange>
            </w:pPr>
            <w:ins w:id="3247"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3248" w:author="Daniel Stewart" w:date="2022-02-09T11:33:00Z"/>
              </w:rPr>
              <w:pPrChange w:id="3249" w:author="Daniel Stewart" w:date="2022-02-10T12:51:00Z">
                <w:pPr>
                  <w:pStyle w:val="Table"/>
                </w:pPr>
              </w:pPrChange>
            </w:pPr>
            <w:ins w:id="3250"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3251" w:author="Daniel Stewart" w:date="2022-02-09T11:33:00Z"/>
              </w:rPr>
              <w:pPrChange w:id="3252" w:author="Daniel Stewart" w:date="2022-02-10T12:51:00Z">
                <w:pPr>
                  <w:pStyle w:val="Table"/>
                </w:pPr>
              </w:pPrChange>
            </w:pPr>
            <w:ins w:id="3253" w:author="Daniel Stewart" w:date="2022-02-09T11:33:00Z">
              <w:r w:rsidRPr="00A24308">
                <w:t>0.796</w:t>
              </w:r>
            </w:ins>
          </w:p>
        </w:tc>
      </w:tr>
      <w:tr w:rsidR="00725670" w:rsidRPr="009F04E1" w14:paraId="484558CC" w14:textId="77777777" w:rsidTr="003A6F5A">
        <w:trPr>
          <w:trHeight w:hRule="exact" w:val="340"/>
          <w:jc w:val="center"/>
          <w:ins w:id="3254"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3255" w:author="Daniel Stewart" w:date="2022-02-09T11:33:00Z"/>
              </w:rPr>
            </w:pPr>
            <w:ins w:id="3256" w:author="Daniel Stewart" w:date="2022-02-09T11:38:00Z">
              <w:r>
                <w:t>Channel proximity (m)</w:t>
              </w:r>
            </w:ins>
          </w:p>
        </w:tc>
        <w:tc>
          <w:tcPr>
            <w:tcW w:w="0" w:type="auto"/>
            <w:tcMar>
              <w:top w:w="113" w:type="dxa"/>
              <w:left w:w="113" w:type="dxa"/>
              <w:bottom w:w="113" w:type="dxa"/>
              <w:right w:w="113" w:type="dxa"/>
            </w:tcMar>
            <w:hideMark/>
          </w:tcPr>
          <w:p w14:paraId="3C3C63FC" w14:textId="77777777" w:rsidR="009F04E1" w:rsidRPr="00A24308" w:rsidRDefault="009F04E1">
            <w:pPr>
              <w:pStyle w:val="Table"/>
              <w:jc w:val="center"/>
              <w:rPr>
                <w:ins w:id="3257" w:author="Daniel Stewart" w:date="2022-02-09T11:33:00Z"/>
              </w:rPr>
              <w:pPrChange w:id="3258" w:author="Daniel Stewart" w:date="2022-02-10T12:51:00Z">
                <w:pPr>
                  <w:pStyle w:val="Table"/>
                </w:pPr>
              </w:pPrChange>
            </w:pPr>
            <w:ins w:id="3259"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3260" w:author="Daniel Stewart" w:date="2022-02-09T11:33:00Z"/>
              </w:rPr>
              <w:pPrChange w:id="3261" w:author="Daniel Stewart" w:date="2022-02-10T12:51:00Z">
                <w:pPr>
                  <w:pStyle w:val="Table"/>
                </w:pPr>
              </w:pPrChange>
            </w:pPr>
            <w:ins w:id="3262"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3263" w:author="Daniel Stewart" w:date="2022-02-09T11:33:00Z"/>
              </w:rPr>
              <w:pPrChange w:id="3264" w:author="Daniel Stewart" w:date="2022-02-10T12:51:00Z">
                <w:pPr>
                  <w:pStyle w:val="Table"/>
                </w:pPr>
              </w:pPrChange>
            </w:pPr>
            <w:ins w:id="3265" w:author="Daniel Stewart" w:date="2022-02-09T11:33:00Z">
              <w:r w:rsidRPr="00A24308">
                <w:t>0.075</w:t>
              </w:r>
            </w:ins>
          </w:p>
        </w:tc>
      </w:tr>
      <w:tr w:rsidR="00725670" w:rsidRPr="009F04E1" w14:paraId="1083CFE3" w14:textId="77777777" w:rsidTr="003A6F5A">
        <w:trPr>
          <w:trHeight w:hRule="exact" w:val="340"/>
          <w:jc w:val="center"/>
          <w:ins w:id="3266"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3267" w:author="Daniel Stewart" w:date="2022-02-09T11:33:00Z"/>
              </w:rPr>
            </w:pPr>
            <w:ins w:id="3268" w:author="Daniel Stewart" w:date="2022-02-09T11:39:00Z">
              <w:r>
                <w:t xml:space="preserve">Distance </w:t>
              </w:r>
            </w:ins>
            <w:proofErr w:type="spellStart"/>
            <w:proofErr w:type="gramStart"/>
            <w:ins w:id="3269" w:author="Daniel Stewart" w:date="2022-02-10T12:51:00Z">
              <w:r w:rsidR="00F446D6">
                <w:t>u</w:t>
              </w:r>
            </w:ins>
            <w:ins w:id="3270" w:author="Daniel Stewart" w:date="2022-02-09T11:39:00Z">
              <w:r>
                <w:t>priver:</w:t>
              </w:r>
            </w:ins>
            <w:ins w:id="3271" w:author="Daniel Stewart" w:date="2022-02-10T12:51:00Z">
              <w:r w:rsidR="00F446D6">
                <w:t>e</w:t>
              </w:r>
            </w:ins>
            <w:ins w:id="3272" w:author="Daniel Stewart" w:date="2022-02-09T11:39:00Z">
              <w:r>
                <w:t>levation</w:t>
              </w:r>
            </w:ins>
            <w:proofErr w:type="spellEnd"/>
            <w:proofErr w:type="gramEnd"/>
          </w:p>
        </w:tc>
        <w:tc>
          <w:tcPr>
            <w:tcW w:w="0" w:type="auto"/>
            <w:tcMar>
              <w:top w:w="113" w:type="dxa"/>
              <w:left w:w="113" w:type="dxa"/>
              <w:bottom w:w="113" w:type="dxa"/>
              <w:right w:w="113" w:type="dxa"/>
            </w:tcMar>
            <w:hideMark/>
          </w:tcPr>
          <w:p w14:paraId="1300FFBC" w14:textId="77777777" w:rsidR="009F04E1" w:rsidRPr="00A24308" w:rsidRDefault="009F04E1">
            <w:pPr>
              <w:pStyle w:val="Table"/>
              <w:jc w:val="center"/>
              <w:rPr>
                <w:ins w:id="3273" w:author="Daniel Stewart" w:date="2022-02-09T11:33:00Z"/>
              </w:rPr>
              <w:pPrChange w:id="3274" w:author="Daniel Stewart" w:date="2022-02-10T12:51:00Z">
                <w:pPr>
                  <w:pStyle w:val="Table"/>
                </w:pPr>
              </w:pPrChange>
            </w:pPr>
            <w:ins w:id="3275"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3276" w:author="Daniel Stewart" w:date="2022-02-09T11:33:00Z"/>
              </w:rPr>
              <w:pPrChange w:id="3277" w:author="Daniel Stewart" w:date="2022-02-10T12:51:00Z">
                <w:pPr>
                  <w:pStyle w:val="Table"/>
                </w:pPr>
              </w:pPrChange>
            </w:pPr>
            <w:ins w:id="3278"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3279" w:author="Daniel Stewart" w:date="2022-02-09T11:33:00Z"/>
              </w:rPr>
              <w:pPrChange w:id="3280" w:author="Daniel Stewart" w:date="2022-02-10T12:51:00Z">
                <w:pPr>
                  <w:pStyle w:val="Table"/>
                </w:pPr>
              </w:pPrChange>
            </w:pPr>
            <w:ins w:id="3281" w:author="Daniel Stewart" w:date="2022-02-09T11:33:00Z">
              <w:r w:rsidRPr="00A24308">
                <w:t>0.529</w:t>
              </w:r>
            </w:ins>
          </w:p>
        </w:tc>
      </w:tr>
      <w:tr w:rsidR="00725670" w:rsidRPr="009F04E1" w14:paraId="66993EB6" w14:textId="77777777" w:rsidTr="003A6F5A">
        <w:trPr>
          <w:trHeight w:hRule="exact" w:val="340"/>
          <w:jc w:val="center"/>
          <w:ins w:id="3282"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3283" w:author="Daniel Stewart" w:date="2022-02-09T11:33:00Z"/>
              </w:rPr>
            </w:pPr>
            <w:proofErr w:type="spellStart"/>
            <w:proofErr w:type="gramStart"/>
            <w:ins w:id="3284" w:author="Daniel Stewart" w:date="2022-02-09T11:39:00Z">
              <w:r>
                <w:t>Elevation:</w:t>
              </w:r>
            </w:ins>
            <w:ins w:id="3285" w:author="Daniel Stewart" w:date="2022-02-10T12:51:00Z">
              <w:r w:rsidR="00F446D6">
                <w:t>c</w:t>
              </w:r>
            </w:ins>
            <w:ins w:id="3286" w:author="Daniel Stewart" w:date="2022-02-09T11:39:00Z">
              <w:r>
                <w:t>hannel</w:t>
              </w:r>
              <w:proofErr w:type="spellEnd"/>
              <w:proofErr w:type="gramEnd"/>
              <w:r>
                <w:t xml:space="preserve"> </w:t>
              </w:r>
            </w:ins>
            <w:ins w:id="3287" w:author="Daniel Stewart" w:date="2022-02-10T12:51:00Z">
              <w:r w:rsidR="00F446D6">
                <w:t>p</w:t>
              </w:r>
            </w:ins>
            <w:ins w:id="3288" w:author="Daniel Stewart" w:date="2022-02-09T11:39:00Z">
              <w:r>
                <w:t>roximity</w:t>
              </w:r>
            </w:ins>
          </w:p>
        </w:tc>
        <w:tc>
          <w:tcPr>
            <w:tcW w:w="0" w:type="auto"/>
            <w:tcMar>
              <w:top w:w="113" w:type="dxa"/>
              <w:left w:w="113" w:type="dxa"/>
              <w:bottom w:w="113" w:type="dxa"/>
              <w:right w:w="113" w:type="dxa"/>
            </w:tcMar>
            <w:hideMark/>
          </w:tcPr>
          <w:p w14:paraId="45D2338B" w14:textId="77777777" w:rsidR="009F04E1" w:rsidRPr="00A24308" w:rsidRDefault="009F04E1">
            <w:pPr>
              <w:pStyle w:val="Table"/>
              <w:jc w:val="center"/>
              <w:rPr>
                <w:ins w:id="3289" w:author="Daniel Stewart" w:date="2022-02-09T11:33:00Z"/>
              </w:rPr>
              <w:pPrChange w:id="3290" w:author="Daniel Stewart" w:date="2022-02-10T12:51:00Z">
                <w:pPr>
                  <w:pStyle w:val="Table"/>
                </w:pPr>
              </w:pPrChange>
            </w:pPr>
            <w:ins w:id="3291"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3292" w:author="Daniel Stewart" w:date="2022-02-09T11:33:00Z"/>
              </w:rPr>
              <w:pPrChange w:id="3293" w:author="Daniel Stewart" w:date="2022-02-10T12:51:00Z">
                <w:pPr>
                  <w:pStyle w:val="Table"/>
                </w:pPr>
              </w:pPrChange>
            </w:pPr>
            <w:ins w:id="3294"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3295" w:author="Daniel Stewart" w:date="2022-02-09T11:33:00Z"/>
              </w:rPr>
              <w:pPrChange w:id="3296" w:author="Daniel Stewart" w:date="2022-02-10T12:51:00Z">
                <w:pPr>
                  <w:pStyle w:val="Table"/>
                </w:pPr>
              </w:pPrChange>
            </w:pPr>
            <w:ins w:id="3297"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3298"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3299" w:author="Daniel Stewart" w:date="2022-02-09T11:33:00Z"/>
          <w:trPrChange w:id="3300" w:author="Daniel Stewart" w:date="2022-02-10T13:36:00Z">
            <w:trPr>
              <w:trHeight w:hRule="exact" w:val="369"/>
              <w:jc w:val="center"/>
            </w:trPr>
          </w:trPrChange>
        </w:trPr>
        <w:tc>
          <w:tcPr>
            <w:tcW w:w="0" w:type="auto"/>
            <w:gridSpan w:val="4"/>
            <w:tcMar>
              <w:top w:w="192" w:type="dxa"/>
              <w:left w:w="15" w:type="dxa"/>
              <w:bottom w:w="15" w:type="dxa"/>
              <w:right w:w="15" w:type="dxa"/>
            </w:tcMar>
            <w:hideMark/>
            <w:tcPrChange w:id="3301" w:author="Daniel Stewart" w:date="2022-02-10T13:36:00Z">
              <w:tcPr>
                <w:tcW w:w="0" w:type="auto"/>
                <w:gridSpan w:val="4"/>
                <w:tcMar>
                  <w:top w:w="192" w:type="dxa"/>
                  <w:left w:w="15" w:type="dxa"/>
                  <w:bottom w:w="15" w:type="dxa"/>
                  <w:right w:w="15" w:type="dxa"/>
                </w:tcMar>
                <w:hideMark/>
              </w:tcPr>
            </w:tcPrChange>
          </w:tcPr>
          <w:p w14:paraId="799AEFD3" w14:textId="77777777" w:rsidR="009F04E1" w:rsidRPr="00F446D6" w:rsidRDefault="009F04E1" w:rsidP="00D95039">
            <w:pPr>
              <w:pStyle w:val="Table"/>
              <w:rPr>
                <w:ins w:id="3302" w:author="Daniel Stewart" w:date="2022-02-09T11:33:00Z"/>
                <w:b/>
                <w:bCs/>
                <w:rPrChange w:id="3303" w:author="Daniel Stewart" w:date="2022-02-10T12:51:00Z">
                  <w:rPr>
                    <w:ins w:id="3304" w:author="Daniel Stewart" w:date="2022-02-09T11:33:00Z"/>
                  </w:rPr>
                </w:rPrChange>
              </w:rPr>
            </w:pPr>
            <w:ins w:id="3305" w:author="Daniel Stewart" w:date="2022-02-09T11:33:00Z">
              <w:r w:rsidRPr="00F446D6">
                <w:rPr>
                  <w:b/>
                  <w:bCs/>
                  <w:rPrChange w:id="3306" w:author="Daniel Stewart" w:date="2022-02-10T12:51:00Z">
                    <w:rPr/>
                  </w:rPrChange>
                </w:rPr>
                <w:t>Random Effects</w:t>
              </w:r>
            </w:ins>
          </w:p>
        </w:tc>
      </w:tr>
      <w:tr w:rsidR="008045FC" w:rsidRPr="009F04E1" w14:paraId="1057E062" w14:textId="77777777" w:rsidTr="003A6F5A">
        <w:trPr>
          <w:trHeight w:hRule="exact" w:val="340"/>
          <w:jc w:val="center"/>
          <w:ins w:id="3307"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3308" w:author="Daniel Stewart" w:date="2022-02-09T11:33:00Z"/>
              </w:rPr>
            </w:pPr>
            <w:ins w:id="3309" w:author="Daniel Stewart" w:date="2022-02-09T11:33:00Z">
              <w:r w:rsidRPr="00A24308">
                <w:t>σ</w:t>
              </w:r>
              <w:r w:rsidRPr="00A24308">
                <w:rPr>
                  <w:vertAlign w:val="superscript"/>
                </w:rPr>
                <w:t>2</w:t>
              </w:r>
            </w:ins>
          </w:p>
        </w:tc>
        <w:tc>
          <w:tcPr>
            <w:tcW w:w="0" w:type="auto"/>
            <w:gridSpan w:val="3"/>
            <w:tcMar>
              <w:top w:w="57" w:type="dxa"/>
              <w:left w:w="113" w:type="dxa"/>
              <w:bottom w:w="57" w:type="dxa"/>
              <w:right w:w="113" w:type="dxa"/>
            </w:tcMar>
            <w:hideMark/>
          </w:tcPr>
          <w:p w14:paraId="76A590F9" w14:textId="77777777" w:rsidR="009F04E1" w:rsidRPr="00A24308" w:rsidRDefault="009F04E1" w:rsidP="00D95039">
            <w:pPr>
              <w:pStyle w:val="Table"/>
              <w:rPr>
                <w:ins w:id="3310" w:author="Daniel Stewart" w:date="2022-02-09T11:33:00Z"/>
              </w:rPr>
            </w:pPr>
            <w:ins w:id="3311" w:author="Daniel Stewart" w:date="2022-02-09T11:33:00Z">
              <w:r w:rsidRPr="00A24308">
                <w:t>772.89</w:t>
              </w:r>
            </w:ins>
          </w:p>
        </w:tc>
      </w:tr>
      <w:tr w:rsidR="008045FC" w:rsidRPr="009F04E1" w14:paraId="215FFB8D" w14:textId="77777777" w:rsidTr="003A6F5A">
        <w:trPr>
          <w:trHeight w:hRule="exact" w:val="340"/>
          <w:jc w:val="center"/>
          <w:ins w:id="3312"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3313" w:author="Daniel Stewart" w:date="2022-02-09T11:33:00Z"/>
              </w:rPr>
            </w:pPr>
            <w:ins w:id="3314"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3"/>
            <w:tcMar>
              <w:top w:w="57" w:type="dxa"/>
              <w:left w:w="113" w:type="dxa"/>
              <w:bottom w:w="57" w:type="dxa"/>
              <w:right w:w="113" w:type="dxa"/>
            </w:tcMar>
            <w:hideMark/>
          </w:tcPr>
          <w:p w14:paraId="6FB7CACF" w14:textId="77777777" w:rsidR="009F04E1" w:rsidRPr="00A24308" w:rsidRDefault="009F04E1" w:rsidP="00D95039">
            <w:pPr>
              <w:pStyle w:val="Table"/>
              <w:rPr>
                <w:ins w:id="3315" w:author="Daniel Stewart" w:date="2022-02-09T11:33:00Z"/>
              </w:rPr>
            </w:pPr>
            <w:ins w:id="3316" w:author="Daniel Stewart" w:date="2022-02-09T11:33:00Z">
              <w:r w:rsidRPr="00A24308">
                <w:t>446.21</w:t>
              </w:r>
            </w:ins>
          </w:p>
        </w:tc>
      </w:tr>
      <w:tr w:rsidR="008045FC" w:rsidRPr="009F04E1" w14:paraId="7896FE4D" w14:textId="77777777" w:rsidTr="003A6F5A">
        <w:trPr>
          <w:trHeight w:hRule="exact" w:val="340"/>
          <w:jc w:val="center"/>
          <w:ins w:id="3317"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3318" w:author="Daniel Stewart" w:date="2022-02-09T11:33:00Z"/>
              </w:rPr>
            </w:pPr>
            <w:ins w:id="3319"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3"/>
            <w:tcMar>
              <w:top w:w="57" w:type="dxa"/>
              <w:left w:w="113" w:type="dxa"/>
              <w:bottom w:w="57" w:type="dxa"/>
              <w:right w:w="113" w:type="dxa"/>
            </w:tcMar>
            <w:hideMark/>
          </w:tcPr>
          <w:p w14:paraId="5BDF1084" w14:textId="77777777" w:rsidR="009F04E1" w:rsidRPr="00A24308" w:rsidRDefault="009F04E1" w:rsidP="00D95039">
            <w:pPr>
              <w:pStyle w:val="Table"/>
              <w:rPr>
                <w:ins w:id="3320" w:author="Daniel Stewart" w:date="2022-02-09T11:33:00Z"/>
              </w:rPr>
            </w:pPr>
            <w:ins w:id="3321" w:author="Daniel Stewart" w:date="2022-02-09T11:33:00Z">
              <w:r w:rsidRPr="00A24308">
                <w:t>0.00</w:t>
              </w:r>
            </w:ins>
          </w:p>
        </w:tc>
      </w:tr>
      <w:tr w:rsidR="008045FC" w:rsidRPr="009F04E1" w14:paraId="36F061F8" w14:textId="77777777" w:rsidTr="003A6F5A">
        <w:trPr>
          <w:trHeight w:hRule="exact" w:val="340"/>
          <w:jc w:val="center"/>
          <w:ins w:id="3322"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3323" w:author="Daniel Stewart" w:date="2022-02-09T11:33:00Z"/>
              </w:rPr>
            </w:pPr>
            <w:ins w:id="3324" w:author="Daniel Stewart" w:date="2022-02-09T11:33:00Z">
              <w:r w:rsidRPr="00A24308">
                <w:t>ICC</w:t>
              </w:r>
            </w:ins>
          </w:p>
        </w:tc>
        <w:tc>
          <w:tcPr>
            <w:tcW w:w="0" w:type="auto"/>
            <w:gridSpan w:val="3"/>
            <w:tcMar>
              <w:top w:w="57" w:type="dxa"/>
              <w:left w:w="113" w:type="dxa"/>
              <w:bottom w:w="57" w:type="dxa"/>
              <w:right w:w="113" w:type="dxa"/>
            </w:tcMar>
            <w:hideMark/>
          </w:tcPr>
          <w:p w14:paraId="714F534A" w14:textId="77777777" w:rsidR="009F04E1" w:rsidRPr="00A24308" w:rsidRDefault="009F04E1" w:rsidP="00D95039">
            <w:pPr>
              <w:pStyle w:val="Table"/>
              <w:rPr>
                <w:ins w:id="3325" w:author="Daniel Stewart" w:date="2022-02-09T11:33:00Z"/>
              </w:rPr>
            </w:pPr>
            <w:ins w:id="3326" w:author="Daniel Stewart" w:date="2022-02-09T11:33:00Z">
              <w:r w:rsidRPr="00A24308">
                <w:t>0.37</w:t>
              </w:r>
            </w:ins>
          </w:p>
        </w:tc>
      </w:tr>
      <w:tr w:rsidR="008045FC" w:rsidRPr="009F04E1" w14:paraId="0D54724C" w14:textId="77777777" w:rsidTr="003A6F5A">
        <w:trPr>
          <w:trHeight w:hRule="exact" w:val="340"/>
          <w:jc w:val="center"/>
          <w:ins w:id="3327"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3328" w:author="Daniel Stewart" w:date="2022-02-09T11:33:00Z"/>
              </w:rPr>
            </w:pPr>
            <w:ins w:id="3329" w:author="Daniel Stewart" w:date="2022-02-09T11:33:00Z">
              <w:r w:rsidRPr="00A24308">
                <w:t>N </w:t>
              </w:r>
              <w:r w:rsidRPr="00A24308">
                <w:rPr>
                  <w:vertAlign w:val="subscript"/>
                </w:rPr>
                <w:t>SITE</w:t>
              </w:r>
            </w:ins>
          </w:p>
        </w:tc>
        <w:tc>
          <w:tcPr>
            <w:tcW w:w="0" w:type="auto"/>
            <w:gridSpan w:val="3"/>
            <w:tcMar>
              <w:top w:w="57" w:type="dxa"/>
              <w:left w:w="113" w:type="dxa"/>
              <w:bottom w:w="57" w:type="dxa"/>
              <w:right w:w="113" w:type="dxa"/>
            </w:tcMar>
            <w:hideMark/>
          </w:tcPr>
          <w:p w14:paraId="1F24F80B" w14:textId="77777777" w:rsidR="009F04E1" w:rsidRPr="00A24308" w:rsidRDefault="009F04E1" w:rsidP="00D95039">
            <w:pPr>
              <w:pStyle w:val="Table"/>
              <w:rPr>
                <w:ins w:id="3330" w:author="Daniel Stewart" w:date="2022-02-09T11:33:00Z"/>
              </w:rPr>
            </w:pPr>
            <w:ins w:id="3331" w:author="Daniel Stewart" w:date="2022-02-09T11:33:00Z">
              <w:r w:rsidRPr="00A24308">
                <w:t>79</w:t>
              </w:r>
            </w:ins>
          </w:p>
        </w:tc>
      </w:tr>
      <w:tr w:rsidR="008045FC" w:rsidRPr="009F04E1" w14:paraId="43417A18" w14:textId="77777777" w:rsidTr="003A6F5A">
        <w:trPr>
          <w:trHeight w:hRule="exact" w:val="340"/>
          <w:jc w:val="center"/>
          <w:ins w:id="3332"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3333" w:author="Daniel Stewart" w:date="2022-02-09T11:33:00Z"/>
              </w:rPr>
            </w:pPr>
            <w:ins w:id="3334" w:author="Daniel Stewart" w:date="2022-02-09T11:33:00Z">
              <w:r w:rsidRPr="00A24308">
                <w:t>N </w:t>
              </w:r>
              <w:r w:rsidRPr="00A24308">
                <w:rPr>
                  <w:vertAlign w:val="subscript"/>
                </w:rPr>
                <w:t>SAMPLE_YEAR</w:t>
              </w:r>
            </w:ins>
          </w:p>
        </w:tc>
        <w:tc>
          <w:tcPr>
            <w:tcW w:w="0" w:type="auto"/>
            <w:gridSpan w:val="3"/>
            <w:tcMar>
              <w:top w:w="57" w:type="dxa"/>
              <w:left w:w="113" w:type="dxa"/>
              <w:bottom w:w="57" w:type="dxa"/>
              <w:right w:w="113" w:type="dxa"/>
            </w:tcMar>
            <w:hideMark/>
          </w:tcPr>
          <w:p w14:paraId="454F3B02" w14:textId="77777777" w:rsidR="009F04E1" w:rsidRPr="00A24308" w:rsidRDefault="009F04E1" w:rsidP="00D95039">
            <w:pPr>
              <w:pStyle w:val="Table"/>
              <w:rPr>
                <w:ins w:id="3335" w:author="Daniel Stewart" w:date="2022-02-09T11:33:00Z"/>
              </w:rPr>
            </w:pPr>
            <w:ins w:id="3336" w:author="Daniel Stewart" w:date="2022-02-09T11:33:00Z">
              <w:r w:rsidRPr="00A24308">
                <w:t>2</w:t>
              </w:r>
            </w:ins>
          </w:p>
        </w:tc>
      </w:tr>
      <w:tr w:rsidR="0026449E" w:rsidRPr="009F04E1" w14:paraId="4B1CBD42" w14:textId="77777777" w:rsidTr="003A6F5A">
        <w:trPr>
          <w:trHeight w:hRule="exact" w:val="340"/>
          <w:jc w:val="center"/>
          <w:ins w:id="3337"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3338" w:author="Daniel Stewart" w:date="2022-02-09T11:33:00Z"/>
              </w:rPr>
            </w:pPr>
            <w:ins w:id="3339" w:author="Daniel Stewart" w:date="2022-02-09T11:33:00Z">
              <w:r w:rsidRPr="00A24308">
                <w:t>Observations</w:t>
              </w:r>
            </w:ins>
          </w:p>
        </w:tc>
        <w:tc>
          <w:tcPr>
            <w:tcW w:w="0" w:type="auto"/>
            <w:gridSpan w:val="3"/>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3340" w:author="Daniel Stewart" w:date="2022-02-09T11:33:00Z"/>
              </w:rPr>
            </w:pPr>
            <w:ins w:id="3341" w:author="Daniel Stewart" w:date="2022-02-09T11:33:00Z">
              <w:r w:rsidRPr="00A24308">
                <w:t>1244</w:t>
              </w:r>
            </w:ins>
          </w:p>
        </w:tc>
      </w:tr>
      <w:tr w:rsidR="008045FC" w:rsidRPr="009F04E1" w14:paraId="033E2173" w14:textId="77777777" w:rsidTr="003A6F5A">
        <w:trPr>
          <w:trHeight w:hRule="exact" w:val="340"/>
          <w:jc w:val="center"/>
          <w:ins w:id="3342"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3343" w:author="Daniel Stewart" w:date="2022-02-09T11:33:00Z"/>
              </w:rPr>
            </w:pPr>
            <w:ins w:id="3344"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3"/>
            <w:tcMar>
              <w:top w:w="57" w:type="dxa"/>
              <w:left w:w="113" w:type="dxa"/>
              <w:bottom w:w="57" w:type="dxa"/>
              <w:right w:w="113" w:type="dxa"/>
            </w:tcMar>
            <w:hideMark/>
          </w:tcPr>
          <w:p w14:paraId="11474E08" w14:textId="77777777" w:rsidR="009F04E1" w:rsidRPr="00A24308" w:rsidRDefault="009F04E1" w:rsidP="00D95039">
            <w:pPr>
              <w:pStyle w:val="Table"/>
              <w:rPr>
                <w:ins w:id="3345" w:author="Daniel Stewart" w:date="2022-02-09T11:33:00Z"/>
              </w:rPr>
            </w:pPr>
            <w:ins w:id="3346" w:author="Daniel Stewart" w:date="2022-02-09T11:33:00Z">
              <w:r w:rsidRPr="00A24308">
                <w:t>0.083 / 0.419</w:t>
              </w:r>
            </w:ins>
          </w:p>
        </w:tc>
      </w:tr>
    </w:tbl>
    <w:p w14:paraId="48497B96" w14:textId="5FC823D2" w:rsidR="00A200F2" w:rsidDel="00C94549" w:rsidRDefault="003E6B39">
      <w:pPr>
        <w:pStyle w:val="Heading1"/>
        <w:numPr>
          <w:ilvl w:val="0"/>
          <w:numId w:val="0"/>
        </w:numPr>
        <w:ind w:left="432" w:hanging="432"/>
        <w:jc w:val="left"/>
        <w:rPr>
          <w:del w:id="3347" w:author="Daniel Stewart" w:date="2022-02-08T08:35:00Z"/>
        </w:rPr>
        <w:pPrChange w:id="3348" w:author="Daniel Stewart" w:date="2022-02-10T12:58:00Z">
          <w:pPr>
            <w:pStyle w:val="Heading1"/>
          </w:pPr>
        </w:pPrChange>
      </w:pPr>
      <w:ins w:id="3349" w:author="Daniel Stewart" w:date="2022-02-09T12:06:00Z">
        <w:r>
          <w:rPr>
            <w:noProof/>
          </w:rPr>
          <w:lastRenderedPageBreak/>
          <w:drawing>
            <wp:anchor distT="0" distB="0" distL="114300" distR="114300" simplePos="0" relativeHeight="251654140" behindDoc="0" locked="0" layoutInCell="1" allowOverlap="1" wp14:anchorId="7865AF2C" wp14:editId="4B6FA064">
              <wp:simplePos x="0" y="0"/>
              <wp:positionH relativeFrom="column">
                <wp:posOffset>3201710</wp:posOffset>
              </wp:positionH>
              <wp:positionV relativeFrom="paragraph">
                <wp:posOffset>4197985</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48">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90451">
        <w:rPr>
          <w:noProof/>
        </w:rPr>
        <w:drawing>
          <wp:anchor distT="0" distB="0" distL="114300" distR="114300" simplePos="0" relativeHeight="251658291" behindDoc="0" locked="0" layoutInCell="1" allowOverlap="1" wp14:anchorId="7B759E9B" wp14:editId="45507591">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49">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Pr>
          <w:noProof/>
        </w:rPr>
        <w:drawing>
          <wp:anchor distT="0" distB="0" distL="114300" distR="114300" simplePos="0" relativeHeight="251658292" behindDoc="0" locked="0" layoutInCell="1" allowOverlap="1" wp14:anchorId="6E68E9FB" wp14:editId="0CEDFB22">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50">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6696">
        <w:rPr>
          <w:noProof/>
        </w:rPr>
        <mc:AlternateContent>
          <mc:Choice Requires="wps">
            <w:drawing>
              <wp:anchor distT="0" distB="0" distL="114300" distR="114300" simplePos="0" relativeHeight="251658289" behindDoc="0" locked="0" layoutInCell="1" allowOverlap="1" wp14:anchorId="7C8BCE70" wp14:editId="1604E363">
                <wp:simplePos x="0" y="0"/>
                <wp:positionH relativeFrom="column">
                  <wp:posOffset>355600</wp:posOffset>
                </wp:positionH>
                <wp:positionV relativeFrom="paragraph">
                  <wp:posOffset>6715905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2FA80068" w:rsidR="008D47CF" w:rsidRPr="00A77784" w:rsidRDefault="008D47CF" w:rsidP="009F3333">
                            <w:pPr>
                              <w:pStyle w:val="Caption"/>
                              <w:rPr>
                                <w:noProof/>
                                <w:sz w:val="22"/>
                                <w:szCs w:val="22"/>
                              </w:rPr>
                            </w:pPr>
                            <w:r>
                              <w:t xml:space="preserve">Figure </w:t>
                            </w:r>
                            <w:ins w:id="3350" w:author="Daniel Stewart" w:date="2022-02-10T12:59:00Z">
                              <w:r w:rsidR="003E6B39">
                                <w:t>J</w:t>
                              </w:r>
                            </w:ins>
                            <w:del w:id="3351"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352" w:author="Daniel Stewart" w:date="2022-02-10T12:59:00Z">
                              <w:r w:rsidR="003E6B39">
                                <w:t>.</w:t>
                              </w:r>
                            </w:ins>
                            <w:del w:id="3353" w:author="Daniel Stewart" w:date="2022-02-10T12:59:00Z">
                              <w:r w:rsidDel="003E6B39">
                                <w:delText xml:space="preserve"> (bottom right exempt)</w:delText>
                              </w:r>
                              <w:r w:rsidRPr="009127CF" w:rsidDel="003E6B39">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6" type="#_x0000_t202" style="position:absolute;left:0;text-align:left;margin-left:28pt;margin-top:528.8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" stroked="f">
                <v:textbox inset="0,0,0,0">
                  <w:txbxContent>
                    <w:p w14:paraId="46F28152" w14:textId="2FA80068" w:rsidR="008D47CF" w:rsidRPr="00A77784" w:rsidRDefault="008D47CF" w:rsidP="009F3333">
                      <w:pPr>
                        <w:pStyle w:val="Caption"/>
                        <w:rPr>
                          <w:noProof/>
                          <w:sz w:val="22"/>
                          <w:szCs w:val="22"/>
                        </w:rPr>
                      </w:pPr>
                      <w:r>
                        <w:t xml:space="preserve">Figure </w:t>
                      </w:r>
                      <w:ins w:id="3354" w:author="Daniel Stewart" w:date="2022-02-10T12:59:00Z">
                        <w:r w:rsidR="003E6B39">
                          <w:t>J</w:t>
                        </w:r>
                      </w:ins>
                      <w:del w:id="3355"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356" w:author="Daniel Stewart" w:date="2022-02-10T12:59:00Z">
                        <w:r w:rsidR="003E6B39">
                          <w:t>.</w:t>
                        </w:r>
                      </w:ins>
                      <w:del w:id="3357" w:author="Daniel Stewart" w:date="2022-02-10T12:59:00Z">
                        <w:r w:rsidDel="003E6B39">
                          <w:delText xml:space="preserve"> (bottom right exempt)</w:delText>
                        </w:r>
                        <w:r w:rsidRPr="009127CF" w:rsidDel="003E6B39">
                          <w:delText>.</w:delText>
                        </w:r>
                      </w:del>
                      <w:r>
                        <w:t xml:space="preserve"> </w:t>
                      </w:r>
                    </w:p>
                  </w:txbxContent>
                </v:textbox>
                <w10:wrap type="topAndBottom"/>
              </v:shape>
            </w:pict>
          </mc:Fallback>
        </mc:AlternateContent>
      </w:r>
      <w:del w:id="3358" w:author="Daniel Stewart" w:date="2022-02-08T08:35:00Z">
        <w:r w:rsidR="00A200F2" w:rsidDel="00C94549">
          <w:rPr>
            <w:noProof/>
          </w:rPr>
          <w:drawing>
            <wp:inline distT="0" distB="0" distL="0" distR="0" wp14:anchorId="47F3AC18" wp14:editId="0619BE81">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Del="00C94549" w:rsidRDefault="00A200F2">
      <w:pPr>
        <w:pStyle w:val="Heading1"/>
        <w:numPr>
          <w:ilvl w:val="0"/>
          <w:numId w:val="0"/>
        </w:numPr>
        <w:ind w:left="432" w:hanging="432"/>
        <w:jc w:val="left"/>
        <w:rPr>
          <w:del w:id="3359" w:author="Daniel Stewart" w:date="2022-02-08T08:35:00Z"/>
        </w:rPr>
        <w:pPrChange w:id="3360" w:author="Daniel Stewart" w:date="2022-02-10T12:58:00Z">
          <w:pPr>
            <w:pStyle w:val="Heading1"/>
          </w:pPr>
        </w:pPrChange>
      </w:pPr>
      <w:del w:id="3361" w:author="Daniel Stewart" w:date="2022-02-08T08:35:00Z">
        <w:r w:rsidRPr="00DB3FAF" w:rsidDel="00C94549">
          <w:delText xml:space="preserve">Figure </w:delText>
        </w:r>
        <w:r w:rsidDel="00C94549">
          <w:delText>E2</w:delText>
        </w:r>
        <w:r w:rsidRPr="00DB3FAF" w:rsidDel="00C94549">
          <w:delText xml:space="preserve">. </w:delText>
        </w:r>
        <w:r w:rsidDel="00C94549">
          <w:delText>Cross sectional plo</w:delText>
        </w:r>
        <w:r w:rsidRPr="00DB3FAF" w:rsidDel="00C94549">
          <w:delText xml:space="preserve">t displaying </w:delText>
        </w:r>
        <w:r w:rsidDel="00C94549">
          <w:delText>the fit of a model with an interaction between % edge habitat and elevation on % recessed marsh. Continuous elevation data are placed into one of three cross-sections: 10</w:delText>
        </w:r>
        <w:r w:rsidRPr="009127CF" w:rsidDel="00C94549">
          <w:rPr>
            <w:vertAlign w:val="superscript"/>
          </w:rPr>
          <w:delText>th</w:delText>
        </w:r>
        <w:r w:rsidDel="00C94549">
          <w:delText xml:space="preserve"> percentile (red), 50</w:delText>
        </w:r>
        <w:r w:rsidRPr="009127CF" w:rsidDel="00C94549">
          <w:rPr>
            <w:vertAlign w:val="superscript"/>
          </w:rPr>
          <w:delText>th</w:delText>
        </w:r>
        <w:r w:rsidDel="00C94549">
          <w:delText xml:space="preserve"> percentile (green), and 90</w:delText>
        </w:r>
        <w:r w:rsidRPr="009127CF" w:rsidDel="00C94549">
          <w:rPr>
            <w:vertAlign w:val="superscript"/>
          </w:rPr>
          <w:delText>th</w:delText>
        </w:r>
        <w:r w:rsidDel="00C94549">
          <w:delText xml:space="preserve"> percentile (blue). </w:delText>
        </w:r>
        <w:r w:rsidRPr="00DB3FAF" w:rsidDel="00C94549">
          <w:delText xml:space="preserve">The expected value is displayed </w:delText>
        </w:r>
        <w:r w:rsidDel="00C94549">
          <w:delText>by regression lines, surrounded by 95% confidence intervals. Positive and negative residuals are located on the top and bottom axes.</w:delText>
        </w:r>
      </w:del>
    </w:p>
    <w:p w14:paraId="7C2122F6" w14:textId="10E3008C" w:rsidR="00A200F2" w:rsidDel="00D77101" w:rsidRDefault="00A200F2">
      <w:pPr>
        <w:pStyle w:val="Heading1"/>
        <w:numPr>
          <w:ilvl w:val="0"/>
          <w:numId w:val="0"/>
        </w:numPr>
        <w:ind w:left="432" w:hanging="432"/>
        <w:jc w:val="left"/>
        <w:rPr>
          <w:del w:id="3362" w:author="Daniel Stewart" w:date="2022-02-09T11:41:00Z"/>
          <w:rFonts w:eastAsia="Times New Roman"/>
        </w:rPr>
        <w:pPrChange w:id="3363" w:author="Daniel Stewart" w:date="2022-02-10T12:58:00Z">
          <w:pPr>
            <w:pStyle w:val="Heading1"/>
          </w:pPr>
        </w:pPrChange>
      </w:pPr>
      <w:del w:id="3364" w:author="Daniel Stewart" w:date="2022-02-08T08:35:00Z">
        <w:r w:rsidDel="00C94549">
          <w:rPr>
            <w:rFonts w:eastAsia="Times New Roman"/>
          </w:rPr>
          <w:br w:type="page"/>
        </w:r>
      </w:del>
    </w:p>
    <w:p w14:paraId="034E99DD" w14:textId="0A677732" w:rsidR="00493BF5" w:rsidRPr="00493BF5" w:rsidRDefault="00A200F2">
      <w:pPr>
        <w:pStyle w:val="Heading1"/>
        <w:numPr>
          <w:ilvl w:val="0"/>
          <w:numId w:val="0"/>
        </w:numPr>
        <w:ind w:left="432" w:hanging="432"/>
        <w:jc w:val="left"/>
        <w:pPrChange w:id="3365" w:author="Daniel Stewart" w:date="2022-02-10T12:58:00Z">
          <w:pPr>
            <w:pStyle w:val="Heading1"/>
          </w:pPr>
        </w:pPrChange>
      </w:pPr>
      <w:r>
        <w:rPr>
          <w:rFonts w:eastAsia="Times New Roman"/>
        </w:rPr>
        <w:t xml:space="preserve">Appendix </w:t>
      </w:r>
      <w:ins w:id="3366" w:author="Daniel Stewart" w:date="2022-02-10T12:47:00Z">
        <w:r w:rsidR="000367B4">
          <w:rPr>
            <w:rFonts w:eastAsia="Times New Roman"/>
          </w:rPr>
          <w:t>J</w:t>
        </w:r>
      </w:ins>
      <w:del w:id="3367" w:author="Daniel Stewart" w:date="2022-02-10T12:47:00Z">
        <w:r w:rsidDel="000367B4">
          <w:rPr>
            <w:rFonts w:eastAsia="Times New Roman"/>
          </w:rPr>
          <w:delText>F</w:delText>
        </w:r>
      </w:del>
      <w:r>
        <w:rPr>
          <w:rFonts w:eastAsia="Times New Roman"/>
        </w:rPr>
        <w:t xml:space="preserve">. </w:t>
      </w:r>
      <w:del w:id="3368" w:author="Daniel Stewart" w:date="2022-02-10T13:02:00Z">
        <w:r w:rsidDel="00B5401F">
          <w:rPr>
            <w:rFonts w:eastAsia="Times New Roman"/>
          </w:rPr>
          <w:delText xml:space="preserve">Relative % Cover </w:delText>
        </w:r>
      </w:del>
      <w:r>
        <w:rPr>
          <w:rFonts w:eastAsia="Times New Roman"/>
        </w:rPr>
        <w:t xml:space="preserve">Native </w:t>
      </w:r>
      <w:ins w:id="3369" w:author="Daniel Stewart" w:date="2022-02-10T13:02:00Z">
        <w:r w:rsidR="00B5401F">
          <w:rPr>
            <w:rFonts w:eastAsia="Times New Roman"/>
          </w:rPr>
          <w:t>dominance m</w:t>
        </w:r>
      </w:ins>
      <w:del w:id="3370" w:author="Daniel Stewart" w:date="2022-02-10T13:02:00Z">
        <w:r w:rsidDel="00B5401F">
          <w:rPr>
            <w:rFonts w:eastAsia="Times New Roman"/>
          </w:rPr>
          <w:delText>M</w:delText>
        </w:r>
      </w:del>
      <w:r>
        <w:rPr>
          <w:rFonts w:eastAsia="Times New Roman"/>
        </w:rPr>
        <w:t xml:space="preserve">odel </w:t>
      </w:r>
      <w:ins w:id="3371" w:author="Daniel Stewart" w:date="2022-02-10T13:02:00Z">
        <w:r w:rsidR="00B5401F">
          <w:rPr>
            <w:rFonts w:eastAsia="Times New Roman"/>
          </w:rPr>
          <w:t>v</w:t>
        </w:r>
      </w:ins>
      <w:del w:id="3372" w:author="Daniel Stewart" w:date="2022-02-10T13:02:00Z">
        <w:r w:rsidDel="00B5401F">
          <w:rPr>
            <w:rFonts w:eastAsia="Times New Roman"/>
          </w:rPr>
          <w:delText>V</w:delText>
        </w:r>
      </w:del>
      <w:r>
        <w:rPr>
          <w:rFonts w:eastAsia="Times New Roman"/>
        </w:rPr>
        <w:t>isualizations</w:t>
      </w:r>
    </w:p>
    <w:p w14:paraId="2C3FF864" w14:textId="164B3F4D" w:rsidR="00A200F2" w:rsidRDefault="00A24308" w:rsidP="00D95039">
      <w:r>
        <w:rPr>
          <w:noProof/>
        </w:rPr>
        <w:drawing>
          <wp:anchor distT="0" distB="0" distL="114300" distR="114300" simplePos="0" relativeHeight="251658288" behindDoc="0" locked="0" layoutInCell="1" allowOverlap="1" wp14:anchorId="2A69BBE9" wp14:editId="5787A352">
            <wp:simplePos x="0" y="0"/>
            <wp:positionH relativeFrom="column">
              <wp:posOffset>520210</wp:posOffset>
            </wp:positionH>
            <wp:positionV relativeFrom="paragraph">
              <wp:posOffset>2034540</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52">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D642BB">
        <w:rPr>
          <w:noProof/>
        </w:rPr>
        <w:drawing>
          <wp:anchor distT="0" distB="0" distL="114300" distR="114300" simplePos="0" relativeHeight="251653115" behindDoc="0" locked="0" layoutInCell="1" allowOverlap="1" wp14:anchorId="1A3BAB47" wp14:editId="1C1307A2">
            <wp:simplePos x="0" y="0"/>
            <wp:positionH relativeFrom="column">
              <wp:posOffset>700405</wp:posOffset>
            </wp:positionH>
            <wp:positionV relativeFrom="paragraph">
              <wp:posOffset>3850640</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53">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Pr>
          <w:noProof/>
        </w:rPr>
        <w:drawing>
          <wp:anchor distT="0" distB="0" distL="114300" distR="114300" simplePos="0" relativeHeight="251658290" behindDoc="0" locked="0" layoutInCell="1" allowOverlap="1" wp14:anchorId="26D8AC9E" wp14:editId="02C02266">
            <wp:simplePos x="0" y="0"/>
            <wp:positionH relativeFrom="column">
              <wp:posOffset>3113405</wp:posOffset>
            </wp:positionH>
            <wp:positionV relativeFrom="paragraph">
              <wp:posOffset>2031510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54">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28ED58" w14:textId="7E88A429" w:rsidR="00A200F2" w:rsidRDefault="00A200F2" w:rsidP="00D95039">
      <w:pPr>
        <w:rPr>
          <w:ins w:id="3373" w:author="Daniel Stewart" w:date="2022-02-10T13:02:00Z"/>
        </w:rPr>
      </w:pPr>
      <w:r>
        <w:br w:type="page"/>
      </w:r>
    </w:p>
    <w:p w14:paraId="5B0EBB32" w14:textId="235FE1A9" w:rsidR="00B5401F" w:rsidRDefault="00B5401F" w:rsidP="00D95039">
      <w:pPr>
        <w:rPr>
          <w:ins w:id="3374" w:author="Daniel Stewart" w:date="2022-02-10T13:02:00Z"/>
        </w:rPr>
      </w:pPr>
    </w:p>
    <w:p w14:paraId="3060D614" w14:textId="0A27812C" w:rsidR="00B5401F" w:rsidRDefault="00B5401F" w:rsidP="00D95039">
      <w:pPr>
        <w:rPr>
          <w:ins w:id="3375" w:author="Daniel Stewart" w:date="2022-02-10T13:02:00Z"/>
        </w:rPr>
      </w:pPr>
    </w:p>
    <w:p w14:paraId="28933067" w14:textId="03C69F9C" w:rsidR="00B5401F" w:rsidRDefault="00B5401F" w:rsidP="00D95039">
      <w:pPr>
        <w:rPr>
          <w:ins w:id="3376" w:author="Daniel Stewart" w:date="2022-02-10T13:02:00Z"/>
        </w:rPr>
      </w:pPr>
    </w:p>
    <w:p w14:paraId="75E5DEDD" w14:textId="2AFBD8E4" w:rsidR="00B5401F" w:rsidRDefault="00BA4337" w:rsidP="00D95039">
      <w:pPr>
        <w:rPr>
          <w:color w:val="000000" w:themeColor="text1"/>
          <w:sz w:val="32"/>
          <w:szCs w:val="32"/>
        </w:rPr>
      </w:pPr>
      <w:ins w:id="3377" w:author="Daniel Stewart" w:date="2022-02-09T12:22:00Z">
        <w:r>
          <w:rPr>
            <w:noProof/>
          </w:rPr>
          <w:drawing>
            <wp:anchor distT="0" distB="0" distL="114300" distR="114300" simplePos="0" relativeHeight="251710544" behindDoc="0" locked="0" layoutInCell="1" allowOverlap="1" wp14:anchorId="621F52A5" wp14:editId="03C4A600">
              <wp:simplePos x="0" y="0"/>
              <wp:positionH relativeFrom="column">
                <wp:posOffset>797560</wp:posOffset>
              </wp:positionH>
              <wp:positionV relativeFrom="paragraph">
                <wp:posOffset>2820035</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55">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709520" behindDoc="0" locked="0" layoutInCell="1" allowOverlap="1" wp14:anchorId="12690FB7" wp14:editId="67A06C1E">
            <wp:simplePos x="0" y="0"/>
            <wp:positionH relativeFrom="column">
              <wp:posOffset>795020</wp:posOffset>
            </wp:positionH>
            <wp:positionV relativeFrom="paragraph">
              <wp:posOffset>356870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56">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776" behindDoc="0" locked="0" layoutInCell="1" allowOverlap="1" wp14:anchorId="2416A55B" wp14:editId="1ABC7B65">
            <wp:simplePos x="0" y="0"/>
            <wp:positionH relativeFrom="column">
              <wp:posOffset>574675</wp:posOffset>
            </wp:positionH>
            <wp:positionV relativeFrom="paragraph">
              <wp:posOffset>1530985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55">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61AB8" w14:textId="754B8B28" w:rsidR="00A200F2" w:rsidDel="00BA4337" w:rsidRDefault="00A200F2">
      <w:pPr>
        <w:ind w:left="900" w:right="926"/>
        <w:jc w:val="center"/>
        <w:rPr>
          <w:del w:id="3378" w:author="Daniel Stewart" w:date="2022-02-10T13:23:00Z"/>
        </w:rPr>
        <w:pPrChange w:id="3379" w:author="Daniel Stewart" w:date="2022-02-10T13:23:00Z">
          <w:pPr/>
        </w:pPrChange>
      </w:pPr>
    </w:p>
    <w:p w14:paraId="4EDBBED6" w14:textId="1A2B76BC" w:rsidR="00A200F2" w:rsidRDefault="00A200F2">
      <w:pPr>
        <w:pStyle w:val="Caption"/>
        <w:ind w:left="900" w:right="926"/>
        <w:pPrChange w:id="3380" w:author="Daniel Stewart" w:date="2022-02-10T13:23:00Z">
          <w:pPr>
            <w:pStyle w:val="Caption"/>
          </w:pPr>
        </w:pPrChange>
      </w:pPr>
      <w:r>
        <w:t xml:space="preserve">Figure </w:t>
      </w:r>
      <w:ins w:id="3381" w:author="Daniel Stewart" w:date="2022-02-10T13:00:00Z">
        <w:r w:rsidR="00B5401F">
          <w:t>J</w:t>
        </w:r>
      </w:ins>
      <w:del w:id="3382" w:author="Daniel Stewart" w:date="2022-02-10T13:00:00Z">
        <w:r w:rsidDel="00B5401F">
          <w:delText>F</w:delText>
        </w:r>
      </w:del>
      <w:r>
        <w:t>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3383" w:author="Daniel Stewart" w:date="2022-02-09T12:20:00Z">
        <w:r w:rsidR="00A24308">
          <w:t>, and</w:t>
        </w:r>
      </w:ins>
      <w:ins w:id="3384" w:author="Daniel Stewart" w:date="2022-02-09T12:21:00Z">
        <w:r w:rsidR="00A24308">
          <w:t xml:space="preserve"> </w:t>
        </w:r>
      </w:ins>
      <w:del w:id="3385" w:author="Daniel Stewart" w:date="2022-02-09T12:20:00Z">
        <w:r w:rsidDel="00A24308">
          <w:delText>.</w:delText>
        </w:r>
      </w:del>
      <w:del w:id="3386" w:author="Daniel Stewart" w:date="2022-02-09T12:21:00Z">
        <w:r w:rsidDel="00A24308">
          <w:delText xml:space="preserve"> </w:delText>
        </w:r>
        <w:r w:rsidRPr="00DB3FAF" w:rsidDel="00A24308">
          <w:delText>T</w:delText>
        </w:r>
      </w:del>
      <w:ins w:id="3387" w:author="Daniel Stewart" w:date="2022-02-09T12:21:00Z">
        <w:r w:rsidR="00A24308">
          <w:t>t</w:t>
        </w:r>
      </w:ins>
      <w:r w:rsidRPr="00DB3FAF">
        <w:t xml:space="preserve">he expected value </w:t>
      </w:r>
      <w:ins w:id="3388" w:author="Daniel Stewart" w:date="2022-02-09T12:21:00Z">
        <w:r w:rsidR="00A24308">
          <w:t>of each cross-section is displayed</w:t>
        </w:r>
      </w:ins>
      <w:del w:id="3389" w:author="Daniel Stewart" w:date="2022-02-09T12:21:00Z">
        <w:r w:rsidRPr="00DB3FAF" w:rsidDel="00A24308">
          <w:delText>is displayed</w:delText>
        </w:r>
      </w:del>
      <w:r w:rsidRPr="00DB3FAF">
        <w:t xml:space="preserve"> </w:t>
      </w:r>
      <w:r>
        <w:t>by regression lines</w:t>
      </w:r>
      <w:del w:id="3390" w:author="Daniel Stewart" w:date="2022-02-09T12:20:00Z">
        <w:r w:rsidDel="00A24308">
          <w:delText>, surrounded by 95% confidence intervals</w:delText>
        </w:r>
      </w:del>
      <w:r>
        <w:t>. Positive and negative residuals are located on the top and bottom axes.</w:t>
      </w:r>
    </w:p>
    <w:p w14:paraId="5F350835" w14:textId="77777777" w:rsidR="00A200F2" w:rsidRDefault="00A200F2" w:rsidP="00D95039"/>
    <w:p w14:paraId="1088CBBF" w14:textId="77777777" w:rsidR="00A200F2" w:rsidRDefault="00A200F2" w:rsidP="00D95039"/>
    <w:p w14:paraId="6AFD26D7" w14:textId="03D40E08" w:rsidR="00A200F2" w:rsidDel="00C10339" w:rsidRDefault="00A200F2">
      <w:pPr>
        <w:pStyle w:val="Heading1"/>
        <w:numPr>
          <w:ilvl w:val="0"/>
          <w:numId w:val="0"/>
        </w:numPr>
        <w:ind w:left="432" w:hanging="432"/>
        <w:rPr>
          <w:del w:id="3391" w:author="Daniel Stewart" w:date="2022-02-09T13:47:00Z"/>
          <w:rFonts w:eastAsia="Times New Roman"/>
        </w:rPr>
        <w:pPrChange w:id="3392"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3393" w:author="Daniel Stewart" w:date="2022-02-09T13:47:00Z"/>
          <w:rFonts w:eastAsia="Times New Roman"/>
        </w:rPr>
        <w:pPrChange w:id="3394"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3395" w:author="Daniel Stewart" w:date="2022-02-09T13:47:00Z"/>
          <w:rFonts w:eastAsia="Times New Roman"/>
        </w:rPr>
        <w:pPrChange w:id="3396"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3397" w:author="Daniel Stewart" w:date="2022-02-10T12:47:00Z"/>
          <w:rFonts w:eastAsia="Times New Roman"/>
        </w:rPr>
        <w:pPrChange w:id="3398" w:author="Daniel Stewart" w:date="2022-02-10T12:47:00Z">
          <w:pPr>
            <w:pStyle w:val="Heading1"/>
          </w:pPr>
        </w:pPrChange>
      </w:pPr>
    </w:p>
    <w:p w14:paraId="49B83260" w14:textId="554F4B94" w:rsidR="00A200F2" w:rsidRPr="0082724B" w:rsidDel="000367B4" w:rsidRDefault="00A200F2" w:rsidP="00D95039">
      <w:pPr>
        <w:rPr>
          <w:del w:id="3399" w:author="Daniel Stewart" w:date="2022-02-10T12:47:00Z"/>
        </w:rPr>
      </w:pPr>
    </w:p>
    <w:p w14:paraId="3A71588E" w14:textId="2AFAF6BC" w:rsidR="00A200F2" w:rsidDel="000367B4" w:rsidRDefault="00A200F2" w:rsidP="00D95039">
      <w:pPr>
        <w:rPr>
          <w:del w:id="3400" w:author="Daniel Stewart" w:date="2022-02-10T12:47:00Z"/>
        </w:rPr>
      </w:pPr>
    </w:p>
    <w:p w14:paraId="740ED5A9" w14:textId="77777777" w:rsidR="00C10339" w:rsidRDefault="00C10339" w:rsidP="00D95039">
      <w:pPr>
        <w:rPr>
          <w:ins w:id="3401" w:author="Daniel Stewart" w:date="2022-02-09T13:48:00Z"/>
          <w:color w:val="000000" w:themeColor="text1"/>
          <w:sz w:val="32"/>
          <w:szCs w:val="32"/>
        </w:rPr>
      </w:pPr>
      <w:ins w:id="3402" w:author="Daniel Stewart" w:date="2022-02-09T13:48:00Z">
        <w:r>
          <w:br w:type="page"/>
        </w:r>
      </w:ins>
    </w:p>
    <w:p w14:paraId="295F0499" w14:textId="0FAB365D" w:rsidR="00A200F2" w:rsidRDefault="00C10339">
      <w:pPr>
        <w:pStyle w:val="Heading1"/>
        <w:numPr>
          <w:ilvl w:val="0"/>
          <w:numId w:val="0"/>
        </w:numPr>
        <w:ind w:left="432" w:hanging="432"/>
        <w:rPr>
          <w:ins w:id="3403" w:author="Daniel Stewart" w:date="2022-02-09T13:49:00Z"/>
          <w:rFonts w:eastAsia="Times New Roman"/>
        </w:rPr>
        <w:pPrChange w:id="3404" w:author="Daniel Stewart" w:date="2022-02-10T12:48:00Z">
          <w:pPr>
            <w:pStyle w:val="Heading1"/>
          </w:pPr>
        </w:pPrChange>
      </w:pPr>
      <w:ins w:id="3405" w:author="Daniel Stewart" w:date="2022-02-09T13:48:00Z">
        <w:r>
          <w:rPr>
            <w:rFonts w:eastAsia="Times New Roman"/>
          </w:rPr>
          <w:lastRenderedPageBreak/>
          <w:t xml:space="preserve">Appendix </w:t>
        </w:r>
      </w:ins>
      <w:ins w:id="3406" w:author="Daniel Stewart" w:date="2022-02-10T12:48:00Z">
        <w:r w:rsidR="000367B4">
          <w:rPr>
            <w:rFonts w:eastAsia="Times New Roman"/>
          </w:rPr>
          <w:t>K</w:t>
        </w:r>
      </w:ins>
      <w:ins w:id="3407" w:author="Daniel Stewart" w:date="2022-02-09T13:48:00Z">
        <w:r>
          <w:rPr>
            <w:rFonts w:eastAsia="Times New Roman"/>
          </w:rPr>
          <w:t xml:space="preserve">: </w:t>
        </w:r>
      </w:ins>
      <w:ins w:id="3408" w:author="Daniel Stewart" w:date="2022-02-09T13:47:00Z">
        <w:r>
          <w:rPr>
            <w:rFonts w:eastAsia="Times New Roman"/>
          </w:rPr>
          <w:t xml:space="preserve">Summary statistics of </w:t>
        </w:r>
      </w:ins>
      <w:ins w:id="3409" w:author="Daniel Stewart" w:date="2022-02-09T13:50:00Z">
        <w:r w:rsidR="004F71F1">
          <w:rPr>
            <w:rFonts w:eastAsia="Times New Roman"/>
          </w:rPr>
          <w:t>richness</w:t>
        </w:r>
      </w:ins>
      <w:ins w:id="3410" w:author="Daniel Stewart" w:date="2022-02-09T13:47:00Z">
        <w:r>
          <w:rPr>
            <w:rFonts w:eastAsia="Times New Roman"/>
          </w:rPr>
          <w:t xml:space="preserve"> model</w:t>
        </w:r>
      </w:ins>
      <w:ins w:id="3411" w:author="Daniel Stewart" w:date="2022-02-09T13:50:00Z">
        <w:r w:rsidR="004F71F1">
          <w:rPr>
            <w:rFonts w:eastAsia="Times New Roman"/>
          </w:rPr>
          <w:t xml:space="preserve"> </w:t>
        </w:r>
      </w:ins>
      <w:ins w:id="3412" w:author="Daniel Stewart" w:date="2022-02-09T13:47:00Z">
        <w:r>
          <w:rPr>
            <w:rFonts w:eastAsia="Times New Roman"/>
          </w:rPr>
          <w:t>variables</w:t>
        </w:r>
      </w:ins>
    </w:p>
    <w:p w14:paraId="283CAAF0" w14:textId="4B3DBB65" w:rsidR="004F71F1" w:rsidRDefault="004F71F1" w:rsidP="00D95039">
      <w:pPr>
        <w:rPr>
          <w:ins w:id="3413" w:author="Daniel Stewart" w:date="2022-02-09T13:49:00Z"/>
        </w:rPr>
      </w:pPr>
    </w:p>
    <w:p w14:paraId="0031FD71" w14:textId="6CF4D8CA" w:rsidR="00B5401F" w:rsidRDefault="00B5401F">
      <w:pPr>
        <w:pStyle w:val="Caption"/>
        <w:keepNext/>
        <w:rPr>
          <w:ins w:id="3414" w:author="Daniel Stewart" w:date="2022-02-10T13:03:00Z"/>
        </w:rPr>
        <w:pPrChange w:id="3415" w:author="Daniel Stewart" w:date="2022-02-10T13:03:00Z">
          <w:pPr/>
        </w:pPrChange>
      </w:pPr>
      <w:ins w:id="3416" w:author="Daniel Stewart" w:date="2022-02-10T13:03:00Z">
        <w:r>
          <w:t xml:space="preserve">Table K1. Summary statistics for all variables included in the native richness model. Continuous data are summarized using minimum, maximum, </w:t>
        </w:r>
        <w:proofErr w:type="gramStart"/>
        <w:r>
          <w:t>mean</w:t>
        </w:r>
        <w:proofErr w:type="gramEnd"/>
        <w:r>
          <w:t xml:space="preserve"> and standard deviation values, while categorical data show the number and relative frequency of each variable.</w:t>
        </w:r>
      </w:ins>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3417"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3418"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3419" w:author="Daniel Stewart" w:date="2022-02-09T13:49:00Z"/>
                <w:b/>
                <w:bCs/>
                <w:rPrChange w:id="3420" w:author="Daniel Stewart" w:date="2022-02-10T13:01:00Z">
                  <w:rPr>
                    <w:ins w:id="3421" w:author="Daniel Stewart" w:date="2022-02-09T13:49:00Z"/>
                    <w:rFonts w:ascii="Calibri" w:hAnsi="Calibri" w:cs="Calibri"/>
                    <w:color w:val="000000"/>
                  </w:rPr>
                </w:rPrChange>
              </w:rPr>
              <w:pPrChange w:id="3422" w:author="Daniel Stewart" w:date="2022-02-10T13:01:00Z">
                <w:pPr>
                  <w:pStyle w:val="Table"/>
                </w:pPr>
              </w:pPrChange>
            </w:pPr>
            <w:ins w:id="3423" w:author="Daniel Stewart" w:date="2022-02-09T13:49:00Z">
              <w:r w:rsidRPr="00B5401F">
                <w:rPr>
                  <w:b/>
                  <w:bCs/>
                  <w:rPrChange w:id="3424"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3425" w:author="Daniel Stewart" w:date="2022-02-09T13:49:00Z"/>
                <w:b/>
                <w:bCs/>
                <w:rPrChange w:id="3426" w:author="Daniel Stewart" w:date="2022-02-10T13:01:00Z">
                  <w:rPr>
                    <w:ins w:id="3427" w:author="Daniel Stewart" w:date="2022-02-09T13:49:00Z"/>
                    <w:rFonts w:ascii="Calibri" w:hAnsi="Calibri" w:cs="Calibri"/>
                    <w:color w:val="000000"/>
                  </w:rPr>
                </w:rPrChange>
              </w:rPr>
              <w:pPrChange w:id="3428" w:author="Daniel Stewart" w:date="2022-02-10T13:01:00Z">
                <w:pPr>
                  <w:pStyle w:val="Table"/>
                </w:pPr>
              </w:pPrChange>
            </w:pPr>
            <w:ins w:id="3429" w:author="Daniel Stewart" w:date="2022-02-09T13:49:00Z">
              <w:r w:rsidRPr="00B5401F">
                <w:rPr>
                  <w:b/>
                  <w:bCs/>
                  <w:rPrChange w:id="3430"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3431"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3432" w:author="Daniel Stewart" w:date="2022-02-09T13:49:00Z"/>
                <w:i/>
                <w:iCs/>
                <w:rPrChange w:id="3433" w:author="Daniel Stewart" w:date="2022-02-10T13:01:00Z">
                  <w:rPr>
                    <w:ins w:id="3434" w:author="Daniel Stewart" w:date="2022-02-09T13:49:00Z"/>
                    <w:rFonts w:ascii="Calibri" w:hAnsi="Calibri" w:cs="Calibri"/>
                    <w:color w:val="000000"/>
                  </w:rPr>
                </w:rPrChange>
              </w:rPr>
            </w:pPr>
            <w:ins w:id="3435" w:author="Daniel Stewart" w:date="2022-02-09T13:49:00Z">
              <w:r w:rsidRPr="00B5401F">
                <w:rPr>
                  <w:i/>
                  <w:iCs/>
                  <w:rPrChange w:id="3436"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3437" w:author="Daniel Stewart" w:date="2022-02-09T13:49:00Z"/>
                <w:i/>
                <w:iCs/>
                <w:rPrChange w:id="3438" w:author="Daniel Stewart" w:date="2022-02-10T13:01:00Z">
                  <w:rPr>
                    <w:ins w:id="3439" w:author="Daniel Stewart" w:date="2022-02-09T13:49:00Z"/>
                    <w:rFonts w:ascii="Calibri" w:hAnsi="Calibri" w:cs="Calibri"/>
                    <w:color w:val="000000"/>
                  </w:rPr>
                </w:rPrChange>
              </w:rPr>
              <w:pPrChange w:id="3440" w:author="Daniel Stewart" w:date="2022-02-10T13:01:00Z">
                <w:pPr>
                  <w:pStyle w:val="Table"/>
                </w:pPr>
              </w:pPrChange>
            </w:pPr>
            <w:ins w:id="3441" w:author="Daniel Stewart" w:date="2022-02-09T13:49:00Z">
              <w:r w:rsidRPr="00B5401F">
                <w:rPr>
                  <w:i/>
                  <w:iCs/>
                  <w:rPrChange w:id="3442"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3443" w:author="Daniel Stewart" w:date="2022-02-09T13:49:00Z"/>
                <w:i/>
                <w:iCs/>
                <w:rPrChange w:id="3444" w:author="Daniel Stewart" w:date="2022-02-10T13:01:00Z">
                  <w:rPr>
                    <w:ins w:id="3445" w:author="Daniel Stewart" w:date="2022-02-09T13:49:00Z"/>
                    <w:rFonts w:ascii="Calibri" w:hAnsi="Calibri" w:cs="Calibri"/>
                    <w:color w:val="000000"/>
                  </w:rPr>
                </w:rPrChange>
              </w:rPr>
              <w:pPrChange w:id="3446" w:author="Daniel Stewart" w:date="2022-02-10T13:01:00Z">
                <w:pPr>
                  <w:pStyle w:val="Table"/>
                </w:pPr>
              </w:pPrChange>
            </w:pPr>
            <w:ins w:id="3447" w:author="Daniel Stewart" w:date="2022-02-09T13:49:00Z">
              <w:r w:rsidRPr="00B5401F">
                <w:rPr>
                  <w:i/>
                  <w:iCs/>
                  <w:rPrChange w:id="3448"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3449" w:author="Daniel Stewart" w:date="2022-02-09T13:49:00Z"/>
                <w:i/>
                <w:iCs/>
                <w:rPrChange w:id="3450" w:author="Daniel Stewart" w:date="2022-02-10T13:01:00Z">
                  <w:rPr>
                    <w:ins w:id="3451" w:author="Daniel Stewart" w:date="2022-02-09T13:49:00Z"/>
                    <w:rFonts w:ascii="Calibri" w:hAnsi="Calibri" w:cs="Calibri"/>
                    <w:color w:val="000000"/>
                  </w:rPr>
                </w:rPrChange>
              </w:rPr>
              <w:pPrChange w:id="3452" w:author="Daniel Stewart" w:date="2022-02-10T13:01:00Z">
                <w:pPr>
                  <w:pStyle w:val="Table"/>
                </w:pPr>
              </w:pPrChange>
            </w:pPr>
            <w:ins w:id="3453" w:author="Daniel Stewart" w:date="2022-02-09T13:49:00Z">
              <w:r w:rsidRPr="00B5401F">
                <w:rPr>
                  <w:i/>
                  <w:iCs/>
                  <w:rPrChange w:id="3454"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3455" w:author="Daniel Stewart" w:date="2022-02-09T13:49:00Z"/>
                <w:i/>
                <w:iCs/>
                <w:rPrChange w:id="3456" w:author="Daniel Stewart" w:date="2022-02-10T13:01:00Z">
                  <w:rPr>
                    <w:ins w:id="3457" w:author="Daniel Stewart" w:date="2022-02-09T13:49:00Z"/>
                    <w:rFonts w:ascii="Calibri" w:hAnsi="Calibri" w:cs="Calibri"/>
                    <w:color w:val="000000"/>
                  </w:rPr>
                </w:rPrChange>
              </w:rPr>
              <w:pPrChange w:id="3458" w:author="Daniel Stewart" w:date="2022-02-10T13:01:00Z">
                <w:pPr>
                  <w:pStyle w:val="Table"/>
                </w:pPr>
              </w:pPrChange>
            </w:pPr>
            <w:proofErr w:type="spellStart"/>
            <w:ins w:id="3459" w:author="Daniel Stewart" w:date="2022-02-09T13:49:00Z">
              <w:r w:rsidRPr="00B5401F">
                <w:rPr>
                  <w:i/>
                  <w:iCs/>
                  <w:rPrChange w:id="3460" w:author="Daniel Stewart" w:date="2022-02-10T13:01:00Z">
                    <w:rPr>
                      <w:rFonts w:ascii="Calibri" w:hAnsi="Calibri" w:cs="Calibri"/>
                      <w:color w:val="000000"/>
                    </w:rPr>
                  </w:rPrChange>
                </w:rPr>
                <w:t>stdev</w:t>
              </w:r>
              <w:proofErr w:type="spellEnd"/>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3461" w:author="Daniel Stewart" w:date="2022-02-09T13:49:00Z"/>
                <w:i/>
                <w:iCs/>
                <w:rPrChange w:id="3462" w:author="Daniel Stewart" w:date="2022-02-10T13:01:00Z">
                  <w:rPr>
                    <w:ins w:id="3463" w:author="Daniel Stewart" w:date="2022-02-09T13:49:00Z"/>
                    <w:rFonts w:ascii="Calibri" w:hAnsi="Calibri" w:cs="Calibri"/>
                    <w:color w:val="000000"/>
                  </w:rPr>
                </w:rPrChange>
              </w:rPr>
              <w:pPrChange w:id="3464" w:author="Daniel Stewart" w:date="2022-02-10T13:01:00Z">
                <w:pPr>
                  <w:pStyle w:val="Table"/>
                </w:pPr>
              </w:pPrChange>
            </w:pPr>
            <w:ins w:id="3465" w:author="Daniel Stewart" w:date="2022-02-09T13:49:00Z">
              <w:r w:rsidRPr="00B5401F">
                <w:rPr>
                  <w:i/>
                  <w:iCs/>
                  <w:rPrChange w:id="3466"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3467" w:author="Daniel Stewart" w:date="2022-02-09T13:49:00Z"/>
                <w:i/>
                <w:iCs/>
                <w:rPrChange w:id="3468" w:author="Daniel Stewart" w:date="2022-02-10T13:01:00Z">
                  <w:rPr>
                    <w:ins w:id="3469" w:author="Daniel Stewart" w:date="2022-02-09T13:49:00Z"/>
                    <w:rFonts w:ascii="Calibri" w:hAnsi="Calibri" w:cs="Calibri"/>
                    <w:color w:val="000000"/>
                  </w:rPr>
                </w:rPrChange>
              </w:rPr>
              <w:pPrChange w:id="3470" w:author="Daniel Stewart" w:date="2022-02-10T13:01:00Z">
                <w:pPr>
                  <w:pStyle w:val="Table"/>
                </w:pPr>
              </w:pPrChange>
            </w:pPr>
            <w:ins w:id="3471" w:author="Daniel Stewart" w:date="2022-02-09T13:49:00Z">
              <w:r w:rsidRPr="00B5401F">
                <w:rPr>
                  <w:i/>
                  <w:iCs/>
                  <w:rPrChange w:id="3472"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3473"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3474" w:author="Daniel Stewart" w:date="2022-02-09T13:49:00Z"/>
                <w:rPrChange w:id="3475" w:author="Daniel Stewart" w:date="2022-02-09T13:52:00Z">
                  <w:rPr>
                    <w:ins w:id="3476" w:author="Daniel Stewart" w:date="2022-02-09T13:49:00Z"/>
                    <w:rFonts w:ascii="Calibri" w:hAnsi="Calibri" w:cs="Calibri"/>
                    <w:color w:val="000000"/>
                  </w:rPr>
                </w:rPrChange>
              </w:rPr>
            </w:pPr>
            <w:ins w:id="3477" w:author="Daniel Stewart" w:date="2022-02-09T13:49:00Z">
              <w:r w:rsidRPr="004F71F1">
                <w:rPr>
                  <w:rPrChange w:id="3478" w:author="Daniel Stewart" w:date="2022-02-09T13:52:00Z">
                    <w:rPr>
                      <w:rFonts w:ascii="Calibri" w:hAnsi="Calibri" w:cs="Calibri"/>
                      <w:color w:val="000000"/>
                    </w:rPr>
                  </w:rPrChange>
                </w:rPr>
                <w:t xml:space="preserve">Distance </w:t>
              </w:r>
            </w:ins>
            <w:ins w:id="3479" w:author="Daniel Stewart" w:date="2022-02-10T13:01:00Z">
              <w:r w:rsidR="00B5401F">
                <w:t>u</w:t>
              </w:r>
            </w:ins>
            <w:ins w:id="3480" w:author="Daniel Stewart" w:date="2022-02-09T13:49:00Z">
              <w:r w:rsidRPr="004F71F1">
                <w:rPr>
                  <w:rPrChange w:id="3481"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3482" w:author="Daniel Stewart" w:date="2022-02-09T13:49:00Z"/>
                <w:rPrChange w:id="3483" w:author="Daniel Stewart" w:date="2022-02-09T13:52:00Z">
                  <w:rPr>
                    <w:ins w:id="3484" w:author="Daniel Stewart" w:date="2022-02-09T13:49:00Z"/>
                    <w:rFonts w:ascii="Calibri" w:hAnsi="Calibri" w:cs="Calibri"/>
                    <w:color w:val="000000"/>
                  </w:rPr>
                </w:rPrChange>
              </w:rPr>
              <w:pPrChange w:id="3485" w:author="Daniel Stewart" w:date="2022-02-10T13:01:00Z">
                <w:pPr>
                  <w:pStyle w:val="Table"/>
                </w:pPr>
              </w:pPrChange>
            </w:pPr>
            <w:ins w:id="3486" w:author="Daniel Stewart" w:date="2022-02-09T13:49:00Z">
              <w:r w:rsidRPr="004F71F1">
                <w:rPr>
                  <w:rPrChange w:id="3487"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3488" w:author="Daniel Stewart" w:date="2022-02-09T13:49:00Z"/>
                <w:rPrChange w:id="3489" w:author="Daniel Stewart" w:date="2022-02-09T13:52:00Z">
                  <w:rPr>
                    <w:ins w:id="3490" w:author="Daniel Stewart" w:date="2022-02-09T13:49:00Z"/>
                    <w:rFonts w:ascii="Calibri" w:hAnsi="Calibri" w:cs="Calibri"/>
                    <w:color w:val="000000"/>
                  </w:rPr>
                </w:rPrChange>
              </w:rPr>
              <w:pPrChange w:id="3491" w:author="Daniel Stewart" w:date="2022-02-10T13:01:00Z">
                <w:pPr>
                  <w:pStyle w:val="Table"/>
                </w:pPr>
              </w:pPrChange>
            </w:pPr>
            <w:ins w:id="3492" w:author="Daniel Stewart" w:date="2022-02-09T13:49:00Z">
              <w:r w:rsidRPr="004F71F1">
                <w:rPr>
                  <w:rPrChange w:id="3493" w:author="Daniel Stewart" w:date="2022-02-09T13:52:00Z">
                    <w:rPr>
                      <w:rFonts w:ascii="Calibri" w:hAnsi="Calibri" w:cs="Calibri"/>
                      <w:color w:val="000000"/>
                    </w:rPr>
                  </w:rPrChange>
                </w:rPr>
                <w:t>46.9</w:t>
              </w:r>
            </w:ins>
            <w:ins w:id="3494" w:author="Daniel Stewart" w:date="2022-02-09T13:50:00Z">
              <w:r w:rsidRPr="004F71F1">
                <w:rPr>
                  <w:rPrChange w:id="3495"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3496" w:author="Daniel Stewart" w:date="2022-02-09T13:49:00Z"/>
                <w:rPrChange w:id="3497" w:author="Daniel Stewart" w:date="2022-02-09T13:52:00Z">
                  <w:rPr>
                    <w:ins w:id="3498" w:author="Daniel Stewart" w:date="2022-02-09T13:49:00Z"/>
                    <w:rFonts w:ascii="Calibri" w:hAnsi="Calibri" w:cs="Calibri"/>
                    <w:color w:val="000000"/>
                  </w:rPr>
                </w:rPrChange>
              </w:rPr>
              <w:pPrChange w:id="3499" w:author="Daniel Stewart" w:date="2022-02-10T13:01:00Z">
                <w:pPr>
                  <w:pStyle w:val="Table"/>
                </w:pPr>
              </w:pPrChange>
            </w:pPr>
            <w:ins w:id="3500" w:author="Daniel Stewart" w:date="2022-02-09T13:49:00Z">
              <w:r w:rsidRPr="004F71F1">
                <w:rPr>
                  <w:rPrChange w:id="3501"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3502" w:author="Daniel Stewart" w:date="2022-02-09T13:49:00Z"/>
                <w:rPrChange w:id="3503" w:author="Daniel Stewart" w:date="2022-02-09T13:52:00Z">
                  <w:rPr>
                    <w:ins w:id="3504" w:author="Daniel Stewart" w:date="2022-02-09T13:49:00Z"/>
                    <w:rFonts w:ascii="Calibri" w:hAnsi="Calibri" w:cs="Calibri"/>
                    <w:color w:val="000000"/>
                  </w:rPr>
                </w:rPrChange>
              </w:rPr>
              <w:pPrChange w:id="3505" w:author="Daniel Stewart" w:date="2022-02-10T13:01:00Z">
                <w:pPr>
                  <w:pStyle w:val="Table"/>
                </w:pPr>
              </w:pPrChange>
            </w:pPr>
            <w:ins w:id="3506" w:author="Daniel Stewart" w:date="2022-02-09T13:49:00Z">
              <w:r w:rsidRPr="004F71F1">
                <w:rPr>
                  <w:rPrChange w:id="3507"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3508" w:author="Daniel Stewart" w:date="2022-02-09T13:49:00Z"/>
                <w:rPrChange w:id="3509" w:author="Daniel Stewart" w:date="2022-02-09T13:52:00Z">
                  <w:rPr>
                    <w:ins w:id="3510" w:author="Daniel Stewart" w:date="2022-02-09T13:49:00Z"/>
                    <w:rFonts w:ascii="Calibri" w:hAnsi="Calibri" w:cs="Calibri"/>
                    <w:color w:val="000000"/>
                  </w:rPr>
                </w:rPrChange>
              </w:rPr>
              <w:pPrChange w:id="3511"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3512" w:author="Daniel Stewart" w:date="2022-02-09T13:49:00Z"/>
                <w:rPrChange w:id="3513" w:author="Daniel Stewart" w:date="2022-02-09T13:52:00Z">
                  <w:rPr>
                    <w:ins w:id="3514" w:author="Daniel Stewart" w:date="2022-02-09T13:49:00Z"/>
                    <w:rFonts w:ascii="Calibri" w:hAnsi="Calibri" w:cs="Calibri"/>
                    <w:color w:val="000000"/>
                  </w:rPr>
                </w:rPrChange>
              </w:rPr>
              <w:pPrChange w:id="3515" w:author="Daniel Stewart" w:date="2022-02-10T13:01:00Z">
                <w:pPr>
                  <w:pStyle w:val="Table"/>
                </w:pPr>
              </w:pPrChange>
            </w:pPr>
          </w:p>
        </w:tc>
      </w:tr>
      <w:tr w:rsidR="00863AE7" w:rsidRPr="004F71F1" w14:paraId="77926768" w14:textId="77777777" w:rsidTr="00B5401F">
        <w:trPr>
          <w:trHeight w:hRule="exact" w:val="340"/>
          <w:jc w:val="center"/>
          <w:ins w:id="3516"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3517" w:author="Daniel Stewart" w:date="2022-02-09T13:49:00Z"/>
                <w:rPrChange w:id="3518" w:author="Daniel Stewart" w:date="2022-02-09T13:52:00Z">
                  <w:rPr>
                    <w:ins w:id="3519" w:author="Daniel Stewart" w:date="2022-02-09T13:49:00Z"/>
                    <w:rFonts w:ascii="Calibri" w:hAnsi="Calibri" w:cs="Calibri"/>
                    <w:color w:val="000000"/>
                  </w:rPr>
                </w:rPrChange>
              </w:rPr>
            </w:pPr>
            <w:ins w:id="3520" w:author="Daniel Stewart" w:date="2022-02-09T13:49:00Z">
              <w:r w:rsidRPr="004F71F1">
                <w:rPr>
                  <w:rPrChange w:id="3521"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3522" w:author="Daniel Stewart" w:date="2022-02-09T13:49:00Z"/>
                <w:rPrChange w:id="3523" w:author="Daniel Stewart" w:date="2022-02-09T13:52:00Z">
                  <w:rPr>
                    <w:ins w:id="3524" w:author="Daniel Stewart" w:date="2022-02-09T13:49:00Z"/>
                    <w:rFonts w:ascii="Calibri" w:hAnsi="Calibri" w:cs="Calibri"/>
                    <w:color w:val="000000"/>
                  </w:rPr>
                </w:rPrChange>
              </w:rPr>
              <w:pPrChange w:id="3525" w:author="Daniel Stewart" w:date="2022-02-10T13:01:00Z">
                <w:pPr>
                  <w:pStyle w:val="Table"/>
                </w:pPr>
              </w:pPrChange>
            </w:pPr>
            <w:ins w:id="3526" w:author="Daniel Stewart" w:date="2022-02-09T13:49:00Z">
              <w:r w:rsidRPr="004F71F1">
                <w:rPr>
                  <w:rPrChange w:id="3527"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3528" w:author="Daniel Stewart" w:date="2022-02-09T13:49:00Z"/>
                <w:rPrChange w:id="3529" w:author="Daniel Stewart" w:date="2022-02-09T13:52:00Z">
                  <w:rPr>
                    <w:ins w:id="3530" w:author="Daniel Stewart" w:date="2022-02-09T13:49:00Z"/>
                    <w:rFonts w:ascii="Calibri" w:hAnsi="Calibri" w:cs="Calibri"/>
                    <w:color w:val="000000"/>
                  </w:rPr>
                </w:rPrChange>
              </w:rPr>
              <w:pPrChange w:id="3531" w:author="Daniel Stewart" w:date="2022-02-10T13:01:00Z">
                <w:pPr>
                  <w:pStyle w:val="Table"/>
                </w:pPr>
              </w:pPrChange>
            </w:pPr>
            <w:ins w:id="3532" w:author="Daniel Stewart" w:date="2022-02-09T13:49:00Z">
              <w:r w:rsidRPr="004F71F1">
                <w:rPr>
                  <w:rPrChange w:id="3533"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3534" w:author="Daniel Stewart" w:date="2022-02-09T13:49:00Z"/>
                <w:rPrChange w:id="3535" w:author="Daniel Stewart" w:date="2022-02-09T13:52:00Z">
                  <w:rPr>
                    <w:ins w:id="3536" w:author="Daniel Stewart" w:date="2022-02-09T13:49:00Z"/>
                    <w:rFonts w:ascii="Calibri" w:hAnsi="Calibri" w:cs="Calibri"/>
                    <w:color w:val="000000"/>
                  </w:rPr>
                </w:rPrChange>
              </w:rPr>
              <w:pPrChange w:id="3537" w:author="Daniel Stewart" w:date="2022-02-10T13:01:00Z">
                <w:pPr>
                  <w:pStyle w:val="Table"/>
                </w:pPr>
              </w:pPrChange>
            </w:pPr>
            <w:ins w:id="3538" w:author="Daniel Stewart" w:date="2022-02-09T13:49:00Z">
              <w:r w:rsidRPr="004F71F1">
                <w:rPr>
                  <w:rPrChange w:id="3539" w:author="Daniel Stewart" w:date="2022-02-09T13:52:00Z">
                    <w:rPr>
                      <w:rFonts w:ascii="Calibri" w:hAnsi="Calibri" w:cs="Calibri"/>
                      <w:color w:val="000000"/>
                    </w:rPr>
                  </w:rPrChange>
                </w:rPr>
                <w:t>0.9</w:t>
              </w:r>
            </w:ins>
            <w:ins w:id="3540" w:author="Daniel Stewart" w:date="2022-02-09T13:50:00Z">
              <w:r w:rsidRPr="004F71F1">
                <w:rPr>
                  <w:rPrChange w:id="3541"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3542" w:author="Daniel Stewart" w:date="2022-02-09T13:49:00Z"/>
                <w:rPrChange w:id="3543" w:author="Daniel Stewart" w:date="2022-02-09T13:52:00Z">
                  <w:rPr>
                    <w:ins w:id="3544" w:author="Daniel Stewart" w:date="2022-02-09T13:49:00Z"/>
                    <w:rFonts w:ascii="Calibri" w:hAnsi="Calibri" w:cs="Calibri"/>
                    <w:color w:val="000000"/>
                  </w:rPr>
                </w:rPrChange>
              </w:rPr>
              <w:pPrChange w:id="3545" w:author="Daniel Stewart" w:date="2022-02-10T13:01:00Z">
                <w:pPr>
                  <w:pStyle w:val="Table"/>
                </w:pPr>
              </w:pPrChange>
            </w:pPr>
            <w:ins w:id="3546" w:author="Daniel Stewart" w:date="2022-02-09T13:49:00Z">
              <w:r w:rsidRPr="004F71F1">
                <w:rPr>
                  <w:rPrChange w:id="3547"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3548" w:author="Daniel Stewart" w:date="2022-02-09T13:49:00Z"/>
                <w:rPrChange w:id="3549" w:author="Daniel Stewart" w:date="2022-02-09T13:52:00Z">
                  <w:rPr>
                    <w:ins w:id="3550" w:author="Daniel Stewart" w:date="2022-02-09T13:49:00Z"/>
                    <w:rFonts w:ascii="Calibri" w:hAnsi="Calibri" w:cs="Calibri"/>
                    <w:color w:val="000000"/>
                  </w:rPr>
                </w:rPrChange>
              </w:rPr>
              <w:pPrChange w:id="3551"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3552" w:author="Daniel Stewart" w:date="2022-02-09T13:49:00Z"/>
                <w:rPrChange w:id="3553" w:author="Daniel Stewart" w:date="2022-02-09T13:52:00Z">
                  <w:rPr>
                    <w:ins w:id="3554" w:author="Daniel Stewart" w:date="2022-02-09T13:49:00Z"/>
                    <w:rFonts w:ascii="Calibri" w:hAnsi="Calibri" w:cs="Calibri"/>
                    <w:color w:val="000000"/>
                  </w:rPr>
                </w:rPrChange>
              </w:rPr>
              <w:pPrChange w:id="3555" w:author="Daniel Stewart" w:date="2022-02-10T13:01:00Z">
                <w:pPr>
                  <w:pStyle w:val="Table"/>
                </w:pPr>
              </w:pPrChange>
            </w:pPr>
          </w:p>
        </w:tc>
      </w:tr>
      <w:tr w:rsidR="00863AE7" w:rsidRPr="004F71F1" w14:paraId="2A555ECC" w14:textId="77777777" w:rsidTr="00B5401F">
        <w:trPr>
          <w:trHeight w:hRule="exact" w:val="340"/>
          <w:jc w:val="center"/>
          <w:ins w:id="3556"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3557" w:author="Daniel Stewart" w:date="2022-02-09T13:49:00Z"/>
                <w:rPrChange w:id="3558" w:author="Daniel Stewart" w:date="2022-02-09T13:52:00Z">
                  <w:rPr>
                    <w:ins w:id="3559" w:author="Daniel Stewart" w:date="2022-02-09T13:49:00Z"/>
                    <w:rFonts w:ascii="Calibri" w:hAnsi="Calibri" w:cs="Calibri"/>
                    <w:color w:val="000000"/>
                  </w:rPr>
                </w:rPrChange>
              </w:rPr>
            </w:pPr>
            <w:ins w:id="3560" w:author="Daniel Stewart" w:date="2022-02-09T13:49:00Z">
              <w:r w:rsidRPr="004F71F1">
                <w:rPr>
                  <w:rPrChange w:id="3561" w:author="Daniel Stewart" w:date="2022-02-09T13:52:00Z">
                    <w:rPr>
                      <w:rFonts w:ascii="Calibri" w:hAnsi="Calibri" w:cs="Calibri"/>
                      <w:color w:val="000000"/>
                    </w:rPr>
                  </w:rPrChange>
                </w:rPr>
                <w:t xml:space="preserve">Channel </w:t>
              </w:r>
            </w:ins>
            <w:ins w:id="3562" w:author="Daniel Stewart" w:date="2022-02-10T13:01:00Z">
              <w:r w:rsidR="00B5401F">
                <w:t>p</w:t>
              </w:r>
            </w:ins>
            <w:ins w:id="3563" w:author="Daniel Stewart" w:date="2022-02-09T13:49:00Z">
              <w:r w:rsidRPr="004F71F1">
                <w:rPr>
                  <w:rPrChange w:id="3564"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3565" w:author="Daniel Stewart" w:date="2022-02-09T13:49:00Z"/>
                <w:rPrChange w:id="3566" w:author="Daniel Stewart" w:date="2022-02-09T13:52:00Z">
                  <w:rPr>
                    <w:ins w:id="3567" w:author="Daniel Stewart" w:date="2022-02-09T13:49:00Z"/>
                    <w:rFonts w:ascii="Calibri" w:hAnsi="Calibri" w:cs="Calibri"/>
                    <w:color w:val="000000"/>
                  </w:rPr>
                </w:rPrChange>
              </w:rPr>
              <w:pPrChange w:id="3568" w:author="Daniel Stewart" w:date="2022-02-10T13:01:00Z">
                <w:pPr>
                  <w:pStyle w:val="Table"/>
                </w:pPr>
              </w:pPrChange>
            </w:pPr>
            <w:ins w:id="3569" w:author="Daniel Stewart" w:date="2022-02-09T13:49:00Z">
              <w:r w:rsidRPr="004F71F1">
                <w:rPr>
                  <w:rPrChange w:id="3570"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3571" w:author="Daniel Stewart" w:date="2022-02-09T13:49:00Z"/>
                <w:rPrChange w:id="3572" w:author="Daniel Stewart" w:date="2022-02-09T13:52:00Z">
                  <w:rPr>
                    <w:ins w:id="3573" w:author="Daniel Stewart" w:date="2022-02-09T13:49:00Z"/>
                    <w:rFonts w:ascii="Calibri" w:hAnsi="Calibri" w:cs="Calibri"/>
                    <w:color w:val="000000"/>
                  </w:rPr>
                </w:rPrChange>
              </w:rPr>
              <w:pPrChange w:id="3574" w:author="Daniel Stewart" w:date="2022-02-10T13:01:00Z">
                <w:pPr>
                  <w:pStyle w:val="Table"/>
                </w:pPr>
              </w:pPrChange>
            </w:pPr>
            <w:ins w:id="3575" w:author="Daniel Stewart" w:date="2022-02-09T13:49:00Z">
              <w:r w:rsidRPr="004F71F1">
                <w:rPr>
                  <w:rPrChange w:id="3576"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3577" w:author="Daniel Stewart" w:date="2022-02-09T13:49:00Z"/>
                <w:rPrChange w:id="3578" w:author="Daniel Stewart" w:date="2022-02-09T13:52:00Z">
                  <w:rPr>
                    <w:ins w:id="3579" w:author="Daniel Stewart" w:date="2022-02-09T13:49:00Z"/>
                    <w:rFonts w:ascii="Calibri" w:hAnsi="Calibri" w:cs="Calibri"/>
                    <w:color w:val="000000"/>
                  </w:rPr>
                </w:rPrChange>
              </w:rPr>
              <w:pPrChange w:id="3580" w:author="Daniel Stewart" w:date="2022-02-10T13:01:00Z">
                <w:pPr>
                  <w:pStyle w:val="Table"/>
                </w:pPr>
              </w:pPrChange>
            </w:pPr>
            <w:ins w:id="3581" w:author="Daniel Stewart" w:date="2022-02-09T13:49:00Z">
              <w:r w:rsidRPr="004F71F1">
                <w:rPr>
                  <w:rPrChange w:id="3582"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3583" w:author="Daniel Stewart" w:date="2022-02-09T13:49:00Z"/>
                <w:rPrChange w:id="3584" w:author="Daniel Stewart" w:date="2022-02-09T13:52:00Z">
                  <w:rPr>
                    <w:ins w:id="3585" w:author="Daniel Stewart" w:date="2022-02-09T13:49:00Z"/>
                    <w:rFonts w:ascii="Calibri" w:hAnsi="Calibri" w:cs="Calibri"/>
                    <w:color w:val="000000"/>
                  </w:rPr>
                </w:rPrChange>
              </w:rPr>
              <w:pPrChange w:id="3586" w:author="Daniel Stewart" w:date="2022-02-10T13:01:00Z">
                <w:pPr>
                  <w:pStyle w:val="Table"/>
                </w:pPr>
              </w:pPrChange>
            </w:pPr>
            <w:ins w:id="3587" w:author="Daniel Stewart" w:date="2022-02-09T13:49:00Z">
              <w:r w:rsidRPr="004F71F1">
                <w:rPr>
                  <w:rPrChange w:id="3588" w:author="Daniel Stewart" w:date="2022-02-09T13:52:00Z">
                    <w:rPr>
                      <w:rFonts w:ascii="Calibri" w:hAnsi="Calibri" w:cs="Calibri"/>
                      <w:color w:val="000000"/>
                    </w:rPr>
                  </w:rPrChange>
                </w:rPr>
                <w:t>28.8</w:t>
              </w:r>
            </w:ins>
            <w:ins w:id="3589" w:author="Daniel Stewart" w:date="2022-02-09T13:50:00Z">
              <w:r w:rsidRPr="004F71F1">
                <w:rPr>
                  <w:rPrChange w:id="3590"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3591" w:author="Daniel Stewart" w:date="2022-02-09T13:49:00Z"/>
                <w:rPrChange w:id="3592" w:author="Daniel Stewart" w:date="2022-02-09T13:52:00Z">
                  <w:rPr>
                    <w:ins w:id="3593" w:author="Daniel Stewart" w:date="2022-02-09T13:49:00Z"/>
                    <w:rFonts w:ascii="Calibri" w:hAnsi="Calibri" w:cs="Calibri"/>
                    <w:color w:val="000000"/>
                  </w:rPr>
                </w:rPrChange>
              </w:rPr>
              <w:pPrChange w:id="3594"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3595" w:author="Daniel Stewart" w:date="2022-02-09T13:49:00Z"/>
                <w:rPrChange w:id="3596" w:author="Daniel Stewart" w:date="2022-02-09T13:52:00Z">
                  <w:rPr>
                    <w:ins w:id="3597" w:author="Daniel Stewart" w:date="2022-02-09T13:49:00Z"/>
                    <w:rFonts w:ascii="Calibri" w:hAnsi="Calibri" w:cs="Calibri"/>
                    <w:color w:val="000000"/>
                  </w:rPr>
                </w:rPrChange>
              </w:rPr>
              <w:pPrChange w:id="3598" w:author="Daniel Stewart" w:date="2022-02-10T13:01:00Z">
                <w:pPr>
                  <w:pStyle w:val="Table"/>
                </w:pPr>
              </w:pPrChange>
            </w:pPr>
          </w:p>
        </w:tc>
      </w:tr>
      <w:tr w:rsidR="00863AE7" w:rsidRPr="004F71F1" w14:paraId="413A5409" w14:textId="77777777" w:rsidTr="00B5401F">
        <w:trPr>
          <w:trHeight w:hRule="exact" w:val="340"/>
          <w:jc w:val="center"/>
          <w:ins w:id="3599"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3600" w:author="Daniel Stewart" w:date="2022-02-09T13:49:00Z"/>
                <w:rPrChange w:id="3601" w:author="Daniel Stewart" w:date="2022-02-09T13:52:00Z">
                  <w:rPr>
                    <w:ins w:id="3602" w:author="Daniel Stewart" w:date="2022-02-09T13:49:00Z"/>
                    <w:rFonts w:ascii="Calibri" w:hAnsi="Calibri" w:cs="Calibri"/>
                    <w:color w:val="000000"/>
                  </w:rPr>
                </w:rPrChange>
              </w:rPr>
            </w:pPr>
            <w:ins w:id="3603" w:author="Daniel Stewart" w:date="2022-02-09T13:49:00Z">
              <w:r w:rsidRPr="004F71F1">
                <w:rPr>
                  <w:rPrChange w:id="3604" w:author="Daniel Stewart" w:date="2022-02-09T13:52:00Z">
                    <w:rPr>
                      <w:rFonts w:ascii="Calibri" w:hAnsi="Calibri" w:cs="Calibri"/>
                      <w:color w:val="000000"/>
                    </w:rPr>
                  </w:rPrChange>
                </w:rPr>
                <w:t xml:space="preserve">North </w:t>
              </w:r>
            </w:ins>
            <w:ins w:id="3605" w:author="Daniel Stewart" w:date="2022-02-10T13:01:00Z">
              <w:r w:rsidR="00B5401F">
                <w:t>a</w:t>
              </w:r>
            </w:ins>
            <w:ins w:id="3606" w:author="Daniel Stewart" w:date="2022-02-09T13:49:00Z">
              <w:r w:rsidRPr="004F71F1">
                <w:rPr>
                  <w:rPrChange w:id="3607"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3608" w:author="Daniel Stewart" w:date="2022-02-09T13:49:00Z"/>
                <w:rPrChange w:id="3609" w:author="Daniel Stewart" w:date="2022-02-09T13:52:00Z">
                  <w:rPr>
                    <w:ins w:id="3610" w:author="Daniel Stewart" w:date="2022-02-09T13:49:00Z"/>
                    <w:rFonts w:ascii="Calibri" w:hAnsi="Calibri" w:cs="Calibri"/>
                    <w:color w:val="000000"/>
                  </w:rPr>
                </w:rPrChange>
              </w:rPr>
              <w:pPrChange w:id="3611" w:author="Daniel Stewart" w:date="2022-02-10T13:01:00Z">
                <w:pPr>
                  <w:pStyle w:val="Table"/>
                </w:pPr>
              </w:pPrChange>
            </w:pPr>
            <w:ins w:id="3612"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3613" w:author="Daniel Stewart" w:date="2022-02-09T13:49:00Z"/>
                <w:rPrChange w:id="3614" w:author="Daniel Stewart" w:date="2022-02-09T13:52:00Z">
                  <w:rPr>
                    <w:ins w:id="3615" w:author="Daniel Stewart" w:date="2022-02-09T13:49:00Z"/>
                    <w:rFonts w:ascii="Calibri" w:hAnsi="Calibri" w:cs="Calibri"/>
                    <w:color w:val="000000"/>
                  </w:rPr>
                </w:rPrChange>
              </w:rPr>
              <w:pPrChange w:id="3616" w:author="Daniel Stewart" w:date="2022-02-10T13:01:00Z">
                <w:pPr>
                  <w:pStyle w:val="Table"/>
                </w:pPr>
              </w:pPrChange>
            </w:pPr>
            <w:ins w:id="3617"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3618" w:author="Daniel Stewart" w:date="2022-02-09T13:49:00Z"/>
              </w:rPr>
              <w:pPrChange w:id="3619" w:author="Daniel Stewart" w:date="2022-02-10T13:01:00Z">
                <w:pPr>
                  <w:pStyle w:val="Table"/>
                </w:pPr>
              </w:pPrChange>
            </w:pPr>
            <w:ins w:id="3620"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3621" w:author="Daniel Stewart" w:date="2022-02-09T13:49:00Z"/>
              </w:rPr>
              <w:pPrChange w:id="3622" w:author="Daniel Stewart" w:date="2022-02-10T13:01:00Z">
                <w:pPr>
                  <w:pStyle w:val="Table"/>
                </w:pPr>
              </w:pPrChange>
            </w:pPr>
            <w:ins w:id="3623"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3624" w:author="Daniel Stewart" w:date="2022-02-09T13:49:00Z"/>
                <w:rPrChange w:id="3625" w:author="Daniel Stewart" w:date="2022-02-09T13:52:00Z">
                  <w:rPr>
                    <w:ins w:id="3626" w:author="Daniel Stewart" w:date="2022-02-09T13:49:00Z"/>
                    <w:rFonts w:ascii="Calibri" w:hAnsi="Calibri" w:cs="Calibri"/>
                    <w:color w:val="000000"/>
                  </w:rPr>
                </w:rPrChange>
              </w:rPr>
              <w:pPrChange w:id="3627" w:author="Daniel Stewart" w:date="2022-02-10T13:01:00Z">
                <w:pPr>
                  <w:pStyle w:val="Table"/>
                </w:pPr>
              </w:pPrChange>
            </w:pPr>
            <w:ins w:id="3628" w:author="Daniel Stewart" w:date="2022-02-09T13:49:00Z">
              <w:r w:rsidRPr="004F71F1">
                <w:rPr>
                  <w:rPrChange w:id="3629"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3630" w:author="Daniel Stewart" w:date="2022-02-09T13:49:00Z"/>
                <w:rPrChange w:id="3631" w:author="Daniel Stewart" w:date="2022-02-09T13:52:00Z">
                  <w:rPr>
                    <w:ins w:id="3632" w:author="Daniel Stewart" w:date="2022-02-09T13:49:00Z"/>
                    <w:rFonts w:ascii="Calibri" w:hAnsi="Calibri" w:cs="Calibri"/>
                    <w:color w:val="000000"/>
                  </w:rPr>
                </w:rPrChange>
              </w:rPr>
              <w:pPrChange w:id="3633" w:author="Daniel Stewart" w:date="2022-02-10T13:01:00Z">
                <w:pPr>
                  <w:pStyle w:val="Table"/>
                </w:pPr>
              </w:pPrChange>
            </w:pPr>
            <w:ins w:id="3634" w:author="Daniel Stewart" w:date="2022-02-09T13:49:00Z">
              <w:r w:rsidRPr="004F71F1">
                <w:rPr>
                  <w:rPrChange w:id="3635"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3636"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3637" w:author="Daniel Stewart" w:date="2022-02-09T13:49:00Z"/>
                <w:rPrChange w:id="3638" w:author="Daniel Stewart" w:date="2022-02-09T13:52:00Z">
                  <w:rPr>
                    <w:ins w:id="3639" w:author="Daniel Stewart" w:date="2022-02-09T13:49:00Z"/>
                    <w:rFonts w:ascii="Calibri" w:hAnsi="Calibri" w:cs="Calibri"/>
                    <w:color w:val="000000"/>
                  </w:rPr>
                </w:rPrChange>
              </w:rPr>
            </w:pPr>
            <w:ins w:id="3640" w:author="Daniel Stewart" w:date="2022-02-09T13:49:00Z">
              <w:r w:rsidRPr="004F71F1">
                <w:rPr>
                  <w:rPrChange w:id="3641" w:author="Daniel Stewart" w:date="2022-02-09T13:52:00Z">
                    <w:rPr>
                      <w:rFonts w:ascii="Calibri" w:hAnsi="Calibri" w:cs="Calibri"/>
                      <w:color w:val="000000"/>
                    </w:rPr>
                  </w:rPrChange>
                </w:rPr>
                <w:t xml:space="preserve">Closed </w:t>
              </w:r>
            </w:ins>
            <w:ins w:id="3642" w:author="Daniel Stewart" w:date="2022-02-10T13:01:00Z">
              <w:r w:rsidR="00B5401F">
                <w:t>e</w:t>
              </w:r>
            </w:ins>
            <w:ins w:id="3643" w:author="Daniel Stewart" w:date="2022-02-09T13:49:00Z">
              <w:r w:rsidRPr="004F71F1">
                <w:rPr>
                  <w:rPrChange w:id="3644"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3645" w:author="Daniel Stewart" w:date="2022-02-09T13:49:00Z"/>
                <w:rPrChange w:id="3646" w:author="Daniel Stewart" w:date="2022-02-09T13:52:00Z">
                  <w:rPr>
                    <w:ins w:id="3647" w:author="Daniel Stewart" w:date="2022-02-09T13:49:00Z"/>
                    <w:rFonts w:ascii="Calibri" w:hAnsi="Calibri" w:cs="Calibri"/>
                    <w:color w:val="000000"/>
                  </w:rPr>
                </w:rPrChange>
              </w:rPr>
              <w:pPrChange w:id="3648" w:author="Daniel Stewart" w:date="2022-02-10T13:01:00Z">
                <w:pPr>
                  <w:pStyle w:val="Table"/>
                </w:pPr>
              </w:pPrChange>
            </w:pPr>
            <w:ins w:id="3649"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3650" w:author="Daniel Stewart" w:date="2022-02-09T13:49:00Z"/>
                <w:rPrChange w:id="3651" w:author="Daniel Stewart" w:date="2022-02-09T13:52:00Z">
                  <w:rPr>
                    <w:ins w:id="3652" w:author="Daniel Stewart" w:date="2022-02-09T13:49:00Z"/>
                    <w:rFonts w:ascii="Calibri" w:hAnsi="Calibri" w:cs="Calibri"/>
                    <w:color w:val="000000"/>
                  </w:rPr>
                </w:rPrChange>
              </w:rPr>
              <w:pPrChange w:id="3653" w:author="Daniel Stewart" w:date="2022-02-10T13:01:00Z">
                <w:pPr>
                  <w:pStyle w:val="Table"/>
                </w:pPr>
              </w:pPrChange>
            </w:pPr>
            <w:ins w:id="3654"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3655" w:author="Daniel Stewart" w:date="2022-02-09T13:49:00Z"/>
              </w:rPr>
              <w:pPrChange w:id="3656" w:author="Daniel Stewart" w:date="2022-02-10T13:01:00Z">
                <w:pPr>
                  <w:pStyle w:val="Table"/>
                </w:pPr>
              </w:pPrChange>
            </w:pPr>
            <w:ins w:id="3657"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3658" w:author="Daniel Stewart" w:date="2022-02-09T13:49:00Z"/>
              </w:rPr>
              <w:pPrChange w:id="3659" w:author="Daniel Stewart" w:date="2022-02-10T13:01:00Z">
                <w:pPr>
                  <w:pStyle w:val="Table"/>
                </w:pPr>
              </w:pPrChange>
            </w:pPr>
            <w:ins w:id="3660"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3661" w:author="Daniel Stewart" w:date="2022-02-09T13:49:00Z"/>
                <w:rPrChange w:id="3662" w:author="Daniel Stewart" w:date="2022-02-09T13:52:00Z">
                  <w:rPr>
                    <w:ins w:id="3663" w:author="Daniel Stewart" w:date="2022-02-09T13:49:00Z"/>
                    <w:rFonts w:ascii="Calibri" w:hAnsi="Calibri" w:cs="Calibri"/>
                    <w:color w:val="000000"/>
                  </w:rPr>
                </w:rPrChange>
              </w:rPr>
              <w:pPrChange w:id="3664" w:author="Daniel Stewart" w:date="2022-02-10T13:01:00Z">
                <w:pPr>
                  <w:pStyle w:val="Table"/>
                </w:pPr>
              </w:pPrChange>
            </w:pPr>
            <w:ins w:id="3665" w:author="Daniel Stewart" w:date="2022-02-09T13:49:00Z">
              <w:r w:rsidRPr="004F71F1">
                <w:rPr>
                  <w:rPrChange w:id="3666"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3667" w:author="Daniel Stewart" w:date="2022-02-09T13:49:00Z"/>
                <w:rPrChange w:id="3668" w:author="Daniel Stewart" w:date="2022-02-09T13:52:00Z">
                  <w:rPr>
                    <w:ins w:id="3669" w:author="Daniel Stewart" w:date="2022-02-09T13:49:00Z"/>
                    <w:rFonts w:ascii="Calibri" w:hAnsi="Calibri" w:cs="Calibri"/>
                    <w:color w:val="000000"/>
                  </w:rPr>
                </w:rPrChange>
              </w:rPr>
              <w:pPrChange w:id="3670" w:author="Daniel Stewart" w:date="2022-02-10T13:01:00Z">
                <w:pPr>
                  <w:pStyle w:val="Table"/>
                </w:pPr>
              </w:pPrChange>
            </w:pPr>
            <w:ins w:id="3671" w:author="Daniel Stewart" w:date="2022-02-09T13:49:00Z">
              <w:r w:rsidRPr="004F71F1">
                <w:rPr>
                  <w:rPrChange w:id="3672"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3673"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3674" w:author="Daniel Stewart" w:date="2022-02-09T13:49:00Z"/>
                <w:rPrChange w:id="3675" w:author="Daniel Stewart" w:date="2022-02-09T13:52:00Z">
                  <w:rPr>
                    <w:ins w:id="3676" w:author="Daniel Stewart" w:date="2022-02-09T13:49:00Z"/>
                    <w:rFonts w:ascii="Calibri" w:hAnsi="Calibri" w:cs="Calibri"/>
                    <w:color w:val="000000"/>
                  </w:rPr>
                </w:rPrChange>
              </w:rPr>
            </w:pPr>
            <w:ins w:id="3677" w:author="Daniel Stewart" w:date="2022-02-09T13:49:00Z">
              <w:r w:rsidRPr="004F71F1">
                <w:rPr>
                  <w:rPrChange w:id="3678" w:author="Daniel Stewart" w:date="2022-02-09T13:52:00Z">
                    <w:rPr>
                      <w:rFonts w:ascii="Calibri" w:hAnsi="Calibri" w:cs="Calibri"/>
                      <w:color w:val="000000"/>
                    </w:rPr>
                  </w:rPrChange>
                </w:rPr>
                <w:t xml:space="preserve">Reference </w:t>
              </w:r>
            </w:ins>
            <w:ins w:id="3679" w:author="Daniel Stewart" w:date="2022-02-10T13:01:00Z">
              <w:r w:rsidR="00B5401F">
                <w:t>m</w:t>
              </w:r>
            </w:ins>
            <w:ins w:id="3680" w:author="Daniel Stewart" w:date="2022-02-09T13:49:00Z">
              <w:r w:rsidRPr="004F71F1">
                <w:rPr>
                  <w:rPrChange w:id="3681"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3682" w:author="Daniel Stewart" w:date="2022-02-09T13:49:00Z"/>
                <w:sz w:val="20"/>
                <w:szCs w:val="20"/>
                <w:rPrChange w:id="3683" w:author="Daniel Stewart" w:date="2022-02-09T13:52:00Z">
                  <w:rPr>
                    <w:ins w:id="3684" w:author="Daniel Stewart" w:date="2022-02-09T13:49:00Z"/>
                    <w:rFonts w:ascii="Calibri" w:hAnsi="Calibri" w:cs="Calibri"/>
                    <w:color w:val="000000"/>
                    <w:sz w:val="24"/>
                    <w:szCs w:val="24"/>
                  </w:rPr>
                </w:rPrChange>
              </w:rPr>
              <w:pPrChange w:id="3685" w:author="Daniel Stewart" w:date="2022-02-10T13:01:00Z">
                <w:pPr>
                  <w:pStyle w:val="Table"/>
                </w:pPr>
              </w:pPrChange>
            </w:pPr>
            <w:ins w:id="3686"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3687" w:author="Daniel Stewart" w:date="2022-02-09T13:49:00Z"/>
                <w:sz w:val="20"/>
                <w:szCs w:val="20"/>
                <w:rPrChange w:id="3688" w:author="Daniel Stewart" w:date="2022-02-09T13:52:00Z">
                  <w:rPr>
                    <w:ins w:id="3689" w:author="Daniel Stewart" w:date="2022-02-09T13:49:00Z"/>
                    <w:rFonts w:ascii="Calibri" w:hAnsi="Calibri" w:cs="Calibri"/>
                    <w:color w:val="000000"/>
                    <w:sz w:val="24"/>
                    <w:szCs w:val="24"/>
                  </w:rPr>
                </w:rPrChange>
              </w:rPr>
              <w:pPrChange w:id="3690" w:author="Daniel Stewart" w:date="2022-02-10T13:01:00Z">
                <w:pPr>
                  <w:pStyle w:val="Table"/>
                </w:pPr>
              </w:pPrChange>
            </w:pPr>
            <w:ins w:id="3691"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3692" w:author="Daniel Stewart" w:date="2022-02-09T13:49:00Z"/>
              </w:rPr>
              <w:pPrChange w:id="3693" w:author="Daniel Stewart" w:date="2022-02-10T13:01:00Z">
                <w:pPr>
                  <w:pStyle w:val="Table"/>
                </w:pPr>
              </w:pPrChange>
            </w:pPr>
            <w:ins w:id="3694"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3695" w:author="Daniel Stewart" w:date="2022-02-09T13:49:00Z"/>
              </w:rPr>
              <w:pPrChange w:id="3696" w:author="Daniel Stewart" w:date="2022-02-10T13:01:00Z">
                <w:pPr>
                  <w:pStyle w:val="Table"/>
                </w:pPr>
              </w:pPrChange>
            </w:pPr>
            <w:ins w:id="3697"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3698" w:author="Daniel Stewart" w:date="2022-02-09T13:49:00Z"/>
                <w:rPrChange w:id="3699" w:author="Daniel Stewart" w:date="2022-02-09T13:52:00Z">
                  <w:rPr>
                    <w:ins w:id="3700" w:author="Daniel Stewart" w:date="2022-02-09T13:49:00Z"/>
                    <w:rFonts w:ascii="Calibri" w:hAnsi="Calibri" w:cs="Calibri"/>
                    <w:color w:val="000000"/>
                  </w:rPr>
                </w:rPrChange>
              </w:rPr>
              <w:pPrChange w:id="3701" w:author="Daniel Stewart" w:date="2022-02-10T13:01:00Z">
                <w:pPr>
                  <w:pStyle w:val="Table"/>
                </w:pPr>
              </w:pPrChange>
            </w:pPr>
            <w:ins w:id="3702" w:author="Daniel Stewart" w:date="2022-02-09T13:49:00Z">
              <w:r w:rsidRPr="004F71F1">
                <w:rPr>
                  <w:rPrChange w:id="3703"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3704" w:author="Daniel Stewart" w:date="2022-02-09T13:49:00Z"/>
                <w:rPrChange w:id="3705" w:author="Daniel Stewart" w:date="2022-02-09T13:52:00Z">
                  <w:rPr>
                    <w:ins w:id="3706" w:author="Daniel Stewart" w:date="2022-02-09T13:49:00Z"/>
                    <w:rFonts w:ascii="Calibri" w:hAnsi="Calibri" w:cs="Calibri"/>
                    <w:color w:val="000000"/>
                  </w:rPr>
                </w:rPrChange>
              </w:rPr>
              <w:pPrChange w:id="3707" w:author="Daniel Stewart" w:date="2022-02-10T13:01:00Z">
                <w:pPr>
                  <w:pStyle w:val="Table"/>
                </w:pPr>
              </w:pPrChange>
            </w:pPr>
            <w:ins w:id="3708" w:author="Daniel Stewart" w:date="2022-02-09T13:49:00Z">
              <w:r w:rsidRPr="004F71F1">
                <w:rPr>
                  <w:rPrChange w:id="3709"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3710" w:author="Daniel Stewart" w:date="2022-02-10T09:41:00Z"/>
        </w:rPr>
      </w:pPr>
    </w:p>
    <w:p w14:paraId="367D0372" w14:textId="46B6F0D5" w:rsidR="00E90451" w:rsidRDefault="00E90451">
      <w:pPr>
        <w:pStyle w:val="Heading1"/>
        <w:numPr>
          <w:ilvl w:val="0"/>
          <w:numId w:val="0"/>
        </w:numPr>
        <w:ind w:left="432" w:hanging="432"/>
        <w:rPr>
          <w:ins w:id="3711" w:author="Daniel Stewart" w:date="2022-02-10T09:41:00Z"/>
          <w:rFonts w:eastAsia="Times New Roman"/>
        </w:rPr>
        <w:pPrChange w:id="3712" w:author="Daniel Stewart" w:date="2022-02-10T12:48:00Z">
          <w:pPr>
            <w:pStyle w:val="Heading1"/>
            <w:numPr>
              <w:numId w:val="0"/>
            </w:numPr>
            <w:ind w:left="0" w:firstLine="0"/>
            <w:jc w:val="left"/>
          </w:pPr>
        </w:pPrChange>
      </w:pPr>
      <w:ins w:id="3713" w:author="Daniel Stewart" w:date="2022-02-10T09:41:00Z">
        <w:r>
          <w:rPr>
            <w:rFonts w:eastAsia="Times New Roman"/>
          </w:rPr>
          <w:t xml:space="preserve">Appendix </w:t>
        </w:r>
      </w:ins>
      <w:ins w:id="3714" w:author="Daniel Stewart" w:date="2022-02-10T12:48:00Z">
        <w:r w:rsidR="000367B4">
          <w:rPr>
            <w:rFonts w:eastAsia="Times New Roman"/>
          </w:rPr>
          <w:t>L</w:t>
        </w:r>
      </w:ins>
      <w:ins w:id="3715" w:author="Daniel Stewart" w:date="2022-02-10T09:41:00Z">
        <w:r>
          <w:rPr>
            <w:rFonts w:eastAsia="Times New Roman"/>
          </w:rPr>
          <w:t>. Native richness model summary table</w:t>
        </w:r>
      </w:ins>
    </w:p>
    <w:p w14:paraId="23DFFC22" w14:textId="230AAFCF" w:rsidR="006B139D" w:rsidRDefault="006B139D">
      <w:pPr>
        <w:pStyle w:val="Caption"/>
        <w:keepNext/>
        <w:rPr>
          <w:ins w:id="3716" w:author="Daniel Stewart" w:date="2022-02-10T13:06:00Z"/>
        </w:rPr>
        <w:pPrChange w:id="3717" w:author="Daniel Stewart" w:date="2022-02-10T13:06:00Z">
          <w:pPr/>
        </w:pPrChange>
      </w:pPr>
      <w:ins w:id="3718" w:author="Daniel Stewart" w:date="2022-02-10T13:06:00Z">
        <w:r>
          <w:t xml:space="preserve">Table L1. Model summary for the native </w:t>
        </w:r>
      </w:ins>
      <w:ins w:id="3719" w:author="Daniel Stewart" w:date="2022-02-10T13:07:00Z">
        <w:r>
          <w:t>richness</w:t>
        </w:r>
      </w:ins>
      <w:ins w:id="3720" w:author="Daniel Stewart" w:date="2022-02-10T13:06:00Z">
        <w:r>
          <w:t xml:space="preserve"> model, including model estimates, confidence intervals, </w:t>
        </w:r>
        <w:r>
          <w:rPr>
            <w:i/>
            <w:iCs/>
          </w:rPr>
          <w:t>p</w:t>
        </w:r>
        <w:r>
          <w:t>-values, number of observations, and R</w:t>
        </w:r>
        <w:r w:rsidRPr="008D4DC8">
          <w:rPr>
            <w:vertAlign w:val="superscript"/>
          </w:rPr>
          <w:t>2</w:t>
        </w:r>
        <w:r>
          <w:t xml:space="preserve"> values. </w:t>
        </w:r>
      </w:ins>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3721"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3722">
          <w:tblGrid>
            <w:gridCol w:w="2326"/>
            <w:gridCol w:w="730"/>
            <w:gridCol w:w="1156"/>
            <w:gridCol w:w="734"/>
          </w:tblGrid>
        </w:tblGridChange>
      </w:tblGrid>
      <w:tr w:rsidR="00D95039" w14:paraId="66E73E0D" w14:textId="77777777" w:rsidTr="006B139D">
        <w:trPr>
          <w:trHeight w:hRule="exact" w:val="340"/>
          <w:ins w:id="3723" w:author="Daniel Stewart" w:date="2022-02-10T09:42:00Z"/>
          <w:trPrChange w:id="3724" w:author="Daniel Stewart" w:date="2022-02-10T13:06:00Z">
            <w:trPr>
              <w:trHeight w:hRule="exact" w:val="340"/>
            </w:trPr>
          </w:trPrChange>
        </w:trPr>
        <w:tc>
          <w:tcPr>
            <w:tcW w:w="0" w:type="auto"/>
            <w:tcBorders>
              <w:bottom w:val="single" w:sz="6" w:space="0" w:color="auto"/>
            </w:tcBorders>
            <w:hideMark/>
            <w:tcPrChange w:id="3725"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3726" w:author="Daniel Stewart" w:date="2022-02-10T09:42:00Z"/>
                <w:i/>
                <w:iCs/>
                <w:rPrChange w:id="3727" w:author="Daniel Stewart" w:date="2022-02-10T13:07:00Z">
                  <w:rPr>
                    <w:ins w:id="3728" w:author="Daniel Stewart" w:date="2022-02-10T09:42:00Z"/>
                  </w:rPr>
                </w:rPrChange>
              </w:rPr>
            </w:pPr>
            <w:ins w:id="3729" w:author="Daniel Stewart" w:date="2022-02-10T09:42:00Z">
              <w:r w:rsidRPr="006B139D">
                <w:rPr>
                  <w:i/>
                  <w:iCs/>
                  <w:rPrChange w:id="3730" w:author="Daniel Stewart" w:date="2022-02-10T13:07:00Z">
                    <w:rPr/>
                  </w:rPrChange>
                </w:rPr>
                <w:t>Predictors</w:t>
              </w:r>
            </w:ins>
          </w:p>
        </w:tc>
        <w:tc>
          <w:tcPr>
            <w:tcW w:w="0" w:type="auto"/>
            <w:tcBorders>
              <w:bottom w:val="single" w:sz="6" w:space="0" w:color="auto"/>
            </w:tcBorders>
            <w:hideMark/>
            <w:tcPrChange w:id="3731"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3732" w:author="Daniel Stewart" w:date="2022-02-10T09:42:00Z"/>
                <w:i/>
                <w:iCs/>
                <w:rPrChange w:id="3733" w:author="Daniel Stewart" w:date="2022-02-10T13:07:00Z">
                  <w:rPr>
                    <w:ins w:id="3734" w:author="Daniel Stewart" w:date="2022-02-10T09:42:00Z"/>
                  </w:rPr>
                </w:rPrChange>
              </w:rPr>
              <w:pPrChange w:id="3735" w:author="Daniel Stewart" w:date="2022-02-10T13:07:00Z">
                <w:pPr>
                  <w:pStyle w:val="Table"/>
                  <w:framePr w:hSpace="180" w:wrap="around" w:vAnchor="text" w:hAnchor="margin" w:xAlign="center" w:y="10"/>
                </w:pPr>
              </w:pPrChange>
            </w:pPr>
            <w:ins w:id="3736" w:author="Daniel Stewart" w:date="2022-02-10T09:42:00Z">
              <w:r w:rsidRPr="006B139D">
                <w:rPr>
                  <w:i/>
                  <w:iCs/>
                  <w:rPrChange w:id="3737" w:author="Daniel Stewart" w:date="2022-02-10T13:07:00Z">
                    <w:rPr/>
                  </w:rPrChange>
                </w:rPr>
                <w:t>Estimates</w:t>
              </w:r>
            </w:ins>
          </w:p>
        </w:tc>
        <w:tc>
          <w:tcPr>
            <w:tcW w:w="0" w:type="auto"/>
            <w:tcBorders>
              <w:bottom w:val="single" w:sz="6" w:space="0" w:color="auto"/>
            </w:tcBorders>
            <w:hideMark/>
            <w:tcPrChange w:id="3738"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3739" w:author="Daniel Stewart" w:date="2022-02-10T09:42:00Z"/>
                <w:i/>
                <w:iCs/>
                <w:rPrChange w:id="3740" w:author="Daniel Stewart" w:date="2022-02-10T13:07:00Z">
                  <w:rPr>
                    <w:ins w:id="3741" w:author="Daniel Stewart" w:date="2022-02-10T09:42:00Z"/>
                  </w:rPr>
                </w:rPrChange>
              </w:rPr>
              <w:pPrChange w:id="3742" w:author="Daniel Stewart" w:date="2022-02-10T13:07:00Z">
                <w:pPr>
                  <w:pStyle w:val="Table"/>
                  <w:framePr w:hSpace="180" w:wrap="around" w:vAnchor="text" w:hAnchor="margin" w:xAlign="center" w:y="10"/>
                </w:pPr>
              </w:pPrChange>
            </w:pPr>
            <w:ins w:id="3743" w:author="Daniel Stewart" w:date="2022-02-10T09:42:00Z">
              <w:r w:rsidRPr="006B139D">
                <w:rPr>
                  <w:i/>
                  <w:iCs/>
                  <w:rPrChange w:id="3744" w:author="Daniel Stewart" w:date="2022-02-10T13:07:00Z">
                    <w:rPr/>
                  </w:rPrChange>
                </w:rPr>
                <w:t>CI</w:t>
              </w:r>
            </w:ins>
          </w:p>
        </w:tc>
        <w:tc>
          <w:tcPr>
            <w:tcW w:w="0" w:type="auto"/>
            <w:tcBorders>
              <w:bottom w:val="single" w:sz="6" w:space="0" w:color="auto"/>
            </w:tcBorders>
            <w:hideMark/>
            <w:tcPrChange w:id="3745"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3746" w:author="Daniel Stewart" w:date="2022-02-10T09:42:00Z"/>
                <w:i/>
                <w:iCs/>
                <w:rPrChange w:id="3747" w:author="Daniel Stewart" w:date="2022-02-10T13:07:00Z">
                  <w:rPr>
                    <w:ins w:id="3748" w:author="Daniel Stewart" w:date="2022-02-10T09:42:00Z"/>
                  </w:rPr>
                </w:rPrChange>
              </w:rPr>
              <w:pPrChange w:id="3749" w:author="Daniel Stewart" w:date="2022-02-10T13:07:00Z">
                <w:pPr>
                  <w:pStyle w:val="Table"/>
                  <w:framePr w:hSpace="180" w:wrap="around" w:vAnchor="text" w:hAnchor="margin" w:xAlign="center" w:y="10"/>
                </w:pPr>
              </w:pPrChange>
            </w:pPr>
            <w:ins w:id="3750" w:author="Daniel Stewart" w:date="2022-02-10T09:42:00Z">
              <w:r w:rsidRPr="006B139D">
                <w:rPr>
                  <w:i/>
                  <w:iCs/>
                  <w:rPrChange w:id="3751" w:author="Daniel Stewart" w:date="2022-02-10T13:07:00Z">
                    <w:rPr/>
                  </w:rPrChange>
                </w:rPr>
                <w:t>p</w:t>
              </w:r>
            </w:ins>
          </w:p>
        </w:tc>
      </w:tr>
      <w:tr w:rsidR="00D95039" w14:paraId="50DF11BD" w14:textId="77777777" w:rsidTr="006B139D">
        <w:trPr>
          <w:trHeight w:hRule="exact" w:val="340"/>
          <w:ins w:id="3752" w:author="Daniel Stewart" w:date="2022-02-10T09:42:00Z"/>
          <w:trPrChange w:id="3753" w:author="Daniel Stewart" w:date="2022-02-10T13:06:00Z">
            <w:trPr>
              <w:trHeight w:hRule="exact" w:val="340"/>
            </w:trPr>
          </w:trPrChange>
        </w:trPr>
        <w:tc>
          <w:tcPr>
            <w:tcW w:w="0" w:type="auto"/>
            <w:tcMar>
              <w:top w:w="113" w:type="dxa"/>
              <w:left w:w="113" w:type="dxa"/>
              <w:bottom w:w="113" w:type="dxa"/>
              <w:right w:w="113" w:type="dxa"/>
            </w:tcMar>
            <w:hideMark/>
            <w:tcPrChange w:id="3754"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3755" w:author="Daniel Stewart" w:date="2022-02-10T09:42:00Z"/>
              </w:rPr>
            </w:pPr>
            <w:ins w:id="3756" w:author="Daniel Stewart" w:date="2022-02-10T09:42:00Z">
              <w:r>
                <w:t>(Intercept)</w:t>
              </w:r>
            </w:ins>
          </w:p>
        </w:tc>
        <w:tc>
          <w:tcPr>
            <w:tcW w:w="0" w:type="auto"/>
            <w:tcMar>
              <w:top w:w="113" w:type="dxa"/>
              <w:left w:w="113" w:type="dxa"/>
              <w:bottom w:w="113" w:type="dxa"/>
              <w:right w:w="113" w:type="dxa"/>
            </w:tcMar>
            <w:hideMark/>
            <w:tcPrChange w:id="3757"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3758" w:author="Daniel Stewart" w:date="2022-02-10T09:42:00Z"/>
              </w:rPr>
              <w:pPrChange w:id="3759" w:author="Daniel Stewart" w:date="2022-02-10T13:07:00Z">
                <w:pPr>
                  <w:pStyle w:val="Table"/>
                  <w:framePr w:hSpace="180" w:wrap="around" w:vAnchor="text" w:hAnchor="margin" w:xAlign="center" w:y="10"/>
                </w:pPr>
              </w:pPrChange>
            </w:pPr>
            <w:ins w:id="3760" w:author="Daniel Stewart" w:date="2022-02-10T09:42:00Z">
              <w:r>
                <w:t>2.15</w:t>
              </w:r>
            </w:ins>
          </w:p>
        </w:tc>
        <w:tc>
          <w:tcPr>
            <w:tcW w:w="0" w:type="auto"/>
            <w:tcMar>
              <w:top w:w="113" w:type="dxa"/>
              <w:left w:w="113" w:type="dxa"/>
              <w:bottom w:w="113" w:type="dxa"/>
              <w:right w:w="113" w:type="dxa"/>
            </w:tcMar>
            <w:hideMark/>
            <w:tcPrChange w:id="3761"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3762" w:author="Daniel Stewart" w:date="2022-02-10T09:42:00Z"/>
              </w:rPr>
              <w:pPrChange w:id="3763" w:author="Daniel Stewart" w:date="2022-02-10T13:07:00Z">
                <w:pPr>
                  <w:pStyle w:val="Table"/>
                  <w:framePr w:hSpace="180" w:wrap="around" w:vAnchor="text" w:hAnchor="margin" w:xAlign="center" w:y="10"/>
                </w:pPr>
              </w:pPrChange>
            </w:pPr>
            <w:ins w:id="3764" w:author="Daniel Stewart" w:date="2022-02-10T09:42:00Z">
              <w:r>
                <w:t>0.88 – 3.41</w:t>
              </w:r>
            </w:ins>
          </w:p>
        </w:tc>
        <w:tc>
          <w:tcPr>
            <w:tcW w:w="0" w:type="auto"/>
            <w:tcMar>
              <w:top w:w="113" w:type="dxa"/>
              <w:left w:w="113" w:type="dxa"/>
              <w:bottom w:w="113" w:type="dxa"/>
              <w:right w:w="113" w:type="dxa"/>
            </w:tcMar>
            <w:hideMark/>
            <w:tcPrChange w:id="3765"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3766" w:author="Daniel Stewart" w:date="2022-02-10T09:42:00Z"/>
              </w:rPr>
              <w:pPrChange w:id="3767" w:author="Daniel Stewart" w:date="2022-02-10T13:07:00Z">
                <w:pPr>
                  <w:pStyle w:val="Table"/>
                  <w:framePr w:hSpace="180" w:wrap="around" w:vAnchor="text" w:hAnchor="margin" w:xAlign="center" w:y="10"/>
                </w:pPr>
              </w:pPrChange>
            </w:pPr>
            <w:ins w:id="3768" w:author="Daniel Stewart" w:date="2022-02-10T09:42:00Z">
              <w:r>
                <w:rPr>
                  <w:rStyle w:val="Strong"/>
                  <w:rFonts w:eastAsiaTheme="majorEastAsia"/>
                </w:rPr>
                <w:t>0.001</w:t>
              </w:r>
            </w:ins>
          </w:p>
        </w:tc>
      </w:tr>
      <w:tr w:rsidR="00D95039" w14:paraId="2C419308" w14:textId="77777777" w:rsidTr="006B139D">
        <w:trPr>
          <w:trHeight w:hRule="exact" w:val="340"/>
          <w:ins w:id="3769" w:author="Daniel Stewart" w:date="2022-02-10T09:42:00Z"/>
          <w:trPrChange w:id="3770" w:author="Daniel Stewart" w:date="2022-02-10T13:06:00Z">
            <w:trPr>
              <w:trHeight w:hRule="exact" w:val="340"/>
            </w:trPr>
          </w:trPrChange>
        </w:trPr>
        <w:tc>
          <w:tcPr>
            <w:tcW w:w="0" w:type="auto"/>
            <w:tcMar>
              <w:top w:w="113" w:type="dxa"/>
              <w:left w:w="113" w:type="dxa"/>
              <w:bottom w:w="113" w:type="dxa"/>
              <w:right w:w="113" w:type="dxa"/>
            </w:tcMar>
            <w:hideMark/>
            <w:tcPrChange w:id="3771"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3772" w:author="Daniel Stewart" w:date="2022-02-10T09:42:00Z"/>
              </w:rPr>
            </w:pPr>
            <w:ins w:id="3773" w:author="Daniel Stewart" w:date="2022-02-10T10:02:00Z">
              <w:r>
                <w:t xml:space="preserve">Closed </w:t>
              </w:r>
            </w:ins>
            <w:ins w:id="3774" w:author="Daniel Stewart" w:date="2022-02-10T13:06:00Z">
              <w:r w:rsidR="006B139D">
                <w:t>e</w:t>
              </w:r>
            </w:ins>
            <w:ins w:id="3775" w:author="Daniel Stewart" w:date="2022-02-10T10:02:00Z">
              <w:r>
                <w:t>mbayment</w:t>
              </w:r>
            </w:ins>
            <w:ins w:id="3776" w:author="Daniel Stewart" w:date="2022-02-10T09:42:00Z">
              <w:r w:rsidR="00E90451">
                <w:t xml:space="preserve"> [Yes]</w:t>
              </w:r>
            </w:ins>
          </w:p>
        </w:tc>
        <w:tc>
          <w:tcPr>
            <w:tcW w:w="0" w:type="auto"/>
            <w:tcMar>
              <w:top w:w="113" w:type="dxa"/>
              <w:left w:w="113" w:type="dxa"/>
              <w:bottom w:w="113" w:type="dxa"/>
              <w:right w:w="113" w:type="dxa"/>
            </w:tcMar>
            <w:hideMark/>
            <w:tcPrChange w:id="3777"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3778" w:author="Daniel Stewart" w:date="2022-02-10T09:42:00Z"/>
              </w:rPr>
              <w:pPrChange w:id="3779" w:author="Daniel Stewart" w:date="2022-02-10T13:07:00Z">
                <w:pPr>
                  <w:pStyle w:val="Table"/>
                  <w:framePr w:hSpace="180" w:wrap="around" w:vAnchor="text" w:hAnchor="margin" w:xAlign="center" w:y="10"/>
                </w:pPr>
              </w:pPrChange>
            </w:pPr>
            <w:ins w:id="3780" w:author="Daniel Stewart" w:date="2022-02-10T09:42:00Z">
              <w:r>
                <w:t>-1.45</w:t>
              </w:r>
            </w:ins>
          </w:p>
        </w:tc>
        <w:tc>
          <w:tcPr>
            <w:tcW w:w="0" w:type="auto"/>
            <w:tcMar>
              <w:top w:w="113" w:type="dxa"/>
              <w:left w:w="113" w:type="dxa"/>
              <w:bottom w:w="113" w:type="dxa"/>
              <w:right w:w="113" w:type="dxa"/>
            </w:tcMar>
            <w:hideMark/>
            <w:tcPrChange w:id="3781"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3782" w:author="Daniel Stewart" w:date="2022-02-10T09:42:00Z"/>
              </w:rPr>
              <w:pPrChange w:id="3783" w:author="Daniel Stewart" w:date="2022-02-10T13:07:00Z">
                <w:pPr>
                  <w:pStyle w:val="Table"/>
                  <w:framePr w:hSpace="180" w:wrap="around" w:vAnchor="text" w:hAnchor="margin" w:xAlign="center" w:y="10"/>
                </w:pPr>
              </w:pPrChange>
            </w:pPr>
            <w:ins w:id="3784" w:author="Daniel Stewart" w:date="2022-02-10T09:42:00Z">
              <w:r>
                <w:t>-2.29 – -0.61</w:t>
              </w:r>
            </w:ins>
          </w:p>
        </w:tc>
        <w:tc>
          <w:tcPr>
            <w:tcW w:w="0" w:type="auto"/>
            <w:tcMar>
              <w:top w:w="113" w:type="dxa"/>
              <w:left w:w="113" w:type="dxa"/>
              <w:bottom w:w="113" w:type="dxa"/>
              <w:right w:w="113" w:type="dxa"/>
            </w:tcMar>
            <w:hideMark/>
            <w:tcPrChange w:id="3785"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3786" w:author="Daniel Stewart" w:date="2022-02-10T09:42:00Z"/>
              </w:rPr>
              <w:pPrChange w:id="3787" w:author="Daniel Stewart" w:date="2022-02-10T13:07:00Z">
                <w:pPr>
                  <w:pStyle w:val="Table"/>
                  <w:framePr w:hSpace="180" w:wrap="around" w:vAnchor="text" w:hAnchor="margin" w:xAlign="center" w:y="10"/>
                </w:pPr>
              </w:pPrChange>
            </w:pPr>
            <w:ins w:id="3788" w:author="Daniel Stewart" w:date="2022-02-10T09:42:00Z">
              <w:r>
                <w:rPr>
                  <w:rStyle w:val="Strong"/>
                  <w:rFonts w:eastAsiaTheme="majorEastAsia"/>
                </w:rPr>
                <w:t>0.001</w:t>
              </w:r>
            </w:ins>
          </w:p>
        </w:tc>
      </w:tr>
      <w:tr w:rsidR="00D95039" w14:paraId="183E60EC" w14:textId="77777777" w:rsidTr="006B139D">
        <w:trPr>
          <w:trHeight w:hRule="exact" w:val="340"/>
          <w:ins w:id="3789" w:author="Daniel Stewart" w:date="2022-02-10T09:42:00Z"/>
          <w:trPrChange w:id="3790" w:author="Daniel Stewart" w:date="2022-02-10T13:06:00Z">
            <w:trPr>
              <w:trHeight w:hRule="exact" w:val="340"/>
            </w:trPr>
          </w:trPrChange>
        </w:trPr>
        <w:tc>
          <w:tcPr>
            <w:tcW w:w="0" w:type="auto"/>
            <w:tcMar>
              <w:top w:w="113" w:type="dxa"/>
              <w:left w:w="113" w:type="dxa"/>
              <w:bottom w:w="113" w:type="dxa"/>
              <w:right w:w="113" w:type="dxa"/>
            </w:tcMar>
            <w:hideMark/>
            <w:tcPrChange w:id="3791"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3792" w:author="Daniel Stewart" w:date="2022-02-10T09:42:00Z"/>
              </w:rPr>
            </w:pPr>
            <w:ins w:id="3793" w:author="Daniel Stewart" w:date="2022-02-10T10:02:00Z">
              <w:r>
                <w:t xml:space="preserve">River </w:t>
              </w:r>
            </w:ins>
            <w:ins w:id="3794" w:author="Daniel Stewart" w:date="2022-02-10T10:04:00Z">
              <w:r>
                <w:t>a</w:t>
              </w:r>
            </w:ins>
            <w:ins w:id="3795" w:author="Daniel Stewart" w:date="2022-02-10T10:02:00Z">
              <w:r>
                <w:t>rm</w:t>
              </w:r>
            </w:ins>
            <w:ins w:id="3796" w:author="Daniel Stewart" w:date="2022-02-10T09:42:00Z">
              <w:r w:rsidR="00E90451">
                <w:t xml:space="preserve"> [North]</w:t>
              </w:r>
            </w:ins>
          </w:p>
        </w:tc>
        <w:tc>
          <w:tcPr>
            <w:tcW w:w="0" w:type="auto"/>
            <w:tcMar>
              <w:top w:w="113" w:type="dxa"/>
              <w:left w:w="113" w:type="dxa"/>
              <w:bottom w:w="113" w:type="dxa"/>
              <w:right w:w="113" w:type="dxa"/>
            </w:tcMar>
            <w:hideMark/>
            <w:tcPrChange w:id="3797"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3798" w:author="Daniel Stewart" w:date="2022-02-10T09:42:00Z"/>
              </w:rPr>
              <w:pPrChange w:id="3799" w:author="Daniel Stewart" w:date="2022-02-10T13:07:00Z">
                <w:pPr>
                  <w:pStyle w:val="Table"/>
                  <w:framePr w:hSpace="180" w:wrap="around" w:vAnchor="text" w:hAnchor="margin" w:xAlign="center" w:y="10"/>
                </w:pPr>
              </w:pPrChange>
            </w:pPr>
            <w:ins w:id="3800" w:author="Daniel Stewart" w:date="2022-02-10T09:42:00Z">
              <w:r>
                <w:t>0.25</w:t>
              </w:r>
            </w:ins>
          </w:p>
        </w:tc>
        <w:tc>
          <w:tcPr>
            <w:tcW w:w="0" w:type="auto"/>
            <w:tcMar>
              <w:top w:w="113" w:type="dxa"/>
              <w:left w:w="113" w:type="dxa"/>
              <w:bottom w:w="113" w:type="dxa"/>
              <w:right w:w="113" w:type="dxa"/>
            </w:tcMar>
            <w:hideMark/>
            <w:tcPrChange w:id="3801"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3802" w:author="Daniel Stewart" w:date="2022-02-10T09:42:00Z"/>
              </w:rPr>
              <w:pPrChange w:id="3803" w:author="Daniel Stewart" w:date="2022-02-10T13:07:00Z">
                <w:pPr>
                  <w:pStyle w:val="Table"/>
                  <w:framePr w:hSpace="180" w:wrap="around" w:vAnchor="text" w:hAnchor="margin" w:xAlign="center" w:y="10"/>
                </w:pPr>
              </w:pPrChange>
            </w:pPr>
            <w:ins w:id="3804" w:author="Daniel Stewart" w:date="2022-02-10T09:42:00Z">
              <w:r>
                <w:t>-0.39 – 0.89</w:t>
              </w:r>
            </w:ins>
          </w:p>
        </w:tc>
        <w:tc>
          <w:tcPr>
            <w:tcW w:w="0" w:type="auto"/>
            <w:tcMar>
              <w:top w:w="113" w:type="dxa"/>
              <w:left w:w="113" w:type="dxa"/>
              <w:bottom w:w="113" w:type="dxa"/>
              <w:right w:w="113" w:type="dxa"/>
            </w:tcMar>
            <w:hideMark/>
            <w:tcPrChange w:id="3805"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3806" w:author="Daniel Stewart" w:date="2022-02-10T09:42:00Z"/>
              </w:rPr>
              <w:pPrChange w:id="3807" w:author="Daniel Stewart" w:date="2022-02-10T13:07:00Z">
                <w:pPr>
                  <w:pStyle w:val="Table"/>
                  <w:framePr w:hSpace="180" w:wrap="around" w:vAnchor="text" w:hAnchor="margin" w:xAlign="center" w:y="10"/>
                </w:pPr>
              </w:pPrChange>
            </w:pPr>
            <w:ins w:id="3808" w:author="Daniel Stewart" w:date="2022-02-10T09:42:00Z">
              <w:r>
                <w:t>0.443</w:t>
              </w:r>
            </w:ins>
          </w:p>
        </w:tc>
      </w:tr>
      <w:tr w:rsidR="00D95039" w14:paraId="796DF1CB" w14:textId="77777777" w:rsidTr="006B139D">
        <w:trPr>
          <w:trHeight w:hRule="exact" w:val="340"/>
          <w:ins w:id="3809" w:author="Daniel Stewart" w:date="2022-02-10T09:42:00Z"/>
          <w:trPrChange w:id="3810" w:author="Daniel Stewart" w:date="2022-02-10T13:06:00Z">
            <w:trPr>
              <w:trHeight w:hRule="exact" w:val="340"/>
            </w:trPr>
          </w:trPrChange>
        </w:trPr>
        <w:tc>
          <w:tcPr>
            <w:tcW w:w="0" w:type="auto"/>
            <w:tcMar>
              <w:top w:w="113" w:type="dxa"/>
              <w:left w:w="113" w:type="dxa"/>
              <w:bottom w:w="113" w:type="dxa"/>
              <w:right w:w="113" w:type="dxa"/>
            </w:tcMar>
            <w:hideMark/>
            <w:tcPrChange w:id="3811"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3812" w:author="Daniel Stewart" w:date="2022-02-10T09:42:00Z"/>
              </w:rPr>
            </w:pPr>
            <w:ins w:id="3813" w:author="Daniel Stewart" w:date="2022-02-10T09:42:00Z">
              <w:r>
                <w:t>R</w:t>
              </w:r>
            </w:ins>
            <w:ins w:id="3814" w:author="Daniel Stewart" w:date="2022-02-10T10:02:00Z">
              <w:r w:rsidR="002A152D">
                <w:t xml:space="preserve">eference </w:t>
              </w:r>
            </w:ins>
            <w:ins w:id="3815" w:author="Daniel Stewart" w:date="2022-02-10T10:04:00Z">
              <w:r w:rsidR="002A152D">
                <w:t>s</w:t>
              </w:r>
            </w:ins>
            <w:ins w:id="3816" w:author="Daniel Stewart" w:date="2022-02-10T10:02:00Z">
              <w:r w:rsidR="002A152D">
                <w:t>ite</w:t>
              </w:r>
            </w:ins>
            <w:ins w:id="3817" w:author="Daniel Stewart" w:date="2022-02-10T09:42:00Z">
              <w:r>
                <w:t xml:space="preserve"> [Yes]</w:t>
              </w:r>
            </w:ins>
          </w:p>
        </w:tc>
        <w:tc>
          <w:tcPr>
            <w:tcW w:w="0" w:type="auto"/>
            <w:tcMar>
              <w:top w:w="113" w:type="dxa"/>
              <w:left w:w="113" w:type="dxa"/>
              <w:bottom w:w="113" w:type="dxa"/>
              <w:right w:w="113" w:type="dxa"/>
            </w:tcMar>
            <w:hideMark/>
            <w:tcPrChange w:id="3818"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3819" w:author="Daniel Stewart" w:date="2022-02-10T09:42:00Z"/>
              </w:rPr>
              <w:pPrChange w:id="3820" w:author="Daniel Stewart" w:date="2022-02-10T13:07:00Z">
                <w:pPr>
                  <w:pStyle w:val="Table"/>
                  <w:framePr w:hSpace="180" w:wrap="around" w:vAnchor="text" w:hAnchor="margin" w:xAlign="center" w:y="10"/>
                </w:pPr>
              </w:pPrChange>
            </w:pPr>
            <w:ins w:id="3821" w:author="Daniel Stewart" w:date="2022-02-10T09:42:00Z">
              <w:r>
                <w:t>-0.02</w:t>
              </w:r>
            </w:ins>
          </w:p>
        </w:tc>
        <w:tc>
          <w:tcPr>
            <w:tcW w:w="0" w:type="auto"/>
            <w:tcMar>
              <w:top w:w="113" w:type="dxa"/>
              <w:left w:w="113" w:type="dxa"/>
              <w:bottom w:w="113" w:type="dxa"/>
              <w:right w:w="113" w:type="dxa"/>
            </w:tcMar>
            <w:hideMark/>
            <w:tcPrChange w:id="3822"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3823" w:author="Daniel Stewart" w:date="2022-02-10T09:42:00Z"/>
              </w:rPr>
              <w:pPrChange w:id="3824" w:author="Daniel Stewart" w:date="2022-02-10T13:07:00Z">
                <w:pPr>
                  <w:pStyle w:val="Table"/>
                  <w:framePr w:hSpace="180" w:wrap="around" w:vAnchor="text" w:hAnchor="margin" w:xAlign="center" w:y="10"/>
                </w:pPr>
              </w:pPrChange>
            </w:pPr>
            <w:ins w:id="3825" w:author="Daniel Stewart" w:date="2022-02-10T09:42:00Z">
              <w:r>
                <w:t>-0.74 – 0.70</w:t>
              </w:r>
            </w:ins>
          </w:p>
        </w:tc>
        <w:tc>
          <w:tcPr>
            <w:tcW w:w="0" w:type="auto"/>
            <w:tcMar>
              <w:top w:w="113" w:type="dxa"/>
              <w:left w:w="113" w:type="dxa"/>
              <w:bottom w:w="113" w:type="dxa"/>
              <w:right w:w="113" w:type="dxa"/>
            </w:tcMar>
            <w:hideMark/>
            <w:tcPrChange w:id="3826"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3827" w:author="Daniel Stewart" w:date="2022-02-10T09:42:00Z"/>
              </w:rPr>
              <w:pPrChange w:id="3828" w:author="Daniel Stewart" w:date="2022-02-10T13:07:00Z">
                <w:pPr>
                  <w:pStyle w:val="Table"/>
                  <w:framePr w:hSpace="180" w:wrap="around" w:vAnchor="text" w:hAnchor="margin" w:xAlign="center" w:y="10"/>
                </w:pPr>
              </w:pPrChange>
            </w:pPr>
            <w:ins w:id="3829" w:author="Daniel Stewart" w:date="2022-02-10T09:42:00Z">
              <w:r>
                <w:t>0.955</w:t>
              </w:r>
            </w:ins>
          </w:p>
        </w:tc>
      </w:tr>
      <w:tr w:rsidR="00D95039" w14:paraId="7DF2A95A" w14:textId="77777777" w:rsidTr="006B139D">
        <w:trPr>
          <w:trHeight w:hRule="exact" w:val="340"/>
          <w:ins w:id="3830" w:author="Daniel Stewart" w:date="2022-02-10T09:42:00Z"/>
          <w:trPrChange w:id="3831" w:author="Daniel Stewart" w:date="2022-02-10T13:06:00Z">
            <w:trPr>
              <w:trHeight w:hRule="exact" w:val="340"/>
            </w:trPr>
          </w:trPrChange>
        </w:trPr>
        <w:tc>
          <w:tcPr>
            <w:tcW w:w="0" w:type="auto"/>
            <w:tcMar>
              <w:top w:w="113" w:type="dxa"/>
              <w:left w:w="113" w:type="dxa"/>
              <w:bottom w:w="113" w:type="dxa"/>
              <w:right w:w="113" w:type="dxa"/>
            </w:tcMar>
            <w:hideMark/>
            <w:tcPrChange w:id="3832"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3833" w:author="Daniel Stewart" w:date="2022-02-10T09:42:00Z"/>
              </w:rPr>
            </w:pPr>
            <w:ins w:id="3834" w:author="Daniel Stewart" w:date="2022-02-10T10:03:00Z">
              <w:r>
                <w:t xml:space="preserve">Channel </w:t>
              </w:r>
            </w:ins>
            <w:ins w:id="3835" w:author="Daniel Stewart" w:date="2022-02-10T10:04:00Z">
              <w:r>
                <w:t>p</w:t>
              </w:r>
            </w:ins>
            <w:ins w:id="3836" w:author="Daniel Stewart" w:date="2022-02-10T10:03:00Z">
              <w:r>
                <w:t>roximity (m)</w:t>
              </w:r>
            </w:ins>
          </w:p>
        </w:tc>
        <w:tc>
          <w:tcPr>
            <w:tcW w:w="0" w:type="auto"/>
            <w:tcMar>
              <w:top w:w="113" w:type="dxa"/>
              <w:left w:w="113" w:type="dxa"/>
              <w:bottom w:w="113" w:type="dxa"/>
              <w:right w:w="113" w:type="dxa"/>
            </w:tcMar>
            <w:hideMark/>
            <w:tcPrChange w:id="3837"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3838" w:author="Daniel Stewart" w:date="2022-02-10T09:42:00Z"/>
              </w:rPr>
              <w:pPrChange w:id="3839" w:author="Daniel Stewart" w:date="2022-02-10T13:07:00Z">
                <w:pPr>
                  <w:pStyle w:val="Table"/>
                  <w:framePr w:hSpace="180" w:wrap="around" w:vAnchor="text" w:hAnchor="margin" w:xAlign="center" w:y="10"/>
                </w:pPr>
              </w:pPrChange>
            </w:pPr>
            <w:ins w:id="3840" w:author="Daniel Stewart" w:date="2022-02-10T09:42:00Z">
              <w:r>
                <w:t>0.00</w:t>
              </w:r>
            </w:ins>
          </w:p>
        </w:tc>
        <w:tc>
          <w:tcPr>
            <w:tcW w:w="0" w:type="auto"/>
            <w:tcMar>
              <w:top w:w="113" w:type="dxa"/>
              <w:left w:w="113" w:type="dxa"/>
              <w:bottom w:w="113" w:type="dxa"/>
              <w:right w:w="113" w:type="dxa"/>
            </w:tcMar>
            <w:hideMark/>
            <w:tcPrChange w:id="3841"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3842" w:author="Daniel Stewart" w:date="2022-02-10T09:42:00Z"/>
              </w:rPr>
              <w:pPrChange w:id="3843" w:author="Daniel Stewart" w:date="2022-02-10T13:07:00Z">
                <w:pPr>
                  <w:pStyle w:val="Table"/>
                  <w:framePr w:hSpace="180" w:wrap="around" w:vAnchor="text" w:hAnchor="margin" w:xAlign="center" w:y="10"/>
                </w:pPr>
              </w:pPrChange>
            </w:pPr>
            <w:ins w:id="3844" w:author="Daniel Stewart" w:date="2022-02-10T09:42:00Z">
              <w:r>
                <w:t>-0.00 – 0.01</w:t>
              </w:r>
            </w:ins>
          </w:p>
        </w:tc>
        <w:tc>
          <w:tcPr>
            <w:tcW w:w="0" w:type="auto"/>
            <w:tcMar>
              <w:top w:w="113" w:type="dxa"/>
              <w:left w:w="113" w:type="dxa"/>
              <w:bottom w:w="113" w:type="dxa"/>
              <w:right w:w="113" w:type="dxa"/>
            </w:tcMar>
            <w:hideMark/>
            <w:tcPrChange w:id="3845"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3846" w:author="Daniel Stewart" w:date="2022-02-10T09:42:00Z"/>
              </w:rPr>
              <w:pPrChange w:id="3847" w:author="Daniel Stewart" w:date="2022-02-10T13:07:00Z">
                <w:pPr>
                  <w:pStyle w:val="Table"/>
                  <w:framePr w:hSpace="180" w:wrap="around" w:vAnchor="text" w:hAnchor="margin" w:xAlign="center" w:y="10"/>
                </w:pPr>
              </w:pPrChange>
            </w:pPr>
            <w:ins w:id="3848" w:author="Daniel Stewart" w:date="2022-02-10T09:42:00Z">
              <w:r>
                <w:t>0.126</w:t>
              </w:r>
            </w:ins>
          </w:p>
        </w:tc>
      </w:tr>
      <w:tr w:rsidR="00D95039" w14:paraId="79545E08" w14:textId="77777777" w:rsidTr="006B139D">
        <w:trPr>
          <w:trHeight w:hRule="exact" w:val="340"/>
          <w:ins w:id="3849" w:author="Daniel Stewart" w:date="2022-02-10T09:42:00Z"/>
          <w:trPrChange w:id="3850" w:author="Daniel Stewart" w:date="2022-02-10T13:06:00Z">
            <w:trPr>
              <w:trHeight w:hRule="exact" w:val="340"/>
            </w:trPr>
          </w:trPrChange>
        </w:trPr>
        <w:tc>
          <w:tcPr>
            <w:tcW w:w="0" w:type="auto"/>
            <w:tcMar>
              <w:top w:w="113" w:type="dxa"/>
              <w:left w:w="113" w:type="dxa"/>
              <w:bottom w:w="113" w:type="dxa"/>
              <w:right w:w="113" w:type="dxa"/>
            </w:tcMar>
            <w:hideMark/>
            <w:tcPrChange w:id="3851"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3852" w:author="Daniel Stewart" w:date="2022-02-10T09:42:00Z"/>
              </w:rPr>
            </w:pPr>
            <w:ins w:id="3853" w:author="Daniel Stewart" w:date="2022-02-10T10:04:00Z">
              <w:r>
                <w:t>Distance upriver (km)</w:t>
              </w:r>
            </w:ins>
          </w:p>
        </w:tc>
        <w:tc>
          <w:tcPr>
            <w:tcW w:w="0" w:type="auto"/>
            <w:tcMar>
              <w:top w:w="113" w:type="dxa"/>
              <w:left w:w="113" w:type="dxa"/>
              <w:bottom w:w="113" w:type="dxa"/>
              <w:right w:w="113" w:type="dxa"/>
            </w:tcMar>
            <w:hideMark/>
            <w:tcPrChange w:id="3854"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3855" w:author="Daniel Stewart" w:date="2022-02-10T09:42:00Z"/>
              </w:rPr>
              <w:pPrChange w:id="3856" w:author="Daniel Stewart" w:date="2022-02-10T13:07:00Z">
                <w:pPr>
                  <w:pStyle w:val="Table"/>
                  <w:framePr w:hSpace="180" w:wrap="around" w:vAnchor="text" w:hAnchor="margin" w:xAlign="center" w:y="10"/>
                </w:pPr>
              </w:pPrChange>
            </w:pPr>
            <w:ins w:id="3857" w:author="Daniel Stewart" w:date="2022-02-10T09:42:00Z">
              <w:r>
                <w:t>0.06</w:t>
              </w:r>
            </w:ins>
          </w:p>
        </w:tc>
        <w:tc>
          <w:tcPr>
            <w:tcW w:w="0" w:type="auto"/>
            <w:tcMar>
              <w:top w:w="113" w:type="dxa"/>
              <w:left w:w="113" w:type="dxa"/>
              <w:bottom w:w="113" w:type="dxa"/>
              <w:right w:w="113" w:type="dxa"/>
            </w:tcMar>
            <w:hideMark/>
            <w:tcPrChange w:id="3858"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3859" w:author="Daniel Stewart" w:date="2022-02-10T09:42:00Z"/>
              </w:rPr>
              <w:pPrChange w:id="3860" w:author="Daniel Stewart" w:date="2022-02-10T13:07:00Z">
                <w:pPr>
                  <w:pStyle w:val="Table"/>
                  <w:framePr w:hSpace="180" w:wrap="around" w:vAnchor="text" w:hAnchor="margin" w:xAlign="center" w:y="10"/>
                </w:pPr>
              </w:pPrChange>
            </w:pPr>
            <w:ins w:id="3861" w:author="Daniel Stewart" w:date="2022-02-10T09:42:00Z">
              <w:r>
                <w:t>0.01 – 0.11</w:t>
              </w:r>
            </w:ins>
          </w:p>
        </w:tc>
        <w:tc>
          <w:tcPr>
            <w:tcW w:w="0" w:type="auto"/>
            <w:tcMar>
              <w:top w:w="113" w:type="dxa"/>
              <w:left w:w="113" w:type="dxa"/>
              <w:bottom w:w="113" w:type="dxa"/>
              <w:right w:w="113" w:type="dxa"/>
            </w:tcMar>
            <w:hideMark/>
            <w:tcPrChange w:id="3862"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3863" w:author="Daniel Stewart" w:date="2022-02-10T09:42:00Z"/>
              </w:rPr>
              <w:pPrChange w:id="3864" w:author="Daniel Stewart" w:date="2022-02-10T13:07:00Z">
                <w:pPr>
                  <w:pStyle w:val="Table"/>
                  <w:framePr w:hSpace="180" w:wrap="around" w:vAnchor="text" w:hAnchor="margin" w:xAlign="center" w:y="10"/>
                </w:pPr>
              </w:pPrChange>
            </w:pPr>
            <w:ins w:id="3865" w:author="Daniel Stewart" w:date="2022-02-10T09:42:00Z">
              <w:r>
                <w:rPr>
                  <w:rStyle w:val="Strong"/>
                  <w:rFonts w:eastAsiaTheme="majorEastAsia"/>
                </w:rPr>
                <w:t>0.021</w:t>
              </w:r>
            </w:ins>
          </w:p>
        </w:tc>
      </w:tr>
      <w:tr w:rsidR="00D95039" w14:paraId="224A822E" w14:textId="77777777" w:rsidTr="006B139D">
        <w:trPr>
          <w:trHeight w:hRule="exact" w:val="340"/>
          <w:ins w:id="3866" w:author="Daniel Stewart" w:date="2022-02-10T09:42:00Z"/>
          <w:trPrChange w:id="3867" w:author="Daniel Stewart" w:date="2022-02-10T13:06:00Z">
            <w:trPr>
              <w:trHeight w:hRule="exact" w:val="340"/>
            </w:trPr>
          </w:trPrChange>
        </w:trPr>
        <w:tc>
          <w:tcPr>
            <w:tcW w:w="0" w:type="auto"/>
            <w:tcMar>
              <w:top w:w="113" w:type="dxa"/>
              <w:left w:w="113" w:type="dxa"/>
              <w:bottom w:w="113" w:type="dxa"/>
              <w:right w:w="113" w:type="dxa"/>
            </w:tcMar>
            <w:hideMark/>
            <w:tcPrChange w:id="3868"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3869" w:author="Daniel Stewart" w:date="2022-02-10T09:42:00Z"/>
              </w:rPr>
            </w:pPr>
            <w:ins w:id="3870" w:author="Daniel Stewart" w:date="2022-02-10T10:04:00Z">
              <w:r>
                <w:t>Elevation (m)</w:t>
              </w:r>
            </w:ins>
          </w:p>
        </w:tc>
        <w:tc>
          <w:tcPr>
            <w:tcW w:w="0" w:type="auto"/>
            <w:tcMar>
              <w:top w:w="113" w:type="dxa"/>
              <w:left w:w="113" w:type="dxa"/>
              <w:bottom w:w="113" w:type="dxa"/>
              <w:right w:w="113" w:type="dxa"/>
            </w:tcMar>
            <w:hideMark/>
            <w:tcPrChange w:id="3871"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3872" w:author="Daniel Stewart" w:date="2022-02-10T09:42:00Z"/>
              </w:rPr>
              <w:pPrChange w:id="3873" w:author="Daniel Stewart" w:date="2022-02-10T13:07:00Z">
                <w:pPr>
                  <w:pStyle w:val="Table"/>
                  <w:framePr w:hSpace="180" w:wrap="around" w:vAnchor="text" w:hAnchor="margin" w:xAlign="center" w:y="10"/>
                </w:pPr>
              </w:pPrChange>
            </w:pPr>
            <w:ins w:id="3874" w:author="Daniel Stewart" w:date="2022-02-10T09:42:00Z">
              <w:r>
                <w:t>0.85</w:t>
              </w:r>
            </w:ins>
          </w:p>
        </w:tc>
        <w:tc>
          <w:tcPr>
            <w:tcW w:w="0" w:type="auto"/>
            <w:tcMar>
              <w:top w:w="113" w:type="dxa"/>
              <w:left w:w="113" w:type="dxa"/>
              <w:bottom w:w="113" w:type="dxa"/>
              <w:right w:w="113" w:type="dxa"/>
            </w:tcMar>
            <w:hideMark/>
            <w:tcPrChange w:id="3875"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3876" w:author="Daniel Stewart" w:date="2022-02-10T09:42:00Z"/>
              </w:rPr>
              <w:pPrChange w:id="3877" w:author="Daniel Stewart" w:date="2022-02-10T13:07:00Z">
                <w:pPr>
                  <w:pStyle w:val="Table"/>
                  <w:framePr w:hSpace="180" w:wrap="around" w:vAnchor="text" w:hAnchor="margin" w:xAlign="center" w:y="10"/>
                </w:pPr>
              </w:pPrChange>
            </w:pPr>
            <w:ins w:id="3878" w:author="Daniel Stewart" w:date="2022-02-10T09:42:00Z">
              <w:r>
                <w:t>0.39 – 1.31</w:t>
              </w:r>
            </w:ins>
          </w:p>
        </w:tc>
        <w:tc>
          <w:tcPr>
            <w:tcW w:w="0" w:type="auto"/>
            <w:tcMar>
              <w:top w:w="113" w:type="dxa"/>
              <w:left w:w="113" w:type="dxa"/>
              <w:bottom w:w="113" w:type="dxa"/>
              <w:right w:w="113" w:type="dxa"/>
            </w:tcMar>
            <w:hideMark/>
            <w:tcPrChange w:id="3879"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3880" w:author="Daniel Stewart" w:date="2022-02-10T09:42:00Z"/>
              </w:rPr>
              <w:pPrChange w:id="3881" w:author="Daniel Stewart" w:date="2022-02-10T13:07:00Z">
                <w:pPr>
                  <w:pStyle w:val="Table"/>
                  <w:framePr w:hSpace="180" w:wrap="around" w:vAnchor="text" w:hAnchor="margin" w:xAlign="center" w:y="10"/>
                </w:pPr>
              </w:pPrChange>
            </w:pPr>
            <w:ins w:id="3882" w:author="Daniel Stewart" w:date="2022-02-10T09:42:00Z">
              <w:r>
                <w:rPr>
                  <w:rStyle w:val="Strong"/>
                  <w:rFonts w:eastAsiaTheme="majorEastAsia"/>
                </w:rPr>
                <w:t>&lt;0.001</w:t>
              </w:r>
            </w:ins>
          </w:p>
        </w:tc>
      </w:tr>
      <w:tr w:rsidR="00D95039" w14:paraId="7B950900" w14:textId="77777777" w:rsidTr="006B139D">
        <w:trPr>
          <w:trHeight w:hRule="exact" w:val="340"/>
          <w:ins w:id="3883" w:author="Daniel Stewart" w:date="2022-02-10T09:42:00Z"/>
          <w:trPrChange w:id="3884" w:author="Daniel Stewart" w:date="2022-02-10T13:06:00Z">
            <w:trPr>
              <w:trHeight w:hRule="exact" w:val="340"/>
            </w:trPr>
          </w:trPrChange>
        </w:trPr>
        <w:tc>
          <w:tcPr>
            <w:tcW w:w="0" w:type="auto"/>
            <w:tcMar>
              <w:top w:w="113" w:type="dxa"/>
              <w:left w:w="113" w:type="dxa"/>
              <w:bottom w:w="113" w:type="dxa"/>
              <w:right w:w="113" w:type="dxa"/>
            </w:tcMar>
            <w:hideMark/>
            <w:tcPrChange w:id="3885"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3886" w:author="Daniel Stewart" w:date="2022-02-10T09:42:00Z"/>
              </w:rPr>
            </w:pPr>
            <w:ins w:id="3887" w:author="Daniel Stewart" w:date="2022-02-10T10:04:00Z">
              <w:r>
                <w:t xml:space="preserve">Distance </w:t>
              </w:r>
            </w:ins>
            <w:ins w:id="3888" w:author="Daniel Stewart" w:date="2022-02-10T13:06:00Z">
              <w:r w:rsidR="006B139D">
                <w:t>u</w:t>
              </w:r>
            </w:ins>
            <w:ins w:id="3889" w:author="Daniel Stewart" w:date="2022-02-10T10:04:00Z">
              <w:r>
                <w:t xml:space="preserve">priver: </w:t>
              </w:r>
            </w:ins>
            <w:ins w:id="3890" w:author="Daniel Stewart" w:date="2022-02-10T13:06:00Z">
              <w:r w:rsidR="006B139D">
                <w:t>e</w:t>
              </w:r>
            </w:ins>
            <w:ins w:id="3891" w:author="Daniel Stewart" w:date="2022-02-10T10:04:00Z">
              <w:r>
                <w:t>levation</w:t>
              </w:r>
            </w:ins>
          </w:p>
        </w:tc>
        <w:tc>
          <w:tcPr>
            <w:tcW w:w="0" w:type="auto"/>
            <w:tcMar>
              <w:top w:w="113" w:type="dxa"/>
              <w:left w:w="113" w:type="dxa"/>
              <w:bottom w:w="113" w:type="dxa"/>
              <w:right w:w="113" w:type="dxa"/>
            </w:tcMar>
            <w:hideMark/>
            <w:tcPrChange w:id="3892"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3893" w:author="Daniel Stewart" w:date="2022-02-10T09:42:00Z"/>
              </w:rPr>
              <w:pPrChange w:id="3894" w:author="Daniel Stewart" w:date="2022-02-10T13:07:00Z">
                <w:pPr>
                  <w:pStyle w:val="Table"/>
                  <w:framePr w:hSpace="180" w:wrap="around" w:vAnchor="text" w:hAnchor="margin" w:xAlign="center" w:y="10"/>
                </w:pPr>
              </w:pPrChange>
            </w:pPr>
            <w:ins w:id="3895" w:author="Daniel Stewart" w:date="2022-02-10T09:42:00Z">
              <w:r>
                <w:t>-0.01</w:t>
              </w:r>
            </w:ins>
          </w:p>
        </w:tc>
        <w:tc>
          <w:tcPr>
            <w:tcW w:w="0" w:type="auto"/>
            <w:tcMar>
              <w:top w:w="113" w:type="dxa"/>
              <w:left w:w="113" w:type="dxa"/>
              <w:bottom w:w="113" w:type="dxa"/>
              <w:right w:w="113" w:type="dxa"/>
            </w:tcMar>
            <w:hideMark/>
            <w:tcPrChange w:id="3896"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3897" w:author="Daniel Stewart" w:date="2022-02-10T09:42:00Z"/>
              </w:rPr>
              <w:pPrChange w:id="3898" w:author="Daniel Stewart" w:date="2022-02-10T13:07:00Z">
                <w:pPr>
                  <w:pStyle w:val="Table"/>
                  <w:framePr w:hSpace="180" w:wrap="around" w:vAnchor="text" w:hAnchor="margin" w:xAlign="center" w:y="10"/>
                </w:pPr>
              </w:pPrChange>
            </w:pPr>
            <w:ins w:id="3899" w:author="Daniel Stewart" w:date="2022-02-10T09:42:00Z">
              <w:r>
                <w:t>-0.04 – 0.02</w:t>
              </w:r>
            </w:ins>
          </w:p>
        </w:tc>
        <w:tc>
          <w:tcPr>
            <w:tcW w:w="0" w:type="auto"/>
            <w:tcMar>
              <w:top w:w="113" w:type="dxa"/>
              <w:left w:w="113" w:type="dxa"/>
              <w:bottom w:w="113" w:type="dxa"/>
              <w:right w:w="113" w:type="dxa"/>
            </w:tcMar>
            <w:hideMark/>
            <w:tcPrChange w:id="3900"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3901" w:author="Daniel Stewart" w:date="2022-02-10T09:42:00Z"/>
              </w:rPr>
              <w:pPrChange w:id="3902" w:author="Daniel Stewart" w:date="2022-02-10T13:07:00Z">
                <w:pPr>
                  <w:pStyle w:val="Table"/>
                  <w:framePr w:hSpace="180" w:wrap="around" w:vAnchor="text" w:hAnchor="margin" w:xAlign="center" w:y="10"/>
                </w:pPr>
              </w:pPrChange>
            </w:pPr>
            <w:ins w:id="3903" w:author="Daniel Stewart" w:date="2022-02-10T09:42:00Z">
              <w:r>
                <w:t>0.362</w:t>
              </w:r>
            </w:ins>
          </w:p>
        </w:tc>
      </w:tr>
      <w:tr w:rsidR="00D95039" w14:paraId="2C151DED" w14:textId="77777777" w:rsidTr="006B139D">
        <w:trPr>
          <w:trHeight w:hRule="exact" w:val="340"/>
          <w:ins w:id="3904" w:author="Daniel Stewart" w:date="2022-02-10T09:42:00Z"/>
          <w:trPrChange w:id="3905" w:author="Daniel Stewart" w:date="2022-02-10T13:06:00Z">
            <w:trPr>
              <w:trHeight w:hRule="exact" w:val="610"/>
            </w:trPr>
          </w:trPrChange>
        </w:trPr>
        <w:tc>
          <w:tcPr>
            <w:tcW w:w="0" w:type="auto"/>
            <w:gridSpan w:val="4"/>
            <w:tcMar>
              <w:top w:w="192" w:type="dxa"/>
              <w:left w:w="15" w:type="dxa"/>
              <w:bottom w:w="15" w:type="dxa"/>
              <w:right w:w="15" w:type="dxa"/>
            </w:tcMar>
            <w:hideMark/>
            <w:tcPrChange w:id="3906"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3907" w:author="Daniel Stewart" w:date="2022-02-10T09:42:00Z"/>
                <w:b/>
                <w:bCs/>
                <w:rPrChange w:id="3908" w:author="Daniel Stewart" w:date="2022-02-10T13:07:00Z">
                  <w:rPr>
                    <w:ins w:id="3909" w:author="Daniel Stewart" w:date="2022-02-10T09:42:00Z"/>
                  </w:rPr>
                </w:rPrChange>
              </w:rPr>
            </w:pPr>
            <w:ins w:id="3910" w:author="Daniel Stewart" w:date="2022-02-10T09:42:00Z">
              <w:r w:rsidRPr="006B139D">
                <w:rPr>
                  <w:b/>
                  <w:bCs/>
                  <w:rPrChange w:id="3911" w:author="Daniel Stewart" w:date="2022-02-10T13:07:00Z">
                    <w:rPr/>
                  </w:rPrChange>
                </w:rPr>
                <w:t>Random Effects</w:t>
              </w:r>
            </w:ins>
          </w:p>
        </w:tc>
      </w:tr>
      <w:tr w:rsidR="00D95039" w14:paraId="6E50107B" w14:textId="77777777" w:rsidTr="006B139D">
        <w:trPr>
          <w:trHeight w:hRule="exact" w:val="340"/>
          <w:ins w:id="3912" w:author="Daniel Stewart" w:date="2022-02-10T09:42:00Z"/>
          <w:trPrChange w:id="3913" w:author="Daniel Stewart" w:date="2022-02-10T13:06:00Z">
            <w:trPr>
              <w:trHeight w:hRule="exact" w:val="340"/>
            </w:trPr>
          </w:trPrChange>
        </w:trPr>
        <w:tc>
          <w:tcPr>
            <w:tcW w:w="0" w:type="auto"/>
            <w:tcMar>
              <w:top w:w="57" w:type="dxa"/>
              <w:left w:w="113" w:type="dxa"/>
              <w:bottom w:w="57" w:type="dxa"/>
              <w:right w:w="113" w:type="dxa"/>
            </w:tcMar>
            <w:hideMark/>
            <w:tcPrChange w:id="3914"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3915" w:author="Daniel Stewart" w:date="2022-02-10T09:42:00Z"/>
              </w:rPr>
            </w:pPr>
            <w:ins w:id="3916"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3917"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3918" w:author="Daniel Stewart" w:date="2022-02-10T09:42:00Z"/>
              </w:rPr>
            </w:pPr>
            <w:ins w:id="3919" w:author="Daniel Stewart" w:date="2022-02-10T09:42:00Z">
              <w:r>
                <w:t>3.52</w:t>
              </w:r>
            </w:ins>
          </w:p>
        </w:tc>
      </w:tr>
      <w:tr w:rsidR="00D95039" w14:paraId="2A4C4CC7" w14:textId="77777777" w:rsidTr="006B139D">
        <w:trPr>
          <w:trHeight w:hRule="exact" w:val="340"/>
          <w:ins w:id="3920" w:author="Daniel Stewart" w:date="2022-02-10T09:42:00Z"/>
          <w:trPrChange w:id="3921" w:author="Daniel Stewart" w:date="2022-02-10T13:06:00Z">
            <w:trPr>
              <w:trHeight w:hRule="exact" w:val="340"/>
            </w:trPr>
          </w:trPrChange>
        </w:trPr>
        <w:tc>
          <w:tcPr>
            <w:tcW w:w="0" w:type="auto"/>
            <w:tcMar>
              <w:top w:w="57" w:type="dxa"/>
              <w:left w:w="113" w:type="dxa"/>
              <w:bottom w:w="57" w:type="dxa"/>
              <w:right w:w="113" w:type="dxa"/>
            </w:tcMar>
            <w:hideMark/>
            <w:tcPrChange w:id="3922"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3923" w:author="Daniel Stewart" w:date="2022-02-10T09:42:00Z"/>
              </w:rPr>
            </w:pPr>
            <w:ins w:id="3924"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3925"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3926" w:author="Daniel Stewart" w:date="2022-02-10T09:42:00Z"/>
              </w:rPr>
            </w:pPr>
            <w:ins w:id="3927" w:author="Daniel Stewart" w:date="2022-02-10T09:42:00Z">
              <w:r>
                <w:t>1.67</w:t>
              </w:r>
            </w:ins>
          </w:p>
        </w:tc>
      </w:tr>
      <w:tr w:rsidR="00D95039" w14:paraId="61CA5098" w14:textId="77777777" w:rsidTr="006B139D">
        <w:trPr>
          <w:trHeight w:hRule="exact" w:val="340"/>
          <w:ins w:id="3928" w:author="Daniel Stewart" w:date="2022-02-10T09:42:00Z"/>
          <w:trPrChange w:id="3929" w:author="Daniel Stewart" w:date="2022-02-10T13:06:00Z">
            <w:trPr>
              <w:trHeight w:hRule="exact" w:val="340"/>
            </w:trPr>
          </w:trPrChange>
        </w:trPr>
        <w:tc>
          <w:tcPr>
            <w:tcW w:w="0" w:type="auto"/>
            <w:tcMar>
              <w:top w:w="57" w:type="dxa"/>
              <w:left w:w="113" w:type="dxa"/>
              <w:bottom w:w="57" w:type="dxa"/>
              <w:right w:w="113" w:type="dxa"/>
            </w:tcMar>
            <w:hideMark/>
            <w:tcPrChange w:id="3930"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3931" w:author="Daniel Stewart" w:date="2022-02-10T09:42:00Z"/>
              </w:rPr>
            </w:pPr>
            <w:ins w:id="3932"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3933"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3934" w:author="Daniel Stewart" w:date="2022-02-10T09:42:00Z"/>
              </w:rPr>
            </w:pPr>
            <w:ins w:id="3935" w:author="Daniel Stewart" w:date="2022-02-10T09:42:00Z">
              <w:r>
                <w:t>0.40</w:t>
              </w:r>
            </w:ins>
          </w:p>
        </w:tc>
      </w:tr>
      <w:tr w:rsidR="00D95039" w14:paraId="61143AC2" w14:textId="77777777" w:rsidTr="006B139D">
        <w:trPr>
          <w:trHeight w:hRule="exact" w:val="340"/>
          <w:ins w:id="3936" w:author="Daniel Stewart" w:date="2022-02-10T09:42:00Z"/>
          <w:trPrChange w:id="3937" w:author="Daniel Stewart" w:date="2022-02-10T13:06:00Z">
            <w:trPr>
              <w:trHeight w:hRule="exact" w:val="340"/>
            </w:trPr>
          </w:trPrChange>
        </w:trPr>
        <w:tc>
          <w:tcPr>
            <w:tcW w:w="0" w:type="auto"/>
            <w:tcMar>
              <w:top w:w="57" w:type="dxa"/>
              <w:left w:w="113" w:type="dxa"/>
              <w:bottom w:w="57" w:type="dxa"/>
              <w:right w:w="113" w:type="dxa"/>
            </w:tcMar>
            <w:hideMark/>
            <w:tcPrChange w:id="3938"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3939" w:author="Daniel Stewart" w:date="2022-02-10T09:42:00Z"/>
              </w:rPr>
            </w:pPr>
            <w:ins w:id="3940" w:author="Daniel Stewart" w:date="2022-02-10T09:42:00Z">
              <w:r>
                <w:t>ICC</w:t>
              </w:r>
            </w:ins>
          </w:p>
        </w:tc>
        <w:tc>
          <w:tcPr>
            <w:tcW w:w="0" w:type="auto"/>
            <w:gridSpan w:val="3"/>
            <w:tcMar>
              <w:top w:w="57" w:type="dxa"/>
              <w:left w:w="113" w:type="dxa"/>
              <w:bottom w:w="57" w:type="dxa"/>
              <w:right w:w="113" w:type="dxa"/>
            </w:tcMar>
            <w:hideMark/>
            <w:tcPrChange w:id="3941"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3942" w:author="Daniel Stewart" w:date="2022-02-10T09:42:00Z"/>
              </w:rPr>
            </w:pPr>
            <w:ins w:id="3943" w:author="Daniel Stewart" w:date="2022-02-10T09:42:00Z">
              <w:r>
                <w:t>0.37</w:t>
              </w:r>
            </w:ins>
          </w:p>
        </w:tc>
      </w:tr>
      <w:tr w:rsidR="00D95039" w14:paraId="242CA0FD" w14:textId="77777777" w:rsidTr="006B139D">
        <w:trPr>
          <w:trHeight w:hRule="exact" w:val="340"/>
          <w:ins w:id="3944" w:author="Daniel Stewart" w:date="2022-02-10T09:42:00Z"/>
          <w:trPrChange w:id="3945" w:author="Daniel Stewart" w:date="2022-02-10T13:06:00Z">
            <w:trPr>
              <w:trHeight w:hRule="exact" w:val="340"/>
            </w:trPr>
          </w:trPrChange>
        </w:trPr>
        <w:tc>
          <w:tcPr>
            <w:tcW w:w="0" w:type="auto"/>
            <w:tcMar>
              <w:top w:w="57" w:type="dxa"/>
              <w:left w:w="113" w:type="dxa"/>
              <w:bottom w:w="57" w:type="dxa"/>
              <w:right w:w="113" w:type="dxa"/>
            </w:tcMar>
            <w:hideMark/>
            <w:tcPrChange w:id="3946"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3947" w:author="Daniel Stewart" w:date="2022-02-10T09:42:00Z"/>
              </w:rPr>
            </w:pPr>
            <w:ins w:id="3948"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3949"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3950" w:author="Daniel Stewart" w:date="2022-02-10T09:42:00Z"/>
              </w:rPr>
            </w:pPr>
            <w:ins w:id="3951" w:author="Daniel Stewart" w:date="2022-02-10T09:42:00Z">
              <w:r>
                <w:t>95</w:t>
              </w:r>
            </w:ins>
          </w:p>
        </w:tc>
      </w:tr>
      <w:tr w:rsidR="00D95039" w14:paraId="157AE110" w14:textId="77777777" w:rsidTr="006B139D">
        <w:trPr>
          <w:trHeight w:hRule="exact" w:val="340"/>
          <w:ins w:id="3952" w:author="Daniel Stewart" w:date="2022-02-10T09:42:00Z"/>
          <w:trPrChange w:id="3953" w:author="Daniel Stewart" w:date="2022-02-10T13:06:00Z">
            <w:trPr>
              <w:trHeight w:hRule="exact" w:val="340"/>
            </w:trPr>
          </w:trPrChange>
        </w:trPr>
        <w:tc>
          <w:tcPr>
            <w:tcW w:w="0" w:type="auto"/>
            <w:tcMar>
              <w:top w:w="57" w:type="dxa"/>
              <w:left w:w="113" w:type="dxa"/>
              <w:bottom w:w="57" w:type="dxa"/>
              <w:right w:w="113" w:type="dxa"/>
            </w:tcMar>
            <w:hideMark/>
            <w:tcPrChange w:id="3954"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3955" w:author="Daniel Stewart" w:date="2022-02-10T09:42:00Z"/>
              </w:rPr>
            </w:pPr>
            <w:ins w:id="3956"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3957"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3958" w:author="Daniel Stewart" w:date="2022-02-10T09:42:00Z"/>
              </w:rPr>
            </w:pPr>
            <w:ins w:id="3959" w:author="Daniel Stewart" w:date="2022-02-10T09:42:00Z">
              <w:r>
                <w:t>2</w:t>
              </w:r>
            </w:ins>
          </w:p>
        </w:tc>
      </w:tr>
      <w:tr w:rsidR="00D95039" w14:paraId="41020634" w14:textId="77777777" w:rsidTr="006B139D">
        <w:trPr>
          <w:trHeight w:hRule="exact" w:val="340"/>
          <w:ins w:id="3960" w:author="Daniel Stewart" w:date="2022-02-10T09:42:00Z"/>
          <w:trPrChange w:id="3961"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3962"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77777777" w:rsidR="00E90451" w:rsidRDefault="00E90451" w:rsidP="00D95039">
            <w:pPr>
              <w:pStyle w:val="Table"/>
              <w:rPr>
                <w:ins w:id="3963" w:author="Daniel Stewart" w:date="2022-02-10T09:42:00Z"/>
              </w:rPr>
            </w:pPr>
            <w:ins w:id="3964"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3965"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3966" w:author="Daniel Stewart" w:date="2022-02-10T09:42:00Z"/>
              </w:rPr>
            </w:pPr>
            <w:ins w:id="3967" w:author="Daniel Stewart" w:date="2022-02-10T09:42:00Z">
              <w:r>
                <w:t>1716</w:t>
              </w:r>
            </w:ins>
          </w:p>
        </w:tc>
      </w:tr>
      <w:tr w:rsidR="00D95039" w14:paraId="0BEA57BD" w14:textId="77777777" w:rsidTr="006B139D">
        <w:trPr>
          <w:trHeight w:hRule="exact" w:val="340"/>
          <w:ins w:id="3968" w:author="Daniel Stewart" w:date="2022-02-10T09:42:00Z"/>
          <w:trPrChange w:id="3969" w:author="Daniel Stewart" w:date="2022-02-10T13:06:00Z">
            <w:trPr>
              <w:trHeight w:hRule="exact" w:val="340"/>
            </w:trPr>
          </w:trPrChange>
        </w:trPr>
        <w:tc>
          <w:tcPr>
            <w:tcW w:w="0" w:type="auto"/>
            <w:tcMar>
              <w:top w:w="57" w:type="dxa"/>
              <w:left w:w="113" w:type="dxa"/>
              <w:bottom w:w="57" w:type="dxa"/>
              <w:right w:w="113" w:type="dxa"/>
            </w:tcMar>
            <w:hideMark/>
            <w:tcPrChange w:id="3970" w:author="Daniel Stewart" w:date="2022-02-10T13:06:00Z">
              <w:tcPr>
                <w:tcW w:w="0" w:type="auto"/>
                <w:tcMar>
                  <w:top w:w="57" w:type="dxa"/>
                  <w:left w:w="113" w:type="dxa"/>
                  <w:bottom w:w="57" w:type="dxa"/>
                  <w:right w:w="113" w:type="dxa"/>
                </w:tcMar>
                <w:hideMark/>
              </w:tcPr>
            </w:tcPrChange>
          </w:tcPr>
          <w:p w14:paraId="05B4C193" w14:textId="77777777" w:rsidR="00E90451" w:rsidRDefault="00E90451" w:rsidP="00D95039">
            <w:pPr>
              <w:pStyle w:val="Table"/>
              <w:rPr>
                <w:ins w:id="3971" w:author="Daniel Stewart" w:date="2022-02-10T09:42:00Z"/>
              </w:rPr>
            </w:pPr>
            <w:ins w:id="3972"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3973"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3974" w:author="Daniel Stewart" w:date="2022-02-10T09:42:00Z"/>
              </w:rPr>
            </w:pPr>
            <w:ins w:id="3975" w:author="Daniel Stewart" w:date="2022-02-10T09:42:00Z">
              <w:r>
                <w:t>0.081 / 0.421</w:t>
              </w:r>
            </w:ins>
          </w:p>
        </w:tc>
      </w:tr>
    </w:tbl>
    <w:p w14:paraId="117F32CF" w14:textId="77777777" w:rsidR="00E90451" w:rsidRPr="004F71F1" w:rsidRDefault="00E90451" w:rsidP="00D95039">
      <w:pPr>
        <w:rPr>
          <w:ins w:id="3976" w:author="Daniel Stewart" w:date="2022-02-09T13:48:00Z"/>
        </w:rPr>
      </w:pPr>
    </w:p>
    <w:p w14:paraId="6C1C6490" w14:textId="77777777" w:rsidR="00E90451" w:rsidRDefault="00C10339" w:rsidP="00D95039">
      <w:pPr>
        <w:rPr>
          <w:ins w:id="3977" w:author="Daniel Stewart" w:date="2022-02-10T09:42:00Z"/>
          <w:color w:val="000000" w:themeColor="text1"/>
          <w:sz w:val="32"/>
          <w:szCs w:val="32"/>
        </w:rPr>
      </w:pPr>
      <w:ins w:id="3978" w:author="Daniel Stewart" w:date="2022-02-09T13:48:00Z">
        <w:r>
          <w:br w:type="page"/>
        </w:r>
      </w:ins>
    </w:p>
    <w:p w14:paraId="7B0646E7" w14:textId="3205F563" w:rsidR="00C10339" w:rsidRDefault="00BA4337">
      <w:pPr>
        <w:pStyle w:val="Heading1"/>
        <w:numPr>
          <w:ilvl w:val="0"/>
          <w:numId w:val="0"/>
        </w:numPr>
        <w:ind w:left="432" w:hanging="432"/>
        <w:rPr>
          <w:moveTo w:id="3979" w:author="Daniel Stewart" w:date="2022-02-09T13:48:00Z"/>
          <w:rFonts w:eastAsia="Times New Roman"/>
        </w:rPr>
        <w:pPrChange w:id="3980" w:author="Daniel Stewart" w:date="2022-02-10T12:48:00Z">
          <w:pPr>
            <w:pStyle w:val="Heading1"/>
          </w:pPr>
        </w:pPrChange>
      </w:pPr>
      <w:ins w:id="3981" w:author="Daniel Stewart" w:date="2022-02-10T10:09:00Z">
        <w:r>
          <w:rPr>
            <w:noProof/>
          </w:rPr>
          <w:lastRenderedPageBreak/>
          <w:drawing>
            <wp:anchor distT="0" distB="0" distL="114300" distR="114300" simplePos="0" relativeHeight="251694160" behindDoc="0" locked="0" layoutInCell="1" allowOverlap="1" wp14:anchorId="27EB3D08" wp14:editId="022F150A">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7">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982" w:author="Daniel Stewart" w:date="2022-02-10T10:05:00Z">
        <w:r>
          <w:rPr>
            <w:noProof/>
          </w:rPr>
          <w:drawing>
            <wp:anchor distT="0" distB="0" distL="114300" distR="114300" simplePos="0" relativeHeight="251688016" behindDoc="0" locked="0" layoutInCell="1" allowOverlap="1" wp14:anchorId="6416800B" wp14:editId="529FF34C">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58">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983" w:author="Daniel Stewart" w:date="2022-02-10T10:09:00Z">
        <w:r>
          <w:rPr>
            <w:noProof/>
          </w:rPr>
          <w:drawing>
            <wp:anchor distT="0" distB="0" distL="114300" distR="114300" simplePos="0" relativeHeight="251692112" behindDoc="0" locked="0" layoutInCell="1" allowOverlap="1" wp14:anchorId="3811A8DC" wp14:editId="3CE78647">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9">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984" w:author="Daniel Stewart" w:date="2022-02-10T10:02:00Z">
        <w:r>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0">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985" w:author="Daniel Stewart" w:date="2022-02-10T10:00:00Z">
        <w:r>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1">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3986" w:author="Daniel Stewart" w:date="2022-02-10T10:05:00Z">
        <w:r w:rsidR="00E63E8D" w:rsidDel="00E63E8D">
          <w:rPr>
            <w:rFonts w:eastAsia="Times New Roman"/>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58">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moveToRangeStart w:id="3987" w:author="Daniel Stewart" w:date="2022-02-09T13:48:00Z" w:name="move95306921"/>
      <w:moveTo w:id="3988" w:author="Daniel Stewart" w:date="2022-02-09T13:48:00Z">
        <w:r w:rsidR="00C10339">
          <w:rPr>
            <w:rFonts w:eastAsia="Times New Roman"/>
          </w:rPr>
          <w:t xml:space="preserve">Appendix </w:t>
        </w:r>
        <w:del w:id="3989" w:author="Daniel Stewart" w:date="2022-02-10T12:48:00Z">
          <w:r w:rsidR="00C10339" w:rsidDel="000367B4">
            <w:rPr>
              <w:rFonts w:eastAsia="Times New Roman"/>
            </w:rPr>
            <w:delText>G</w:delText>
          </w:r>
        </w:del>
      </w:moveTo>
      <w:ins w:id="3990" w:author="Daniel Stewart" w:date="2022-02-10T12:48:00Z">
        <w:r w:rsidR="000367B4">
          <w:rPr>
            <w:rFonts w:eastAsia="Times New Roman"/>
          </w:rPr>
          <w:t>M</w:t>
        </w:r>
      </w:ins>
      <w:moveTo w:id="3991" w:author="Daniel Stewart" w:date="2022-02-09T13:48:00Z">
        <w:r w:rsidR="00C10339">
          <w:rPr>
            <w:rFonts w:eastAsia="Times New Roman"/>
          </w:rPr>
          <w:t xml:space="preserve">. Native </w:t>
        </w:r>
        <w:del w:id="3992" w:author="Daniel Stewart" w:date="2022-02-10T13:08:00Z">
          <w:r w:rsidR="00C10339" w:rsidDel="006B139D">
            <w:rPr>
              <w:rFonts w:eastAsia="Times New Roman"/>
            </w:rPr>
            <w:delText>R</w:delText>
          </w:r>
        </w:del>
      </w:moveTo>
      <w:ins w:id="3993" w:author="Daniel Stewart" w:date="2022-02-10T13:08:00Z">
        <w:r w:rsidR="006B139D">
          <w:rPr>
            <w:rFonts w:eastAsia="Times New Roman"/>
          </w:rPr>
          <w:t>r</w:t>
        </w:r>
      </w:ins>
      <w:moveTo w:id="3994" w:author="Daniel Stewart" w:date="2022-02-09T13:48:00Z">
        <w:r w:rsidR="00C10339">
          <w:rPr>
            <w:rFonts w:eastAsia="Times New Roman"/>
          </w:rPr>
          <w:t xml:space="preserve">ichness </w:t>
        </w:r>
        <w:del w:id="3995" w:author="Daniel Stewart" w:date="2022-02-10T13:08:00Z">
          <w:r w:rsidR="00C10339" w:rsidDel="006B139D">
            <w:rPr>
              <w:rFonts w:eastAsia="Times New Roman"/>
            </w:rPr>
            <w:delText>M</w:delText>
          </w:r>
        </w:del>
      </w:moveTo>
      <w:ins w:id="3996" w:author="Daniel Stewart" w:date="2022-02-10T13:08:00Z">
        <w:r w:rsidR="006B139D">
          <w:rPr>
            <w:rFonts w:eastAsia="Times New Roman"/>
          </w:rPr>
          <w:t>m</w:t>
        </w:r>
      </w:ins>
      <w:moveTo w:id="3997" w:author="Daniel Stewart" w:date="2022-02-09T13:48:00Z">
        <w:r w:rsidR="00C10339">
          <w:rPr>
            <w:rFonts w:eastAsia="Times New Roman"/>
          </w:rPr>
          <w:t xml:space="preserve">odel </w:t>
        </w:r>
      </w:moveTo>
      <w:ins w:id="3998" w:author="Daniel Stewart" w:date="2022-02-10T13:08:00Z">
        <w:r w:rsidR="006B139D">
          <w:rPr>
            <w:rFonts w:eastAsia="Times New Roman"/>
          </w:rPr>
          <w:t>v</w:t>
        </w:r>
      </w:ins>
      <w:moveTo w:id="3999" w:author="Daniel Stewart" w:date="2022-02-09T13:48:00Z">
        <w:del w:id="4000" w:author="Daniel Stewart" w:date="2022-02-10T13:08:00Z">
          <w:r w:rsidR="00C10339" w:rsidDel="006B139D">
            <w:rPr>
              <w:rFonts w:eastAsia="Times New Roman"/>
            </w:rPr>
            <w:delText>V</w:delText>
          </w:r>
        </w:del>
        <w:r w:rsidR="00C10339">
          <w:rPr>
            <w:rFonts w:eastAsia="Times New Roman"/>
          </w:rPr>
          <w:t>isualizations</w:t>
        </w:r>
      </w:moveTo>
    </w:p>
    <w:moveToRangeEnd w:id="3987"/>
    <w:p w14:paraId="3A8FA380" w14:textId="577B58AE" w:rsidR="00C10339" w:rsidRPr="00C10339" w:rsidRDefault="00BA4337" w:rsidP="00D95039">
      <w:ins w:id="4001" w:author="Daniel Stewart" w:date="2022-02-10T09:59:00Z">
        <w:r>
          <w:rPr>
            <w:noProof/>
          </w:rPr>
          <w:drawing>
            <wp:anchor distT="0" distB="0" distL="114300" distR="114300" simplePos="0" relativeHeight="251681872" behindDoc="0" locked="0" layoutInCell="1" allowOverlap="1" wp14:anchorId="296F5BC4" wp14:editId="29A39934">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62">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6B139D">
        <w:rPr>
          <w:noProof/>
        </w:rPr>
        <mc:AlternateContent>
          <mc:Choice Requires="wps">
            <w:drawing>
              <wp:anchor distT="0" distB="0" distL="114300" distR="114300" simplePos="0" relativeHeight="251658301" behindDoc="0" locked="0" layoutInCell="1" allowOverlap="1" wp14:anchorId="50A34987" wp14:editId="516607A8">
                <wp:simplePos x="0" y="0"/>
                <wp:positionH relativeFrom="column">
                  <wp:posOffset>347345</wp:posOffset>
                </wp:positionH>
                <wp:positionV relativeFrom="paragraph">
                  <wp:posOffset>5900420</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2D1E93B8" w:rsidR="008D47CF" w:rsidRPr="00A77784" w:rsidRDefault="008D47CF" w:rsidP="009F3333">
                            <w:pPr>
                              <w:pStyle w:val="Caption"/>
                              <w:rPr>
                                <w:noProof/>
                                <w:sz w:val="22"/>
                                <w:szCs w:val="22"/>
                              </w:rPr>
                            </w:pPr>
                            <w:r>
                              <w:t xml:space="preserve">Figure </w:t>
                            </w:r>
                            <w:ins w:id="4002" w:author="Daniel Stewart" w:date="2022-02-10T13:08:00Z">
                              <w:r w:rsidR="006B139D">
                                <w:t>M</w:t>
                              </w:r>
                            </w:ins>
                            <w:del w:id="4003"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004" w:author="Daniel Stewart" w:date="2022-02-10T13:11:00Z">
                              <w:r w:rsidR="006B139D">
                                <w:t>.</w:t>
                              </w:r>
                            </w:ins>
                            <w:del w:id="4005" w:author="Daniel Stewart" w:date="2022-02-10T13:11:00Z">
                              <w:r w:rsidDel="006B139D">
                                <w:delText xml:space="preserve"> (bottom right exempt)</w:delText>
                              </w:r>
                              <w:r w:rsidRPr="009127CF" w:rsidDel="006B139D">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7" type="#_x0000_t202" style="position:absolute;left:0;text-align:left;margin-left:27.35pt;margin-top:464.6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" stroked="f">
                <v:textbox inset="0,0,0,0">
                  <w:txbxContent>
                    <w:p w14:paraId="2B311142" w14:textId="2D1E93B8" w:rsidR="008D47CF" w:rsidRPr="00A77784" w:rsidRDefault="008D47CF" w:rsidP="009F3333">
                      <w:pPr>
                        <w:pStyle w:val="Caption"/>
                        <w:rPr>
                          <w:noProof/>
                          <w:sz w:val="22"/>
                          <w:szCs w:val="22"/>
                        </w:rPr>
                      </w:pPr>
                      <w:r>
                        <w:t xml:space="preserve">Figure </w:t>
                      </w:r>
                      <w:ins w:id="4006" w:author="Daniel Stewart" w:date="2022-02-10T13:08:00Z">
                        <w:r w:rsidR="006B139D">
                          <w:t>M</w:t>
                        </w:r>
                      </w:ins>
                      <w:del w:id="4007"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008" w:author="Daniel Stewart" w:date="2022-02-10T13:11:00Z">
                        <w:r w:rsidR="006B139D">
                          <w:t>.</w:t>
                        </w:r>
                      </w:ins>
                      <w:del w:id="4009" w:author="Daniel Stewart" w:date="2022-02-10T13:11:00Z">
                        <w:r w:rsidDel="006B139D">
                          <w:delText xml:space="preserve"> (bottom right exempt)</w:delText>
                        </w:r>
                        <w:r w:rsidRPr="009127CF" w:rsidDel="006B139D">
                          <w:delText>.</w:delText>
                        </w:r>
                      </w:del>
                      <w:r>
                        <w:t xml:space="preserve"> </w:t>
                      </w:r>
                    </w:p>
                  </w:txbxContent>
                </v:textbox>
                <w10:wrap type="topAndBottom"/>
              </v:shape>
            </w:pict>
          </mc:Fallback>
        </mc:AlternateContent>
      </w:r>
      <w:del w:id="4010"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63">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2AB9CD57">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D402039" w14:textId="5244E5E1" w:rsidR="00A200F2" w:rsidRPr="0082724B" w:rsidDel="00C10339" w:rsidRDefault="00A200F2" w:rsidP="009F3333">
      <w:pPr>
        <w:rPr>
          <w:del w:id="4011" w:author="Daniel Stewart" w:date="2022-02-09T13:48:00Z"/>
        </w:rPr>
      </w:pPr>
    </w:p>
    <w:p w14:paraId="28E583A0" w14:textId="740F44A1" w:rsidR="00C10339" w:rsidRPr="00C10339" w:rsidRDefault="00A200F2" w:rsidP="00D95039">
      <w:moveFromRangeStart w:id="4012" w:author="Daniel Stewart" w:date="2022-02-09T13:48:00Z" w:name="move95306921"/>
      <w:moveFrom w:id="4013" w:author="Daniel Stewart" w:date="2022-02-09T13:48:00Z">
        <w:r w:rsidDel="00C10339">
          <w:t>Appendix G. Native Richness Model Visualizations</w:t>
        </w:r>
      </w:moveFrom>
      <w:moveFromRangeEnd w:id="4012"/>
    </w:p>
    <w:p w14:paraId="5E82D181" w14:textId="77777777" w:rsidR="0058307C" w:rsidRDefault="0058307C" w:rsidP="006B139D">
      <w:pPr>
        <w:pStyle w:val="Heading1"/>
        <w:numPr>
          <w:ilvl w:val="0"/>
          <w:numId w:val="0"/>
        </w:numPr>
        <w:jc w:val="center"/>
        <w:rPr>
          <w:ins w:id="4014" w:author="Daniel Stewart" w:date="2022-02-10T13:15:00Z"/>
          <w:rFonts w:eastAsia="Times New Roman"/>
        </w:rPr>
      </w:pPr>
    </w:p>
    <w:p w14:paraId="5D01A538" w14:textId="2BE715DD" w:rsidR="0058307C" w:rsidRDefault="00E63E8D" w:rsidP="006B139D">
      <w:pPr>
        <w:pStyle w:val="Heading1"/>
        <w:numPr>
          <w:ilvl w:val="0"/>
          <w:numId w:val="0"/>
        </w:numPr>
        <w:jc w:val="center"/>
        <w:rPr>
          <w:ins w:id="4015" w:author="Daniel Stewart" w:date="2022-02-10T13:16:00Z"/>
          <w:rFonts w:eastAsia="Times New Roman"/>
        </w:rPr>
      </w:pPr>
      <w:del w:id="4016" w:author="Daniel Stewart" w:date="2022-02-10T10:40:00Z">
        <w:r w:rsidDel="00AB3272">
          <w:rPr>
            <w:rFonts w:eastAsia="Times New Roman"/>
            <w:noProof/>
          </w:rPr>
          <w:drawing>
            <wp:anchor distT="0" distB="0" distL="114300" distR="114300" simplePos="0" relativeHeight="251658312" behindDoc="0" locked="0" layoutInCell="1" allowOverlap="1" wp14:anchorId="7B16D92E" wp14:editId="0A1822BA">
              <wp:simplePos x="0" y="0"/>
              <wp:positionH relativeFrom="column">
                <wp:posOffset>954518</wp:posOffset>
              </wp:positionH>
              <wp:positionV relativeFrom="paragraph">
                <wp:posOffset>607542</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del>
      <w:del w:id="4017" w:author="Daniel Stewart" w:date="2022-02-10T10:09:00Z">
        <w:r w:rsidR="002A152D" w:rsidDel="00E63E8D">
          <w:rPr>
            <w:rFonts w:eastAsia="Times New Roman"/>
            <w:noProof/>
          </w:rPr>
          <w:drawing>
            <wp:anchor distT="0" distB="0" distL="114300" distR="114300" simplePos="0" relativeHeight="251658302" behindDoc="0" locked="0" layoutInCell="1" allowOverlap="1" wp14:anchorId="5D300A2D" wp14:editId="1160F900">
              <wp:simplePos x="0" y="0"/>
              <wp:positionH relativeFrom="column">
                <wp:posOffset>2451044</wp:posOffset>
              </wp:positionH>
              <wp:positionV relativeFrom="paragraph">
                <wp:posOffset>1255579</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66">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018" w:author="Daniel Stewart" w:date="2022-02-10T10:01:00Z">
        <w:r w:rsidR="002A152D" w:rsidDel="002A152D">
          <w:rPr>
            <w:rFonts w:eastAsia="Times New Roman"/>
            <w:noProof/>
          </w:rPr>
          <w:drawing>
            <wp:anchor distT="0" distB="0" distL="114300" distR="114300" simplePos="0" relativeHeight="251658305" behindDoc="0" locked="0" layoutInCell="1" allowOverlap="1" wp14:anchorId="354C8D5E" wp14:editId="13C7E8D1">
              <wp:simplePos x="0" y="0"/>
              <wp:positionH relativeFrom="column">
                <wp:posOffset>3701206</wp:posOffset>
              </wp:positionH>
              <wp:positionV relativeFrom="paragraph">
                <wp:posOffset>815421</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710AAE6" w14:textId="44B456C5" w:rsidR="0058307C" w:rsidRDefault="0058307C" w:rsidP="006B139D">
      <w:pPr>
        <w:pStyle w:val="Heading1"/>
        <w:numPr>
          <w:ilvl w:val="0"/>
          <w:numId w:val="0"/>
        </w:numPr>
        <w:jc w:val="center"/>
        <w:rPr>
          <w:ins w:id="4019" w:author="Daniel Stewart" w:date="2022-02-10T13:16:00Z"/>
          <w:rFonts w:eastAsia="Times New Roman"/>
        </w:rPr>
      </w:pPr>
    </w:p>
    <w:p w14:paraId="151FCADE" w14:textId="5C2C5388" w:rsidR="0058307C" w:rsidRDefault="00521121" w:rsidP="006B139D">
      <w:pPr>
        <w:pStyle w:val="Heading1"/>
        <w:numPr>
          <w:ilvl w:val="0"/>
          <w:numId w:val="0"/>
        </w:numPr>
        <w:jc w:val="center"/>
        <w:rPr>
          <w:ins w:id="4020" w:author="Daniel Stewart" w:date="2022-02-10T13:16:00Z"/>
          <w:rFonts w:eastAsia="Times New Roman"/>
        </w:rPr>
      </w:pPr>
      <w:r>
        <w:rPr>
          <w:noProof/>
        </w:rPr>
        <mc:AlternateContent>
          <mc:Choice Requires="wps">
            <w:drawing>
              <wp:anchor distT="0" distB="0" distL="114300" distR="114300" simplePos="0" relativeHeight="251658313" behindDoc="0" locked="0" layoutInCell="1" allowOverlap="1" wp14:anchorId="7441C988" wp14:editId="1444485C">
                <wp:simplePos x="0" y="0"/>
                <wp:positionH relativeFrom="column">
                  <wp:posOffset>571500</wp:posOffset>
                </wp:positionH>
                <wp:positionV relativeFrom="paragraph">
                  <wp:posOffset>3260090</wp:posOffset>
                </wp:positionV>
                <wp:extent cx="4570095" cy="635"/>
                <wp:effectExtent l="0" t="0" r="1905" b="0"/>
                <wp:wrapTopAndBottom/>
                <wp:docPr id="40" name="Text Box 40"/>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202C382B" w14:textId="7918AA1A" w:rsidR="008D47CF" w:rsidRPr="00504849" w:rsidRDefault="008D47CF" w:rsidP="009F3333">
                            <w:pPr>
                              <w:pStyle w:val="Caption"/>
                              <w:rPr>
                                <w:b/>
                                <w:bCs/>
                                <w:noProof/>
                                <w:color w:val="000000" w:themeColor="text1"/>
                              </w:rPr>
                            </w:pPr>
                            <w:r>
                              <w:t xml:space="preserve">Figure </w:t>
                            </w:r>
                            <w:ins w:id="4021" w:author="Daniel Stewart" w:date="2022-02-10T13:08:00Z">
                              <w:r w:rsidR="006B139D">
                                <w:t>M</w:t>
                              </w:r>
                            </w:ins>
                            <w:del w:id="4022"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8" type="#_x0000_t202" style="position:absolute;left:0;text-align:left;margin-left:45pt;margin-top:256.7pt;width:359.8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" stroked="f">
                <v:textbox style="mso-fit-shape-to-text:t" inset="0,0,0,0">
                  <w:txbxContent>
                    <w:p w14:paraId="202C382B" w14:textId="7918AA1A" w:rsidR="008D47CF" w:rsidRPr="00504849" w:rsidRDefault="008D47CF" w:rsidP="009F3333">
                      <w:pPr>
                        <w:pStyle w:val="Caption"/>
                        <w:rPr>
                          <w:b/>
                          <w:bCs/>
                          <w:noProof/>
                          <w:color w:val="000000" w:themeColor="text1"/>
                        </w:rPr>
                      </w:pPr>
                      <w:r>
                        <w:t xml:space="preserve">Figure </w:t>
                      </w:r>
                      <w:ins w:id="4023" w:author="Daniel Stewart" w:date="2022-02-10T13:08:00Z">
                        <w:r w:rsidR="006B139D">
                          <w:t>M</w:t>
                        </w:r>
                      </w:ins>
                      <w:del w:id="4024"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025" w:author="Daniel Stewart" w:date="2022-02-10T10:40:00Z">
        <w:r>
          <w:rPr>
            <w:noProof/>
          </w:rPr>
          <w:drawing>
            <wp:anchor distT="0" distB="0" distL="114300" distR="114300" simplePos="0" relativeHeight="251707472" behindDoc="0" locked="0" layoutInCell="1" allowOverlap="1" wp14:anchorId="6A4B3129" wp14:editId="338E97A7">
              <wp:simplePos x="0" y="0"/>
              <wp:positionH relativeFrom="column">
                <wp:posOffset>571500</wp:posOffset>
              </wp:positionH>
              <wp:positionV relativeFrom="paragraph">
                <wp:posOffset>791845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8">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47D890A" w14:textId="77777777" w:rsidR="0058307C" w:rsidRDefault="0058307C" w:rsidP="006B139D">
      <w:pPr>
        <w:pStyle w:val="Heading1"/>
        <w:numPr>
          <w:ilvl w:val="0"/>
          <w:numId w:val="0"/>
        </w:numPr>
        <w:jc w:val="center"/>
        <w:rPr>
          <w:ins w:id="4026" w:author="Daniel Stewart" w:date="2022-02-10T13:16:00Z"/>
          <w:rFonts w:eastAsia="Times New Roman"/>
        </w:rPr>
      </w:pPr>
    </w:p>
    <w:p w14:paraId="75E8C2B2" w14:textId="77777777" w:rsidR="0058307C" w:rsidRDefault="0058307C" w:rsidP="006B139D">
      <w:pPr>
        <w:pStyle w:val="Heading1"/>
        <w:numPr>
          <w:ilvl w:val="0"/>
          <w:numId w:val="0"/>
        </w:numPr>
        <w:jc w:val="center"/>
        <w:rPr>
          <w:ins w:id="4027" w:author="Daniel Stewart" w:date="2022-02-10T13:16:00Z"/>
          <w:rFonts w:eastAsia="Times New Roman"/>
        </w:rPr>
      </w:pPr>
    </w:p>
    <w:p w14:paraId="11C0A732" w14:textId="77777777" w:rsidR="0058307C" w:rsidRDefault="0058307C">
      <w:pPr>
        <w:spacing w:line="240" w:lineRule="auto"/>
        <w:jc w:val="left"/>
        <w:rPr>
          <w:ins w:id="4028" w:author="Daniel Stewart" w:date="2022-02-10T13:16:00Z"/>
          <w:b/>
          <w:bCs/>
          <w:color w:val="000000" w:themeColor="text1"/>
          <w:sz w:val="32"/>
          <w:szCs w:val="32"/>
        </w:rPr>
      </w:pPr>
      <w:ins w:id="4029" w:author="Daniel Stewart" w:date="2022-02-10T13:16:00Z">
        <w:r>
          <w:br w:type="page"/>
        </w:r>
      </w:ins>
    </w:p>
    <w:p w14:paraId="31E2F04E" w14:textId="73976312" w:rsidR="00AB3272" w:rsidRDefault="00A200F2">
      <w:pPr>
        <w:pStyle w:val="Heading1"/>
        <w:numPr>
          <w:ilvl w:val="0"/>
          <w:numId w:val="0"/>
        </w:numPr>
        <w:rPr>
          <w:ins w:id="4030" w:author="Daniel Stewart" w:date="2022-02-10T10:43:00Z"/>
          <w:rFonts w:eastAsia="Times New Roman"/>
        </w:rPr>
        <w:pPrChange w:id="4031" w:author="Daniel Stewart" w:date="2022-02-10T13:16:00Z">
          <w:pPr>
            <w:pStyle w:val="Heading1"/>
          </w:pPr>
        </w:pPrChange>
      </w:pPr>
      <w:del w:id="4032" w:author="Daniel Stewart" w:date="2022-02-10T13:16:00Z">
        <w:r w:rsidDel="0058307C">
          <w:rPr>
            <w:rFonts w:eastAsia="Times New Roman"/>
          </w:rPr>
          <w:lastRenderedPageBreak/>
          <w:br w:type="page"/>
        </w:r>
      </w:del>
      <w:ins w:id="4033" w:author="Daniel Stewart" w:date="2022-02-10T10:42:00Z">
        <w:r w:rsidR="00AB3272">
          <w:rPr>
            <w:rFonts w:eastAsia="Times New Roman"/>
          </w:rPr>
          <w:t xml:space="preserve">Appendix </w:t>
        </w:r>
      </w:ins>
      <w:ins w:id="4034" w:author="Daniel Stewart" w:date="2022-02-10T12:48:00Z">
        <w:r w:rsidR="000367B4">
          <w:rPr>
            <w:rFonts w:eastAsia="Times New Roman"/>
          </w:rPr>
          <w:t>N</w:t>
        </w:r>
      </w:ins>
      <w:ins w:id="4035" w:author="Daniel Stewart" w:date="2022-02-10T10:42:00Z">
        <w:r w:rsidR="00AB3272">
          <w:rPr>
            <w:rFonts w:eastAsia="Times New Roman"/>
          </w:rPr>
          <w:t xml:space="preserve">. </w:t>
        </w:r>
      </w:ins>
      <w:ins w:id="4036" w:author="Daniel Stewart" w:date="2022-02-10T10:43:00Z">
        <w:r w:rsidR="00AB3272">
          <w:rPr>
            <w:rFonts w:eastAsia="Times New Roman"/>
          </w:rPr>
          <w:t>Non-n</w:t>
        </w:r>
      </w:ins>
      <w:ins w:id="4037" w:author="Daniel Stewart" w:date="2022-02-10T10:42:00Z">
        <w:r w:rsidR="00AB3272">
          <w:rPr>
            <w:rFonts w:eastAsia="Times New Roman"/>
          </w:rPr>
          <w:t>ative richness model summary table</w:t>
        </w:r>
      </w:ins>
    </w:p>
    <w:p w14:paraId="038DBE79" w14:textId="5C10BD1D" w:rsidR="00BA4337" w:rsidRDefault="00BA4337" w:rsidP="00BA4337">
      <w:pPr>
        <w:pStyle w:val="Caption"/>
        <w:keepNext/>
        <w:rPr>
          <w:ins w:id="4038" w:author="Daniel Stewart" w:date="2022-02-10T13:18:00Z"/>
        </w:rPr>
      </w:pPr>
      <w:ins w:id="4039" w:author="Daniel Stewart" w:date="2022-02-10T13:18:00Z">
        <w:r>
          <w:t xml:space="preserve">Table N1. Summary statistics for all variables included in the </w:t>
        </w:r>
      </w:ins>
      <w:ins w:id="4040" w:author="Daniel Stewart" w:date="2022-02-10T13:19:00Z">
        <w:r>
          <w:t>non-</w:t>
        </w:r>
      </w:ins>
      <w:ins w:id="4041" w:author="Daniel Stewart" w:date="2022-02-10T13:18:00Z">
        <w:r>
          <w:t xml:space="preserve">native richness model. Continuous data are summarized using minimum, maximum, </w:t>
        </w:r>
        <w:proofErr w:type="gramStart"/>
        <w:r>
          <w:t>mean</w:t>
        </w:r>
        <w:proofErr w:type="gramEnd"/>
        <w:r>
          <w:t xml:space="preserve"> and standard deviation values, while categorical data show the number and relative frequency of each variable.</w:t>
        </w:r>
      </w:ins>
    </w:p>
    <w:p w14:paraId="375CF93A" w14:textId="6FD0E3AD" w:rsidR="00BA4337" w:rsidRDefault="00BA4337">
      <w:pPr>
        <w:pStyle w:val="Caption"/>
        <w:keepNext/>
        <w:rPr>
          <w:ins w:id="4042" w:author="Daniel Stewart" w:date="2022-02-10T13:18:00Z"/>
        </w:rPr>
        <w:pPrChange w:id="4043" w:author="Daniel Stewart" w:date="2022-02-10T13:18:00Z">
          <w:pPr/>
        </w:pPrChange>
      </w:pPr>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4044"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4045" w:author="Daniel Stewart" w:date="2022-02-10T10:43:00Z"/>
                <w:i/>
                <w:iCs/>
                <w:rPrChange w:id="4046" w:author="Daniel Stewart" w:date="2022-02-10T13:17:00Z">
                  <w:rPr>
                    <w:ins w:id="4047" w:author="Daniel Stewart" w:date="2022-02-10T10:43:00Z"/>
                  </w:rPr>
                </w:rPrChange>
              </w:rPr>
            </w:pPr>
            <w:ins w:id="4048" w:author="Daniel Stewart" w:date="2022-02-10T10:43:00Z">
              <w:r w:rsidRPr="0058307C">
                <w:rPr>
                  <w:i/>
                  <w:iCs/>
                  <w:rPrChange w:id="4049"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4050" w:author="Daniel Stewart" w:date="2022-02-10T10:43:00Z"/>
                <w:i/>
                <w:iCs/>
                <w:rPrChange w:id="4051" w:author="Daniel Stewart" w:date="2022-02-10T13:17:00Z">
                  <w:rPr>
                    <w:ins w:id="4052" w:author="Daniel Stewart" w:date="2022-02-10T10:43:00Z"/>
                  </w:rPr>
                </w:rPrChange>
              </w:rPr>
              <w:pPrChange w:id="4053" w:author="Daniel Stewart" w:date="2022-02-10T13:34:00Z">
                <w:pPr>
                  <w:pStyle w:val="Table"/>
                </w:pPr>
              </w:pPrChange>
            </w:pPr>
            <w:ins w:id="4054" w:author="Daniel Stewart" w:date="2022-02-10T10:43:00Z">
              <w:r w:rsidRPr="0058307C">
                <w:rPr>
                  <w:i/>
                  <w:iCs/>
                  <w:rPrChange w:id="4055"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4056" w:author="Daniel Stewart" w:date="2022-02-10T10:43:00Z"/>
                <w:i/>
                <w:iCs/>
                <w:rPrChange w:id="4057" w:author="Daniel Stewart" w:date="2022-02-10T13:17:00Z">
                  <w:rPr>
                    <w:ins w:id="4058" w:author="Daniel Stewart" w:date="2022-02-10T10:43:00Z"/>
                  </w:rPr>
                </w:rPrChange>
              </w:rPr>
              <w:pPrChange w:id="4059" w:author="Daniel Stewart" w:date="2022-02-10T13:34:00Z">
                <w:pPr>
                  <w:pStyle w:val="Table"/>
                </w:pPr>
              </w:pPrChange>
            </w:pPr>
            <w:ins w:id="4060" w:author="Daniel Stewart" w:date="2022-02-10T10:43:00Z">
              <w:r w:rsidRPr="0058307C">
                <w:rPr>
                  <w:i/>
                  <w:iCs/>
                  <w:rPrChange w:id="4061"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4062" w:author="Daniel Stewart" w:date="2022-02-10T10:43:00Z"/>
                <w:i/>
                <w:iCs/>
                <w:rPrChange w:id="4063" w:author="Daniel Stewart" w:date="2022-02-10T13:17:00Z">
                  <w:rPr>
                    <w:ins w:id="4064" w:author="Daniel Stewart" w:date="2022-02-10T10:43:00Z"/>
                  </w:rPr>
                </w:rPrChange>
              </w:rPr>
              <w:pPrChange w:id="4065" w:author="Daniel Stewart" w:date="2022-02-10T13:34:00Z">
                <w:pPr>
                  <w:pStyle w:val="Table"/>
                </w:pPr>
              </w:pPrChange>
            </w:pPr>
            <w:ins w:id="4066" w:author="Daniel Stewart" w:date="2022-02-10T10:43:00Z">
              <w:r w:rsidRPr="0058307C">
                <w:rPr>
                  <w:i/>
                  <w:iCs/>
                  <w:rPrChange w:id="4067" w:author="Daniel Stewart" w:date="2022-02-10T13:17:00Z">
                    <w:rPr/>
                  </w:rPrChange>
                </w:rPr>
                <w:t>p</w:t>
              </w:r>
            </w:ins>
          </w:p>
        </w:tc>
      </w:tr>
      <w:tr w:rsidR="00394E6A" w14:paraId="7D19703C" w14:textId="77777777" w:rsidTr="0058307C">
        <w:trPr>
          <w:trHeight w:hRule="exact" w:val="340"/>
          <w:jc w:val="center"/>
          <w:ins w:id="4068"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4069" w:author="Daniel Stewart" w:date="2022-02-10T10:43:00Z"/>
              </w:rPr>
            </w:pPr>
            <w:ins w:id="4070"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4071" w:author="Daniel Stewart" w:date="2022-02-10T10:43:00Z"/>
              </w:rPr>
              <w:pPrChange w:id="4072" w:author="Daniel Stewart" w:date="2022-02-10T13:34:00Z">
                <w:pPr>
                  <w:pStyle w:val="Table"/>
                </w:pPr>
              </w:pPrChange>
            </w:pPr>
            <w:ins w:id="4073"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4074" w:author="Daniel Stewart" w:date="2022-02-10T10:43:00Z"/>
              </w:rPr>
              <w:pPrChange w:id="4075" w:author="Daniel Stewart" w:date="2022-02-10T13:34:00Z">
                <w:pPr>
                  <w:pStyle w:val="Table"/>
                </w:pPr>
              </w:pPrChange>
            </w:pPr>
            <w:ins w:id="4076"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4077" w:author="Daniel Stewart" w:date="2022-02-10T10:43:00Z"/>
              </w:rPr>
              <w:pPrChange w:id="4078" w:author="Daniel Stewart" w:date="2022-02-10T13:34:00Z">
                <w:pPr>
                  <w:pStyle w:val="Table"/>
                </w:pPr>
              </w:pPrChange>
            </w:pPr>
            <w:ins w:id="4079" w:author="Daniel Stewart" w:date="2022-02-10T10:43:00Z">
              <w:r>
                <w:t>0.997</w:t>
              </w:r>
            </w:ins>
          </w:p>
        </w:tc>
      </w:tr>
      <w:tr w:rsidR="00394E6A" w14:paraId="4358E0F0" w14:textId="77777777" w:rsidTr="0058307C">
        <w:trPr>
          <w:trHeight w:hRule="exact" w:val="340"/>
          <w:jc w:val="center"/>
          <w:ins w:id="4080"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4081" w:author="Daniel Stewart" w:date="2022-02-10T10:43:00Z"/>
              </w:rPr>
            </w:pPr>
            <w:ins w:id="4082" w:author="Daniel Stewart" w:date="2022-02-10T10:44:00Z">
              <w:r>
                <w:t>Closed embayment</w:t>
              </w:r>
            </w:ins>
            <w:ins w:id="4083"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4084" w:author="Daniel Stewart" w:date="2022-02-10T10:43:00Z"/>
              </w:rPr>
              <w:pPrChange w:id="4085" w:author="Daniel Stewart" w:date="2022-02-10T13:34:00Z">
                <w:pPr>
                  <w:pStyle w:val="Table"/>
                </w:pPr>
              </w:pPrChange>
            </w:pPr>
            <w:ins w:id="4086"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4087" w:author="Daniel Stewart" w:date="2022-02-10T10:43:00Z"/>
              </w:rPr>
              <w:pPrChange w:id="4088" w:author="Daniel Stewart" w:date="2022-02-10T13:34:00Z">
                <w:pPr>
                  <w:pStyle w:val="Table"/>
                </w:pPr>
              </w:pPrChange>
            </w:pPr>
            <w:ins w:id="4089"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4090" w:author="Daniel Stewart" w:date="2022-02-10T10:43:00Z"/>
              </w:rPr>
              <w:pPrChange w:id="4091" w:author="Daniel Stewart" w:date="2022-02-10T13:34:00Z">
                <w:pPr>
                  <w:pStyle w:val="Table"/>
                </w:pPr>
              </w:pPrChange>
            </w:pPr>
            <w:ins w:id="4092" w:author="Daniel Stewart" w:date="2022-02-10T10:43:00Z">
              <w:r>
                <w:t>0.437</w:t>
              </w:r>
            </w:ins>
          </w:p>
        </w:tc>
      </w:tr>
      <w:tr w:rsidR="00394E6A" w14:paraId="15100E7B" w14:textId="77777777" w:rsidTr="0058307C">
        <w:trPr>
          <w:trHeight w:hRule="exact" w:val="340"/>
          <w:jc w:val="center"/>
          <w:ins w:id="4093"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4094" w:author="Daniel Stewart" w:date="2022-02-10T10:43:00Z"/>
              </w:rPr>
            </w:pPr>
            <w:ins w:id="4095" w:author="Daniel Stewart" w:date="2022-02-10T10:44:00Z">
              <w:r>
                <w:t>River arm</w:t>
              </w:r>
            </w:ins>
            <w:ins w:id="4096"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4097" w:author="Daniel Stewart" w:date="2022-02-10T10:43:00Z"/>
              </w:rPr>
              <w:pPrChange w:id="4098" w:author="Daniel Stewart" w:date="2022-02-10T13:34:00Z">
                <w:pPr>
                  <w:pStyle w:val="Table"/>
                </w:pPr>
              </w:pPrChange>
            </w:pPr>
            <w:ins w:id="4099"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4100" w:author="Daniel Stewart" w:date="2022-02-10T10:43:00Z"/>
              </w:rPr>
              <w:pPrChange w:id="4101" w:author="Daniel Stewart" w:date="2022-02-10T13:34:00Z">
                <w:pPr>
                  <w:pStyle w:val="Table"/>
                </w:pPr>
              </w:pPrChange>
            </w:pPr>
            <w:ins w:id="4102"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4103" w:author="Daniel Stewart" w:date="2022-02-10T10:43:00Z"/>
              </w:rPr>
              <w:pPrChange w:id="4104" w:author="Daniel Stewart" w:date="2022-02-10T13:34:00Z">
                <w:pPr>
                  <w:pStyle w:val="Table"/>
                </w:pPr>
              </w:pPrChange>
            </w:pPr>
            <w:ins w:id="4105" w:author="Daniel Stewart" w:date="2022-02-10T10:43:00Z">
              <w:r>
                <w:t>0.836</w:t>
              </w:r>
            </w:ins>
          </w:p>
        </w:tc>
      </w:tr>
      <w:tr w:rsidR="00394E6A" w14:paraId="34983B1C" w14:textId="77777777" w:rsidTr="0058307C">
        <w:trPr>
          <w:trHeight w:hRule="exact" w:val="340"/>
          <w:jc w:val="center"/>
          <w:ins w:id="4106"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4107" w:author="Daniel Stewart" w:date="2022-02-10T10:43:00Z"/>
              </w:rPr>
            </w:pPr>
            <w:ins w:id="4108" w:author="Daniel Stewart" w:date="2022-02-10T10:43:00Z">
              <w:r>
                <w:t>R</w:t>
              </w:r>
            </w:ins>
            <w:ins w:id="4109" w:author="Daniel Stewart" w:date="2022-02-10T10:44:00Z">
              <w:r>
                <w:t>eference site</w:t>
              </w:r>
            </w:ins>
            <w:ins w:id="4110"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4111" w:author="Daniel Stewart" w:date="2022-02-10T10:43:00Z"/>
              </w:rPr>
              <w:pPrChange w:id="4112" w:author="Daniel Stewart" w:date="2022-02-10T13:34:00Z">
                <w:pPr>
                  <w:pStyle w:val="Table"/>
                </w:pPr>
              </w:pPrChange>
            </w:pPr>
            <w:ins w:id="4113"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4114" w:author="Daniel Stewart" w:date="2022-02-10T10:43:00Z"/>
              </w:rPr>
              <w:pPrChange w:id="4115" w:author="Daniel Stewart" w:date="2022-02-10T13:34:00Z">
                <w:pPr>
                  <w:pStyle w:val="Table"/>
                </w:pPr>
              </w:pPrChange>
            </w:pPr>
            <w:ins w:id="4116"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4117" w:author="Daniel Stewart" w:date="2022-02-10T10:43:00Z"/>
              </w:rPr>
              <w:pPrChange w:id="4118" w:author="Daniel Stewart" w:date="2022-02-10T13:34:00Z">
                <w:pPr>
                  <w:pStyle w:val="Table"/>
                </w:pPr>
              </w:pPrChange>
            </w:pPr>
            <w:ins w:id="4119" w:author="Daniel Stewart" w:date="2022-02-10T10:43:00Z">
              <w:r>
                <w:t>0.304</w:t>
              </w:r>
            </w:ins>
          </w:p>
        </w:tc>
      </w:tr>
      <w:tr w:rsidR="00394E6A" w14:paraId="55FECB45" w14:textId="77777777" w:rsidTr="0058307C">
        <w:trPr>
          <w:trHeight w:hRule="exact" w:val="340"/>
          <w:jc w:val="center"/>
          <w:ins w:id="4120"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4121" w:author="Daniel Stewart" w:date="2022-02-10T10:43:00Z"/>
              </w:rPr>
            </w:pPr>
            <w:ins w:id="4122"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4123" w:author="Daniel Stewart" w:date="2022-02-10T10:43:00Z"/>
              </w:rPr>
              <w:pPrChange w:id="4124" w:author="Daniel Stewart" w:date="2022-02-10T13:34:00Z">
                <w:pPr>
                  <w:pStyle w:val="Table"/>
                </w:pPr>
              </w:pPrChange>
            </w:pPr>
            <w:ins w:id="4125"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4126" w:author="Daniel Stewart" w:date="2022-02-10T10:43:00Z"/>
              </w:rPr>
              <w:pPrChange w:id="4127" w:author="Daniel Stewart" w:date="2022-02-10T13:34:00Z">
                <w:pPr>
                  <w:pStyle w:val="Table"/>
                </w:pPr>
              </w:pPrChange>
            </w:pPr>
            <w:ins w:id="4128"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4129" w:author="Daniel Stewart" w:date="2022-02-10T10:43:00Z"/>
              </w:rPr>
              <w:pPrChange w:id="4130" w:author="Daniel Stewart" w:date="2022-02-10T13:34:00Z">
                <w:pPr>
                  <w:pStyle w:val="Table"/>
                </w:pPr>
              </w:pPrChange>
            </w:pPr>
            <w:ins w:id="4131" w:author="Daniel Stewart" w:date="2022-02-10T10:43:00Z">
              <w:r>
                <w:rPr>
                  <w:rStyle w:val="Strong"/>
                  <w:rFonts w:eastAsiaTheme="majorEastAsia"/>
                </w:rPr>
                <w:t>0.024</w:t>
              </w:r>
            </w:ins>
          </w:p>
        </w:tc>
      </w:tr>
      <w:tr w:rsidR="00394E6A" w14:paraId="38C0C170" w14:textId="77777777" w:rsidTr="0058307C">
        <w:trPr>
          <w:trHeight w:hRule="exact" w:val="340"/>
          <w:jc w:val="center"/>
          <w:ins w:id="4132"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4133" w:author="Daniel Stewart" w:date="2022-02-10T10:43:00Z"/>
              </w:rPr>
            </w:pPr>
            <w:ins w:id="4134" w:author="Daniel Stewart" w:date="2022-02-10T10:44:00Z">
              <w:r>
                <w:t xml:space="preserve">Distance </w:t>
              </w:r>
            </w:ins>
            <w:ins w:id="4135" w:author="Daniel Stewart" w:date="2022-02-10T10:47:00Z">
              <w:r w:rsidR="00361036">
                <w:t>u</w:t>
              </w:r>
            </w:ins>
            <w:ins w:id="4136"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4137" w:author="Daniel Stewart" w:date="2022-02-10T10:43:00Z"/>
              </w:rPr>
              <w:pPrChange w:id="4138" w:author="Daniel Stewart" w:date="2022-02-10T13:34:00Z">
                <w:pPr>
                  <w:pStyle w:val="Table"/>
                </w:pPr>
              </w:pPrChange>
            </w:pPr>
            <w:ins w:id="4139"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4140" w:author="Daniel Stewart" w:date="2022-02-10T10:43:00Z"/>
              </w:rPr>
              <w:pPrChange w:id="4141" w:author="Daniel Stewart" w:date="2022-02-10T13:34:00Z">
                <w:pPr>
                  <w:pStyle w:val="Table"/>
                </w:pPr>
              </w:pPrChange>
            </w:pPr>
            <w:ins w:id="4142"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4143" w:author="Daniel Stewart" w:date="2022-02-10T10:43:00Z"/>
              </w:rPr>
              <w:pPrChange w:id="4144" w:author="Daniel Stewart" w:date="2022-02-10T13:34:00Z">
                <w:pPr>
                  <w:pStyle w:val="Table"/>
                </w:pPr>
              </w:pPrChange>
            </w:pPr>
            <w:ins w:id="4145" w:author="Daniel Stewart" w:date="2022-02-10T10:43:00Z">
              <w:r>
                <w:rPr>
                  <w:rStyle w:val="Strong"/>
                  <w:rFonts w:eastAsiaTheme="majorEastAsia"/>
                </w:rPr>
                <w:t>&lt;0.001</w:t>
              </w:r>
            </w:ins>
          </w:p>
        </w:tc>
      </w:tr>
      <w:tr w:rsidR="00394E6A" w14:paraId="1C8672D2" w14:textId="77777777" w:rsidTr="0058307C">
        <w:trPr>
          <w:trHeight w:hRule="exact" w:val="340"/>
          <w:jc w:val="center"/>
          <w:ins w:id="4146"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4147" w:author="Daniel Stewart" w:date="2022-02-10T10:43:00Z"/>
              </w:rPr>
            </w:pPr>
            <w:ins w:id="4148" w:author="Daniel Stewart" w:date="2022-02-10T10:44:00Z">
              <w:r>
                <w:t>Elevation (</w:t>
              </w:r>
            </w:ins>
            <w:ins w:id="4149"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4150" w:author="Daniel Stewart" w:date="2022-02-10T10:43:00Z"/>
              </w:rPr>
              <w:pPrChange w:id="4151" w:author="Daniel Stewart" w:date="2022-02-10T13:34:00Z">
                <w:pPr>
                  <w:pStyle w:val="Table"/>
                </w:pPr>
              </w:pPrChange>
            </w:pPr>
            <w:ins w:id="4152"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4153" w:author="Daniel Stewart" w:date="2022-02-10T10:43:00Z"/>
              </w:rPr>
              <w:pPrChange w:id="4154" w:author="Daniel Stewart" w:date="2022-02-10T13:34:00Z">
                <w:pPr>
                  <w:pStyle w:val="Table"/>
                </w:pPr>
              </w:pPrChange>
            </w:pPr>
            <w:ins w:id="4155"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4156" w:author="Daniel Stewart" w:date="2022-02-10T10:43:00Z"/>
              </w:rPr>
              <w:pPrChange w:id="4157" w:author="Daniel Stewart" w:date="2022-02-10T13:34:00Z">
                <w:pPr>
                  <w:pStyle w:val="Table"/>
                </w:pPr>
              </w:pPrChange>
            </w:pPr>
            <w:ins w:id="4158" w:author="Daniel Stewart" w:date="2022-02-10T10:43:00Z">
              <w:r>
                <w:rPr>
                  <w:rStyle w:val="Strong"/>
                  <w:rFonts w:eastAsiaTheme="majorEastAsia"/>
                </w:rPr>
                <w:t>&lt;0.001</w:t>
              </w:r>
            </w:ins>
          </w:p>
        </w:tc>
      </w:tr>
      <w:tr w:rsidR="00394E6A" w14:paraId="76693317" w14:textId="77777777" w:rsidTr="0058307C">
        <w:trPr>
          <w:trHeight w:hRule="exact" w:val="340"/>
          <w:jc w:val="center"/>
          <w:ins w:id="4159"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4160" w:author="Daniel Stewart" w:date="2022-02-10T10:43:00Z"/>
              </w:rPr>
            </w:pPr>
            <w:ins w:id="4161" w:author="Daniel Stewart" w:date="2022-02-10T10:45:00Z">
              <w:r>
                <w:t xml:space="preserve">Distance </w:t>
              </w:r>
            </w:ins>
            <w:proofErr w:type="spellStart"/>
            <w:proofErr w:type="gramStart"/>
            <w:ins w:id="4162" w:author="Daniel Stewart" w:date="2022-02-10T10:47:00Z">
              <w:r w:rsidR="00361036">
                <w:t>u</w:t>
              </w:r>
            </w:ins>
            <w:ins w:id="4163" w:author="Daniel Stewart" w:date="2022-02-10T10:45:00Z">
              <w:r>
                <w:t>priver:</w:t>
              </w:r>
            </w:ins>
            <w:ins w:id="4164" w:author="Daniel Stewart" w:date="2022-02-10T10:47:00Z">
              <w:r w:rsidR="00361036">
                <w:t>e</w:t>
              </w:r>
            </w:ins>
            <w:ins w:id="4165" w:author="Daniel Stewart" w:date="2022-02-10T10:45:00Z">
              <w:r>
                <w:t>levation</w:t>
              </w:r>
            </w:ins>
            <w:proofErr w:type="spellEnd"/>
            <w:proofErr w:type="gramEnd"/>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4166" w:author="Daniel Stewart" w:date="2022-02-10T10:43:00Z"/>
              </w:rPr>
              <w:pPrChange w:id="4167" w:author="Daniel Stewart" w:date="2022-02-10T13:34:00Z">
                <w:pPr>
                  <w:pStyle w:val="Table"/>
                </w:pPr>
              </w:pPrChange>
            </w:pPr>
            <w:ins w:id="4168"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4169" w:author="Daniel Stewart" w:date="2022-02-10T10:43:00Z"/>
              </w:rPr>
              <w:pPrChange w:id="4170" w:author="Daniel Stewart" w:date="2022-02-10T13:34:00Z">
                <w:pPr>
                  <w:pStyle w:val="Table"/>
                </w:pPr>
              </w:pPrChange>
            </w:pPr>
            <w:ins w:id="4171"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4172" w:author="Daniel Stewart" w:date="2022-02-10T10:43:00Z"/>
              </w:rPr>
              <w:pPrChange w:id="4173" w:author="Daniel Stewart" w:date="2022-02-10T13:34:00Z">
                <w:pPr>
                  <w:pStyle w:val="Table"/>
                </w:pPr>
              </w:pPrChange>
            </w:pPr>
            <w:ins w:id="4174" w:author="Daniel Stewart" w:date="2022-02-10T10:43:00Z">
              <w:r>
                <w:rPr>
                  <w:rStyle w:val="Strong"/>
                  <w:rFonts w:eastAsiaTheme="majorEastAsia"/>
                </w:rPr>
                <w:t>&lt;0.001</w:t>
              </w:r>
            </w:ins>
          </w:p>
        </w:tc>
      </w:tr>
      <w:tr w:rsidR="00EB7979" w14:paraId="5280E7FB" w14:textId="77777777" w:rsidTr="0058307C">
        <w:trPr>
          <w:trHeight w:hRule="exact" w:val="611"/>
          <w:jc w:val="center"/>
          <w:ins w:id="4175"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4176" w:author="Daniel Stewart" w:date="2022-02-10T10:43:00Z"/>
                <w:b/>
                <w:bCs/>
                <w:rPrChange w:id="4177" w:author="Daniel Stewart" w:date="2022-02-10T13:17:00Z">
                  <w:rPr>
                    <w:ins w:id="4178" w:author="Daniel Stewart" w:date="2022-02-10T10:43:00Z"/>
                  </w:rPr>
                </w:rPrChange>
              </w:rPr>
            </w:pPr>
            <w:ins w:id="4179" w:author="Daniel Stewart" w:date="2022-02-10T10:43:00Z">
              <w:r w:rsidRPr="0058307C">
                <w:rPr>
                  <w:b/>
                  <w:bCs/>
                  <w:rPrChange w:id="4180" w:author="Daniel Stewart" w:date="2022-02-10T13:17:00Z">
                    <w:rPr/>
                  </w:rPrChange>
                </w:rPr>
                <w:t>Random Effects</w:t>
              </w:r>
            </w:ins>
          </w:p>
        </w:tc>
      </w:tr>
      <w:tr w:rsidR="00394E6A" w14:paraId="55E06FB5" w14:textId="77777777" w:rsidTr="0058307C">
        <w:trPr>
          <w:trHeight w:hRule="exact" w:val="340"/>
          <w:jc w:val="center"/>
          <w:ins w:id="4181"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4182" w:author="Daniel Stewart" w:date="2022-02-10T10:43:00Z"/>
              </w:rPr>
            </w:pPr>
            <w:ins w:id="4183"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4184" w:author="Daniel Stewart" w:date="2022-02-10T10:43:00Z"/>
              </w:rPr>
            </w:pPr>
            <w:ins w:id="4185" w:author="Daniel Stewart" w:date="2022-02-10T10:43:00Z">
              <w:r>
                <w:t>1.96</w:t>
              </w:r>
            </w:ins>
          </w:p>
        </w:tc>
      </w:tr>
      <w:tr w:rsidR="00394E6A" w14:paraId="5AD9C9F0" w14:textId="77777777" w:rsidTr="0058307C">
        <w:trPr>
          <w:trHeight w:hRule="exact" w:val="340"/>
          <w:jc w:val="center"/>
          <w:ins w:id="4186"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4187" w:author="Daniel Stewart" w:date="2022-02-10T10:43:00Z"/>
              </w:rPr>
            </w:pPr>
            <w:ins w:id="4188"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4189" w:author="Daniel Stewart" w:date="2022-02-10T10:43:00Z"/>
              </w:rPr>
            </w:pPr>
            <w:ins w:id="4190" w:author="Daniel Stewart" w:date="2022-02-10T10:43:00Z">
              <w:r>
                <w:t>1.16</w:t>
              </w:r>
            </w:ins>
          </w:p>
        </w:tc>
      </w:tr>
      <w:tr w:rsidR="00394E6A" w14:paraId="17A10F02" w14:textId="77777777" w:rsidTr="0058307C">
        <w:trPr>
          <w:trHeight w:hRule="exact" w:val="340"/>
          <w:jc w:val="center"/>
          <w:ins w:id="4191"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4192" w:author="Daniel Stewart" w:date="2022-02-10T10:43:00Z"/>
              </w:rPr>
            </w:pPr>
            <w:ins w:id="4193"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4194" w:author="Daniel Stewart" w:date="2022-02-10T10:43:00Z"/>
              </w:rPr>
            </w:pPr>
            <w:ins w:id="4195" w:author="Daniel Stewart" w:date="2022-02-10T10:43:00Z">
              <w:r>
                <w:t>0.13</w:t>
              </w:r>
            </w:ins>
          </w:p>
        </w:tc>
      </w:tr>
      <w:tr w:rsidR="00394E6A" w14:paraId="1585E138" w14:textId="77777777" w:rsidTr="0058307C">
        <w:trPr>
          <w:trHeight w:hRule="exact" w:val="340"/>
          <w:jc w:val="center"/>
          <w:ins w:id="4196"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4197" w:author="Daniel Stewart" w:date="2022-02-10T10:43:00Z"/>
              </w:rPr>
            </w:pPr>
            <w:ins w:id="4198"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4199" w:author="Daniel Stewart" w:date="2022-02-10T10:43:00Z"/>
              </w:rPr>
            </w:pPr>
            <w:ins w:id="4200" w:author="Daniel Stewart" w:date="2022-02-10T10:43:00Z">
              <w:r>
                <w:t>0.40</w:t>
              </w:r>
            </w:ins>
          </w:p>
        </w:tc>
      </w:tr>
      <w:tr w:rsidR="00394E6A" w14:paraId="44104198" w14:textId="77777777" w:rsidTr="0058307C">
        <w:trPr>
          <w:trHeight w:hRule="exact" w:val="340"/>
          <w:jc w:val="center"/>
          <w:ins w:id="4201"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4202" w:author="Daniel Stewart" w:date="2022-02-10T10:43:00Z"/>
              </w:rPr>
            </w:pPr>
            <w:ins w:id="4203"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4204" w:author="Daniel Stewart" w:date="2022-02-10T10:43:00Z"/>
              </w:rPr>
            </w:pPr>
            <w:ins w:id="4205" w:author="Daniel Stewart" w:date="2022-02-10T10:43:00Z">
              <w:r>
                <w:t>95</w:t>
              </w:r>
            </w:ins>
          </w:p>
        </w:tc>
      </w:tr>
      <w:tr w:rsidR="00394E6A" w14:paraId="198DB910" w14:textId="77777777" w:rsidTr="0058307C">
        <w:trPr>
          <w:trHeight w:hRule="exact" w:val="340"/>
          <w:jc w:val="center"/>
          <w:ins w:id="4206"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4207" w:author="Daniel Stewart" w:date="2022-02-10T10:43:00Z"/>
              </w:rPr>
            </w:pPr>
            <w:ins w:id="4208"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4209" w:author="Daniel Stewart" w:date="2022-02-10T10:43:00Z"/>
              </w:rPr>
            </w:pPr>
            <w:ins w:id="4210" w:author="Daniel Stewart" w:date="2022-02-10T10:43:00Z">
              <w:r>
                <w:t>2</w:t>
              </w:r>
            </w:ins>
          </w:p>
        </w:tc>
      </w:tr>
      <w:tr w:rsidR="00394E6A" w14:paraId="5EAF6081" w14:textId="77777777" w:rsidTr="0058307C">
        <w:trPr>
          <w:trHeight w:hRule="exact" w:val="340"/>
          <w:jc w:val="center"/>
          <w:ins w:id="4211"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4212" w:author="Daniel Stewart" w:date="2022-02-10T10:43:00Z"/>
              </w:rPr>
            </w:pPr>
            <w:ins w:id="4213"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4214" w:author="Daniel Stewart" w:date="2022-02-10T10:43:00Z"/>
              </w:rPr>
            </w:pPr>
            <w:ins w:id="4215" w:author="Daniel Stewart" w:date="2022-02-10T10:43:00Z">
              <w:r>
                <w:t>1716</w:t>
              </w:r>
            </w:ins>
          </w:p>
        </w:tc>
      </w:tr>
      <w:tr w:rsidR="00394E6A" w14:paraId="4EA07792" w14:textId="77777777" w:rsidTr="0058307C">
        <w:trPr>
          <w:trHeight w:hRule="exact" w:val="340"/>
          <w:jc w:val="center"/>
          <w:ins w:id="4216"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4217" w:author="Daniel Stewart" w:date="2022-02-10T10:43:00Z"/>
              </w:rPr>
            </w:pPr>
            <w:ins w:id="4218"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4219" w:author="Daniel Stewart" w:date="2022-02-10T10:43:00Z"/>
              </w:rPr>
            </w:pPr>
            <w:ins w:id="4220" w:author="Daniel Stewart" w:date="2022-02-10T10:43:00Z">
              <w:r>
                <w:t>0.181 / 0.506</w:t>
              </w:r>
            </w:ins>
          </w:p>
        </w:tc>
      </w:tr>
    </w:tbl>
    <w:p w14:paraId="21C6292E" w14:textId="08C1C8BF" w:rsidR="00AB3272" w:rsidRPr="00AB3272" w:rsidRDefault="00AB3272">
      <w:pPr>
        <w:rPr>
          <w:ins w:id="4221" w:author="Daniel Stewart" w:date="2022-02-10T10:42:00Z"/>
        </w:rPr>
        <w:pPrChange w:id="4222" w:author="Daniel Stewart" w:date="2022-02-10T11:31:00Z">
          <w:pPr>
            <w:pStyle w:val="Heading1"/>
            <w:numPr>
              <w:numId w:val="0"/>
            </w:numPr>
            <w:ind w:left="0" w:firstLine="0"/>
            <w:jc w:val="left"/>
          </w:pPr>
        </w:pPrChange>
      </w:pPr>
    </w:p>
    <w:p w14:paraId="7461D6DB" w14:textId="77777777" w:rsidR="00521121" w:rsidRDefault="00521121">
      <w:pPr>
        <w:spacing w:line="240" w:lineRule="auto"/>
        <w:jc w:val="left"/>
        <w:rPr>
          <w:ins w:id="4223" w:author="Daniel Stewart" w:date="2022-02-10T13:33:00Z"/>
          <w:b/>
          <w:bCs/>
          <w:color w:val="000000" w:themeColor="text1"/>
          <w:sz w:val="32"/>
          <w:szCs w:val="32"/>
        </w:rPr>
      </w:pPr>
      <w:ins w:id="4224" w:author="Daniel Stewart" w:date="2022-02-10T13:33:00Z">
        <w:r>
          <w:br w:type="page"/>
        </w:r>
      </w:ins>
    </w:p>
    <w:p w14:paraId="6CDDCA5C" w14:textId="5A069AB2" w:rsidR="00A200F2" w:rsidRDefault="00361036">
      <w:pPr>
        <w:pStyle w:val="Heading1"/>
        <w:numPr>
          <w:ilvl w:val="0"/>
          <w:numId w:val="0"/>
        </w:numPr>
        <w:ind w:left="432" w:hanging="432"/>
        <w:rPr>
          <w:ins w:id="4225" w:author="Daniel Stewart" w:date="2022-02-10T10:56:00Z"/>
          <w:rFonts w:eastAsia="Times New Roman"/>
        </w:rPr>
        <w:pPrChange w:id="4226" w:author="Daniel Stewart" w:date="2022-02-10T12:48:00Z">
          <w:pPr>
            <w:pStyle w:val="Heading1"/>
          </w:pPr>
        </w:pPrChange>
      </w:pPr>
      <w:del w:id="4227" w:author="Daniel Stewart" w:date="2022-02-10T10:54:00Z">
        <w:r w:rsidRPr="0082724B" w:rsidDel="00361036">
          <w:rPr>
            <w:rFonts w:eastAsia="Times New Roman"/>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28" w:author="Daniel Stewart" w:date="2022-02-10T10:09:00Z">
        <w:r w:rsidR="00A200F2" w:rsidRPr="0082724B" w:rsidDel="00E63E8D">
          <w:rPr>
            <w:rFonts w:eastAsia="Times New Roman"/>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59">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29" w:author="Daniel Stewart" w:date="2022-02-10T10:54:00Z">
        <w:r w:rsidR="00A200F2" w:rsidRPr="0082724B" w:rsidDel="00361036">
          <w:rPr>
            <w:rFonts w:eastAsia="Times New Roman"/>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6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82724B" w:rsidDel="00361036">
          <w:rPr>
            <w:rFonts w:eastAsia="Times New Roman"/>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82724B" w:rsidDel="00361036">
          <w:rPr>
            <w:rFonts w:eastAsia="Times New Roman"/>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6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A200F2">
        <w:rPr>
          <w:rFonts w:eastAsia="Times New Roman"/>
        </w:rPr>
        <w:t xml:space="preserve">Appendix </w:t>
      </w:r>
      <w:del w:id="4230" w:author="Daniel Stewart" w:date="2022-02-10T12:48:00Z">
        <w:r w:rsidR="00A200F2" w:rsidDel="000367B4">
          <w:rPr>
            <w:rFonts w:eastAsia="Times New Roman"/>
          </w:rPr>
          <w:delText>H</w:delText>
        </w:r>
      </w:del>
      <w:ins w:id="4231" w:author="Daniel Stewart" w:date="2022-02-10T12:48:00Z">
        <w:r w:rsidR="000367B4">
          <w:rPr>
            <w:rFonts w:eastAsia="Times New Roman"/>
          </w:rPr>
          <w:t>O</w:t>
        </w:r>
      </w:ins>
      <w:r w:rsidR="00A200F2">
        <w:rPr>
          <w:rFonts w:eastAsia="Times New Roman"/>
        </w:rPr>
        <w:t>. Non-</w:t>
      </w:r>
      <w:ins w:id="4232" w:author="Daniel Stewart" w:date="2022-02-10T13:24:00Z">
        <w:r w:rsidR="00521121">
          <w:rPr>
            <w:rFonts w:eastAsia="Times New Roman"/>
          </w:rPr>
          <w:t>n</w:t>
        </w:r>
      </w:ins>
      <w:del w:id="4233" w:author="Daniel Stewart" w:date="2022-02-10T13:24:00Z">
        <w:r w:rsidR="00A200F2" w:rsidDel="00521121">
          <w:rPr>
            <w:rFonts w:eastAsia="Times New Roman"/>
          </w:rPr>
          <w:delText>N</w:delText>
        </w:r>
      </w:del>
      <w:r w:rsidR="00A200F2">
        <w:rPr>
          <w:rFonts w:eastAsia="Times New Roman"/>
        </w:rPr>
        <w:t xml:space="preserve">ative </w:t>
      </w:r>
      <w:ins w:id="4234" w:author="Daniel Stewart" w:date="2022-02-10T13:24:00Z">
        <w:r w:rsidR="00521121">
          <w:rPr>
            <w:rFonts w:eastAsia="Times New Roman"/>
          </w:rPr>
          <w:t>r</w:t>
        </w:r>
      </w:ins>
      <w:del w:id="4235" w:author="Daniel Stewart" w:date="2022-02-10T13:24:00Z">
        <w:r w:rsidR="00A200F2" w:rsidDel="00521121">
          <w:rPr>
            <w:rFonts w:eastAsia="Times New Roman"/>
          </w:rPr>
          <w:delText>R</w:delText>
        </w:r>
      </w:del>
      <w:r w:rsidR="00A200F2">
        <w:rPr>
          <w:rFonts w:eastAsia="Times New Roman"/>
        </w:rPr>
        <w:t xml:space="preserve">ichness </w:t>
      </w:r>
      <w:ins w:id="4236" w:author="Daniel Stewart" w:date="2022-02-10T13:24:00Z">
        <w:r w:rsidR="00521121">
          <w:rPr>
            <w:rFonts w:eastAsia="Times New Roman"/>
          </w:rPr>
          <w:t>m</w:t>
        </w:r>
      </w:ins>
      <w:del w:id="4237" w:author="Daniel Stewart" w:date="2022-02-10T13:24:00Z">
        <w:r w:rsidR="00A200F2" w:rsidDel="00521121">
          <w:rPr>
            <w:rFonts w:eastAsia="Times New Roman"/>
          </w:rPr>
          <w:delText>M</w:delText>
        </w:r>
      </w:del>
      <w:r w:rsidR="00A200F2">
        <w:rPr>
          <w:rFonts w:eastAsia="Times New Roman"/>
        </w:rPr>
        <w:t xml:space="preserve">odel </w:t>
      </w:r>
      <w:ins w:id="4238" w:author="Daniel Stewart" w:date="2022-02-10T13:24:00Z">
        <w:r w:rsidR="00521121">
          <w:rPr>
            <w:rFonts w:eastAsia="Times New Roman"/>
          </w:rPr>
          <w:t>v</w:t>
        </w:r>
      </w:ins>
      <w:del w:id="4239" w:author="Daniel Stewart" w:date="2022-02-10T13:24:00Z">
        <w:r w:rsidR="00A200F2" w:rsidDel="00521121">
          <w:rPr>
            <w:rFonts w:eastAsia="Times New Roman"/>
          </w:rPr>
          <w:delText>V</w:delText>
        </w:r>
      </w:del>
      <w:r w:rsidR="00A200F2">
        <w:rPr>
          <w:rFonts w:eastAsia="Times New Roman"/>
        </w:rPr>
        <w:t>isualizations</w:t>
      </w:r>
    </w:p>
    <w:p w14:paraId="45B8EF6D" w14:textId="60C7D402" w:rsidR="00361036" w:rsidRDefault="00361036" w:rsidP="00D95039">
      <w:pPr>
        <w:rPr>
          <w:ins w:id="4240" w:author="Daniel Stewart" w:date="2022-02-10T10:56:00Z"/>
        </w:rPr>
      </w:pPr>
    </w:p>
    <w:p w14:paraId="6191D1C5" w14:textId="1CB2F7DA" w:rsidR="00361036" w:rsidRDefault="00521121">
      <w:pPr>
        <w:jc w:val="center"/>
        <w:rPr>
          <w:ins w:id="4241" w:author="Daniel Stewart" w:date="2022-02-10T10:56:00Z"/>
        </w:rPr>
        <w:pPrChange w:id="4242" w:author="Daniel Stewart" w:date="2022-02-10T13:21:00Z">
          <w:pPr/>
        </w:pPrChange>
      </w:pPr>
      <w:r>
        <w:rPr>
          <w:noProof/>
        </w:rPr>
        <mc:AlternateContent>
          <mc:Choice Requires="wps">
            <w:drawing>
              <wp:anchor distT="0" distB="0" distL="114300" distR="114300" simplePos="0" relativeHeight="251658306" behindDoc="0" locked="0" layoutInCell="1" allowOverlap="1" wp14:anchorId="586078AA" wp14:editId="68753B1A">
                <wp:simplePos x="0" y="0"/>
                <wp:positionH relativeFrom="column">
                  <wp:posOffset>227330</wp:posOffset>
                </wp:positionH>
                <wp:positionV relativeFrom="paragraph">
                  <wp:posOffset>5989320</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7A03F52E" w:rsidR="008D47CF" w:rsidRPr="0082724B" w:rsidRDefault="008D47CF" w:rsidP="009F3333">
                            <w:pPr>
                              <w:pStyle w:val="Caption"/>
                              <w:rPr>
                                <w:sz w:val="22"/>
                                <w:szCs w:val="22"/>
                                <w:lang w:val="en-US"/>
                              </w:rPr>
                            </w:pPr>
                            <w:r>
                              <w:rPr>
                                <w:lang w:val="en-US"/>
                              </w:rPr>
                              <w:t xml:space="preserve">Figure </w:t>
                            </w:r>
                            <w:ins w:id="4243" w:author="Daniel Stewart" w:date="2022-02-10T13:19:00Z">
                              <w:r w:rsidR="00BA4337">
                                <w:rPr>
                                  <w:lang w:val="en-US"/>
                                </w:rPr>
                                <w:t>O</w:t>
                              </w:r>
                            </w:ins>
                            <w:del w:id="4244"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245" w:author="Daniel Stewart" w:date="2022-02-10T13:33:00Z">
                              <w:r w:rsidRPr="0082724B" w:rsidDel="00521121">
                                <w:rPr>
                                  <w:lang w:val="en-US"/>
                                </w:rPr>
                                <w:delText xml:space="preserve"> (bottom right exempt)</w:delText>
                              </w:r>
                            </w:del>
                            <w:r w:rsidRPr="0082724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9" type="#_x0000_t202" style="position:absolute;left:0;text-align:left;margin-left:17.9pt;margin-top:471.6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" stroked="f">
                <v:textbox inset="0,0,0,0">
                  <w:txbxContent>
                    <w:p w14:paraId="1047A414" w14:textId="7A03F52E" w:rsidR="008D47CF" w:rsidRPr="0082724B" w:rsidRDefault="008D47CF" w:rsidP="009F3333">
                      <w:pPr>
                        <w:pStyle w:val="Caption"/>
                        <w:rPr>
                          <w:sz w:val="22"/>
                          <w:szCs w:val="22"/>
                          <w:lang w:val="en-US"/>
                        </w:rPr>
                      </w:pPr>
                      <w:r>
                        <w:rPr>
                          <w:lang w:val="en-US"/>
                        </w:rPr>
                        <w:t xml:space="preserve">Figure </w:t>
                      </w:r>
                      <w:ins w:id="4246" w:author="Daniel Stewart" w:date="2022-02-10T13:19:00Z">
                        <w:r w:rsidR="00BA4337">
                          <w:rPr>
                            <w:lang w:val="en-US"/>
                          </w:rPr>
                          <w:t>O</w:t>
                        </w:r>
                      </w:ins>
                      <w:del w:id="4247"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248" w:author="Daniel Stewart" w:date="2022-02-10T13:33:00Z">
                        <w:r w:rsidRPr="0082724B" w:rsidDel="00521121">
                          <w:rPr>
                            <w:lang w:val="en-US"/>
                          </w:rPr>
                          <w:delText xml:space="preserve"> (bottom right exempt)</w:delText>
                        </w:r>
                      </w:del>
                      <w:r w:rsidRPr="0082724B">
                        <w:rPr>
                          <w:lang w:val="en-US"/>
                        </w:rPr>
                        <w:t>.</w:t>
                      </w:r>
                    </w:p>
                  </w:txbxContent>
                </v:textbox>
                <w10:wrap type="topAndBottom"/>
              </v:shape>
            </w:pict>
          </mc:Fallback>
        </mc:AlternateContent>
      </w:r>
      <w:ins w:id="4249" w:author="Daniel Stewart" w:date="2022-02-10T10:57:00Z">
        <w:r>
          <w:rPr>
            <w:b/>
            <w:bCs/>
            <w:noProof/>
          </w:rPr>
          <w:drawing>
            <wp:anchor distT="0" distB="0" distL="114300" distR="114300" simplePos="0" relativeHeight="251706448" behindDoc="0" locked="0" layoutInCell="1" allowOverlap="1" wp14:anchorId="68BD322B" wp14:editId="632820F7">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9">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0" w:author="Daniel Stewart" w:date="2022-02-10T10:56:00Z">
        <w:r>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1" w:author="Daniel Stewart" w:date="2022-02-10T10:54:00Z">
        <w:r>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1">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2" w:author="Daniel Stewart" w:date="2022-02-10T10:56:00Z">
        <w:r>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2">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3" w:author="Daniel Stewart" w:date="2022-02-10T10:10:00Z">
        <w:r>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3">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54" w:author="Daniel Stewart" w:date="2022-02-10T10:56:00Z">
        <w:r>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4">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5882603D" w:rsidR="00361036" w:rsidRPr="00361036" w:rsidRDefault="008D2555" w:rsidP="00D95039">
      <w:del w:id="4255" w:author="Daniel Stewart" w:date="2022-02-10T10:59:00Z">
        <w:r w:rsidRPr="0082724B" w:rsidDel="008D2555">
          <w:rPr>
            <w:noProof/>
          </w:rPr>
          <w:drawing>
            <wp:anchor distT="0" distB="0" distL="114300" distR="114300" simplePos="0" relativeHeight="251658314" behindDoc="0" locked="0" layoutInCell="1" allowOverlap="1" wp14:anchorId="1993B58C" wp14:editId="1D6368A0">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75">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4256" w:author="Daniel Stewart" w:date="2022-02-10T13:34:00Z"/>
        </w:rPr>
      </w:pPr>
      <w:ins w:id="4257" w:author="Daniel Stewart" w:date="2022-02-10T10:41:00Z">
        <w:r>
          <w:br w:type="page"/>
        </w:r>
      </w:ins>
    </w:p>
    <w:p w14:paraId="566E9FBE" w14:textId="1335345E" w:rsidR="00521121" w:rsidRDefault="00521121" w:rsidP="00D95039">
      <w:pPr>
        <w:rPr>
          <w:ins w:id="4258" w:author="Daniel Stewart" w:date="2022-02-10T13:34:00Z"/>
        </w:rPr>
      </w:pPr>
    </w:p>
    <w:p w14:paraId="7B26A801" w14:textId="67A22FE1" w:rsidR="00521121" w:rsidRDefault="00521121" w:rsidP="00D95039">
      <w:pPr>
        <w:rPr>
          <w:ins w:id="4259" w:author="Daniel Stewart" w:date="2022-02-10T13:34:00Z"/>
        </w:rPr>
      </w:pPr>
    </w:p>
    <w:p w14:paraId="5413B908" w14:textId="13AE5022" w:rsidR="00521121" w:rsidRDefault="00521121" w:rsidP="00D95039">
      <w:pPr>
        <w:rPr>
          <w:ins w:id="4260" w:author="Daniel Stewart" w:date="2022-02-10T13:34:00Z"/>
        </w:rPr>
      </w:pPr>
    </w:p>
    <w:p w14:paraId="2144F53B" w14:textId="6D8099D8" w:rsidR="00521121" w:rsidRDefault="00521121" w:rsidP="00D95039">
      <w:pPr>
        <w:rPr>
          <w:ins w:id="4261" w:author="Daniel Stewart" w:date="2022-02-10T13:34:00Z"/>
        </w:rPr>
      </w:pPr>
    </w:p>
    <w:p w14:paraId="799AE342" w14:textId="460D5B7B" w:rsidR="00521121" w:rsidRDefault="00521121" w:rsidP="00D95039">
      <w:pPr>
        <w:rPr>
          <w:ins w:id="4262" w:author="Daniel Stewart" w:date="2022-02-10T13:34:00Z"/>
        </w:rPr>
      </w:pPr>
    </w:p>
    <w:p w14:paraId="097B44F2" w14:textId="668894EC" w:rsidR="00521121" w:rsidRDefault="00521121" w:rsidP="00D95039">
      <w:pPr>
        <w:rPr>
          <w:ins w:id="4263" w:author="Daniel Stewart" w:date="2022-02-10T13:34:00Z"/>
        </w:rPr>
      </w:pPr>
    </w:p>
    <w:p w14:paraId="20C61C05" w14:textId="6B2DB013" w:rsidR="00521121" w:rsidRDefault="00521121" w:rsidP="00D95039">
      <w:pPr>
        <w:rPr>
          <w:ins w:id="4264" w:author="Daniel Stewart" w:date="2022-02-10T13:34:00Z"/>
        </w:rPr>
      </w:pPr>
    </w:p>
    <w:p w14:paraId="52C8B4F3" w14:textId="437A0340" w:rsidR="00521121" w:rsidRDefault="00521121" w:rsidP="00D95039">
      <w:pPr>
        <w:rPr>
          <w:ins w:id="4265" w:author="Daniel Stewart" w:date="2022-02-10T13:34:00Z"/>
        </w:rPr>
      </w:pPr>
    </w:p>
    <w:p w14:paraId="3ADB7475" w14:textId="55C0E027" w:rsidR="00521121" w:rsidRDefault="00521121" w:rsidP="00D95039">
      <w:pPr>
        <w:rPr>
          <w:ins w:id="4266" w:author="Daniel Stewart" w:date="2022-02-10T10:41:00Z"/>
          <w:color w:val="000000" w:themeColor="text1"/>
          <w:sz w:val="32"/>
          <w:szCs w:val="32"/>
        </w:rPr>
      </w:pPr>
    </w:p>
    <w:p w14:paraId="09868FCC" w14:textId="63641201" w:rsidR="00521121" w:rsidRDefault="00521121">
      <w:pPr>
        <w:spacing w:line="240" w:lineRule="auto"/>
        <w:jc w:val="center"/>
        <w:rPr>
          <w:ins w:id="4267" w:author="Daniel Stewart" w:date="2022-02-10T13:34:00Z"/>
          <w:b/>
          <w:bCs/>
          <w:color w:val="000000" w:themeColor="text1"/>
          <w:sz w:val="32"/>
          <w:szCs w:val="32"/>
        </w:rPr>
        <w:pPrChange w:id="4268" w:author="Daniel Stewart" w:date="2022-02-10T13:34:00Z">
          <w:pPr>
            <w:spacing w:line="240" w:lineRule="auto"/>
            <w:jc w:val="left"/>
          </w:pPr>
        </w:pPrChange>
      </w:pPr>
      <w:r>
        <w:rPr>
          <w:noProof/>
        </w:rPr>
        <mc:AlternateContent>
          <mc:Choice Requires="wps">
            <w:drawing>
              <wp:anchor distT="0" distB="0" distL="114300" distR="114300" simplePos="0" relativeHeight="251658315" behindDoc="0" locked="0" layoutInCell="1" allowOverlap="1" wp14:anchorId="21E6B1E0" wp14:editId="0115C800">
                <wp:simplePos x="0" y="0"/>
                <wp:positionH relativeFrom="column">
                  <wp:posOffset>561340</wp:posOffset>
                </wp:positionH>
                <wp:positionV relativeFrom="paragraph">
                  <wp:posOffset>2563495</wp:posOffset>
                </wp:positionV>
                <wp:extent cx="4572000"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72000" cy="548640"/>
                        </a:xfrm>
                        <a:prstGeom prst="rect">
                          <a:avLst/>
                        </a:prstGeom>
                        <a:solidFill>
                          <a:prstClr val="white"/>
                        </a:solidFill>
                        <a:ln>
                          <a:noFill/>
                        </a:ln>
                      </wps:spPr>
                      <wps:txbx>
                        <w:txbxContent>
                          <w:p w14:paraId="78849A66" w14:textId="5D586C70" w:rsidR="008D47CF" w:rsidRPr="00972E5C" w:rsidRDefault="008D47CF" w:rsidP="009F3333">
                            <w:pPr>
                              <w:pStyle w:val="Caption"/>
                              <w:rPr>
                                <w:b/>
                                <w:bCs/>
                                <w:noProof/>
                                <w:color w:val="000000" w:themeColor="text1"/>
                              </w:rPr>
                            </w:pPr>
                            <w:r>
                              <w:t xml:space="preserve">Figure </w:t>
                            </w:r>
                            <w:ins w:id="4269" w:author="Daniel Stewart" w:date="2022-02-10T13:24:00Z">
                              <w:r w:rsidR="00BA4337">
                                <w:t>O</w:t>
                              </w:r>
                            </w:ins>
                            <w:del w:id="4270"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40" type="#_x0000_t202" style="position:absolute;left:0;text-align:left;margin-left:44.2pt;margin-top:201.85pt;width:5in;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" stroked="f">
                <v:textbox inset="0,0,0,0">
                  <w:txbxContent>
                    <w:p w14:paraId="78849A66" w14:textId="5D586C70" w:rsidR="008D47CF" w:rsidRPr="00972E5C" w:rsidRDefault="008D47CF" w:rsidP="009F3333">
                      <w:pPr>
                        <w:pStyle w:val="Caption"/>
                        <w:rPr>
                          <w:b/>
                          <w:bCs/>
                          <w:noProof/>
                          <w:color w:val="000000" w:themeColor="text1"/>
                        </w:rPr>
                      </w:pPr>
                      <w:r>
                        <w:t xml:space="preserve">Figure </w:t>
                      </w:r>
                      <w:ins w:id="4271" w:author="Daniel Stewart" w:date="2022-02-10T13:24:00Z">
                        <w:r w:rsidR="00BA4337">
                          <w:t>O</w:t>
                        </w:r>
                      </w:ins>
                      <w:del w:id="4272"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273" w:author="Daniel Stewart" w:date="2022-02-10T10:59:00Z">
        <w:r>
          <w:rPr>
            <w:noProof/>
          </w:rPr>
          <w:drawing>
            <wp:inline distT="0" distB="0" distL="0" distR="0" wp14:anchorId="40913DD6" wp14:editId="6B0A4AE6">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75">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ins w:id="4274" w:author="Daniel Stewart" w:date="2022-02-10T13:34:00Z">
        <w:r>
          <w:br w:type="page"/>
        </w:r>
      </w:ins>
    </w:p>
    <w:p w14:paraId="13A90B1C" w14:textId="69B84459" w:rsidR="00A200F2" w:rsidRPr="0099294D" w:rsidRDefault="00A200F2">
      <w:pPr>
        <w:pStyle w:val="Heading1"/>
        <w:numPr>
          <w:ilvl w:val="0"/>
          <w:numId w:val="0"/>
        </w:numPr>
        <w:ind w:left="432" w:hanging="432"/>
        <w:rPr>
          <w:rFonts w:ascii="Segoe UI" w:eastAsia="Times New Roman" w:hAnsi="Segoe UI" w:cs="Segoe UI"/>
          <w:sz w:val="18"/>
          <w:szCs w:val="18"/>
          <w:lang w:val="en-US"/>
        </w:rPr>
        <w:pPrChange w:id="4275" w:author="Daniel Stewart" w:date="2022-02-10T12:49:00Z">
          <w:pPr>
            <w:pStyle w:val="Heading1"/>
          </w:pPr>
        </w:pPrChange>
      </w:pPr>
      <w:r w:rsidRPr="0099294D">
        <w:rPr>
          <w:rFonts w:eastAsia="Times New Roman"/>
        </w:rPr>
        <w:lastRenderedPageBreak/>
        <w:t xml:space="preserve">Appendix </w:t>
      </w:r>
      <w:del w:id="4276" w:author="Daniel Stewart" w:date="2022-02-10T12:49:00Z">
        <w:r w:rsidDel="000367B4">
          <w:rPr>
            <w:rFonts w:eastAsia="Times New Roman"/>
          </w:rPr>
          <w:delText>I</w:delText>
        </w:r>
      </w:del>
      <w:ins w:id="4277" w:author="Daniel Stewart" w:date="2022-02-10T12:49:00Z">
        <w:r w:rsidR="000367B4">
          <w:rPr>
            <w:rFonts w:eastAsia="Times New Roman"/>
          </w:rPr>
          <w:t>P</w:t>
        </w:r>
      </w:ins>
      <w:r w:rsidRPr="0099294D">
        <w:rPr>
          <w:rFonts w:eastAsia="Times New Roman"/>
        </w:rPr>
        <w:t xml:space="preserve">. </w:t>
      </w:r>
      <w:del w:id="4278" w:author="Daniel Stewart" w:date="2022-02-10T13:37:00Z">
        <w:r w:rsidRPr="0099294D" w:rsidDel="003A6F5A">
          <w:rPr>
            <w:rFonts w:eastAsia="Times New Roman"/>
          </w:rPr>
          <w:delText xml:space="preserve">Vegetation Survey </w:delText>
        </w:r>
      </w:del>
      <w:ins w:id="4279" w:author="Daniel Stewart" w:date="2022-02-10T13:37:00Z">
        <w:r w:rsidR="003A6F5A">
          <w:rPr>
            <w:rFonts w:eastAsia="Times New Roman"/>
            <w:lang w:val="en-US"/>
          </w:rPr>
          <w:t>Species list from</w:t>
        </w:r>
      </w:ins>
      <w:ins w:id="4280" w:author="Daniel Stewart" w:date="2022-02-10T13:41:00Z">
        <w:r w:rsidR="00FF20F1">
          <w:rPr>
            <w:rFonts w:eastAsia="Times New Roman"/>
            <w:lang w:val="en-US"/>
          </w:rPr>
          <w:t xml:space="preserve"> 2015 and 2021 vegeta</w:t>
        </w:r>
      </w:ins>
      <w:ins w:id="4281" w:author="Daniel Stewart" w:date="2022-02-10T13:42:00Z">
        <w:r w:rsidR="00FF20F1">
          <w:rPr>
            <w:rFonts w:eastAsia="Times New Roman"/>
            <w:lang w:val="en-US"/>
          </w:rPr>
          <w:t>tion surveys</w:t>
        </w:r>
      </w:ins>
      <w:del w:id="4282" w:author="Daniel Stewart" w:date="2022-02-10T13:37:00Z">
        <w:r w:rsidRPr="0099294D" w:rsidDel="003A6F5A">
          <w:rPr>
            <w:rFonts w:eastAsia="Times New Roman"/>
          </w:rPr>
          <w:delText>Plant List</w:delText>
        </w:r>
        <w:r w:rsidRPr="0099294D" w:rsidDel="003A6F5A">
          <w:rPr>
            <w:rFonts w:eastAsia="Times New Roman"/>
            <w:lang w:val="en-US"/>
          </w:rPr>
          <w:delText> </w:delText>
        </w:r>
      </w:del>
    </w:p>
    <w:p w14:paraId="571BE300" w14:textId="45F2EB06" w:rsidR="00A200F2" w:rsidDel="004F71F1" w:rsidRDefault="00A200F2" w:rsidP="009F3333">
      <w:pPr>
        <w:pStyle w:val="Caption"/>
        <w:rPr>
          <w:del w:id="4283" w:author="Daniel Stewart" w:date="2022-02-09T13:53:00Z"/>
        </w:rPr>
      </w:pPr>
    </w:p>
    <w:p w14:paraId="63E048D2" w14:textId="2BED22C7" w:rsidR="00A200F2" w:rsidRDefault="00A200F2" w:rsidP="009F3333">
      <w:pPr>
        <w:pStyle w:val="Caption"/>
        <w:rPr>
          <w:ins w:id="4284" w:author="Daniel Stewart" w:date="2022-02-10T13:37:00Z"/>
          <w:lang w:val="en-US"/>
        </w:rPr>
      </w:pPr>
      <w:r>
        <w:t xml:space="preserve">Table </w:t>
      </w:r>
      <w:ins w:id="4285" w:author="Daniel Stewart" w:date="2022-02-10T13:37:00Z">
        <w:r w:rsidR="003A6F5A">
          <w:t>P</w:t>
        </w:r>
      </w:ins>
      <w:del w:id="4286" w:author="Daniel Stewart" w:date="2022-02-10T13:37:00Z">
        <w:r w:rsidDel="003A6F5A">
          <w:delText>I</w:delText>
        </w:r>
      </w:del>
      <w:r>
        <w:t xml:space="preserve">1. </w:t>
      </w:r>
      <w:del w:id="4287" w:author="Daniel Stewart" w:date="2022-02-10T13:42:00Z">
        <w:r w:rsidRPr="0099294D" w:rsidDel="00FF20F1">
          <w:delText>A complete l</w:delText>
        </w:r>
      </w:del>
      <w:ins w:id="4288" w:author="Daniel Stewart" w:date="2022-02-10T13:42:00Z">
        <w:r w:rsidR="00FF20F1">
          <w:t>L</w:t>
        </w:r>
      </w:ins>
      <w:r w:rsidRPr="0099294D">
        <w:t>ist of</w:t>
      </w:r>
      <w:r>
        <w:t xml:space="preserve"> macrophytes</w:t>
      </w:r>
      <w:r w:rsidRPr="0099294D">
        <w:t xml:space="preserve"> observed </w:t>
      </w:r>
      <w:ins w:id="4289" w:author="Daniel Stewart" w:date="2022-02-10T13:37:00Z">
        <w:r w:rsidR="003A6F5A">
          <w:t xml:space="preserve">in plots </w:t>
        </w:r>
      </w:ins>
      <w:r w:rsidRPr="0099294D">
        <w:t xml:space="preserve">during </w:t>
      </w:r>
      <w:r>
        <w:t xml:space="preserve">2015 and </w:t>
      </w:r>
      <w:r w:rsidRPr="0099294D">
        <w:t xml:space="preserve">2021 vegetation surveys with accompanying origin status (N = Native, E = Exotic, I = </w:t>
      </w:r>
      <w:commentRangeStart w:id="4290"/>
      <w:r w:rsidRPr="0099294D">
        <w:t>Invasive</w:t>
      </w:r>
      <w:commentRangeEnd w:id="4290"/>
      <w:r w:rsidR="00AD6C5A">
        <w:rPr>
          <w:rStyle w:val="CommentReference"/>
          <w:color w:val="auto"/>
        </w:rPr>
        <w:commentReference w:id="4290"/>
      </w:r>
      <w:r w:rsidRPr="0099294D">
        <w:t>). For cryptic species where origin could not be determined, origin status is ‘U’.</w:t>
      </w:r>
      <w:r w:rsidRPr="0099294D">
        <w:rPr>
          <w:lang w:val="en-US"/>
        </w:rPr>
        <w:t> </w:t>
      </w:r>
      <w:ins w:id="4291" w:author="Daniel Stewart" w:date="2022-02-10T13:39:00Z">
        <w:r w:rsidR="003A6F5A">
          <w:rPr>
            <w:lang w:val="en-US"/>
          </w:rPr>
          <w:t xml:space="preserve">Non-native species were classified as invasive if </w:t>
        </w:r>
      </w:ins>
      <w:ins w:id="4292" w:author="Daniel Stewart" w:date="2022-02-10T13:40:00Z">
        <w:r w:rsidR="00FF20F1">
          <w:t>they</w:t>
        </w:r>
      </w:ins>
      <w:ins w:id="4293" w:author="Daniel Stewart" w:date="2022-02-10T13:39:00Z">
        <w:r w:rsidR="003A6F5A">
          <w:t xml:space="preserve"> (1) are listed as noxious weeds under the </w:t>
        </w:r>
      </w:ins>
      <w:ins w:id="4294" w:author="Daniel Stewart" w:date="2022-02-10T13:43:00Z">
        <w:r w:rsidR="007013A6">
          <w:t xml:space="preserve">Provincial </w:t>
        </w:r>
      </w:ins>
      <w:ins w:id="4295" w:author="Daniel Stewart" w:date="2022-02-10T13:39:00Z">
        <w:r w:rsidR="003A6F5A">
          <w:rPr>
            <w:i/>
            <w:iCs/>
          </w:rPr>
          <w:t>Weed Control Act</w:t>
        </w:r>
        <w:r w:rsidR="003A6F5A">
          <w:t xml:space="preserve"> Regulation and</w:t>
        </w:r>
      </w:ins>
      <w:ins w:id="4296" w:author="Daniel Stewart" w:date="2022-02-10T13:40:00Z">
        <w:r w:rsidR="003A6F5A">
          <w:t>/or</w:t>
        </w:r>
      </w:ins>
      <w:ins w:id="4297" w:author="Daniel Stewart" w:date="2022-02-10T13:39:00Z">
        <w:r w:rsidR="003A6F5A">
          <w:t xml:space="preserve"> (2) align with the prevailing definition of invasive species</w:t>
        </w:r>
      </w:ins>
      <w:ins w:id="4298" w:author="Daniel Stewart" w:date="2022-02-10T13:42:00Z">
        <w:r w:rsidR="00FF20F1">
          <w:t xml:space="preserve"> in their wetland behavior</w:t>
        </w:r>
      </w:ins>
      <w:ins w:id="4299" w:author="Daniel Stewart" w:date="2022-02-10T13:41:00Z">
        <w:r w:rsidR="00FF20F1">
          <w:rPr>
            <w:rStyle w:val="FootnoteReference"/>
          </w:rPr>
          <w:t>2</w:t>
        </w:r>
        <w:r w:rsidR="00FF20F1">
          <w:t>.</w:t>
        </w:r>
      </w:ins>
      <w:ins w:id="4300" w:author="Daniel Stewart" w:date="2022-02-10T13:39:00Z">
        <w:r w:rsidR="003A6F5A">
          <w:rPr>
            <w:lang w:val="en-US"/>
          </w:rPr>
          <w:t xml:space="preserve"> </w:t>
        </w:r>
      </w:ins>
    </w:p>
    <w:p w14:paraId="0B769B8C" w14:textId="2BDFBE0A" w:rsidR="003A6F5A" w:rsidRPr="00FF20F1" w:rsidDel="00FF20F1" w:rsidRDefault="003A6F5A">
      <w:pPr>
        <w:rPr>
          <w:del w:id="4301" w:author="Daniel Stewart" w:date="2022-02-10T13:42:00Z"/>
          <w:lang w:val="en-US"/>
        </w:rPr>
        <w:pPrChange w:id="4302" w:author="Daniel Stewart" w:date="2022-02-10T13:37:00Z">
          <w:pPr>
            <w:pStyle w:val="Caption"/>
          </w:pPr>
        </w:pPrChange>
      </w:pP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4303">
          <w:tblGrid>
            <w:gridCol w:w="3119"/>
            <w:gridCol w:w="2941"/>
            <w:gridCol w:w="886"/>
            <w:gridCol w:w="886"/>
            <w:gridCol w:w="886"/>
          </w:tblGrid>
        </w:tblGridChange>
      </w:tblGrid>
      <w:tr w:rsidR="00A200F2" w:rsidRPr="00FF20F1" w14:paraId="10704CB8" w14:textId="77777777" w:rsidTr="004D3373">
        <w:trPr>
          <w:trHeight w:hRule="exact" w:val="227"/>
        </w:trPr>
        <w:tc>
          <w:tcPr>
            <w:tcW w:w="3119" w:type="dxa"/>
            <w:tcBorders>
              <w:bottom w:val="single" w:sz="4" w:space="0" w:color="auto"/>
            </w:tcBorders>
            <w:shd w:val="clear" w:color="auto" w:fill="auto"/>
            <w:hideMark/>
          </w:tcPr>
          <w:p w14:paraId="2E56879E" w14:textId="017F2E74" w:rsidR="00A200F2" w:rsidRPr="007013A6" w:rsidRDefault="00A200F2">
            <w:pPr>
              <w:pStyle w:val="PlantList"/>
              <w:rPr>
                <w:b/>
                <w:bCs/>
                <w:rPrChange w:id="4304" w:author="Daniel Stewart" w:date="2022-02-10T13:43:00Z">
                  <w:rPr/>
                </w:rPrChange>
              </w:rPr>
              <w:pPrChange w:id="4305" w:author="Daniel Stewart" w:date="2022-02-10T13:41:00Z">
                <w:pPr>
                  <w:jc w:val="left"/>
                </w:pPr>
              </w:pPrChange>
            </w:pPr>
            <w:r w:rsidRPr="007013A6">
              <w:rPr>
                <w:b/>
                <w:bCs/>
                <w:rPrChange w:id="4306" w:author="Daniel Stewart" w:date="2022-02-10T13:43:00Z">
                  <w:rPr/>
                </w:rPrChange>
              </w:rPr>
              <w:t>Species </w:t>
            </w:r>
          </w:p>
        </w:tc>
        <w:tc>
          <w:tcPr>
            <w:tcW w:w="2941" w:type="dxa"/>
            <w:tcBorders>
              <w:bottom w:val="single" w:sz="4" w:space="0" w:color="auto"/>
            </w:tcBorders>
            <w:shd w:val="clear" w:color="auto" w:fill="auto"/>
            <w:hideMark/>
          </w:tcPr>
          <w:p w14:paraId="489D7E62" w14:textId="77777777" w:rsidR="00A200F2" w:rsidRPr="007013A6" w:rsidRDefault="00A200F2">
            <w:pPr>
              <w:pStyle w:val="PlantList"/>
              <w:rPr>
                <w:b/>
                <w:bCs/>
                <w:rPrChange w:id="4307" w:author="Daniel Stewart" w:date="2022-02-10T13:43:00Z">
                  <w:rPr/>
                </w:rPrChange>
              </w:rPr>
              <w:pPrChange w:id="4308" w:author="Daniel Stewart" w:date="2022-02-10T13:41:00Z">
                <w:pPr>
                  <w:jc w:val="left"/>
                </w:pPr>
              </w:pPrChange>
            </w:pPr>
            <w:r w:rsidRPr="007013A6">
              <w:rPr>
                <w:b/>
                <w:bCs/>
                <w:rPrChange w:id="4309" w:author="Daniel Stewart" w:date="2022-02-10T13:43:00Z">
                  <w:rPr/>
                </w:rPrChange>
              </w:rPr>
              <w:t>Common Name </w:t>
            </w:r>
          </w:p>
        </w:tc>
        <w:tc>
          <w:tcPr>
            <w:tcW w:w="886" w:type="dxa"/>
            <w:tcBorders>
              <w:bottom w:val="single" w:sz="4" w:space="0" w:color="auto"/>
            </w:tcBorders>
            <w:shd w:val="clear" w:color="auto" w:fill="auto"/>
            <w:hideMark/>
          </w:tcPr>
          <w:p w14:paraId="5D06421A" w14:textId="77777777" w:rsidR="00A200F2" w:rsidRPr="007013A6" w:rsidRDefault="00A200F2">
            <w:pPr>
              <w:pStyle w:val="PlantList"/>
              <w:jc w:val="center"/>
              <w:rPr>
                <w:b/>
                <w:bCs/>
                <w:rPrChange w:id="4310" w:author="Daniel Stewart" w:date="2022-02-10T13:43:00Z">
                  <w:rPr/>
                </w:rPrChange>
              </w:rPr>
              <w:pPrChange w:id="4311" w:author="Daniel Stewart" w:date="2022-02-10T13:42:00Z">
                <w:pPr/>
              </w:pPrChange>
            </w:pPr>
            <w:r w:rsidRPr="007013A6">
              <w:rPr>
                <w:b/>
                <w:bCs/>
                <w:rPrChange w:id="4312" w:author="Daniel Stewart" w:date="2022-02-10T13:43:00Z">
                  <w:rPr/>
                </w:rPrChange>
              </w:rPr>
              <w:t>Origin</w:t>
            </w:r>
          </w:p>
        </w:tc>
        <w:tc>
          <w:tcPr>
            <w:tcW w:w="886" w:type="dxa"/>
            <w:tcBorders>
              <w:bottom w:val="single" w:sz="4" w:space="0" w:color="auto"/>
            </w:tcBorders>
          </w:tcPr>
          <w:p w14:paraId="5422CABE" w14:textId="77777777" w:rsidR="00A200F2" w:rsidRPr="007013A6" w:rsidRDefault="00A200F2">
            <w:pPr>
              <w:pStyle w:val="PlantList"/>
              <w:jc w:val="center"/>
              <w:rPr>
                <w:b/>
                <w:bCs/>
                <w:rPrChange w:id="4313" w:author="Daniel Stewart" w:date="2022-02-10T13:43:00Z">
                  <w:rPr/>
                </w:rPrChange>
              </w:rPr>
              <w:pPrChange w:id="4314" w:author="Daniel Stewart" w:date="2022-02-10T13:42:00Z">
                <w:pPr/>
              </w:pPrChange>
            </w:pPr>
            <w:r w:rsidRPr="007013A6">
              <w:rPr>
                <w:b/>
                <w:bCs/>
                <w:rPrChange w:id="4315" w:author="Daniel Stewart" w:date="2022-02-10T13:43:00Z">
                  <w:rPr/>
                </w:rPrChange>
              </w:rPr>
              <w:t>2015</w:t>
            </w:r>
          </w:p>
        </w:tc>
        <w:tc>
          <w:tcPr>
            <w:tcW w:w="886" w:type="dxa"/>
            <w:tcBorders>
              <w:bottom w:val="single" w:sz="4" w:space="0" w:color="auto"/>
            </w:tcBorders>
          </w:tcPr>
          <w:p w14:paraId="55C8B90F" w14:textId="77777777" w:rsidR="00A200F2" w:rsidRPr="007013A6" w:rsidRDefault="00A200F2">
            <w:pPr>
              <w:pStyle w:val="PlantList"/>
              <w:jc w:val="center"/>
              <w:rPr>
                <w:b/>
                <w:bCs/>
                <w:rPrChange w:id="4316" w:author="Daniel Stewart" w:date="2022-02-10T13:43:00Z">
                  <w:rPr/>
                </w:rPrChange>
              </w:rPr>
              <w:pPrChange w:id="4317" w:author="Daniel Stewart" w:date="2022-02-10T13:42:00Z">
                <w:pPr/>
              </w:pPrChange>
            </w:pPr>
            <w:r w:rsidRPr="007013A6">
              <w:rPr>
                <w:b/>
                <w:bCs/>
                <w:rPrChange w:id="4318" w:author="Daniel Stewart" w:date="2022-02-10T13:43:00Z">
                  <w:rPr/>
                </w:rPrChange>
              </w:rPr>
              <w:t>2021</w:t>
            </w:r>
          </w:p>
        </w:tc>
      </w:tr>
      <w:tr w:rsidR="00A200F2" w:rsidRPr="00FF20F1"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FF20F1" w:rsidRDefault="00A200F2">
            <w:pPr>
              <w:pStyle w:val="PlantList"/>
              <w:jc w:val="left"/>
              <w:rPr>
                <w:i/>
                <w:iCs/>
                <w:rPrChange w:id="4319" w:author="Daniel Stewart" w:date="2022-02-10T13:41:00Z">
                  <w:rPr/>
                </w:rPrChange>
              </w:rPr>
              <w:pPrChange w:id="4320" w:author="Daniel Stewart" w:date="2022-02-10T13:43:00Z">
                <w:pPr>
                  <w:jc w:val="left"/>
                </w:pPr>
              </w:pPrChange>
            </w:pPr>
            <w:r w:rsidRPr="00FF20F1">
              <w:rPr>
                <w:i/>
                <w:iCs/>
                <w:rPrChange w:id="4321" w:author="Daniel Stewart" w:date="2022-02-10T13:41:00Z">
                  <w:rPr/>
                </w:rPrChange>
              </w:rPr>
              <w:t>Achillea millefolium </w:t>
            </w:r>
          </w:p>
        </w:tc>
        <w:tc>
          <w:tcPr>
            <w:tcW w:w="2941" w:type="dxa"/>
            <w:tcBorders>
              <w:top w:val="single" w:sz="4" w:space="0" w:color="auto"/>
            </w:tcBorders>
            <w:shd w:val="clear" w:color="auto" w:fill="auto"/>
            <w:hideMark/>
          </w:tcPr>
          <w:p w14:paraId="773DF745" w14:textId="77777777" w:rsidR="00A200F2" w:rsidRPr="00FF20F1" w:rsidRDefault="00A200F2">
            <w:pPr>
              <w:pStyle w:val="PlantList"/>
              <w:pPrChange w:id="4322"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1F43FECA" w14:textId="77777777" w:rsidR="00A200F2" w:rsidRPr="00FF20F1" w:rsidRDefault="00A200F2">
            <w:pPr>
              <w:pStyle w:val="PlantList"/>
              <w:jc w:val="center"/>
              <w:pPrChange w:id="4323" w:author="Daniel Stewart" w:date="2022-02-10T13:42:00Z">
                <w:pPr/>
              </w:pPrChange>
            </w:pPr>
            <w:r w:rsidRPr="00FF20F1">
              <w:t>N</w:t>
            </w:r>
          </w:p>
        </w:tc>
        <w:tc>
          <w:tcPr>
            <w:tcW w:w="886" w:type="dxa"/>
            <w:tcBorders>
              <w:top w:val="single" w:sz="4" w:space="0" w:color="auto"/>
            </w:tcBorders>
          </w:tcPr>
          <w:p w14:paraId="0E925471" w14:textId="77777777" w:rsidR="00A200F2" w:rsidRPr="00FF20F1" w:rsidRDefault="00A200F2">
            <w:pPr>
              <w:pStyle w:val="PlantList"/>
              <w:jc w:val="center"/>
              <w:pPrChange w:id="4324" w:author="Daniel Stewart" w:date="2022-02-10T13:42:00Z">
                <w:pPr/>
              </w:pPrChange>
            </w:pPr>
          </w:p>
        </w:tc>
        <w:tc>
          <w:tcPr>
            <w:tcW w:w="886" w:type="dxa"/>
            <w:tcBorders>
              <w:top w:val="single" w:sz="4" w:space="0" w:color="auto"/>
            </w:tcBorders>
          </w:tcPr>
          <w:p w14:paraId="1EBE2A5A" w14:textId="77777777" w:rsidR="00A200F2" w:rsidRPr="00FF20F1" w:rsidRDefault="00A200F2">
            <w:pPr>
              <w:pStyle w:val="PlantList"/>
              <w:jc w:val="center"/>
              <w:pPrChange w:id="4325" w:author="Daniel Stewart" w:date="2022-02-10T13:42:00Z">
                <w:pPr/>
              </w:pPrChange>
            </w:pPr>
            <w:r w:rsidRPr="00FF20F1">
              <w:t>X</w:t>
            </w:r>
          </w:p>
        </w:tc>
      </w:tr>
      <w:tr w:rsidR="00305A4B" w:rsidRPr="00FF20F1" w14:paraId="30FF4941" w14:textId="77777777" w:rsidTr="004D3373">
        <w:trPr>
          <w:trHeight w:hRule="exact" w:val="227"/>
          <w:ins w:id="4326" w:author="Daniel Stewart" w:date="2022-02-09T16:29:00Z"/>
        </w:trPr>
        <w:tc>
          <w:tcPr>
            <w:tcW w:w="3119" w:type="dxa"/>
            <w:shd w:val="clear" w:color="auto" w:fill="auto"/>
          </w:tcPr>
          <w:p w14:paraId="5C0275AA" w14:textId="3B983973" w:rsidR="00305A4B" w:rsidRPr="00FF20F1" w:rsidRDefault="00305A4B">
            <w:pPr>
              <w:pStyle w:val="PlantList"/>
              <w:jc w:val="left"/>
              <w:rPr>
                <w:ins w:id="4327" w:author="Daniel Stewart" w:date="2022-02-09T16:29:00Z"/>
                <w:i/>
                <w:iCs/>
                <w:rPrChange w:id="4328" w:author="Daniel Stewart" w:date="2022-02-10T13:41:00Z">
                  <w:rPr>
                    <w:ins w:id="4329" w:author="Daniel Stewart" w:date="2022-02-09T16:29:00Z"/>
                  </w:rPr>
                </w:rPrChange>
              </w:rPr>
              <w:pPrChange w:id="4330" w:author="Daniel Stewart" w:date="2022-02-10T13:43:00Z">
                <w:pPr/>
              </w:pPrChange>
            </w:pPr>
            <w:ins w:id="4331" w:author="Daniel Stewart" w:date="2022-02-09T16:29:00Z">
              <w:r w:rsidRPr="00FF20F1">
                <w:rPr>
                  <w:i/>
                  <w:iCs/>
                  <w:rPrChange w:id="4332" w:author="Daniel Stewart" w:date="2022-02-10T13:41:00Z">
                    <w:rPr/>
                  </w:rPrChange>
                </w:rPr>
                <w:t>Ac</w:t>
              </w:r>
            </w:ins>
            <w:ins w:id="4333" w:author="Daniel Stewart" w:date="2022-02-09T16:30:00Z">
              <w:r w:rsidRPr="00FF20F1">
                <w:rPr>
                  <w:i/>
                  <w:iCs/>
                  <w:rPrChange w:id="4334" w:author="Daniel Stewart" w:date="2022-02-10T13:41:00Z">
                    <w:rPr/>
                  </w:rPrChange>
                </w:rPr>
                <w:t>orus americanus</w:t>
              </w:r>
            </w:ins>
          </w:p>
        </w:tc>
        <w:tc>
          <w:tcPr>
            <w:tcW w:w="2941" w:type="dxa"/>
            <w:shd w:val="clear" w:color="auto" w:fill="auto"/>
          </w:tcPr>
          <w:p w14:paraId="6568D2CC" w14:textId="411264E3" w:rsidR="00305A4B" w:rsidRPr="00FF20F1" w:rsidRDefault="00305A4B">
            <w:pPr>
              <w:pStyle w:val="PlantList"/>
              <w:rPr>
                <w:ins w:id="4335" w:author="Daniel Stewart" w:date="2022-02-09T16:29:00Z"/>
              </w:rPr>
              <w:pPrChange w:id="4336" w:author="Daniel Stewart" w:date="2022-02-10T13:41:00Z">
                <w:pPr/>
              </w:pPrChange>
            </w:pPr>
            <w:ins w:id="4337" w:author="Daniel Stewart" w:date="2022-02-09T16:30:00Z">
              <w:r w:rsidRPr="00FF20F1">
                <w:t xml:space="preserve">American </w:t>
              </w:r>
              <w:proofErr w:type="spellStart"/>
              <w:r w:rsidRPr="00FF20F1">
                <w:t>sweetflag</w:t>
              </w:r>
            </w:ins>
            <w:proofErr w:type="spellEnd"/>
          </w:p>
        </w:tc>
        <w:tc>
          <w:tcPr>
            <w:tcW w:w="886" w:type="dxa"/>
            <w:shd w:val="clear" w:color="auto" w:fill="auto"/>
          </w:tcPr>
          <w:p w14:paraId="016BC65D" w14:textId="12D49544" w:rsidR="00305A4B" w:rsidRPr="00FF20F1" w:rsidRDefault="00305A4B">
            <w:pPr>
              <w:pStyle w:val="PlantList"/>
              <w:jc w:val="center"/>
              <w:rPr>
                <w:ins w:id="4338" w:author="Daniel Stewart" w:date="2022-02-09T16:29:00Z"/>
              </w:rPr>
              <w:pPrChange w:id="4339" w:author="Daniel Stewart" w:date="2022-02-10T13:42:00Z">
                <w:pPr/>
              </w:pPrChange>
            </w:pPr>
            <w:ins w:id="4340" w:author="Daniel Stewart" w:date="2022-02-09T16:30:00Z">
              <w:r w:rsidRPr="00FF20F1">
                <w:t>N</w:t>
              </w:r>
            </w:ins>
          </w:p>
        </w:tc>
        <w:tc>
          <w:tcPr>
            <w:tcW w:w="886" w:type="dxa"/>
          </w:tcPr>
          <w:p w14:paraId="1EA580A1" w14:textId="77777777" w:rsidR="00305A4B" w:rsidRPr="00FF20F1" w:rsidRDefault="00305A4B">
            <w:pPr>
              <w:pStyle w:val="PlantList"/>
              <w:jc w:val="center"/>
              <w:rPr>
                <w:ins w:id="4341" w:author="Daniel Stewart" w:date="2022-02-09T16:29:00Z"/>
              </w:rPr>
              <w:pPrChange w:id="4342" w:author="Daniel Stewart" w:date="2022-02-10T13:42:00Z">
                <w:pPr/>
              </w:pPrChange>
            </w:pPr>
          </w:p>
        </w:tc>
        <w:tc>
          <w:tcPr>
            <w:tcW w:w="886" w:type="dxa"/>
          </w:tcPr>
          <w:p w14:paraId="4E4465B9" w14:textId="3962767B" w:rsidR="00305A4B" w:rsidRPr="00FF20F1" w:rsidRDefault="00305A4B">
            <w:pPr>
              <w:pStyle w:val="PlantList"/>
              <w:jc w:val="center"/>
              <w:rPr>
                <w:ins w:id="4343" w:author="Daniel Stewart" w:date="2022-02-09T16:29:00Z"/>
              </w:rPr>
              <w:pPrChange w:id="4344" w:author="Daniel Stewart" w:date="2022-02-10T13:42:00Z">
                <w:pPr/>
              </w:pPrChange>
            </w:pPr>
            <w:ins w:id="4345" w:author="Daniel Stewart" w:date="2022-02-09T16:30:00Z">
              <w:r w:rsidRPr="00FF20F1">
                <w:t>X</w:t>
              </w:r>
            </w:ins>
          </w:p>
        </w:tc>
      </w:tr>
      <w:tr w:rsidR="00A200F2" w:rsidRPr="00FF20F1" w14:paraId="672B54BC" w14:textId="77777777" w:rsidTr="004D3373">
        <w:trPr>
          <w:trHeight w:hRule="exact" w:val="227"/>
        </w:trPr>
        <w:tc>
          <w:tcPr>
            <w:tcW w:w="3119" w:type="dxa"/>
            <w:shd w:val="clear" w:color="auto" w:fill="auto"/>
            <w:hideMark/>
          </w:tcPr>
          <w:p w14:paraId="3552904B" w14:textId="77777777" w:rsidR="00A200F2" w:rsidRPr="00FF20F1" w:rsidRDefault="00A200F2">
            <w:pPr>
              <w:pStyle w:val="PlantList"/>
              <w:jc w:val="left"/>
              <w:rPr>
                <w:i/>
                <w:iCs/>
                <w:rPrChange w:id="4346" w:author="Daniel Stewart" w:date="2022-02-10T13:41:00Z">
                  <w:rPr/>
                </w:rPrChange>
              </w:rPr>
              <w:pPrChange w:id="4347" w:author="Daniel Stewart" w:date="2022-02-10T13:43:00Z">
                <w:pPr>
                  <w:jc w:val="left"/>
                </w:pPr>
              </w:pPrChange>
            </w:pPr>
            <w:r w:rsidRPr="00FF20F1">
              <w:rPr>
                <w:i/>
                <w:iCs/>
                <w:rPrChange w:id="4348" w:author="Daniel Stewart" w:date="2022-02-10T13:41:00Z">
                  <w:rPr/>
                </w:rPrChange>
              </w:rPr>
              <w:t>Agrostis </w:t>
            </w:r>
            <w:proofErr w:type="spellStart"/>
            <w:r w:rsidRPr="00FF20F1">
              <w:rPr>
                <w:i/>
                <w:iCs/>
                <w:rPrChange w:id="4349" w:author="Daniel Stewart" w:date="2022-02-10T13:41:00Z">
                  <w:rPr/>
                </w:rPrChange>
              </w:rPr>
              <w:t>capillaris</w:t>
            </w:r>
            <w:proofErr w:type="spellEnd"/>
            <w:r w:rsidRPr="00FF20F1">
              <w:rPr>
                <w:i/>
                <w:iCs/>
                <w:rPrChange w:id="4350" w:author="Daniel Stewart" w:date="2022-02-10T13:41:00Z">
                  <w:rPr/>
                </w:rPrChange>
              </w:rPr>
              <w:t> </w:t>
            </w:r>
          </w:p>
        </w:tc>
        <w:tc>
          <w:tcPr>
            <w:tcW w:w="2941" w:type="dxa"/>
            <w:shd w:val="clear" w:color="auto" w:fill="auto"/>
            <w:hideMark/>
          </w:tcPr>
          <w:p w14:paraId="3B766E94" w14:textId="77777777" w:rsidR="00A200F2" w:rsidRPr="00FF20F1" w:rsidRDefault="00A200F2">
            <w:pPr>
              <w:pStyle w:val="PlantList"/>
              <w:pPrChange w:id="4351" w:author="Daniel Stewart" w:date="2022-02-10T13:41:00Z">
                <w:pPr>
                  <w:jc w:val="left"/>
                </w:pPr>
              </w:pPrChange>
            </w:pPr>
            <w:r w:rsidRPr="00FF20F1">
              <w:t xml:space="preserve">colonial </w:t>
            </w:r>
            <w:proofErr w:type="spellStart"/>
            <w:r w:rsidRPr="00FF20F1">
              <w:t>bentgrass</w:t>
            </w:r>
            <w:proofErr w:type="spellEnd"/>
            <w:r w:rsidRPr="00FF20F1">
              <w:t> </w:t>
            </w:r>
          </w:p>
        </w:tc>
        <w:tc>
          <w:tcPr>
            <w:tcW w:w="886" w:type="dxa"/>
            <w:shd w:val="clear" w:color="auto" w:fill="auto"/>
            <w:hideMark/>
          </w:tcPr>
          <w:p w14:paraId="497D073C" w14:textId="77777777" w:rsidR="00A200F2" w:rsidRPr="00FF20F1" w:rsidRDefault="00A200F2">
            <w:pPr>
              <w:pStyle w:val="PlantList"/>
              <w:jc w:val="center"/>
              <w:pPrChange w:id="4352" w:author="Daniel Stewart" w:date="2022-02-10T13:42:00Z">
                <w:pPr/>
              </w:pPrChange>
            </w:pPr>
            <w:r w:rsidRPr="00FF20F1">
              <w:t>E</w:t>
            </w:r>
          </w:p>
        </w:tc>
        <w:tc>
          <w:tcPr>
            <w:tcW w:w="886" w:type="dxa"/>
          </w:tcPr>
          <w:p w14:paraId="5C8B5453" w14:textId="77777777" w:rsidR="00A200F2" w:rsidRPr="00FF20F1" w:rsidRDefault="00A200F2">
            <w:pPr>
              <w:pStyle w:val="PlantList"/>
              <w:jc w:val="center"/>
              <w:pPrChange w:id="4353" w:author="Daniel Stewart" w:date="2022-02-10T13:42:00Z">
                <w:pPr/>
              </w:pPrChange>
            </w:pPr>
            <w:r w:rsidRPr="00FF20F1">
              <w:t>X</w:t>
            </w:r>
          </w:p>
        </w:tc>
        <w:tc>
          <w:tcPr>
            <w:tcW w:w="886" w:type="dxa"/>
          </w:tcPr>
          <w:p w14:paraId="682ED196" w14:textId="77777777" w:rsidR="00A200F2" w:rsidRPr="00FF20F1" w:rsidRDefault="00A200F2">
            <w:pPr>
              <w:pStyle w:val="PlantList"/>
              <w:jc w:val="center"/>
              <w:rPr>
                <w:rPrChange w:id="4354" w:author="Daniel Stewart" w:date="2022-02-10T13:41:00Z">
                  <w:rPr>
                    <w:color w:val="000000"/>
                    <w:lang w:val="en-US"/>
                  </w:rPr>
                </w:rPrChange>
              </w:rPr>
              <w:pPrChange w:id="4355" w:author="Daniel Stewart" w:date="2022-02-10T13:42:00Z">
                <w:pPr/>
              </w:pPrChange>
            </w:pPr>
            <w:r w:rsidRPr="00FF20F1">
              <w:t>X</w:t>
            </w:r>
          </w:p>
        </w:tc>
      </w:tr>
      <w:tr w:rsidR="00A200F2" w:rsidRPr="00FF20F1" w14:paraId="1748E18E" w14:textId="77777777" w:rsidTr="004D3373">
        <w:trPr>
          <w:trHeight w:hRule="exact" w:val="227"/>
        </w:trPr>
        <w:tc>
          <w:tcPr>
            <w:tcW w:w="3119" w:type="dxa"/>
            <w:shd w:val="clear" w:color="auto" w:fill="auto"/>
            <w:hideMark/>
          </w:tcPr>
          <w:p w14:paraId="045EAA0F" w14:textId="77777777" w:rsidR="00A200F2" w:rsidRPr="00FF20F1" w:rsidRDefault="00A200F2">
            <w:pPr>
              <w:pStyle w:val="PlantList"/>
              <w:jc w:val="left"/>
              <w:rPr>
                <w:i/>
                <w:iCs/>
                <w:rPrChange w:id="4356" w:author="Daniel Stewart" w:date="2022-02-10T13:41:00Z">
                  <w:rPr/>
                </w:rPrChange>
              </w:rPr>
              <w:pPrChange w:id="4357" w:author="Daniel Stewart" w:date="2022-02-10T13:43:00Z">
                <w:pPr>
                  <w:jc w:val="left"/>
                </w:pPr>
              </w:pPrChange>
            </w:pPr>
            <w:r w:rsidRPr="00FF20F1">
              <w:rPr>
                <w:i/>
                <w:iCs/>
                <w:rPrChange w:id="4358" w:author="Daniel Stewart" w:date="2022-02-10T13:41:00Z">
                  <w:rPr/>
                </w:rPrChange>
              </w:rPr>
              <w:t>Agrostis gigantea</w:t>
            </w:r>
          </w:p>
        </w:tc>
        <w:tc>
          <w:tcPr>
            <w:tcW w:w="2941" w:type="dxa"/>
            <w:shd w:val="clear" w:color="auto" w:fill="auto"/>
            <w:hideMark/>
          </w:tcPr>
          <w:p w14:paraId="3EAEBB4B" w14:textId="77777777" w:rsidR="00A200F2" w:rsidRPr="00FF20F1" w:rsidRDefault="00A200F2">
            <w:pPr>
              <w:pStyle w:val="PlantList"/>
              <w:pPrChange w:id="4359" w:author="Daniel Stewart" w:date="2022-02-10T13:41:00Z">
                <w:pPr>
                  <w:jc w:val="left"/>
                </w:pPr>
              </w:pPrChange>
            </w:pPr>
            <w:r w:rsidRPr="00FF20F1">
              <w:t>redtop </w:t>
            </w:r>
          </w:p>
        </w:tc>
        <w:tc>
          <w:tcPr>
            <w:tcW w:w="886" w:type="dxa"/>
            <w:shd w:val="clear" w:color="auto" w:fill="auto"/>
            <w:hideMark/>
          </w:tcPr>
          <w:p w14:paraId="50540EC7" w14:textId="77777777" w:rsidR="00A200F2" w:rsidRPr="00FF20F1" w:rsidRDefault="00A200F2">
            <w:pPr>
              <w:pStyle w:val="PlantList"/>
              <w:jc w:val="center"/>
              <w:pPrChange w:id="4360" w:author="Daniel Stewart" w:date="2022-02-10T13:42:00Z">
                <w:pPr/>
              </w:pPrChange>
            </w:pPr>
            <w:r w:rsidRPr="00FF20F1">
              <w:t>E</w:t>
            </w:r>
          </w:p>
        </w:tc>
        <w:tc>
          <w:tcPr>
            <w:tcW w:w="886" w:type="dxa"/>
          </w:tcPr>
          <w:p w14:paraId="43C7BCAA" w14:textId="77777777" w:rsidR="00A200F2" w:rsidRPr="00FF20F1" w:rsidRDefault="00A200F2">
            <w:pPr>
              <w:pStyle w:val="PlantList"/>
              <w:jc w:val="center"/>
              <w:pPrChange w:id="4361" w:author="Daniel Stewart" w:date="2022-02-10T13:42:00Z">
                <w:pPr/>
              </w:pPrChange>
            </w:pPr>
            <w:r w:rsidRPr="00FF20F1">
              <w:t>X</w:t>
            </w:r>
          </w:p>
        </w:tc>
        <w:tc>
          <w:tcPr>
            <w:tcW w:w="886" w:type="dxa"/>
          </w:tcPr>
          <w:p w14:paraId="609D8D76" w14:textId="77777777" w:rsidR="00A200F2" w:rsidRPr="00FF20F1" w:rsidRDefault="00A200F2">
            <w:pPr>
              <w:pStyle w:val="PlantList"/>
              <w:jc w:val="center"/>
              <w:rPr>
                <w:rPrChange w:id="4362" w:author="Daniel Stewart" w:date="2022-02-10T13:41:00Z">
                  <w:rPr>
                    <w:color w:val="000000"/>
                    <w:lang w:val="en-US"/>
                  </w:rPr>
                </w:rPrChange>
              </w:rPr>
              <w:pPrChange w:id="4363" w:author="Daniel Stewart" w:date="2022-02-10T13:42:00Z">
                <w:pPr/>
              </w:pPrChange>
            </w:pPr>
            <w:r w:rsidRPr="00FF20F1">
              <w:t>X</w:t>
            </w:r>
          </w:p>
        </w:tc>
      </w:tr>
      <w:tr w:rsidR="00A200F2" w:rsidRPr="00FF20F1" w14:paraId="32136E75" w14:textId="77777777" w:rsidTr="004D3373">
        <w:trPr>
          <w:trHeight w:hRule="exact" w:val="227"/>
        </w:trPr>
        <w:tc>
          <w:tcPr>
            <w:tcW w:w="3119" w:type="dxa"/>
            <w:shd w:val="clear" w:color="auto" w:fill="auto"/>
            <w:hideMark/>
          </w:tcPr>
          <w:p w14:paraId="6201B776" w14:textId="77777777" w:rsidR="00A200F2" w:rsidRPr="00FF20F1" w:rsidRDefault="00A200F2">
            <w:pPr>
              <w:pStyle w:val="PlantList"/>
              <w:jc w:val="left"/>
              <w:rPr>
                <w:i/>
                <w:iCs/>
                <w:rPrChange w:id="4364" w:author="Daniel Stewart" w:date="2022-02-10T13:41:00Z">
                  <w:rPr/>
                </w:rPrChange>
              </w:rPr>
              <w:pPrChange w:id="4365" w:author="Daniel Stewart" w:date="2022-02-10T13:43:00Z">
                <w:pPr>
                  <w:jc w:val="left"/>
                </w:pPr>
              </w:pPrChange>
            </w:pPr>
            <w:r w:rsidRPr="00FF20F1">
              <w:rPr>
                <w:i/>
                <w:iCs/>
                <w:rPrChange w:id="4366" w:author="Daniel Stewart" w:date="2022-02-10T13:41:00Z">
                  <w:rPr/>
                </w:rPrChange>
              </w:rPr>
              <w:t>Agrostis stolonifera </w:t>
            </w:r>
          </w:p>
        </w:tc>
        <w:tc>
          <w:tcPr>
            <w:tcW w:w="2941" w:type="dxa"/>
            <w:shd w:val="clear" w:color="auto" w:fill="auto"/>
            <w:hideMark/>
          </w:tcPr>
          <w:p w14:paraId="76E81084" w14:textId="77777777" w:rsidR="00A200F2" w:rsidRPr="00FF20F1" w:rsidRDefault="00A200F2">
            <w:pPr>
              <w:pStyle w:val="PlantList"/>
              <w:pPrChange w:id="4367" w:author="Daniel Stewart" w:date="2022-02-10T13:41:00Z">
                <w:pPr>
                  <w:jc w:val="left"/>
                </w:pPr>
              </w:pPrChange>
            </w:pPr>
            <w:r w:rsidRPr="00FF20F1">
              <w:t xml:space="preserve">creeping </w:t>
            </w:r>
            <w:proofErr w:type="spellStart"/>
            <w:r w:rsidRPr="00FF20F1">
              <w:t>bentgrass</w:t>
            </w:r>
            <w:proofErr w:type="spellEnd"/>
            <w:r w:rsidRPr="00FF20F1">
              <w:t> </w:t>
            </w:r>
          </w:p>
        </w:tc>
        <w:tc>
          <w:tcPr>
            <w:tcW w:w="886" w:type="dxa"/>
            <w:shd w:val="clear" w:color="auto" w:fill="auto"/>
            <w:hideMark/>
          </w:tcPr>
          <w:p w14:paraId="3FCE9250" w14:textId="77777777" w:rsidR="00A200F2" w:rsidRPr="00FF20F1" w:rsidRDefault="00A200F2">
            <w:pPr>
              <w:pStyle w:val="PlantList"/>
              <w:jc w:val="center"/>
              <w:pPrChange w:id="4368" w:author="Daniel Stewart" w:date="2022-02-10T13:42:00Z">
                <w:pPr/>
              </w:pPrChange>
            </w:pPr>
            <w:r w:rsidRPr="00FF20F1">
              <w:t>E</w:t>
            </w:r>
          </w:p>
        </w:tc>
        <w:tc>
          <w:tcPr>
            <w:tcW w:w="886" w:type="dxa"/>
          </w:tcPr>
          <w:p w14:paraId="72CFD25D" w14:textId="77777777" w:rsidR="00A200F2" w:rsidRPr="00FF20F1" w:rsidRDefault="00A200F2">
            <w:pPr>
              <w:pStyle w:val="PlantList"/>
              <w:jc w:val="center"/>
              <w:pPrChange w:id="4369" w:author="Daniel Stewart" w:date="2022-02-10T13:42:00Z">
                <w:pPr/>
              </w:pPrChange>
            </w:pPr>
            <w:r w:rsidRPr="00FF20F1">
              <w:t>X</w:t>
            </w:r>
          </w:p>
        </w:tc>
        <w:tc>
          <w:tcPr>
            <w:tcW w:w="886" w:type="dxa"/>
          </w:tcPr>
          <w:p w14:paraId="29C628AE" w14:textId="77777777" w:rsidR="00A200F2" w:rsidRPr="00FF20F1" w:rsidRDefault="00A200F2">
            <w:pPr>
              <w:pStyle w:val="PlantList"/>
              <w:jc w:val="center"/>
              <w:rPr>
                <w:rPrChange w:id="4370" w:author="Daniel Stewart" w:date="2022-02-10T13:41:00Z">
                  <w:rPr>
                    <w:color w:val="000000"/>
                    <w:lang w:val="en-US"/>
                  </w:rPr>
                </w:rPrChange>
              </w:rPr>
              <w:pPrChange w:id="4371" w:author="Daniel Stewart" w:date="2022-02-10T13:42:00Z">
                <w:pPr/>
              </w:pPrChange>
            </w:pPr>
            <w:r w:rsidRPr="00FF20F1">
              <w:t>X</w:t>
            </w:r>
          </w:p>
        </w:tc>
      </w:tr>
      <w:tr w:rsidR="00A200F2" w:rsidRPr="00FF20F1" w14:paraId="3B75D8DE" w14:textId="77777777" w:rsidTr="004D3373">
        <w:trPr>
          <w:trHeight w:hRule="exact" w:val="227"/>
        </w:trPr>
        <w:tc>
          <w:tcPr>
            <w:tcW w:w="3119" w:type="dxa"/>
            <w:shd w:val="clear" w:color="auto" w:fill="auto"/>
          </w:tcPr>
          <w:p w14:paraId="2E8150C7" w14:textId="77777777" w:rsidR="00A200F2" w:rsidRPr="00FF20F1" w:rsidRDefault="00A200F2">
            <w:pPr>
              <w:pStyle w:val="PlantList"/>
              <w:jc w:val="left"/>
              <w:rPr>
                <w:i/>
                <w:iCs/>
                <w:rPrChange w:id="4372" w:author="Daniel Stewart" w:date="2022-02-10T13:41:00Z">
                  <w:rPr/>
                </w:rPrChange>
              </w:rPr>
              <w:pPrChange w:id="4373" w:author="Daniel Stewart" w:date="2022-02-10T13:43:00Z">
                <w:pPr>
                  <w:jc w:val="left"/>
                </w:pPr>
              </w:pPrChange>
            </w:pPr>
            <w:r w:rsidRPr="00FF20F1">
              <w:rPr>
                <w:i/>
                <w:iCs/>
                <w:rPrChange w:id="4374" w:author="Daniel Stewart" w:date="2022-02-10T13:41:00Z">
                  <w:rPr/>
                </w:rPrChange>
              </w:rPr>
              <w:t>Ajuga sp.</w:t>
            </w:r>
          </w:p>
        </w:tc>
        <w:tc>
          <w:tcPr>
            <w:tcW w:w="2941" w:type="dxa"/>
            <w:shd w:val="clear" w:color="auto" w:fill="auto"/>
          </w:tcPr>
          <w:p w14:paraId="3204A6B4" w14:textId="77777777" w:rsidR="00A200F2" w:rsidRPr="00FF20F1" w:rsidRDefault="00A200F2">
            <w:pPr>
              <w:pStyle w:val="PlantList"/>
              <w:pPrChange w:id="4375" w:author="Daniel Stewart" w:date="2022-02-10T13:41:00Z">
                <w:pPr>
                  <w:jc w:val="left"/>
                </w:pPr>
              </w:pPrChange>
            </w:pPr>
            <w:r w:rsidRPr="00FF20F1">
              <w:t>unidentified ajuga</w:t>
            </w:r>
          </w:p>
        </w:tc>
        <w:tc>
          <w:tcPr>
            <w:tcW w:w="886" w:type="dxa"/>
            <w:shd w:val="clear" w:color="auto" w:fill="auto"/>
          </w:tcPr>
          <w:p w14:paraId="777C1B02" w14:textId="77777777" w:rsidR="00A200F2" w:rsidRPr="00FF20F1" w:rsidRDefault="00A200F2">
            <w:pPr>
              <w:pStyle w:val="PlantList"/>
              <w:jc w:val="center"/>
              <w:pPrChange w:id="4376" w:author="Daniel Stewart" w:date="2022-02-10T13:42:00Z">
                <w:pPr/>
              </w:pPrChange>
            </w:pPr>
            <w:r w:rsidRPr="00FF20F1">
              <w:t>E</w:t>
            </w:r>
          </w:p>
        </w:tc>
        <w:tc>
          <w:tcPr>
            <w:tcW w:w="886" w:type="dxa"/>
          </w:tcPr>
          <w:p w14:paraId="6F2510D6" w14:textId="77777777" w:rsidR="00A200F2" w:rsidRPr="00FF20F1" w:rsidRDefault="00A200F2">
            <w:pPr>
              <w:pStyle w:val="PlantList"/>
              <w:jc w:val="center"/>
              <w:pPrChange w:id="4377" w:author="Daniel Stewart" w:date="2022-02-10T13:42:00Z">
                <w:pPr/>
              </w:pPrChange>
            </w:pPr>
            <w:r w:rsidRPr="00FF20F1">
              <w:t>X</w:t>
            </w:r>
          </w:p>
        </w:tc>
        <w:tc>
          <w:tcPr>
            <w:tcW w:w="886" w:type="dxa"/>
          </w:tcPr>
          <w:p w14:paraId="7C03DE58" w14:textId="77777777" w:rsidR="00A200F2" w:rsidRPr="00FF20F1" w:rsidRDefault="00A200F2">
            <w:pPr>
              <w:pStyle w:val="PlantList"/>
              <w:jc w:val="center"/>
              <w:pPrChange w:id="4378" w:author="Daniel Stewart" w:date="2022-02-10T13:42:00Z">
                <w:pPr/>
              </w:pPrChange>
            </w:pPr>
          </w:p>
        </w:tc>
      </w:tr>
      <w:tr w:rsidR="00A200F2" w:rsidRPr="00FF20F1" w14:paraId="2485FB04" w14:textId="77777777" w:rsidTr="004D3373">
        <w:trPr>
          <w:trHeight w:hRule="exact" w:val="227"/>
        </w:trPr>
        <w:tc>
          <w:tcPr>
            <w:tcW w:w="3119" w:type="dxa"/>
            <w:shd w:val="clear" w:color="auto" w:fill="auto"/>
            <w:hideMark/>
          </w:tcPr>
          <w:p w14:paraId="330DA314" w14:textId="77777777" w:rsidR="00A200F2" w:rsidRPr="00FF20F1" w:rsidRDefault="00A200F2">
            <w:pPr>
              <w:pStyle w:val="PlantList"/>
              <w:jc w:val="left"/>
              <w:rPr>
                <w:i/>
                <w:iCs/>
                <w:rPrChange w:id="4379" w:author="Daniel Stewart" w:date="2022-02-10T13:41:00Z">
                  <w:rPr/>
                </w:rPrChange>
              </w:rPr>
              <w:pPrChange w:id="4380" w:author="Daniel Stewart" w:date="2022-02-10T13:43:00Z">
                <w:pPr>
                  <w:jc w:val="left"/>
                </w:pPr>
              </w:pPrChange>
            </w:pPr>
            <w:r w:rsidRPr="00FF20F1">
              <w:rPr>
                <w:i/>
                <w:iCs/>
                <w:rPrChange w:id="4381" w:author="Daniel Stewart" w:date="2022-02-10T13:41:00Z">
                  <w:rPr/>
                </w:rPrChange>
              </w:rPr>
              <w:t>Alisma </w:t>
            </w:r>
            <w:proofErr w:type="spellStart"/>
            <w:r w:rsidRPr="00FF20F1">
              <w:rPr>
                <w:i/>
                <w:iCs/>
                <w:rPrChange w:id="4382" w:author="Daniel Stewart" w:date="2022-02-10T13:41:00Z">
                  <w:rPr/>
                </w:rPrChange>
              </w:rPr>
              <w:t>lanceolatum</w:t>
            </w:r>
            <w:proofErr w:type="spellEnd"/>
            <w:r w:rsidRPr="00FF20F1">
              <w:rPr>
                <w:i/>
                <w:iCs/>
                <w:rPrChange w:id="4383" w:author="Daniel Stewart" w:date="2022-02-10T13:41:00Z">
                  <w:rPr/>
                </w:rPrChange>
              </w:rPr>
              <w:t> </w:t>
            </w:r>
          </w:p>
        </w:tc>
        <w:tc>
          <w:tcPr>
            <w:tcW w:w="2941" w:type="dxa"/>
            <w:shd w:val="clear" w:color="auto" w:fill="auto"/>
            <w:hideMark/>
          </w:tcPr>
          <w:p w14:paraId="2D35F55B" w14:textId="77777777" w:rsidR="00A200F2" w:rsidRPr="00FF20F1" w:rsidRDefault="00A200F2">
            <w:pPr>
              <w:pStyle w:val="PlantList"/>
              <w:pPrChange w:id="4384" w:author="Daniel Stewart" w:date="2022-02-10T13:41:00Z">
                <w:pPr>
                  <w:jc w:val="left"/>
                </w:pPr>
              </w:pPrChange>
            </w:pPr>
            <w:r w:rsidRPr="00FF20F1">
              <w:t>lance-leaf water-plantain </w:t>
            </w:r>
          </w:p>
        </w:tc>
        <w:tc>
          <w:tcPr>
            <w:tcW w:w="886" w:type="dxa"/>
            <w:shd w:val="clear" w:color="auto" w:fill="auto"/>
            <w:hideMark/>
          </w:tcPr>
          <w:p w14:paraId="0A127BA7" w14:textId="77777777" w:rsidR="00A200F2" w:rsidRPr="00FF20F1" w:rsidRDefault="00A200F2">
            <w:pPr>
              <w:pStyle w:val="PlantList"/>
              <w:jc w:val="center"/>
              <w:pPrChange w:id="4385" w:author="Daniel Stewart" w:date="2022-02-10T13:42:00Z">
                <w:pPr/>
              </w:pPrChange>
            </w:pPr>
            <w:r w:rsidRPr="00FF20F1">
              <w:t>E</w:t>
            </w:r>
          </w:p>
        </w:tc>
        <w:tc>
          <w:tcPr>
            <w:tcW w:w="886" w:type="dxa"/>
          </w:tcPr>
          <w:p w14:paraId="021E761C" w14:textId="77777777" w:rsidR="00A200F2" w:rsidRPr="00FF20F1" w:rsidRDefault="00A200F2">
            <w:pPr>
              <w:pStyle w:val="PlantList"/>
              <w:jc w:val="center"/>
              <w:pPrChange w:id="4386" w:author="Daniel Stewart" w:date="2022-02-10T13:42:00Z">
                <w:pPr/>
              </w:pPrChange>
            </w:pPr>
          </w:p>
        </w:tc>
        <w:tc>
          <w:tcPr>
            <w:tcW w:w="886" w:type="dxa"/>
          </w:tcPr>
          <w:p w14:paraId="65A5CBBD" w14:textId="77777777" w:rsidR="00A200F2" w:rsidRPr="00FF20F1" w:rsidRDefault="00A200F2">
            <w:pPr>
              <w:pStyle w:val="PlantList"/>
              <w:jc w:val="center"/>
              <w:rPr>
                <w:rPrChange w:id="4387" w:author="Daniel Stewart" w:date="2022-02-10T13:41:00Z">
                  <w:rPr>
                    <w:color w:val="000000"/>
                    <w:lang w:val="en-US"/>
                  </w:rPr>
                </w:rPrChange>
              </w:rPr>
              <w:pPrChange w:id="4388" w:author="Daniel Stewart" w:date="2022-02-10T13:42:00Z">
                <w:pPr/>
              </w:pPrChange>
            </w:pPr>
            <w:r w:rsidRPr="00FF20F1">
              <w:t>X</w:t>
            </w:r>
          </w:p>
        </w:tc>
      </w:tr>
      <w:tr w:rsidR="00A200F2" w:rsidRPr="00FF20F1" w14:paraId="3E28A3FF" w14:textId="77777777" w:rsidTr="004D3373">
        <w:trPr>
          <w:trHeight w:hRule="exact" w:val="227"/>
        </w:trPr>
        <w:tc>
          <w:tcPr>
            <w:tcW w:w="3119" w:type="dxa"/>
            <w:shd w:val="clear" w:color="auto" w:fill="auto"/>
            <w:hideMark/>
          </w:tcPr>
          <w:p w14:paraId="42FB7B68" w14:textId="77777777" w:rsidR="00A200F2" w:rsidRPr="00FF20F1" w:rsidRDefault="00A200F2">
            <w:pPr>
              <w:pStyle w:val="PlantList"/>
              <w:jc w:val="left"/>
              <w:rPr>
                <w:i/>
                <w:iCs/>
                <w:rPrChange w:id="4389" w:author="Daniel Stewart" w:date="2022-02-10T13:41:00Z">
                  <w:rPr/>
                </w:rPrChange>
              </w:rPr>
              <w:pPrChange w:id="4390" w:author="Daniel Stewart" w:date="2022-02-10T13:43:00Z">
                <w:pPr>
                  <w:jc w:val="left"/>
                </w:pPr>
              </w:pPrChange>
            </w:pPr>
            <w:r w:rsidRPr="00FF20F1">
              <w:rPr>
                <w:i/>
                <w:iCs/>
                <w:rPrChange w:id="4391" w:author="Daniel Stewart" w:date="2022-02-10T13:41:00Z">
                  <w:rPr/>
                </w:rPrChange>
              </w:rPr>
              <w:t>Alisma </w:t>
            </w:r>
            <w:proofErr w:type="spellStart"/>
            <w:r w:rsidRPr="00FF20F1">
              <w:rPr>
                <w:i/>
                <w:iCs/>
                <w:rPrChange w:id="4392" w:author="Daniel Stewart" w:date="2022-02-10T13:41:00Z">
                  <w:rPr/>
                </w:rPrChange>
              </w:rPr>
              <w:t>triviale</w:t>
            </w:r>
            <w:proofErr w:type="spellEnd"/>
            <w:r w:rsidRPr="00FF20F1">
              <w:rPr>
                <w:i/>
                <w:iCs/>
                <w:rPrChange w:id="4393" w:author="Daniel Stewart" w:date="2022-02-10T13:41:00Z">
                  <w:rPr/>
                </w:rPrChange>
              </w:rPr>
              <w:t> </w:t>
            </w:r>
          </w:p>
        </w:tc>
        <w:tc>
          <w:tcPr>
            <w:tcW w:w="2941" w:type="dxa"/>
            <w:shd w:val="clear" w:color="auto" w:fill="auto"/>
            <w:hideMark/>
          </w:tcPr>
          <w:p w14:paraId="44BA0C0A" w14:textId="77777777" w:rsidR="00A200F2" w:rsidRPr="00FF20F1" w:rsidRDefault="00A200F2">
            <w:pPr>
              <w:pStyle w:val="PlantList"/>
              <w:pPrChange w:id="4394" w:author="Daniel Stewart" w:date="2022-02-10T13:41:00Z">
                <w:pPr>
                  <w:jc w:val="left"/>
                </w:pPr>
              </w:pPrChange>
            </w:pPr>
            <w:r w:rsidRPr="00FF20F1">
              <w:t>water plantain </w:t>
            </w:r>
          </w:p>
        </w:tc>
        <w:tc>
          <w:tcPr>
            <w:tcW w:w="886" w:type="dxa"/>
            <w:shd w:val="clear" w:color="auto" w:fill="auto"/>
            <w:hideMark/>
          </w:tcPr>
          <w:p w14:paraId="306CAB82" w14:textId="77777777" w:rsidR="00A200F2" w:rsidRPr="00FF20F1" w:rsidRDefault="00A200F2">
            <w:pPr>
              <w:pStyle w:val="PlantList"/>
              <w:jc w:val="center"/>
              <w:pPrChange w:id="4395" w:author="Daniel Stewart" w:date="2022-02-10T13:42:00Z">
                <w:pPr/>
              </w:pPrChange>
            </w:pPr>
            <w:r w:rsidRPr="00FF20F1">
              <w:t>N</w:t>
            </w:r>
          </w:p>
        </w:tc>
        <w:tc>
          <w:tcPr>
            <w:tcW w:w="886" w:type="dxa"/>
          </w:tcPr>
          <w:p w14:paraId="53FC65D4" w14:textId="77777777" w:rsidR="00A200F2" w:rsidRPr="00FF20F1" w:rsidRDefault="00A200F2">
            <w:pPr>
              <w:pStyle w:val="PlantList"/>
              <w:jc w:val="center"/>
              <w:pPrChange w:id="4396" w:author="Daniel Stewart" w:date="2022-02-10T13:42:00Z">
                <w:pPr/>
              </w:pPrChange>
            </w:pPr>
          </w:p>
        </w:tc>
        <w:tc>
          <w:tcPr>
            <w:tcW w:w="886" w:type="dxa"/>
          </w:tcPr>
          <w:p w14:paraId="14DB5A6C" w14:textId="77777777" w:rsidR="00A200F2" w:rsidRPr="00FF20F1" w:rsidRDefault="00A200F2">
            <w:pPr>
              <w:pStyle w:val="PlantList"/>
              <w:jc w:val="center"/>
              <w:rPr>
                <w:rPrChange w:id="4397" w:author="Daniel Stewart" w:date="2022-02-10T13:41:00Z">
                  <w:rPr>
                    <w:color w:val="000000"/>
                    <w:lang w:val="en-US"/>
                  </w:rPr>
                </w:rPrChange>
              </w:rPr>
              <w:pPrChange w:id="4398" w:author="Daniel Stewart" w:date="2022-02-10T13:42:00Z">
                <w:pPr/>
              </w:pPrChange>
            </w:pPr>
            <w:r w:rsidRPr="00FF20F1">
              <w:t>X</w:t>
            </w:r>
          </w:p>
        </w:tc>
      </w:tr>
      <w:tr w:rsidR="00A200F2" w:rsidRPr="00FF20F1" w14:paraId="15B76D7A" w14:textId="77777777" w:rsidTr="004D3373">
        <w:trPr>
          <w:trHeight w:hRule="exact" w:val="227"/>
        </w:trPr>
        <w:tc>
          <w:tcPr>
            <w:tcW w:w="3119" w:type="dxa"/>
            <w:shd w:val="clear" w:color="auto" w:fill="auto"/>
          </w:tcPr>
          <w:p w14:paraId="38284168" w14:textId="77777777" w:rsidR="00A200F2" w:rsidRPr="00FF20F1" w:rsidRDefault="00A200F2">
            <w:pPr>
              <w:pStyle w:val="PlantList"/>
              <w:jc w:val="left"/>
              <w:rPr>
                <w:i/>
                <w:iCs/>
                <w:rPrChange w:id="4399" w:author="Daniel Stewart" w:date="2022-02-10T13:41:00Z">
                  <w:rPr/>
                </w:rPrChange>
              </w:rPr>
              <w:pPrChange w:id="4400" w:author="Daniel Stewart" w:date="2022-02-10T13:43:00Z">
                <w:pPr>
                  <w:jc w:val="left"/>
                </w:pPr>
              </w:pPrChange>
            </w:pPr>
            <w:r w:rsidRPr="00FF20F1">
              <w:rPr>
                <w:i/>
                <w:iCs/>
                <w:rPrChange w:id="4401" w:author="Daniel Stewart" w:date="2022-02-10T13:41:00Z">
                  <w:rPr/>
                </w:rPrChange>
              </w:rPr>
              <w:t>Alisma sp.</w:t>
            </w:r>
          </w:p>
        </w:tc>
        <w:tc>
          <w:tcPr>
            <w:tcW w:w="2941" w:type="dxa"/>
            <w:shd w:val="clear" w:color="auto" w:fill="auto"/>
          </w:tcPr>
          <w:p w14:paraId="7B620F77" w14:textId="77777777" w:rsidR="00A200F2" w:rsidRPr="00FF20F1" w:rsidRDefault="00A200F2">
            <w:pPr>
              <w:pStyle w:val="PlantList"/>
              <w:pPrChange w:id="4402" w:author="Daniel Stewart" w:date="2022-02-10T13:41:00Z">
                <w:pPr>
                  <w:jc w:val="left"/>
                </w:pPr>
              </w:pPrChange>
            </w:pPr>
            <w:r w:rsidRPr="00FF20F1">
              <w:t>unidentified water plantain</w:t>
            </w:r>
          </w:p>
        </w:tc>
        <w:tc>
          <w:tcPr>
            <w:tcW w:w="886" w:type="dxa"/>
            <w:shd w:val="clear" w:color="auto" w:fill="auto"/>
          </w:tcPr>
          <w:p w14:paraId="7BF83C84" w14:textId="77777777" w:rsidR="00A200F2" w:rsidRPr="00FF20F1" w:rsidRDefault="00A200F2">
            <w:pPr>
              <w:pStyle w:val="PlantList"/>
              <w:jc w:val="center"/>
              <w:pPrChange w:id="4403" w:author="Daniel Stewart" w:date="2022-02-10T13:42:00Z">
                <w:pPr/>
              </w:pPrChange>
            </w:pPr>
            <w:r w:rsidRPr="00FF20F1">
              <w:t>U</w:t>
            </w:r>
          </w:p>
        </w:tc>
        <w:tc>
          <w:tcPr>
            <w:tcW w:w="886" w:type="dxa"/>
          </w:tcPr>
          <w:p w14:paraId="7D36908E" w14:textId="77777777" w:rsidR="00A200F2" w:rsidRPr="00FF20F1" w:rsidRDefault="00A200F2">
            <w:pPr>
              <w:pStyle w:val="PlantList"/>
              <w:jc w:val="center"/>
              <w:pPrChange w:id="4404" w:author="Daniel Stewart" w:date="2022-02-10T13:42:00Z">
                <w:pPr/>
              </w:pPrChange>
            </w:pPr>
            <w:r w:rsidRPr="00FF20F1">
              <w:t>X</w:t>
            </w:r>
          </w:p>
        </w:tc>
        <w:tc>
          <w:tcPr>
            <w:tcW w:w="886" w:type="dxa"/>
          </w:tcPr>
          <w:p w14:paraId="31549A7D" w14:textId="77777777" w:rsidR="00A200F2" w:rsidRPr="00FF20F1" w:rsidRDefault="00A200F2">
            <w:pPr>
              <w:pStyle w:val="PlantList"/>
              <w:jc w:val="center"/>
              <w:pPrChange w:id="4405" w:author="Daniel Stewart" w:date="2022-02-10T13:42:00Z">
                <w:pPr/>
              </w:pPrChange>
            </w:pPr>
          </w:p>
        </w:tc>
      </w:tr>
      <w:tr w:rsidR="00A200F2" w:rsidRPr="00FF20F1" w14:paraId="4901085D" w14:textId="77777777" w:rsidTr="004D3373">
        <w:trPr>
          <w:trHeight w:hRule="exact" w:val="227"/>
        </w:trPr>
        <w:tc>
          <w:tcPr>
            <w:tcW w:w="3119" w:type="dxa"/>
            <w:shd w:val="clear" w:color="auto" w:fill="auto"/>
          </w:tcPr>
          <w:p w14:paraId="38EFA069" w14:textId="77777777" w:rsidR="00A200F2" w:rsidRPr="00FF20F1" w:rsidRDefault="00A200F2">
            <w:pPr>
              <w:pStyle w:val="PlantList"/>
              <w:jc w:val="left"/>
              <w:rPr>
                <w:i/>
                <w:iCs/>
                <w:rPrChange w:id="4406" w:author="Daniel Stewart" w:date="2022-02-10T13:41:00Z">
                  <w:rPr/>
                </w:rPrChange>
              </w:rPr>
              <w:pPrChange w:id="4407" w:author="Daniel Stewart" w:date="2022-02-10T13:43:00Z">
                <w:pPr>
                  <w:jc w:val="left"/>
                </w:pPr>
              </w:pPrChange>
            </w:pPr>
            <w:proofErr w:type="spellStart"/>
            <w:r w:rsidRPr="00FF20F1">
              <w:rPr>
                <w:i/>
                <w:iCs/>
                <w:rPrChange w:id="4408" w:author="Daniel Stewart" w:date="2022-02-10T13:41:00Z">
                  <w:rPr/>
                </w:rPrChange>
              </w:rPr>
              <w:t>Artemesia</w:t>
            </w:r>
            <w:proofErr w:type="spellEnd"/>
            <w:r w:rsidRPr="00FF20F1">
              <w:rPr>
                <w:i/>
                <w:iCs/>
                <w:rPrChange w:id="4409" w:author="Daniel Stewart" w:date="2022-02-10T13:41:00Z">
                  <w:rPr/>
                </w:rPrChange>
              </w:rPr>
              <w:t xml:space="preserve"> vulgaris</w:t>
            </w:r>
          </w:p>
        </w:tc>
        <w:tc>
          <w:tcPr>
            <w:tcW w:w="2941" w:type="dxa"/>
            <w:shd w:val="clear" w:color="auto" w:fill="auto"/>
          </w:tcPr>
          <w:p w14:paraId="5BE9B3BC" w14:textId="77777777" w:rsidR="00A200F2" w:rsidRPr="00FF20F1" w:rsidRDefault="00A200F2">
            <w:pPr>
              <w:pStyle w:val="PlantList"/>
              <w:pPrChange w:id="4410" w:author="Daniel Stewart" w:date="2022-02-10T13:41:00Z">
                <w:pPr>
                  <w:jc w:val="left"/>
                </w:pPr>
              </w:pPrChange>
            </w:pPr>
            <w:proofErr w:type="spellStart"/>
            <w:r w:rsidRPr="00FF20F1">
              <w:t>mugwort</w:t>
            </w:r>
            <w:proofErr w:type="spellEnd"/>
          </w:p>
        </w:tc>
        <w:tc>
          <w:tcPr>
            <w:tcW w:w="886" w:type="dxa"/>
            <w:shd w:val="clear" w:color="auto" w:fill="auto"/>
          </w:tcPr>
          <w:p w14:paraId="2FA11A1A" w14:textId="77777777" w:rsidR="00A200F2" w:rsidRPr="00FF20F1" w:rsidRDefault="00A200F2">
            <w:pPr>
              <w:pStyle w:val="PlantList"/>
              <w:jc w:val="center"/>
              <w:pPrChange w:id="4411" w:author="Daniel Stewart" w:date="2022-02-10T13:42:00Z">
                <w:pPr/>
              </w:pPrChange>
            </w:pPr>
            <w:r w:rsidRPr="00FF20F1">
              <w:t>E</w:t>
            </w:r>
          </w:p>
        </w:tc>
        <w:tc>
          <w:tcPr>
            <w:tcW w:w="886" w:type="dxa"/>
          </w:tcPr>
          <w:p w14:paraId="52731303" w14:textId="77777777" w:rsidR="00A200F2" w:rsidRPr="00FF20F1" w:rsidRDefault="00A200F2">
            <w:pPr>
              <w:pStyle w:val="PlantList"/>
              <w:jc w:val="center"/>
              <w:pPrChange w:id="4412" w:author="Daniel Stewart" w:date="2022-02-10T13:42:00Z">
                <w:pPr/>
              </w:pPrChange>
            </w:pPr>
            <w:r w:rsidRPr="00FF20F1">
              <w:t>X</w:t>
            </w:r>
          </w:p>
        </w:tc>
        <w:tc>
          <w:tcPr>
            <w:tcW w:w="886" w:type="dxa"/>
          </w:tcPr>
          <w:p w14:paraId="23AD4371" w14:textId="77777777" w:rsidR="00A200F2" w:rsidRPr="00FF20F1" w:rsidRDefault="00A200F2">
            <w:pPr>
              <w:pStyle w:val="PlantList"/>
              <w:jc w:val="center"/>
              <w:pPrChange w:id="4413" w:author="Daniel Stewart" w:date="2022-02-10T13:42:00Z">
                <w:pPr/>
              </w:pPrChange>
            </w:pPr>
          </w:p>
        </w:tc>
      </w:tr>
      <w:tr w:rsidR="00A200F2" w:rsidRPr="00FF20F1" w14:paraId="5D6588CB" w14:textId="77777777" w:rsidTr="004D3373">
        <w:trPr>
          <w:trHeight w:hRule="exact" w:val="227"/>
        </w:trPr>
        <w:tc>
          <w:tcPr>
            <w:tcW w:w="3119" w:type="dxa"/>
            <w:shd w:val="clear" w:color="auto" w:fill="auto"/>
            <w:hideMark/>
          </w:tcPr>
          <w:p w14:paraId="47AAA81C" w14:textId="77777777" w:rsidR="00A200F2" w:rsidRPr="00FF20F1" w:rsidRDefault="00A200F2">
            <w:pPr>
              <w:pStyle w:val="PlantList"/>
              <w:jc w:val="left"/>
              <w:rPr>
                <w:i/>
                <w:iCs/>
                <w:rPrChange w:id="4414" w:author="Daniel Stewart" w:date="2022-02-10T13:41:00Z">
                  <w:rPr/>
                </w:rPrChange>
              </w:rPr>
              <w:pPrChange w:id="4415" w:author="Daniel Stewart" w:date="2022-02-10T13:43:00Z">
                <w:pPr>
                  <w:jc w:val="left"/>
                </w:pPr>
              </w:pPrChange>
            </w:pPr>
            <w:r w:rsidRPr="00FF20F1">
              <w:rPr>
                <w:i/>
                <w:iCs/>
                <w:rPrChange w:id="4416" w:author="Daniel Stewart" w:date="2022-02-10T13:41:00Z">
                  <w:rPr/>
                </w:rPrChange>
              </w:rPr>
              <w:t>Athyrium </w:t>
            </w:r>
            <w:proofErr w:type="spellStart"/>
            <w:r w:rsidRPr="00FF20F1">
              <w:rPr>
                <w:i/>
                <w:iCs/>
                <w:rPrChange w:id="4417" w:author="Daniel Stewart" w:date="2022-02-10T13:41:00Z">
                  <w:rPr/>
                </w:rPrChange>
              </w:rPr>
              <w:t>filix-femina</w:t>
            </w:r>
            <w:proofErr w:type="spellEnd"/>
            <w:r w:rsidRPr="00FF20F1">
              <w:rPr>
                <w:i/>
                <w:iCs/>
                <w:rPrChange w:id="4418" w:author="Daniel Stewart" w:date="2022-02-10T13:41:00Z">
                  <w:rPr/>
                </w:rPrChange>
              </w:rPr>
              <w:t> </w:t>
            </w:r>
          </w:p>
        </w:tc>
        <w:tc>
          <w:tcPr>
            <w:tcW w:w="2941" w:type="dxa"/>
            <w:shd w:val="clear" w:color="auto" w:fill="auto"/>
            <w:hideMark/>
          </w:tcPr>
          <w:p w14:paraId="79000938" w14:textId="77777777" w:rsidR="00A200F2" w:rsidRPr="00FF20F1" w:rsidRDefault="00A200F2">
            <w:pPr>
              <w:pStyle w:val="PlantList"/>
              <w:pPrChange w:id="4419" w:author="Daniel Stewart" w:date="2022-02-10T13:41:00Z">
                <w:pPr>
                  <w:jc w:val="left"/>
                </w:pPr>
              </w:pPrChange>
            </w:pPr>
            <w:r w:rsidRPr="00FF20F1">
              <w:t>lady fern </w:t>
            </w:r>
          </w:p>
        </w:tc>
        <w:tc>
          <w:tcPr>
            <w:tcW w:w="886" w:type="dxa"/>
            <w:shd w:val="clear" w:color="auto" w:fill="auto"/>
            <w:hideMark/>
          </w:tcPr>
          <w:p w14:paraId="116E9B63" w14:textId="77777777" w:rsidR="00A200F2" w:rsidRPr="00FF20F1" w:rsidRDefault="00A200F2">
            <w:pPr>
              <w:pStyle w:val="PlantList"/>
              <w:jc w:val="center"/>
              <w:pPrChange w:id="4420" w:author="Daniel Stewart" w:date="2022-02-10T13:42:00Z">
                <w:pPr/>
              </w:pPrChange>
            </w:pPr>
            <w:r w:rsidRPr="00FF20F1">
              <w:t>N</w:t>
            </w:r>
          </w:p>
        </w:tc>
        <w:tc>
          <w:tcPr>
            <w:tcW w:w="886" w:type="dxa"/>
          </w:tcPr>
          <w:p w14:paraId="5B4BEA1F" w14:textId="77777777" w:rsidR="00A200F2" w:rsidRPr="00FF20F1" w:rsidRDefault="00A200F2">
            <w:pPr>
              <w:pStyle w:val="PlantList"/>
              <w:jc w:val="center"/>
              <w:pPrChange w:id="4421" w:author="Daniel Stewart" w:date="2022-02-10T13:42:00Z">
                <w:pPr/>
              </w:pPrChange>
            </w:pPr>
            <w:r w:rsidRPr="00FF20F1">
              <w:t>X</w:t>
            </w:r>
          </w:p>
        </w:tc>
        <w:tc>
          <w:tcPr>
            <w:tcW w:w="886" w:type="dxa"/>
          </w:tcPr>
          <w:p w14:paraId="0A619A35" w14:textId="77777777" w:rsidR="00A200F2" w:rsidRPr="00FF20F1" w:rsidRDefault="00A200F2">
            <w:pPr>
              <w:pStyle w:val="PlantList"/>
              <w:jc w:val="center"/>
              <w:rPr>
                <w:rPrChange w:id="4422" w:author="Daniel Stewart" w:date="2022-02-10T13:41:00Z">
                  <w:rPr>
                    <w:color w:val="000000"/>
                    <w:lang w:val="en-US"/>
                  </w:rPr>
                </w:rPrChange>
              </w:rPr>
              <w:pPrChange w:id="4423" w:author="Daniel Stewart" w:date="2022-02-10T13:42:00Z">
                <w:pPr/>
              </w:pPrChange>
            </w:pPr>
            <w:r w:rsidRPr="00FF20F1">
              <w:t>X</w:t>
            </w:r>
          </w:p>
        </w:tc>
      </w:tr>
      <w:tr w:rsidR="00FF20F1" w:rsidRPr="00FF20F1" w:rsidDel="00AC3C8C" w14:paraId="58C5E634" w14:textId="77777777" w:rsidTr="004D3373">
        <w:trPr>
          <w:trHeight w:hRule="exact" w:val="227"/>
          <w:del w:id="4424" w:author="Daniel Stewart" w:date="2022-02-09T16:05:00Z"/>
        </w:trPr>
        <w:tc>
          <w:tcPr>
            <w:tcW w:w="3119" w:type="dxa"/>
            <w:shd w:val="clear" w:color="auto" w:fill="auto"/>
            <w:hideMark/>
          </w:tcPr>
          <w:p w14:paraId="1B3DADAA" w14:textId="4BD50ABC" w:rsidR="00A200F2" w:rsidRPr="00FF20F1" w:rsidDel="00AC3C8C" w:rsidRDefault="00A200F2">
            <w:pPr>
              <w:pStyle w:val="PlantList"/>
              <w:jc w:val="left"/>
              <w:rPr>
                <w:del w:id="4425" w:author="Daniel Stewart" w:date="2022-02-09T16:05:00Z"/>
                <w:i/>
                <w:iCs/>
                <w:rPrChange w:id="4426" w:author="Daniel Stewart" w:date="2022-02-10T13:41:00Z">
                  <w:rPr>
                    <w:del w:id="4427" w:author="Daniel Stewart" w:date="2022-02-09T16:05:00Z"/>
                  </w:rPr>
                </w:rPrChange>
              </w:rPr>
              <w:pPrChange w:id="4428" w:author="Daniel Stewart" w:date="2022-02-10T13:43:00Z">
                <w:pPr/>
              </w:pPrChange>
            </w:pPr>
            <w:del w:id="4429" w:author="Daniel Stewart" w:date="2022-02-09T16:05:00Z">
              <w:r w:rsidRPr="00FF20F1" w:rsidDel="00AC3C8C">
                <w:rPr>
                  <w:i/>
                  <w:iCs/>
                  <w:rPrChange w:id="4430" w:author="Daniel Stewart" w:date="2022-02-10T13:41:00Z">
                    <w:rPr/>
                  </w:rPrChange>
                </w:rPr>
                <w:delText>Atriplex prostrata </w:delText>
              </w:r>
            </w:del>
          </w:p>
        </w:tc>
        <w:tc>
          <w:tcPr>
            <w:tcW w:w="2941" w:type="dxa"/>
            <w:shd w:val="clear" w:color="auto" w:fill="auto"/>
            <w:hideMark/>
          </w:tcPr>
          <w:p w14:paraId="283C0509" w14:textId="59FCA772" w:rsidR="00A200F2" w:rsidRPr="00FF20F1" w:rsidDel="00AC3C8C" w:rsidRDefault="00A200F2">
            <w:pPr>
              <w:pStyle w:val="PlantList"/>
              <w:jc w:val="left"/>
              <w:rPr>
                <w:del w:id="4431" w:author="Daniel Stewart" w:date="2022-02-09T16:05:00Z"/>
              </w:rPr>
              <w:pPrChange w:id="4432" w:author="Daniel Stewart" w:date="2022-02-10T13:43:00Z">
                <w:pPr/>
              </w:pPrChange>
            </w:pPr>
            <w:del w:id="4433" w:author="Daniel Stewart" w:date="2022-02-09T16:05:00Z">
              <w:r w:rsidRPr="00FF20F1" w:rsidDel="00AC3C8C">
                <w:delText>creeping salt bush </w:delText>
              </w:r>
            </w:del>
          </w:p>
        </w:tc>
        <w:tc>
          <w:tcPr>
            <w:tcW w:w="886" w:type="dxa"/>
            <w:shd w:val="clear" w:color="auto" w:fill="auto"/>
            <w:hideMark/>
          </w:tcPr>
          <w:p w14:paraId="2199FF8A" w14:textId="2D9EE6D9" w:rsidR="00A200F2" w:rsidRPr="00FF20F1" w:rsidDel="00AC3C8C" w:rsidRDefault="00A200F2">
            <w:pPr>
              <w:pStyle w:val="PlantList"/>
              <w:jc w:val="left"/>
              <w:rPr>
                <w:del w:id="4434" w:author="Daniel Stewart" w:date="2022-02-09T16:05:00Z"/>
              </w:rPr>
              <w:pPrChange w:id="4435" w:author="Daniel Stewart" w:date="2022-02-10T13:43:00Z">
                <w:pPr/>
              </w:pPrChange>
            </w:pPr>
            <w:del w:id="4436" w:author="Daniel Stewart" w:date="2022-02-09T16:05:00Z">
              <w:r w:rsidRPr="00FF20F1" w:rsidDel="00AC3C8C">
                <w:delText>E</w:delText>
              </w:r>
            </w:del>
          </w:p>
        </w:tc>
        <w:tc>
          <w:tcPr>
            <w:tcW w:w="886" w:type="dxa"/>
          </w:tcPr>
          <w:p w14:paraId="2BED1FBC" w14:textId="440ADD9C" w:rsidR="00A200F2" w:rsidRPr="00FF20F1" w:rsidDel="00AC3C8C" w:rsidRDefault="00A200F2">
            <w:pPr>
              <w:pStyle w:val="PlantList"/>
              <w:jc w:val="left"/>
              <w:rPr>
                <w:del w:id="4437" w:author="Daniel Stewart" w:date="2022-02-09T16:05:00Z"/>
              </w:rPr>
              <w:pPrChange w:id="4438" w:author="Daniel Stewart" w:date="2022-02-10T13:43:00Z">
                <w:pPr/>
              </w:pPrChange>
            </w:pPr>
          </w:p>
        </w:tc>
        <w:tc>
          <w:tcPr>
            <w:tcW w:w="886" w:type="dxa"/>
          </w:tcPr>
          <w:p w14:paraId="42E73787" w14:textId="2E2E37E6" w:rsidR="00A200F2" w:rsidRPr="00FF20F1" w:rsidDel="00AC3C8C" w:rsidRDefault="00A200F2">
            <w:pPr>
              <w:pStyle w:val="PlantList"/>
              <w:jc w:val="left"/>
              <w:rPr>
                <w:del w:id="4439" w:author="Daniel Stewart" w:date="2022-02-09T16:05:00Z"/>
                <w:rPrChange w:id="4440" w:author="Daniel Stewart" w:date="2022-02-10T13:41:00Z">
                  <w:rPr>
                    <w:del w:id="4441" w:author="Daniel Stewart" w:date="2022-02-09T16:05:00Z"/>
                    <w:color w:val="000000"/>
                    <w:lang w:val="en-US"/>
                  </w:rPr>
                </w:rPrChange>
              </w:rPr>
              <w:pPrChange w:id="4442" w:author="Daniel Stewart" w:date="2022-02-10T13:43:00Z">
                <w:pPr/>
              </w:pPrChange>
            </w:pPr>
            <w:del w:id="4443" w:author="Daniel Stewart" w:date="2022-02-09T16:05:00Z">
              <w:r w:rsidRPr="00FF20F1" w:rsidDel="00AC3C8C">
                <w:delText>X</w:delText>
              </w:r>
            </w:del>
          </w:p>
        </w:tc>
      </w:tr>
      <w:tr w:rsidR="00A200F2" w:rsidRPr="00FF20F1" w14:paraId="7B973D58" w14:textId="77777777" w:rsidTr="004D3373">
        <w:trPr>
          <w:trHeight w:hRule="exact" w:val="227"/>
        </w:trPr>
        <w:tc>
          <w:tcPr>
            <w:tcW w:w="3119" w:type="dxa"/>
            <w:shd w:val="clear" w:color="auto" w:fill="auto"/>
            <w:hideMark/>
          </w:tcPr>
          <w:p w14:paraId="23E59C0D" w14:textId="77777777" w:rsidR="00A200F2" w:rsidRPr="00FF20F1" w:rsidRDefault="00A200F2">
            <w:pPr>
              <w:pStyle w:val="PlantList"/>
              <w:jc w:val="left"/>
              <w:rPr>
                <w:i/>
                <w:iCs/>
                <w:rPrChange w:id="4444" w:author="Daniel Stewart" w:date="2022-02-10T13:41:00Z">
                  <w:rPr/>
                </w:rPrChange>
              </w:rPr>
              <w:pPrChange w:id="4445" w:author="Daniel Stewart" w:date="2022-02-10T13:43:00Z">
                <w:pPr>
                  <w:jc w:val="left"/>
                </w:pPr>
              </w:pPrChange>
            </w:pPr>
            <w:r w:rsidRPr="00FF20F1">
              <w:rPr>
                <w:i/>
                <w:iCs/>
                <w:rPrChange w:id="4446" w:author="Daniel Stewart" w:date="2022-02-10T13:41:00Z">
                  <w:rPr/>
                </w:rPrChange>
              </w:rPr>
              <w:t>Betula pendula </w:t>
            </w:r>
          </w:p>
        </w:tc>
        <w:tc>
          <w:tcPr>
            <w:tcW w:w="2941" w:type="dxa"/>
            <w:shd w:val="clear" w:color="auto" w:fill="auto"/>
            <w:hideMark/>
          </w:tcPr>
          <w:p w14:paraId="3AA061A2" w14:textId="77777777" w:rsidR="00A200F2" w:rsidRPr="00FF20F1" w:rsidRDefault="00A200F2">
            <w:pPr>
              <w:pStyle w:val="PlantList"/>
              <w:pPrChange w:id="4447" w:author="Daniel Stewart" w:date="2022-02-10T13:41:00Z">
                <w:pPr>
                  <w:jc w:val="left"/>
                </w:pPr>
              </w:pPrChange>
            </w:pPr>
            <w:r w:rsidRPr="00FF20F1">
              <w:t>European birch </w:t>
            </w:r>
          </w:p>
        </w:tc>
        <w:tc>
          <w:tcPr>
            <w:tcW w:w="886" w:type="dxa"/>
            <w:shd w:val="clear" w:color="auto" w:fill="auto"/>
            <w:hideMark/>
          </w:tcPr>
          <w:p w14:paraId="35CE658F" w14:textId="77777777" w:rsidR="00A200F2" w:rsidRPr="00FF20F1" w:rsidRDefault="00A200F2">
            <w:pPr>
              <w:pStyle w:val="PlantList"/>
              <w:jc w:val="center"/>
              <w:pPrChange w:id="4448" w:author="Daniel Stewart" w:date="2022-02-10T13:42:00Z">
                <w:pPr/>
              </w:pPrChange>
            </w:pPr>
            <w:r w:rsidRPr="00FF20F1">
              <w:t>E</w:t>
            </w:r>
          </w:p>
        </w:tc>
        <w:tc>
          <w:tcPr>
            <w:tcW w:w="886" w:type="dxa"/>
          </w:tcPr>
          <w:p w14:paraId="4A1AF365" w14:textId="77777777" w:rsidR="00A200F2" w:rsidRPr="00FF20F1" w:rsidRDefault="00A200F2">
            <w:pPr>
              <w:pStyle w:val="PlantList"/>
              <w:jc w:val="center"/>
              <w:pPrChange w:id="4449" w:author="Daniel Stewart" w:date="2022-02-10T13:42:00Z">
                <w:pPr/>
              </w:pPrChange>
            </w:pPr>
          </w:p>
        </w:tc>
        <w:tc>
          <w:tcPr>
            <w:tcW w:w="886" w:type="dxa"/>
          </w:tcPr>
          <w:p w14:paraId="06F8385F" w14:textId="77777777" w:rsidR="00A200F2" w:rsidRPr="00FF20F1" w:rsidRDefault="00A200F2">
            <w:pPr>
              <w:pStyle w:val="PlantList"/>
              <w:jc w:val="center"/>
              <w:rPr>
                <w:rPrChange w:id="4450" w:author="Daniel Stewart" w:date="2022-02-10T13:41:00Z">
                  <w:rPr>
                    <w:color w:val="000000"/>
                    <w:lang w:val="en-US"/>
                  </w:rPr>
                </w:rPrChange>
              </w:rPr>
              <w:pPrChange w:id="4451" w:author="Daniel Stewart" w:date="2022-02-10T13:42:00Z">
                <w:pPr/>
              </w:pPrChange>
            </w:pPr>
            <w:r w:rsidRPr="00FF20F1">
              <w:t>X</w:t>
            </w:r>
          </w:p>
        </w:tc>
      </w:tr>
      <w:tr w:rsidR="00A200F2" w:rsidRPr="00FF20F1" w14:paraId="68515A4C" w14:textId="77777777" w:rsidTr="004D3373">
        <w:trPr>
          <w:trHeight w:hRule="exact" w:val="227"/>
        </w:trPr>
        <w:tc>
          <w:tcPr>
            <w:tcW w:w="3119" w:type="dxa"/>
            <w:shd w:val="clear" w:color="auto" w:fill="auto"/>
            <w:hideMark/>
          </w:tcPr>
          <w:p w14:paraId="741958F2" w14:textId="77777777" w:rsidR="00A200F2" w:rsidRPr="00FF20F1" w:rsidRDefault="00A200F2">
            <w:pPr>
              <w:pStyle w:val="PlantList"/>
              <w:jc w:val="left"/>
              <w:rPr>
                <w:i/>
                <w:iCs/>
                <w:rPrChange w:id="4452" w:author="Daniel Stewart" w:date="2022-02-10T13:41:00Z">
                  <w:rPr/>
                </w:rPrChange>
              </w:rPr>
              <w:pPrChange w:id="4453" w:author="Daniel Stewart" w:date="2022-02-10T13:43:00Z">
                <w:pPr>
                  <w:jc w:val="left"/>
                </w:pPr>
              </w:pPrChange>
            </w:pPr>
            <w:r w:rsidRPr="00FF20F1">
              <w:rPr>
                <w:i/>
                <w:iCs/>
                <w:rPrChange w:id="4454" w:author="Daniel Stewart" w:date="2022-02-10T13:41:00Z">
                  <w:rPr/>
                </w:rPrChange>
              </w:rPr>
              <w:t>Bidens </w:t>
            </w:r>
            <w:proofErr w:type="spellStart"/>
            <w:r w:rsidRPr="00FF20F1">
              <w:rPr>
                <w:i/>
                <w:iCs/>
                <w:rPrChange w:id="4455" w:author="Daniel Stewart" w:date="2022-02-10T13:41:00Z">
                  <w:rPr/>
                </w:rPrChange>
              </w:rPr>
              <w:t>cernua</w:t>
            </w:r>
            <w:proofErr w:type="spellEnd"/>
            <w:r w:rsidRPr="00FF20F1">
              <w:rPr>
                <w:i/>
                <w:iCs/>
                <w:rPrChange w:id="4456" w:author="Daniel Stewart" w:date="2022-02-10T13:41:00Z">
                  <w:rPr/>
                </w:rPrChange>
              </w:rPr>
              <w:t> </w:t>
            </w:r>
          </w:p>
        </w:tc>
        <w:tc>
          <w:tcPr>
            <w:tcW w:w="2941" w:type="dxa"/>
            <w:shd w:val="clear" w:color="auto" w:fill="auto"/>
            <w:hideMark/>
          </w:tcPr>
          <w:p w14:paraId="0B761F0C" w14:textId="77777777" w:rsidR="00A200F2" w:rsidRPr="00FF20F1" w:rsidRDefault="00A200F2">
            <w:pPr>
              <w:pStyle w:val="PlantList"/>
              <w:pPrChange w:id="4457" w:author="Daniel Stewart" w:date="2022-02-10T13:41:00Z">
                <w:pPr>
                  <w:jc w:val="left"/>
                </w:pPr>
              </w:pPrChange>
            </w:pPr>
            <w:r w:rsidRPr="00FF20F1">
              <w:t>nodding beggarticks </w:t>
            </w:r>
          </w:p>
        </w:tc>
        <w:tc>
          <w:tcPr>
            <w:tcW w:w="886" w:type="dxa"/>
            <w:shd w:val="clear" w:color="auto" w:fill="auto"/>
            <w:hideMark/>
          </w:tcPr>
          <w:p w14:paraId="4D91CED3" w14:textId="77777777" w:rsidR="00A200F2" w:rsidRPr="00FF20F1" w:rsidRDefault="00A200F2">
            <w:pPr>
              <w:pStyle w:val="PlantList"/>
              <w:jc w:val="center"/>
              <w:pPrChange w:id="4458" w:author="Daniel Stewart" w:date="2022-02-10T13:42:00Z">
                <w:pPr/>
              </w:pPrChange>
            </w:pPr>
            <w:r w:rsidRPr="00FF20F1">
              <w:t>N</w:t>
            </w:r>
          </w:p>
        </w:tc>
        <w:tc>
          <w:tcPr>
            <w:tcW w:w="886" w:type="dxa"/>
          </w:tcPr>
          <w:p w14:paraId="6DB848B8" w14:textId="77777777" w:rsidR="00A200F2" w:rsidRPr="00FF20F1" w:rsidRDefault="00A200F2">
            <w:pPr>
              <w:pStyle w:val="PlantList"/>
              <w:jc w:val="center"/>
              <w:pPrChange w:id="4459" w:author="Daniel Stewart" w:date="2022-02-10T13:42:00Z">
                <w:pPr/>
              </w:pPrChange>
            </w:pPr>
            <w:r w:rsidRPr="00FF20F1">
              <w:t>X</w:t>
            </w:r>
          </w:p>
        </w:tc>
        <w:tc>
          <w:tcPr>
            <w:tcW w:w="886" w:type="dxa"/>
          </w:tcPr>
          <w:p w14:paraId="51CAB367" w14:textId="77777777" w:rsidR="00A200F2" w:rsidRPr="00FF20F1" w:rsidRDefault="00A200F2">
            <w:pPr>
              <w:pStyle w:val="PlantList"/>
              <w:jc w:val="center"/>
              <w:rPr>
                <w:rPrChange w:id="4460" w:author="Daniel Stewart" w:date="2022-02-10T13:41:00Z">
                  <w:rPr>
                    <w:color w:val="000000"/>
                    <w:lang w:val="en-US"/>
                  </w:rPr>
                </w:rPrChange>
              </w:rPr>
              <w:pPrChange w:id="4461" w:author="Daniel Stewart" w:date="2022-02-10T13:42:00Z">
                <w:pPr/>
              </w:pPrChange>
            </w:pPr>
            <w:r w:rsidRPr="00FF20F1">
              <w:t>X</w:t>
            </w:r>
          </w:p>
        </w:tc>
      </w:tr>
      <w:tr w:rsidR="00A200F2" w:rsidRPr="00FF20F1" w14:paraId="24201364" w14:textId="77777777" w:rsidTr="004D3373">
        <w:trPr>
          <w:trHeight w:hRule="exact" w:val="227"/>
        </w:trPr>
        <w:tc>
          <w:tcPr>
            <w:tcW w:w="3119" w:type="dxa"/>
            <w:shd w:val="clear" w:color="auto" w:fill="auto"/>
          </w:tcPr>
          <w:p w14:paraId="1401F452" w14:textId="77777777" w:rsidR="00A200F2" w:rsidRPr="00FF20F1" w:rsidRDefault="00A200F2">
            <w:pPr>
              <w:pStyle w:val="PlantList"/>
              <w:jc w:val="left"/>
              <w:rPr>
                <w:i/>
                <w:iCs/>
                <w:rPrChange w:id="4462" w:author="Daniel Stewart" w:date="2022-02-10T13:41:00Z">
                  <w:rPr/>
                </w:rPrChange>
              </w:rPr>
              <w:pPrChange w:id="4463" w:author="Daniel Stewart" w:date="2022-02-10T13:43:00Z">
                <w:pPr>
                  <w:jc w:val="left"/>
                </w:pPr>
              </w:pPrChange>
            </w:pPr>
            <w:r w:rsidRPr="00FF20F1">
              <w:rPr>
                <w:i/>
                <w:iCs/>
                <w:rPrChange w:id="4464" w:author="Daniel Stewart" w:date="2022-02-10T13:41:00Z">
                  <w:rPr/>
                </w:rPrChange>
              </w:rPr>
              <w:t xml:space="preserve">Bidens </w:t>
            </w:r>
            <w:proofErr w:type="spellStart"/>
            <w:r w:rsidRPr="00FF20F1">
              <w:rPr>
                <w:i/>
                <w:iCs/>
                <w:rPrChange w:id="4465" w:author="Daniel Stewart" w:date="2022-02-10T13:41:00Z">
                  <w:rPr/>
                </w:rPrChange>
              </w:rPr>
              <w:t>connata</w:t>
            </w:r>
            <w:proofErr w:type="spellEnd"/>
          </w:p>
        </w:tc>
        <w:tc>
          <w:tcPr>
            <w:tcW w:w="2941" w:type="dxa"/>
            <w:shd w:val="clear" w:color="auto" w:fill="auto"/>
          </w:tcPr>
          <w:p w14:paraId="2A06B80B" w14:textId="77777777" w:rsidR="00A200F2" w:rsidRPr="00FF20F1" w:rsidRDefault="00A200F2">
            <w:pPr>
              <w:pStyle w:val="PlantList"/>
              <w:pPrChange w:id="4466" w:author="Daniel Stewart" w:date="2022-02-10T13:41:00Z">
                <w:pPr>
                  <w:jc w:val="left"/>
                </w:pPr>
              </w:pPrChange>
            </w:pPr>
            <w:proofErr w:type="spellStart"/>
            <w:r w:rsidRPr="00FF20F1">
              <w:t>purplestem</w:t>
            </w:r>
            <w:proofErr w:type="spellEnd"/>
            <w:r w:rsidRPr="00FF20F1">
              <w:t xml:space="preserve"> beggarticks</w:t>
            </w:r>
          </w:p>
        </w:tc>
        <w:tc>
          <w:tcPr>
            <w:tcW w:w="886" w:type="dxa"/>
            <w:shd w:val="clear" w:color="auto" w:fill="auto"/>
          </w:tcPr>
          <w:p w14:paraId="5ECF580F" w14:textId="77777777" w:rsidR="00A200F2" w:rsidRPr="00FF20F1" w:rsidRDefault="00A200F2">
            <w:pPr>
              <w:pStyle w:val="PlantList"/>
              <w:jc w:val="center"/>
              <w:pPrChange w:id="4467" w:author="Daniel Stewart" w:date="2022-02-10T13:42:00Z">
                <w:pPr/>
              </w:pPrChange>
            </w:pPr>
            <w:r w:rsidRPr="00FF20F1">
              <w:t>E</w:t>
            </w:r>
          </w:p>
        </w:tc>
        <w:tc>
          <w:tcPr>
            <w:tcW w:w="886" w:type="dxa"/>
          </w:tcPr>
          <w:p w14:paraId="53721E06" w14:textId="77777777" w:rsidR="00A200F2" w:rsidRPr="00FF20F1" w:rsidRDefault="00A200F2">
            <w:pPr>
              <w:pStyle w:val="PlantList"/>
              <w:jc w:val="center"/>
              <w:pPrChange w:id="4468" w:author="Daniel Stewart" w:date="2022-02-10T13:42:00Z">
                <w:pPr/>
              </w:pPrChange>
            </w:pPr>
            <w:r w:rsidRPr="00FF20F1">
              <w:t>X</w:t>
            </w:r>
          </w:p>
        </w:tc>
        <w:tc>
          <w:tcPr>
            <w:tcW w:w="886" w:type="dxa"/>
          </w:tcPr>
          <w:p w14:paraId="5BF6BF91" w14:textId="77777777" w:rsidR="00A200F2" w:rsidRPr="00FF20F1" w:rsidRDefault="00A200F2">
            <w:pPr>
              <w:pStyle w:val="PlantList"/>
              <w:jc w:val="center"/>
              <w:pPrChange w:id="4469" w:author="Daniel Stewart" w:date="2022-02-10T13:42:00Z">
                <w:pPr/>
              </w:pPrChange>
            </w:pPr>
          </w:p>
        </w:tc>
      </w:tr>
      <w:tr w:rsidR="00A200F2" w:rsidRPr="00FF20F1" w14:paraId="5115094C" w14:textId="77777777" w:rsidTr="004D3373">
        <w:trPr>
          <w:trHeight w:hRule="exact" w:val="227"/>
        </w:trPr>
        <w:tc>
          <w:tcPr>
            <w:tcW w:w="3119" w:type="dxa"/>
            <w:shd w:val="clear" w:color="auto" w:fill="auto"/>
          </w:tcPr>
          <w:p w14:paraId="7D94A483" w14:textId="77777777" w:rsidR="00A200F2" w:rsidRPr="00FF20F1" w:rsidRDefault="00A200F2">
            <w:pPr>
              <w:pStyle w:val="PlantList"/>
              <w:jc w:val="left"/>
              <w:rPr>
                <w:i/>
                <w:iCs/>
                <w:rPrChange w:id="4470" w:author="Daniel Stewart" w:date="2022-02-10T13:41:00Z">
                  <w:rPr/>
                </w:rPrChange>
              </w:rPr>
              <w:pPrChange w:id="4471" w:author="Daniel Stewart" w:date="2022-02-10T13:43:00Z">
                <w:pPr>
                  <w:jc w:val="left"/>
                </w:pPr>
              </w:pPrChange>
            </w:pPr>
            <w:r w:rsidRPr="00FF20F1">
              <w:rPr>
                <w:i/>
                <w:iCs/>
                <w:rPrChange w:id="4472" w:author="Daniel Stewart" w:date="2022-02-10T13:41:00Z">
                  <w:rPr/>
                </w:rPrChange>
              </w:rPr>
              <w:t xml:space="preserve">Bidens </w:t>
            </w:r>
            <w:proofErr w:type="spellStart"/>
            <w:r w:rsidRPr="00FF20F1">
              <w:rPr>
                <w:i/>
                <w:iCs/>
                <w:rPrChange w:id="4473" w:author="Daniel Stewart" w:date="2022-02-10T13:41:00Z">
                  <w:rPr/>
                </w:rPrChange>
              </w:rPr>
              <w:t>tripartita</w:t>
            </w:r>
            <w:proofErr w:type="spellEnd"/>
          </w:p>
        </w:tc>
        <w:tc>
          <w:tcPr>
            <w:tcW w:w="2941" w:type="dxa"/>
            <w:shd w:val="clear" w:color="auto" w:fill="auto"/>
          </w:tcPr>
          <w:p w14:paraId="4A7836D7" w14:textId="77777777" w:rsidR="00A200F2" w:rsidRPr="00FF20F1" w:rsidRDefault="00A200F2">
            <w:pPr>
              <w:pStyle w:val="PlantList"/>
              <w:pPrChange w:id="4474" w:author="Daniel Stewart" w:date="2022-02-10T13:41:00Z">
                <w:pPr>
                  <w:jc w:val="left"/>
                </w:pPr>
              </w:pPrChange>
            </w:pPr>
            <w:r w:rsidRPr="00FF20F1">
              <w:t>three-parted beggarticks</w:t>
            </w:r>
          </w:p>
        </w:tc>
        <w:tc>
          <w:tcPr>
            <w:tcW w:w="886" w:type="dxa"/>
            <w:shd w:val="clear" w:color="auto" w:fill="auto"/>
          </w:tcPr>
          <w:p w14:paraId="00DCBCB0" w14:textId="77777777" w:rsidR="00A200F2" w:rsidRPr="00FF20F1" w:rsidRDefault="00A200F2">
            <w:pPr>
              <w:pStyle w:val="PlantList"/>
              <w:jc w:val="center"/>
              <w:pPrChange w:id="4475" w:author="Daniel Stewart" w:date="2022-02-10T13:42:00Z">
                <w:pPr/>
              </w:pPrChange>
            </w:pPr>
            <w:r w:rsidRPr="00FF20F1">
              <w:t>E</w:t>
            </w:r>
          </w:p>
        </w:tc>
        <w:tc>
          <w:tcPr>
            <w:tcW w:w="886" w:type="dxa"/>
          </w:tcPr>
          <w:p w14:paraId="2F3F529A" w14:textId="77777777" w:rsidR="00A200F2" w:rsidRPr="00FF20F1" w:rsidRDefault="00A200F2">
            <w:pPr>
              <w:pStyle w:val="PlantList"/>
              <w:jc w:val="center"/>
              <w:pPrChange w:id="4476" w:author="Daniel Stewart" w:date="2022-02-10T13:42:00Z">
                <w:pPr/>
              </w:pPrChange>
            </w:pPr>
            <w:r w:rsidRPr="00FF20F1">
              <w:t>X</w:t>
            </w:r>
          </w:p>
        </w:tc>
        <w:tc>
          <w:tcPr>
            <w:tcW w:w="886" w:type="dxa"/>
          </w:tcPr>
          <w:p w14:paraId="2B50AD4C" w14:textId="77777777" w:rsidR="00A200F2" w:rsidRPr="00FF20F1" w:rsidRDefault="00A200F2">
            <w:pPr>
              <w:pStyle w:val="PlantList"/>
              <w:jc w:val="center"/>
              <w:pPrChange w:id="4477" w:author="Daniel Stewart" w:date="2022-02-10T13:42:00Z">
                <w:pPr/>
              </w:pPrChange>
            </w:pPr>
          </w:p>
        </w:tc>
      </w:tr>
      <w:tr w:rsidR="00FF20F1" w:rsidRPr="00FF20F1" w:rsidDel="00AC3C8C" w14:paraId="4E23FC5E" w14:textId="77777777" w:rsidTr="004D3373">
        <w:trPr>
          <w:trHeight w:hRule="exact" w:val="227"/>
          <w:del w:id="4478" w:author="Daniel Stewart" w:date="2022-02-09T16:06:00Z"/>
        </w:trPr>
        <w:tc>
          <w:tcPr>
            <w:tcW w:w="3119" w:type="dxa"/>
            <w:shd w:val="clear" w:color="auto" w:fill="auto"/>
            <w:hideMark/>
          </w:tcPr>
          <w:p w14:paraId="2F129226" w14:textId="76D1B767" w:rsidR="00A200F2" w:rsidRPr="00FF20F1" w:rsidDel="00AC3C8C" w:rsidRDefault="00A200F2">
            <w:pPr>
              <w:pStyle w:val="PlantList"/>
              <w:jc w:val="left"/>
              <w:rPr>
                <w:del w:id="4479" w:author="Daniel Stewart" w:date="2022-02-09T16:06:00Z"/>
                <w:i/>
                <w:iCs/>
                <w:rPrChange w:id="4480" w:author="Daniel Stewart" w:date="2022-02-10T13:41:00Z">
                  <w:rPr>
                    <w:del w:id="4481" w:author="Daniel Stewart" w:date="2022-02-09T16:06:00Z"/>
                  </w:rPr>
                </w:rPrChange>
              </w:rPr>
              <w:pPrChange w:id="4482" w:author="Daniel Stewart" w:date="2022-02-10T13:43:00Z">
                <w:pPr/>
              </w:pPrChange>
            </w:pPr>
            <w:del w:id="4483" w:author="Daniel Stewart" w:date="2022-02-09T16:06:00Z">
              <w:r w:rsidRPr="00FF20F1" w:rsidDel="00AC3C8C">
                <w:rPr>
                  <w:i/>
                  <w:iCs/>
                  <w:rPrChange w:id="4484" w:author="Daniel Stewart" w:date="2022-02-10T13:41:00Z">
                    <w:rPr/>
                  </w:rPrChange>
                </w:rPr>
                <w:delText>Bolboschoenus maritimus </w:delText>
              </w:r>
            </w:del>
          </w:p>
        </w:tc>
        <w:tc>
          <w:tcPr>
            <w:tcW w:w="2941" w:type="dxa"/>
            <w:shd w:val="clear" w:color="auto" w:fill="auto"/>
            <w:hideMark/>
          </w:tcPr>
          <w:p w14:paraId="767D7C64" w14:textId="5485C9C8" w:rsidR="00A200F2" w:rsidRPr="00FF20F1" w:rsidDel="00AC3C8C" w:rsidRDefault="00A200F2">
            <w:pPr>
              <w:pStyle w:val="PlantList"/>
              <w:jc w:val="left"/>
              <w:rPr>
                <w:del w:id="4485" w:author="Daniel Stewart" w:date="2022-02-09T16:06:00Z"/>
              </w:rPr>
              <w:pPrChange w:id="4486" w:author="Daniel Stewart" w:date="2022-02-10T13:43:00Z">
                <w:pPr/>
              </w:pPrChange>
            </w:pPr>
            <w:del w:id="4487" w:author="Daniel Stewart" w:date="2022-02-09T16:06:00Z">
              <w:r w:rsidRPr="00FF20F1" w:rsidDel="00AC3C8C">
                <w:delText>sea coast bulrush </w:delText>
              </w:r>
            </w:del>
          </w:p>
        </w:tc>
        <w:tc>
          <w:tcPr>
            <w:tcW w:w="886" w:type="dxa"/>
            <w:shd w:val="clear" w:color="auto" w:fill="auto"/>
            <w:hideMark/>
          </w:tcPr>
          <w:p w14:paraId="4719F832" w14:textId="6F4F890A" w:rsidR="00A200F2" w:rsidRPr="00FF20F1" w:rsidDel="00AC3C8C" w:rsidRDefault="00A200F2">
            <w:pPr>
              <w:pStyle w:val="PlantList"/>
              <w:jc w:val="left"/>
              <w:rPr>
                <w:del w:id="4488" w:author="Daniel Stewart" w:date="2022-02-09T16:06:00Z"/>
              </w:rPr>
              <w:pPrChange w:id="4489" w:author="Daniel Stewart" w:date="2022-02-10T13:43:00Z">
                <w:pPr/>
              </w:pPrChange>
            </w:pPr>
            <w:del w:id="4490" w:author="Daniel Stewart" w:date="2022-02-09T16:06:00Z">
              <w:r w:rsidRPr="00FF20F1" w:rsidDel="00AC3C8C">
                <w:delText>N</w:delText>
              </w:r>
            </w:del>
          </w:p>
        </w:tc>
        <w:tc>
          <w:tcPr>
            <w:tcW w:w="886" w:type="dxa"/>
          </w:tcPr>
          <w:p w14:paraId="4A537759" w14:textId="594926A3" w:rsidR="00A200F2" w:rsidRPr="00FF20F1" w:rsidDel="00AC3C8C" w:rsidRDefault="00A200F2">
            <w:pPr>
              <w:pStyle w:val="PlantList"/>
              <w:jc w:val="left"/>
              <w:rPr>
                <w:del w:id="4491" w:author="Daniel Stewart" w:date="2022-02-09T16:06:00Z"/>
              </w:rPr>
              <w:pPrChange w:id="4492" w:author="Daniel Stewart" w:date="2022-02-10T13:43:00Z">
                <w:pPr/>
              </w:pPrChange>
            </w:pPr>
          </w:p>
        </w:tc>
        <w:tc>
          <w:tcPr>
            <w:tcW w:w="886" w:type="dxa"/>
          </w:tcPr>
          <w:p w14:paraId="7F165B5C" w14:textId="78FEE4F5" w:rsidR="00A200F2" w:rsidRPr="00FF20F1" w:rsidDel="00AC3C8C" w:rsidRDefault="00A200F2">
            <w:pPr>
              <w:pStyle w:val="PlantList"/>
              <w:jc w:val="left"/>
              <w:rPr>
                <w:del w:id="4493" w:author="Daniel Stewart" w:date="2022-02-09T16:06:00Z"/>
                <w:rPrChange w:id="4494" w:author="Daniel Stewart" w:date="2022-02-10T13:41:00Z">
                  <w:rPr>
                    <w:del w:id="4495" w:author="Daniel Stewart" w:date="2022-02-09T16:06:00Z"/>
                    <w:color w:val="000000"/>
                    <w:lang w:val="en-US"/>
                  </w:rPr>
                </w:rPrChange>
              </w:rPr>
              <w:pPrChange w:id="4496" w:author="Daniel Stewart" w:date="2022-02-10T13:43:00Z">
                <w:pPr/>
              </w:pPrChange>
            </w:pPr>
            <w:del w:id="4497" w:author="Daniel Stewart" w:date="2022-02-09T16:06:00Z">
              <w:r w:rsidRPr="00FF20F1" w:rsidDel="00AC3C8C">
                <w:delText>X</w:delText>
              </w:r>
            </w:del>
          </w:p>
        </w:tc>
      </w:tr>
      <w:tr w:rsidR="00A200F2" w:rsidRPr="00FF20F1" w14:paraId="41C9A051" w14:textId="77777777" w:rsidTr="004D3373">
        <w:trPr>
          <w:trHeight w:hRule="exact" w:val="227"/>
        </w:trPr>
        <w:tc>
          <w:tcPr>
            <w:tcW w:w="3119" w:type="dxa"/>
            <w:shd w:val="clear" w:color="auto" w:fill="auto"/>
            <w:hideMark/>
          </w:tcPr>
          <w:p w14:paraId="1958E792" w14:textId="77777777" w:rsidR="00A200F2" w:rsidRPr="00FF20F1" w:rsidRDefault="00A200F2">
            <w:pPr>
              <w:pStyle w:val="PlantList"/>
              <w:jc w:val="left"/>
              <w:rPr>
                <w:i/>
                <w:iCs/>
                <w:rPrChange w:id="4498" w:author="Daniel Stewart" w:date="2022-02-10T13:41:00Z">
                  <w:rPr>
                    <w:lang w:val="en-US"/>
                  </w:rPr>
                </w:rPrChange>
              </w:rPr>
              <w:pPrChange w:id="4499" w:author="Daniel Stewart" w:date="2022-02-10T13:43:00Z">
                <w:pPr>
                  <w:jc w:val="left"/>
                </w:pPr>
              </w:pPrChange>
            </w:pPr>
            <w:r w:rsidRPr="00FF20F1">
              <w:rPr>
                <w:i/>
                <w:iCs/>
                <w:rPrChange w:id="4500" w:author="Daniel Stewart" w:date="2022-02-10T13:41:00Z">
                  <w:rPr/>
                </w:rPrChange>
              </w:rPr>
              <w:t>Calamagrostis canadensis </w:t>
            </w:r>
          </w:p>
        </w:tc>
        <w:tc>
          <w:tcPr>
            <w:tcW w:w="2941" w:type="dxa"/>
            <w:shd w:val="clear" w:color="auto" w:fill="auto"/>
            <w:hideMark/>
          </w:tcPr>
          <w:p w14:paraId="02B8788D" w14:textId="77777777" w:rsidR="00A200F2" w:rsidRPr="00FF20F1" w:rsidRDefault="00A200F2">
            <w:pPr>
              <w:pStyle w:val="PlantList"/>
              <w:pPrChange w:id="4501" w:author="Daniel Stewart" w:date="2022-02-10T13:41:00Z">
                <w:pPr>
                  <w:jc w:val="left"/>
                </w:pPr>
              </w:pPrChange>
            </w:pPr>
            <w:r w:rsidRPr="00FF20F1">
              <w:t>bluejoint </w:t>
            </w:r>
          </w:p>
        </w:tc>
        <w:tc>
          <w:tcPr>
            <w:tcW w:w="886" w:type="dxa"/>
            <w:shd w:val="clear" w:color="auto" w:fill="auto"/>
            <w:hideMark/>
          </w:tcPr>
          <w:p w14:paraId="79F568A6" w14:textId="77777777" w:rsidR="00A200F2" w:rsidRPr="00FF20F1" w:rsidRDefault="00A200F2">
            <w:pPr>
              <w:pStyle w:val="PlantList"/>
              <w:jc w:val="center"/>
              <w:pPrChange w:id="4502" w:author="Daniel Stewart" w:date="2022-02-10T13:42:00Z">
                <w:pPr/>
              </w:pPrChange>
            </w:pPr>
            <w:r w:rsidRPr="00FF20F1">
              <w:t>N</w:t>
            </w:r>
          </w:p>
        </w:tc>
        <w:tc>
          <w:tcPr>
            <w:tcW w:w="886" w:type="dxa"/>
          </w:tcPr>
          <w:p w14:paraId="56BCA7AF" w14:textId="77777777" w:rsidR="00A200F2" w:rsidRPr="00FF20F1" w:rsidRDefault="00A200F2">
            <w:pPr>
              <w:pStyle w:val="PlantList"/>
              <w:jc w:val="center"/>
              <w:pPrChange w:id="4503" w:author="Daniel Stewart" w:date="2022-02-10T13:42:00Z">
                <w:pPr/>
              </w:pPrChange>
            </w:pPr>
            <w:r w:rsidRPr="00FF20F1">
              <w:t>X</w:t>
            </w:r>
          </w:p>
        </w:tc>
        <w:tc>
          <w:tcPr>
            <w:tcW w:w="886" w:type="dxa"/>
          </w:tcPr>
          <w:p w14:paraId="1E79CD67" w14:textId="77777777" w:rsidR="00A200F2" w:rsidRPr="00FF20F1" w:rsidRDefault="00A200F2">
            <w:pPr>
              <w:pStyle w:val="PlantList"/>
              <w:jc w:val="center"/>
              <w:rPr>
                <w:rPrChange w:id="4504" w:author="Daniel Stewart" w:date="2022-02-10T13:41:00Z">
                  <w:rPr>
                    <w:color w:val="000000"/>
                    <w:lang w:val="en-US"/>
                  </w:rPr>
                </w:rPrChange>
              </w:rPr>
              <w:pPrChange w:id="4505" w:author="Daniel Stewart" w:date="2022-02-10T13:42:00Z">
                <w:pPr/>
              </w:pPrChange>
            </w:pPr>
            <w:r w:rsidRPr="00FF20F1">
              <w:t>X</w:t>
            </w:r>
          </w:p>
        </w:tc>
      </w:tr>
      <w:tr w:rsidR="00A200F2" w:rsidRPr="00FF20F1" w14:paraId="3EEE9AB9" w14:textId="77777777" w:rsidTr="004D3373">
        <w:trPr>
          <w:trHeight w:hRule="exact" w:val="227"/>
        </w:trPr>
        <w:tc>
          <w:tcPr>
            <w:tcW w:w="3119" w:type="dxa"/>
            <w:shd w:val="clear" w:color="auto" w:fill="auto"/>
          </w:tcPr>
          <w:p w14:paraId="6F180A3B" w14:textId="77777777" w:rsidR="00A200F2" w:rsidRPr="00FF20F1" w:rsidRDefault="00A200F2">
            <w:pPr>
              <w:pStyle w:val="PlantList"/>
              <w:jc w:val="left"/>
              <w:rPr>
                <w:i/>
                <w:iCs/>
                <w:rPrChange w:id="4506" w:author="Daniel Stewart" w:date="2022-02-10T13:41:00Z">
                  <w:rPr>
                    <w:lang w:val="en-US"/>
                  </w:rPr>
                </w:rPrChange>
              </w:rPr>
              <w:pPrChange w:id="4507" w:author="Daniel Stewart" w:date="2022-02-10T13:43:00Z">
                <w:pPr>
                  <w:jc w:val="left"/>
                </w:pPr>
              </w:pPrChange>
            </w:pPr>
            <w:r w:rsidRPr="00FF20F1">
              <w:rPr>
                <w:i/>
                <w:iCs/>
                <w:rPrChange w:id="4508" w:author="Daniel Stewart" w:date="2022-02-10T13:41:00Z">
                  <w:rPr/>
                </w:rPrChange>
              </w:rPr>
              <w:t>Callitriche heterophylla</w:t>
            </w:r>
          </w:p>
        </w:tc>
        <w:tc>
          <w:tcPr>
            <w:tcW w:w="2941" w:type="dxa"/>
            <w:shd w:val="clear" w:color="auto" w:fill="auto"/>
          </w:tcPr>
          <w:p w14:paraId="084D6C3A" w14:textId="77777777" w:rsidR="00A200F2" w:rsidRPr="00FF20F1" w:rsidRDefault="00A200F2">
            <w:pPr>
              <w:pStyle w:val="PlantList"/>
              <w:pPrChange w:id="4509" w:author="Daniel Stewart" w:date="2022-02-10T13:41:00Z">
                <w:pPr>
                  <w:jc w:val="left"/>
                </w:pPr>
              </w:pPrChange>
            </w:pPr>
            <w:r w:rsidRPr="00FF20F1">
              <w:t>diverse-leaved water-starwort</w:t>
            </w:r>
          </w:p>
        </w:tc>
        <w:tc>
          <w:tcPr>
            <w:tcW w:w="886" w:type="dxa"/>
            <w:shd w:val="clear" w:color="auto" w:fill="auto"/>
          </w:tcPr>
          <w:p w14:paraId="1D3DAB0A" w14:textId="77777777" w:rsidR="00A200F2" w:rsidRPr="00FF20F1" w:rsidRDefault="00A200F2">
            <w:pPr>
              <w:pStyle w:val="PlantList"/>
              <w:jc w:val="center"/>
              <w:pPrChange w:id="4510" w:author="Daniel Stewart" w:date="2022-02-10T13:42:00Z">
                <w:pPr/>
              </w:pPrChange>
            </w:pPr>
            <w:r w:rsidRPr="00FF20F1">
              <w:t>N</w:t>
            </w:r>
          </w:p>
        </w:tc>
        <w:tc>
          <w:tcPr>
            <w:tcW w:w="886" w:type="dxa"/>
          </w:tcPr>
          <w:p w14:paraId="61D75A6D" w14:textId="77777777" w:rsidR="00A200F2" w:rsidRPr="00FF20F1" w:rsidRDefault="00A200F2">
            <w:pPr>
              <w:pStyle w:val="PlantList"/>
              <w:jc w:val="center"/>
              <w:pPrChange w:id="4511" w:author="Daniel Stewart" w:date="2022-02-10T13:42:00Z">
                <w:pPr/>
              </w:pPrChange>
            </w:pPr>
            <w:r w:rsidRPr="00FF20F1">
              <w:t>X</w:t>
            </w:r>
          </w:p>
        </w:tc>
        <w:tc>
          <w:tcPr>
            <w:tcW w:w="886" w:type="dxa"/>
          </w:tcPr>
          <w:p w14:paraId="1DB4DF7E" w14:textId="77777777" w:rsidR="00A200F2" w:rsidRPr="00FF20F1" w:rsidRDefault="00A200F2">
            <w:pPr>
              <w:pStyle w:val="PlantList"/>
              <w:jc w:val="center"/>
              <w:pPrChange w:id="4512" w:author="Daniel Stewart" w:date="2022-02-10T13:42:00Z">
                <w:pPr/>
              </w:pPrChange>
            </w:pPr>
          </w:p>
        </w:tc>
      </w:tr>
      <w:tr w:rsidR="00A200F2" w:rsidRPr="00FF20F1" w14:paraId="1207157D" w14:textId="77777777" w:rsidTr="004D3373">
        <w:trPr>
          <w:trHeight w:hRule="exact" w:val="227"/>
        </w:trPr>
        <w:tc>
          <w:tcPr>
            <w:tcW w:w="3119" w:type="dxa"/>
            <w:shd w:val="clear" w:color="auto" w:fill="auto"/>
          </w:tcPr>
          <w:p w14:paraId="62B27CA7" w14:textId="77777777" w:rsidR="00A200F2" w:rsidRPr="00FF20F1" w:rsidRDefault="00A200F2">
            <w:pPr>
              <w:pStyle w:val="PlantList"/>
              <w:jc w:val="left"/>
              <w:rPr>
                <w:i/>
                <w:iCs/>
                <w:rPrChange w:id="4513" w:author="Daniel Stewart" w:date="2022-02-10T13:41:00Z">
                  <w:rPr>
                    <w:lang w:val="en-US"/>
                  </w:rPr>
                </w:rPrChange>
              </w:rPr>
              <w:pPrChange w:id="4514" w:author="Daniel Stewart" w:date="2022-02-10T13:43:00Z">
                <w:pPr>
                  <w:jc w:val="left"/>
                </w:pPr>
              </w:pPrChange>
            </w:pPr>
            <w:r w:rsidRPr="00FF20F1">
              <w:rPr>
                <w:i/>
                <w:iCs/>
                <w:rPrChange w:id="4515" w:author="Daniel Stewart" w:date="2022-02-10T13:41:00Z">
                  <w:rPr/>
                </w:rPrChange>
              </w:rPr>
              <w:t xml:space="preserve">Callitriche </w:t>
            </w:r>
            <w:proofErr w:type="spellStart"/>
            <w:r w:rsidRPr="00FF20F1">
              <w:rPr>
                <w:i/>
                <w:iCs/>
                <w:rPrChange w:id="4516" w:author="Daniel Stewart" w:date="2022-02-10T13:41:00Z">
                  <w:rPr/>
                </w:rPrChange>
              </w:rPr>
              <w:t>hermaphroditica</w:t>
            </w:r>
            <w:proofErr w:type="spellEnd"/>
          </w:p>
        </w:tc>
        <w:tc>
          <w:tcPr>
            <w:tcW w:w="2941" w:type="dxa"/>
            <w:shd w:val="clear" w:color="auto" w:fill="auto"/>
          </w:tcPr>
          <w:p w14:paraId="7464FD83" w14:textId="77777777" w:rsidR="00A200F2" w:rsidRPr="00FF20F1" w:rsidRDefault="00A200F2">
            <w:pPr>
              <w:pStyle w:val="PlantList"/>
              <w:pPrChange w:id="4517" w:author="Daniel Stewart" w:date="2022-02-10T13:41:00Z">
                <w:pPr>
                  <w:jc w:val="left"/>
                </w:pPr>
              </w:pPrChange>
            </w:pPr>
            <w:r w:rsidRPr="00FF20F1">
              <w:t>northern starwort</w:t>
            </w:r>
          </w:p>
        </w:tc>
        <w:tc>
          <w:tcPr>
            <w:tcW w:w="886" w:type="dxa"/>
            <w:shd w:val="clear" w:color="auto" w:fill="auto"/>
          </w:tcPr>
          <w:p w14:paraId="615E8B8A" w14:textId="77777777" w:rsidR="00A200F2" w:rsidRPr="00FF20F1" w:rsidRDefault="00A200F2">
            <w:pPr>
              <w:pStyle w:val="PlantList"/>
              <w:jc w:val="center"/>
              <w:pPrChange w:id="4518" w:author="Daniel Stewart" w:date="2022-02-10T13:42:00Z">
                <w:pPr/>
              </w:pPrChange>
            </w:pPr>
            <w:r w:rsidRPr="00FF20F1">
              <w:t>N</w:t>
            </w:r>
          </w:p>
        </w:tc>
        <w:tc>
          <w:tcPr>
            <w:tcW w:w="886" w:type="dxa"/>
          </w:tcPr>
          <w:p w14:paraId="031C1E34" w14:textId="77777777" w:rsidR="00A200F2" w:rsidRPr="00FF20F1" w:rsidRDefault="00A200F2">
            <w:pPr>
              <w:pStyle w:val="PlantList"/>
              <w:jc w:val="center"/>
              <w:pPrChange w:id="4519" w:author="Daniel Stewart" w:date="2022-02-10T13:42:00Z">
                <w:pPr/>
              </w:pPrChange>
            </w:pPr>
            <w:r w:rsidRPr="00FF20F1">
              <w:t>X</w:t>
            </w:r>
          </w:p>
        </w:tc>
        <w:tc>
          <w:tcPr>
            <w:tcW w:w="886" w:type="dxa"/>
          </w:tcPr>
          <w:p w14:paraId="68BF6809" w14:textId="77777777" w:rsidR="00A200F2" w:rsidRPr="00FF20F1" w:rsidRDefault="00A200F2">
            <w:pPr>
              <w:pStyle w:val="PlantList"/>
              <w:jc w:val="center"/>
              <w:pPrChange w:id="4520" w:author="Daniel Stewart" w:date="2022-02-10T13:42:00Z">
                <w:pPr/>
              </w:pPrChange>
            </w:pPr>
          </w:p>
        </w:tc>
      </w:tr>
      <w:tr w:rsidR="00A200F2" w:rsidRPr="00FF20F1" w14:paraId="6F3EC0A0" w14:textId="77777777" w:rsidTr="004D3373">
        <w:trPr>
          <w:trHeight w:hRule="exact" w:val="227"/>
        </w:trPr>
        <w:tc>
          <w:tcPr>
            <w:tcW w:w="3119" w:type="dxa"/>
            <w:shd w:val="clear" w:color="auto" w:fill="auto"/>
            <w:hideMark/>
          </w:tcPr>
          <w:p w14:paraId="34D01C53" w14:textId="77777777" w:rsidR="00A200F2" w:rsidRPr="00FF20F1" w:rsidRDefault="00A200F2">
            <w:pPr>
              <w:pStyle w:val="PlantList"/>
              <w:jc w:val="left"/>
              <w:rPr>
                <w:i/>
                <w:iCs/>
                <w:rPrChange w:id="4521" w:author="Daniel Stewart" w:date="2022-02-10T13:41:00Z">
                  <w:rPr>
                    <w:lang w:val="en-US"/>
                  </w:rPr>
                </w:rPrChange>
              </w:rPr>
              <w:pPrChange w:id="4522" w:author="Daniel Stewart" w:date="2022-02-10T13:43:00Z">
                <w:pPr>
                  <w:jc w:val="left"/>
                </w:pPr>
              </w:pPrChange>
            </w:pPr>
            <w:r w:rsidRPr="00FF20F1">
              <w:rPr>
                <w:i/>
                <w:iCs/>
                <w:rPrChange w:id="4523" w:author="Daniel Stewart" w:date="2022-02-10T13:41:00Z">
                  <w:rPr/>
                </w:rPrChange>
              </w:rPr>
              <w:t>Callitriche </w:t>
            </w:r>
            <w:proofErr w:type="spellStart"/>
            <w:r w:rsidRPr="00FF20F1">
              <w:rPr>
                <w:i/>
                <w:iCs/>
                <w:rPrChange w:id="4524" w:author="Daniel Stewart" w:date="2022-02-10T13:41:00Z">
                  <w:rPr/>
                </w:rPrChange>
              </w:rPr>
              <w:t>stagnalis</w:t>
            </w:r>
            <w:proofErr w:type="spellEnd"/>
            <w:r w:rsidRPr="00FF20F1">
              <w:rPr>
                <w:i/>
                <w:iCs/>
                <w:rPrChange w:id="4525" w:author="Daniel Stewart" w:date="2022-02-10T13:41:00Z">
                  <w:rPr/>
                </w:rPrChange>
              </w:rPr>
              <w:t> </w:t>
            </w:r>
          </w:p>
        </w:tc>
        <w:tc>
          <w:tcPr>
            <w:tcW w:w="2941" w:type="dxa"/>
            <w:shd w:val="clear" w:color="auto" w:fill="auto"/>
            <w:hideMark/>
          </w:tcPr>
          <w:p w14:paraId="2EDB73AC" w14:textId="77777777" w:rsidR="00A200F2" w:rsidRPr="00FF20F1" w:rsidRDefault="00A200F2">
            <w:pPr>
              <w:pStyle w:val="PlantList"/>
              <w:pPrChange w:id="4526" w:author="Daniel Stewart" w:date="2022-02-10T13:41:00Z">
                <w:pPr>
                  <w:jc w:val="left"/>
                </w:pPr>
              </w:pPrChange>
            </w:pPr>
            <w:r w:rsidRPr="00FF20F1">
              <w:t>water starwort </w:t>
            </w:r>
          </w:p>
        </w:tc>
        <w:tc>
          <w:tcPr>
            <w:tcW w:w="886" w:type="dxa"/>
            <w:shd w:val="clear" w:color="auto" w:fill="auto"/>
            <w:hideMark/>
          </w:tcPr>
          <w:p w14:paraId="33F146F5" w14:textId="77777777" w:rsidR="00A200F2" w:rsidRPr="00FF20F1" w:rsidRDefault="00A200F2">
            <w:pPr>
              <w:pStyle w:val="PlantList"/>
              <w:jc w:val="center"/>
              <w:pPrChange w:id="4527" w:author="Daniel Stewart" w:date="2022-02-10T13:42:00Z">
                <w:pPr/>
              </w:pPrChange>
            </w:pPr>
            <w:r w:rsidRPr="00FF20F1">
              <w:t>E</w:t>
            </w:r>
          </w:p>
        </w:tc>
        <w:tc>
          <w:tcPr>
            <w:tcW w:w="886" w:type="dxa"/>
          </w:tcPr>
          <w:p w14:paraId="4A3BE4B1" w14:textId="77777777" w:rsidR="00A200F2" w:rsidRPr="00FF20F1" w:rsidRDefault="00A200F2">
            <w:pPr>
              <w:pStyle w:val="PlantList"/>
              <w:jc w:val="center"/>
              <w:pPrChange w:id="4528" w:author="Daniel Stewart" w:date="2022-02-10T13:42:00Z">
                <w:pPr/>
              </w:pPrChange>
            </w:pPr>
            <w:r w:rsidRPr="00FF20F1">
              <w:t>X</w:t>
            </w:r>
          </w:p>
        </w:tc>
        <w:tc>
          <w:tcPr>
            <w:tcW w:w="886" w:type="dxa"/>
          </w:tcPr>
          <w:p w14:paraId="76C14346" w14:textId="77777777" w:rsidR="00A200F2" w:rsidRPr="00FF20F1" w:rsidRDefault="00A200F2">
            <w:pPr>
              <w:pStyle w:val="PlantList"/>
              <w:jc w:val="center"/>
              <w:rPr>
                <w:rPrChange w:id="4529" w:author="Daniel Stewart" w:date="2022-02-10T13:41:00Z">
                  <w:rPr>
                    <w:color w:val="000000"/>
                    <w:lang w:val="en-US"/>
                  </w:rPr>
                </w:rPrChange>
              </w:rPr>
              <w:pPrChange w:id="4530" w:author="Daniel Stewart" w:date="2022-02-10T13:42:00Z">
                <w:pPr/>
              </w:pPrChange>
            </w:pPr>
            <w:r w:rsidRPr="00FF20F1">
              <w:t>X</w:t>
            </w:r>
          </w:p>
        </w:tc>
      </w:tr>
      <w:tr w:rsidR="00A200F2" w:rsidRPr="00FF20F1" w14:paraId="4DDFE5A9" w14:textId="77777777" w:rsidTr="004D3373">
        <w:trPr>
          <w:trHeight w:hRule="exact" w:val="227"/>
        </w:trPr>
        <w:tc>
          <w:tcPr>
            <w:tcW w:w="3119" w:type="dxa"/>
            <w:shd w:val="clear" w:color="auto" w:fill="auto"/>
            <w:hideMark/>
          </w:tcPr>
          <w:p w14:paraId="55709F0D" w14:textId="77777777" w:rsidR="00A200F2" w:rsidRPr="00FF20F1" w:rsidRDefault="00A200F2">
            <w:pPr>
              <w:pStyle w:val="PlantList"/>
              <w:jc w:val="left"/>
              <w:rPr>
                <w:i/>
                <w:iCs/>
                <w:rPrChange w:id="4531" w:author="Daniel Stewart" w:date="2022-02-10T13:41:00Z">
                  <w:rPr>
                    <w:lang w:val="en-US"/>
                  </w:rPr>
                </w:rPrChange>
              </w:rPr>
              <w:pPrChange w:id="4532" w:author="Daniel Stewart" w:date="2022-02-10T13:43:00Z">
                <w:pPr>
                  <w:jc w:val="left"/>
                </w:pPr>
              </w:pPrChange>
            </w:pPr>
            <w:r w:rsidRPr="00FF20F1">
              <w:rPr>
                <w:i/>
                <w:iCs/>
                <w:rPrChange w:id="4533" w:author="Daniel Stewart" w:date="2022-02-10T13:41:00Z">
                  <w:rPr/>
                </w:rPrChange>
              </w:rPr>
              <w:t>Caltha palustris </w:t>
            </w:r>
          </w:p>
        </w:tc>
        <w:tc>
          <w:tcPr>
            <w:tcW w:w="2941" w:type="dxa"/>
            <w:shd w:val="clear" w:color="auto" w:fill="auto"/>
            <w:hideMark/>
          </w:tcPr>
          <w:p w14:paraId="5C92A956" w14:textId="77777777" w:rsidR="00A200F2" w:rsidRPr="00FF20F1" w:rsidRDefault="00A200F2">
            <w:pPr>
              <w:pStyle w:val="PlantList"/>
              <w:pPrChange w:id="4534" w:author="Daniel Stewart" w:date="2022-02-10T13:41:00Z">
                <w:pPr>
                  <w:jc w:val="left"/>
                </w:pPr>
              </w:pPrChange>
            </w:pPr>
            <w:r w:rsidRPr="00FF20F1">
              <w:t>marsh marigold </w:t>
            </w:r>
          </w:p>
        </w:tc>
        <w:tc>
          <w:tcPr>
            <w:tcW w:w="886" w:type="dxa"/>
            <w:shd w:val="clear" w:color="auto" w:fill="auto"/>
            <w:hideMark/>
          </w:tcPr>
          <w:p w14:paraId="01772C80" w14:textId="77777777" w:rsidR="00A200F2" w:rsidRPr="00FF20F1" w:rsidRDefault="00A200F2">
            <w:pPr>
              <w:pStyle w:val="PlantList"/>
              <w:jc w:val="center"/>
              <w:pPrChange w:id="4535" w:author="Daniel Stewart" w:date="2022-02-10T13:42:00Z">
                <w:pPr/>
              </w:pPrChange>
            </w:pPr>
            <w:r w:rsidRPr="00FF20F1">
              <w:t>N</w:t>
            </w:r>
          </w:p>
        </w:tc>
        <w:tc>
          <w:tcPr>
            <w:tcW w:w="886" w:type="dxa"/>
          </w:tcPr>
          <w:p w14:paraId="53F2DF53" w14:textId="77777777" w:rsidR="00A200F2" w:rsidRPr="00FF20F1" w:rsidRDefault="00A200F2">
            <w:pPr>
              <w:pStyle w:val="PlantList"/>
              <w:jc w:val="center"/>
              <w:pPrChange w:id="4536" w:author="Daniel Stewart" w:date="2022-02-10T13:42:00Z">
                <w:pPr/>
              </w:pPrChange>
            </w:pPr>
            <w:r w:rsidRPr="00FF20F1">
              <w:t>X</w:t>
            </w:r>
          </w:p>
        </w:tc>
        <w:tc>
          <w:tcPr>
            <w:tcW w:w="886" w:type="dxa"/>
          </w:tcPr>
          <w:p w14:paraId="276E4F2B" w14:textId="77777777" w:rsidR="00A200F2" w:rsidRPr="00FF20F1" w:rsidRDefault="00A200F2">
            <w:pPr>
              <w:pStyle w:val="PlantList"/>
              <w:jc w:val="center"/>
              <w:rPr>
                <w:rPrChange w:id="4537" w:author="Daniel Stewart" w:date="2022-02-10T13:41:00Z">
                  <w:rPr>
                    <w:color w:val="000000"/>
                    <w:lang w:val="en-US"/>
                  </w:rPr>
                </w:rPrChange>
              </w:rPr>
              <w:pPrChange w:id="4538" w:author="Daniel Stewart" w:date="2022-02-10T13:42:00Z">
                <w:pPr/>
              </w:pPrChange>
            </w:pPr>
            <w:r w:rsidRPr="00FF20F1">
              <w:t>X</w:t>
            </w:r>
          </w:p>
        </w:tc>
      </w:tr>
      <w:tr w:rsidR="00A200F2" w:rsidRPr="00FF20F1" w14:paraId="4B32B889" w14:textId="77777777" w:rsidTr="004D3373">
        <w:trPr>
          <w:trHeight w:hRule="exact" w:val="227"/>
        </w:trPr>
        <w:tc>
          <w:tcPr>
            <w:tcW w:w="3119" w:type="dxa"/>
            <w:shd w:val="clear" w:color="auto" w:fill="auto"/>
            <w:hideMark/>
          </w:tcPr>
          <w:p w14:paraId="217A5159" w14:textId="77777777" w:rsidR="00A200F2" w:rsidRPr="00FF20F1" w:rsidRDefault="00A200F2">
            <w:pPr>
              <w:pStyle w:val="PlantList"/>
              <w:jc w:val="left"/>
              <w:rPr>
                <w:i/>
                <w:iCs/>
                <w:rPrChange w:id="4539" w:author="Daniel Stewart" w:date="2022-02-10T13:41:00Z">
                  <w:rPr>
                    <w:lang w:val="en-US"/>
                  </w:rPr>
                </w:rPrChange>
              </w:rPr>
              <w:pPrChange w:id="4540" w:author="Daniel Stewart" w:date="2022-02-10T13:43:00Z">
                <w:pPr>
                  <w:jc w:val="left"/>
                </w:pPr>
              </w:pPrChange>
            </w:pPr>
            <w:proofErr w:type="spellStart"/>
            <w:r w:rsidRPr="00FF20F1">
              <w:rPr>
                <w:i/>
                <w:iCs/>
                <w:rPrChange w:id="4541" w:author="Daniel Stewart" w:date="2022-02-10T13:41:00Z">
                  <w:rPr/>
                </w:rPrChange>
              </w:rPr>
              <w:t>Calystegia</w:t>
            </w:r>
            <w:proofErr w:type="spellEnd"/>
            <w:r w:rsidRPr="00FF20F1">
              <w:rPr>
                <w:i/>
                <w:iCs/>
                <w:rPrChange w:id="4542" w:author="Daniel Stewart" w:date="2022-02-10T13:41:00Z">
                  <w:rPr/>
                </w:rPrChange>
              </w:rPr>
              <w:t> </w:t>
            </w:r>
            <w:proofErr w:type="spellStart"/>
            <w:r w:rsidRPr="00FF20F1">
              <w:rPr>
                <w:i/>
                <w:iCs/>
                <w:rPrChange w:id="4543" w:author="Daniel Stewart" w:date="2022-02-10T13:41:00Z">
                  <w:rPr/>
                </w:rPrChange>
              </w:rPr>
              <w:t>sepium</w:t>
            </w:r>
            <w:proofErr w:type="spellEnd"/>
            <w:r w:rsidRPr="00FF20F1">
              <w:rPr>
                <w:i/>
                <w:iCs/>
                <w:rPrChange w:id="4544" w:author="Daniel Stewart" w:date="2022-02-10T13:41:00Z">
                  <w:rPr/>
                </w:rPrChange>
              </w:rPr>
              <w:t> </w:t>
            </w:r>
          </w:p>
        </w:tc>
        <w:tc>
          <w:tcPr>
            <w:tcW w:w="2941" w:type="dxa"/>
            <w:shd w:val="clear" w:color="auto" w:fill="auto"/>
            <w:hideMark/>
          </w:tcPr>
          <w:p w14:paraId="6C8F8BB6" w14:textId="77777777" w:rsidR="00A200F2" w:rsidRPr="00FF20F1" w:rsidRDefault="00A200F2">
            <w:pPr>
              <w:pStyle w:val="PlantList"/>
              <w:pPrChange w:id="4545" w:author="Daniel Stewart" w:date="2022-02-10T13:41:00Z">
                <w:pPr>
                  <w:jc w:val="left"/>
                </w:pPr>
              </w:pPrChange>
            </w:pPr>
            <w:r w:rsidRPr="00FF20F1">
              <w:t>morning-glory </w:t>
            </w:r>
          </w:p>
        </w:tc>
        <w:tc>
          <w:tcPr>
            <w:tcW w:w="886" w:type="dxa"/>
            <w:shd w:val="clear" w:color="auto" w:fill="auto"/>
            <w:hideMark/>
          </w:tcPr>
          <w:p w14:paraId="59EFB0CA" w14:textId="77777777" w:rsidR="00A200F2" w:rsidRPr="00FF20F1" w:rsidRDefault="00A200F2">
            <w:pPr>
              <w:pStyle w:val="PlantList"/>
              <w:jc w:val="center"/>
              <w:pPrChange w:id="4546" w:author="Daniel Stewart" w:date="2022-02-10T13:42:00Z">
                <w:pPr/>
              </w:pPrChange>
            </w:pPr>
            <w:r w:rsidRPr="00FF20F1">
              <w:t>I</w:t>
            </w:r>
          </w:p>
        </w:tc>
        <w:tc>
          <w:tcPr>
            <w:tcW w:w="886" w:type="dxa"/>
          </w:tcPr>
          <w:p w14:paraId="5B5E0FF8" w14:textId="77777777" w:rsidR="00A200F2" w:rsidRPr="00FF20F1" w:rsidRDefault="00A200F2">
            <w:pPr>
              <w:pStyle w:val="PlantList"/>
              <w:jc w:val="center"/>
              <w:pPrChange w:id="4547" w:author="Daniel Stewart" w:date="2022-02-10T13:42:00Z">
                <w:pPr/>
              </w:pPrChange>
            </w:pPr>
          </w:p>
        </w:tc>
        <w:tc>
          <w:tcPr>
            <w:tcW w:w="886" w:type="dxa"/>
          </w:tcPr>
          <w:p w14:paraId="42978E16" w14:textId="77777777" w:rsidR="00A200F2" w:rsidRPr="00FF20F1" w:rsidRDefault="00A200F2">
            <w:pPr>
              <w:pStyle w:val="PlantList"/>
              <w:jc w:val="center"/>
              <w:rPr>
                <w:rPrChange w:id="4548" w:author="Daniel Stewart" w:date="2022-02-10T13:41:00Z">
                  <w:rPr>
                    <w:color w:val="000000"/>
                    <w:lang w:val="en-US"/>
                  </w:rPr>
                </w:rPrChange>
              </w:rPr>
              <w:pPrChange w:id="4549" w:author="Daniel Stewart" w:date="2022-02-10T13:42:00Z">
                <w:pPr/>
              </w:pPrChange>
            </w:pPr>
            <w:r w:rsidRPr="00FF20F1">
              <w:t>X</w:t>
            </w:r>
          </w:p>
        </w:tc>
      </w:tr>
      <w:tr w:rsidR="00A200F2" w:rsidRPr="00FF20F1" w14:paraId="69C8B973" w14:textId="77777777" w:rsidTr="004D3373">
        <w:trPr>
          <w:trHeight w:hRule="exact" w:val="227"/>
        </w:trPr>
        <w:tc>
          <w:tcPr>
            <w:tcW w:w="3119" w:type="dxa"/>
            <w:shd w:val="clear" w:color="auto" w:fill="auto"/>
          </w:tcPr>
          <w:p w14:paraId="73DE31BD" w14:textId="77777777" w:rsidR="00A200F2" w:rsidRPr="00FF20F1" w:rsidRDefault="00A200F2">
            <w:pPr>
              <w:pStyle w:val="PlantList"/>
              <w:jc w:val="left"/>
              <w:rPr>
                <w:i/>
                <w:iCs/>
                <w:rPrChange w:id="4550" w:author="Daniel Stewart" w:date="2022-02-10T13:41:00Z">
                  <w:rPr>
                    <w:lang w:val="en-US"/>
                  </w:rPr>
                </w:rPrChange>
              </w:rPr>
              <w:pPrChange w:id="4551" w:author="Daniel Stewart" w:date="2022-02-10T13:43:00Z">
                <w:pPr>
                  <w:jc w:val="left"/>
                </w:pPr>
              </w:pPrChange>
            </w:pPr>
            <w:r w:rsidRPr="00FF20F1">
              <w:rPr>
                <w:i/>
                <w:iCs/>
                <w:rPrChange w:id="4552" w:author="Daniel Stewart" w:date="2022-02-10T13:41:00Z">
                  <w:rPr/>
                </w:rPrChange>
              </w:rPr>
              <w:t xml:space="preserve">Cardamine </w:t>
            </w:r>
            <w:proofErr w:type="spellStart"/>
            <w:r w:rsidRPr="00FF20F1">
              <w:rPr>
                <w:i/>
                <w:iCs/>
                <w:rPrChange w:id="4553" w:author="Daniel Stewart" w:date="2022-02-10T13:41:00Z">
                  <w:rPr/>
                </w:rPrChange>
              </w:rPr>
              <w:t>oligosperma</w:t>
            </w:r>
            <w:proofErr w:type="spellEnd"/>
          </w:p>
        </w:tc>
        <w:tc>
          <w:tcPr>
            <w:tcW w:w="2941" w:type="dxa"/>
            <w:shd w:val="clear" w:color="auto" w:fill="auto"/>
          </w:tcPr>
          <w:p w14:paraId="2E2714ED" w14:textId="77777777" w:rsidR="00A200F2" w:rsidRPr="00FF20F1" w:rsidRDefault="00A200F2">
            <w:pPr>
              <w:pStyle w:val="PlantList"/>
              <w:pPrChange w:id="4554" w:author="Daniel Stewart" w:date="2022-02-10T13:41:00Z">
                <w:pPr>
                  <w:jc w:val="left"/>
                </w:pPr>
              </w:pPrChange>
            </w:pPr>
            <w:r w:rsidRPr="00FF20F1">
              <w:t xml:space="preserve">little western </w:t>
            </w:r>
            <w:proofErr w:type="gramStart"/>
            <w:r w:rsidRPr="00FF20F1">
              <w:t>bitter-cress</w:t>
            </w:r>
            <w:proofErr w:type="gramEnd"/>
          </w:p>
        </w:tc>
        <w:tc>
          <w:tcPr>
            <w:tcW w:w="886" w:type="dxa"/>
            <w:shd w:val="clear" w:color="auto" w:fill="auto"/>
          </w:tcPr>
          <w:p w14:paraId="2C5A85EA" w14:textId="77777777" w:rsidR="00A200F2" w:rsidRPr="00FF20F1" w:rsidRDefault="00A200F2">
            <w:pPr>
              <w:pStyle w:val="PlantList"/>
              <w:jc w:val="center"/>
              <w:pPrChange w:id="4555" w:author="Daniel Stewart" w:date="2022-02-10T13:42:00Z">
                <w:pPr/>
              </w:pPrChange>
            </w:pPr>
            <w:r w:rsidRPr="00FF20F1">
              <w:t>N</w:t>
            </w:r>
          </w:p>
        </w:tc>
        <w:tc>
          <w:tcPr>
            <w:tcW w:w="886" w:type="dxa"/>
          </w:tcPr>
          <w:p w14:paraId="27D0363B" w14:textId="77777777" w:rsidR="00A200F2" w:rsidRPr="00FF20F1" w:rsidRDefault="00A200F2">
            <w:pPr>
              <w:pStyle w:val="PlantList"/>
              <w:jc w:val="center"/>
              <w:pPrChange w:id="4556" w:author="Daniel Stewart" w:date="2022-02-10T13:42:00Z">
                <w:pPr/>
              </w:pPrChange>
            </w:pPr>
            <w:r w:rsidRPr="00FF20F1">
              <w:t>X</w:t>
            </w:r>
          </w:p>
        </w:tc>
        <w:tc>
          <w:tcPr>
            <w:tcW w:w="886" w:type="dxa"/>
          </w:tcPr>
          <w:p w14:paraId="79BD2F33" w14:textId="77777777" w:rsidR="00A200F2" w:rsidRPr="00FF20F1" w:rsidRDefault="00A200F2">
            <w:pPr>
              <w:pStyle w:val="PlantList"/>
              <w:jc w:val="center"/>
              <w:pPrChange w:id="4557" w:author="Daniel Stewart" w:date="2022-02-10T13:42:00Z">
                <w:pPr/>
              </w:pPrChange>
            </w:pPr>
          </w:p>
        </w:tc>
      </w:tr>
      <w:tr w:rsidR="00A200F2" w:rsidRPr="00FF20F1" w14:paraId="2D85B2E0" w14:textId="77777777" w:rsidTr="004D3373">
        <w:trPr>
          <w:trHeight w:hRule="exact" w:val="227"/>
        </w:trPr>
        <w:tc>
          <w:tcPr>
            <w:tcW w:w="3119" w:type="dxa"/>
            <w:shd w:val="clear" w:color="auto" w:fill="auto"/>
            <w:hideMark/>
          </w:tcPr>
          <w:p w14:paraId="547F6FC8" w14:textId="77777777" w:rsidR="00A200F2" w:rsidRPr="00FF20F1" w:rsidRDefault="00A200F2">
            <w:pPr>
              <w:pStyle w:val="PlantList"/>
              <w:jc w:val="left"/>
              <w:rPr>
                <w:i/>
                <w:iCs/>
                <w:rPrChange w:id="4558" w:author="Daniel Stewart" w:date="2022-02-10T13:41:00Z">
                  <w:rPr>
                    <w:lang w:val="en-US"/>
                  </w:rPr>
                </w:rPrChange>
              </w:rPr>
              <w:pPrChange w:id="4559" w:author="Daniel Stewart" w:date="2022-02-10T13:43:00Z">
                <w:pPr>
                  <w:jc w:val="left"/>
                </w:pPr>
              </w:pPrChange>
            </w:pPr>
            <w:r w:rsidRPr="00FF20F1">
              <w:rPr>
                <w:i/>
                <w:iCs/>
                <w:rPrChange w:id="4560" w:author="Daniel Stewart" w:date="2022-02-10T13:41:00Z">
                  <w:rPr/>
                </w:rPrChange>
              </w:rPr>
              <w:t>Cardamine sp. </w:t>
            </w:r>
          </w:p>
        </w:tc>
        <w:tc>
          <w:tcPr>
            <w:tcW w:w="2941" w:type="dxa"/>
            <w:shd w:val="clear" w:color="auto" w:fill="auto"/>
            <w:hideMark/>
          </w:tcPr>
          <w:p w14:paraId="37F020ED" w14:textId="77777777" w:rsidR="00A200F2" w:rsidRPr="00FF20F1" w:rsidRDefault="00A200F2">
            <w:pPr>
              <w:pStyle w:val="PlantList"/>
              <w:pPrChange w:id="4561" w:author="Daniel Stewart" w:date="2022-02-10T13:41:00Z">
                <w:pPr>
                  <w:jc w:val="left"/>
                </w:pPr>
              </w:pPrChange>
            </w:pPr>
            <w:proofErr w:type="gramStart"/>
            <w:r w:rsidRPr="00FF20F1">
              <w:t>bitter-cress</w:t>
            </w:r>
            <w:proofErr w:type="gramEnd"/>
            <w:r w:rsidRPr="00FF20F1">
              <w:t> </w:t>
            </w:r>
          </w:p>
        </w:tc>
        <w:tc>
          <w:tcPr>
            <w:tcW w:w="886" w:type="dxa"/>
            <w:shd w:val="clear" w:color="auto" w:fill="auto"/>
            <w:hideMark/>
          </w:tcPr>
          <w:p w14:paraId="122BF2B3" w14:textId="77777777" w:rsidR="00A200F2" w:rsidRPr="00FF20F1" w:rsidRDefault="00A200F2">
            <w:pPr>
              <w:pStyle w:val="PlantList"/>
              <w:jc w:val="center"/>
              <w:pPrChange w:id="4562" w:author="Daniel Stewart" w:date="2022-02-10T13:42:00Z">
                <w:pPr/>
              </w:pPrChange>
            </w:pPr>
            <w:r w:rsidRPr="00FF20F1">
              <w:t>U</w:t>
            </w:r>
          </w:p>
        </w:tc>
        <w:tc>
          <w:tcPr>
            <w:tcW w:w="886" w:type="dxa"/>
          </w:tcPr>
          <w:p w14:paraId="3B0A8542" w14:textId="77777777" w:rsidR="00A200F2" w:rsidRPr="00FF20F1" w:rsidRDefault="00A200F2">
            <w:pPr>
              <w:pStyle w:val="PlantList"/>
              <w:jc w:val="center"/>
              <w:pPrChange w:id="4563" w:author="Daniel Stewart" w:date="2022-02-10T13:42:00Z">
                <w:pPr/>
              </w:pPrChange>
            </w:pPr>
            <w:r w:rsidRPr="00FF20F1">
              <w:t>X</w:t>
            </w:r>
          </w:p>
        </w:tc>
        <w:tc>
          <w:tcPr>
            <w:tcW w:w="886" w:type="dxa"/>
          </w:tcPr>
          <w:p w14:paraId="1DA712B7" w14:textId="77777777" w:rsidR="00A200F2" w:rsidRPr="00FF20F1" w:rsidRDefault="00A200F2">
            <w:pPr>
              <w:pStyle w:val="PlantList"/>
              <w:jc w:val="center"/>
              <w:rPr>
                <w:rPrChange w:id="4564" w:author="Daniel Stewart" w:date="2022-02-10T13:41:00Z">
                  <w:rPr>
                    <w:color w:val="000000"/>
                    <w:lang w:val="en-US"/>
                  </w:rPr>
                </w:rPrChange>
              </w:rPr>
              <w:pPrChange w:id="4565" w:author="Daniel Stewart" w:date="2022-02-10T13:42:00Z">
                <w:pPr/>
              </w:pPrChange>
            </w:pPr>
            <w:r w:rsidRPr="00FF20F1">
              <w:t>X</w:t>
            </w:r>
          </w:p>
        </w:tc>
      </w:tr>
      <w:tr w:rsidR="00A200F2" w:rsidRPr="00FF20F1" w14:paraId="76E6038C" w14:textId="77777777" w:rsidTr="004D3373">
        <w:trPr>
          <w:trHeight w:hRule="exact" w:val="227"/>
        </w:trPr>
        <w:tc>
          <w:tcPr>
            <w:tcW w:w="3119" w:type="dxa"/>
            <w:shd w:val="clear" w:color="auto" w:fill="auto"/>
            <w:hideMark/>
          </w:tcPr>
          <w:p w14:paraId="7D2BFE48" w14:textId="77777777" w:rsidR="00A200F2" w:rsidRPr="00FF20F1" w:rsidRDefault="00A200F2">
            <w:pPr>
              <w:pStyle w:val="PlantList"/>
              <w:jc w:val="left"/>
              <w:rPr>
                <w:i/>
                <w:iCs/>
                <w:rPrChange w:id="4566" w:author="Daniel Stewart" w:date="2022-02-10T13:41:00Z">
                  <w:rPr>
                    <w:lang w:val="en-US"/>
                  </w:rPr>
                </w:rPrChange>
              </w:rPr>
              <w:pPrChange w:id="4567" w:author="Daniel Stewart" w:date="2022-02-10T13:43:00Z">
                <w:pPr>
                  <w:jc w:val="left"/>
                </w:pPr>
              </w:pPrChange>
            </w:pPr>
            <w:r w:rsidRPr="00FF20F1">
              <w:rPr>
                <w:i/>
                <w:iCs/>
                <w:rPrChange w:id="4568" w:author="Daniel Stewart" w:date="2022-02-10T13:41:00Z">
                  <w:rPr/>
                </w:rPrChange>
              </w:rPr>
              <w:t>Carex </w:t>
            </w:r>
            <w:proofErr w:type="spellStart"/>
            <w:r w:rsidRPr="00FF20F1">
              <w:rPr>
                <w:i/>
                <w:iCs/>
                <w:rPrChange w:id="4569" w:author="Daniel Stewart" w:date="2022-02-10T13:41:00Z">
                  <w:rPr/>
                </w:rPrChange>
              </w:rPr>
              <w:t>aquatilis</w:t>
            </w:r>
            <w:proofErr w:type="spellEnd"/>
            <w:r w:rsidRPr="00FF20F1">
              <w:rPr>
                <w:i/>
                <w:iCs/>
                <w:rPrChange w:id="4570" w:author="Daniel Stewart" w:date="2022-02-10T13:41:00Z">
                  <w:rPr/>
                </w:rPrChange>
              </w:rPr>
              <w:t> var. dives </w:t>
            </w:r>
          </w:p>
        </w:tc>
        <w:tc>
          <w:tcPr>
            <w:tcW w:w="2941" w:type="dxa"/>
            <w:shd w:val="clear" w:color="auto" w:fill="auto"/>
            <w:hideMark/>
          </w:tcPr>
          <w:p w14:paraId="1BC7183B" w14:textId="77777777" w:rsidR="00A200F2" w:rsidRPr="00FF20F1" w:rsidRDefault="00A200F2">
            <w:pPr>
              <w:pStyle w:val="PlantList"/>
              <w:pPrChange w:id="4571" w:author="Daniel Stewart" w:date="2022-02-10T13:41:00Z">
                <w:pPr>
                  <w:jc w:val="left"/>
                </w:pPr>
              </w:pPrChange>
            </w:pPr>
            <w:r w:rsidRPr="00FF20F1">
              <w:t>Sitka sedge </w:t>
            </w:r>
          </w:p>
        </w:tc>
        <w:tc>
          <w:tcPr>
            <w:tcW w:w="886" w:type="dxa"/>
            <w:shd w:val="clear" w:color="auto" w:fill="auto"/>
            <w:hideMark/>
          </w:tcPr>
          <w:p w14:paraId="3FF93D84" w14:textId="77777777" w:rsidR="00A200F2" w:rsidRPr="00FF20F1" w:rsidRDefault="00A200F2">
            <w:pPr>
              <w:pStyle w:val="PlantList"/>
              <w:jc w:val="center"/>
              <w:pPrChange w:id="4572" w:author="Daniel Stewart" w:date="2022-02-10T13:42:00Z">
                <w:pPr/>
              </w:pPrChange>
            </w:pPr>
            <w:r w:rsidRPr="00FF20F1">
              <w:t>N</w:t>
            </w:r>
          </w:p>
        </w:tc>
        <w:tc>
          <w:tcPr>
            <w:tcW w:w="886" w:type="dxa"/>
          </w:tcPr>
          <w:p w14:paraId="57B9BFA0" w14:textId="77777777" w:rsidR="00A200F2" w:rsidRPr="00FF20F1" w:rsidRDefault="00A200F2">
            <w:pPr>
              <w:pStyle w:val="PlantList"/>
              <w:jc w:val="center"/>
              <w:pPrChange w:id="4573" w:author="Daniel Stewart" w:date="2022-02-10T13:42:00Z">
                <w:pPr/>
              </w:pPrChange>
            </w:pPr>
            <w:r w:rsidRPr="00FF20F1">
              <w:t>X</w:t>
            </w:r>
          </w:p>
        </w:tc>
        <w:tc>
          <w:tcPr>
            <w:tcW w:w="886" w:type="dxa"/>
          </w:tcPr>
          <w:p w14:paraId="0BF952B1" w14:textId="77777777" w:rsidR="00A200F2" w:rsidRPr="00FF20F1" w:rsidRDefault="00A200F2">
            <w:pPr>
              <w:pStyle w:val="PlantList"/>
              <w:jc w:val="center"/>
              <w:rPr>
                <w:rPrChange w:id="4574" w:author="Daniel Stewart" w:date="2022-02-10T13:41:00Z">
                  <w:rPr>
                    <w:color w:val="000000"/>
                    <w:lang w:val="en-US"/>
                  </w:rPr>
                </w:rPrChange>
              </w:rPr>
              <w:pPrChange w:id="4575" w:author="Daniel Stewart" w:date="2022-02-10T13:42:00Z">
                <w:pPr/>
              </w:pPrChange>
            </w:pPr>
            <w:r w:rsidRPr="00FF20F1">
              <w:t>X</w:t>
            </w:r>
          </w:p>
        </w:tc>
      </w:tr>
      <w:tr w:rsidR="00A200F2" w:rsidRPr="00FF20F1" w14:paraId="3CB367AE" w14:textId="77777777" w:rsidTr="004D3373">
        <w:trPr>
          <w:trHeight w:hRule="exact" w:val="227"/>
        </w:trPr>
        <w:tc>
          <w:tcPr>
            <w:tcW w:w="3119" w:type="dxa"/>
            <w:shd w:val="clear" w:color="auto" w:fill="auto"/>
            <w:hideMark/>
          </w:tcPr>
          <w:p w14:paraId="71231B5A" w14:textId="77777777" w:rsidR="00A200F2" w:rsidRPr="00FF20F1" w:rsidRDefault="00A200F2">
            <w:pPr>
              <w:pStyle w:val="PlantList"/>
              <w:jc w:val="left"/>
              <w:rPr>
                <w:i/>
                <w:iCs/>
                <w:rPrChange w:id="4576" w:author="Daniel Stewart" w:date="2022-02-10T13:41:00Z">
                  <w:rPr>
                    <w:lang w:val="en-US"/>
                  </w:rPr>
                </w:rPrChange>
              </w:rPr>
              <w:pPrChange w:id="4577" w:author="Daniel Stewart" w:date="2022-02-10T13:43:00Z">
                <w:pPr>
                  <w:jc w:val="left"/>
                </w:pPr>
              </w:pPrChange>
            </w:pPr>
            <w:r w:rsidRPr="00FF20F1">
              <w:rPr>
                <w:i/>
                <w:iCs/>
                <w:rPrChange w:id="4578" w:author="Daniel Stewart" w:date="2022-02-10T13:41:00Z">
                  <w:rPr/>
                </w:rPrChange>
              </w:rPr>
              <w:t>Carex </w:t>
            </w:r>
            <w:proofErr w:type="spellStart"/>
            <w:r w:rsidRPr="00FF20F1">
              <w:rPr>
                <w:i/>
                <w:iCs/>
                <w:rPrChange w:id="4579" w:author="Daniel Stewart" w:date="2022-02-10T13:41:00Z">
                  <w:rPr/>
                </w:rPrChange>
              </w:rPr>
              <w:t>cusickii</w:t>
            </w:r>
            <w:proofErr w:type="spellEnd"/>
            <w:r w:rsidRPr="00FF20F1">
              <w:rPr>
                <w:i/>
                <w:iCs/>
                <w:rPrChange w:id="4580" w:author="Daniel Stewart" w:date="2022-02-10T13:41:00Z">
                  <w:rPr/>
                </w:rPrChange>
              </w:rPr>
              <w:t> </w:t>
            </w:r>
          </w:p>
        </w:tc>
        <w:tc>
          <w:tcPr>
            <w:tcW w:w="2941" w:type="dxa"/>
            <w:shd w:val="clear" w:color="auto" w:fill="auto"/>
            <w:hideMark/>
          </w:tcPr>
          <w:p w14:paraId="6ADD3185" w14:textId="77777777" w:rsidR="00A200F2" w:rsidRPr="00FF20F1" w:rsidRDefault="00A200F2">
            <w:pPr>
              <w:pStyle w:val="PlantList"/>
              <w:pPrChange w:id="4581" w:author="Daniel Stewart" w:date="2022-02-10T13:41:00Z">
                <w:pPr>
                  <w:jc w:val="left"/>
                </w:pPr>
              </w:pPrChange>
            </w:pPr>
            <w:r w:rsidRPr="00FF20F1">
              <w:t>Cusick's sedge </w:t>
            </w:r>
          </w:p>
        </w:tc>
        <w:tc>
          <w:tcPr>
            <w:tcW w:w="886" w:type="dxa"/>
            <w:shd w:val="clear" w:color="auto" w:fill="auto"/>
            <w:hideMark/>
          </w:tcPr>
          <w:p w14:paraId="42C1B5D3" w14:textId="77777777" w:rsidR="00A200F2" w:rsidRPr="00FF20F1" w:rsidRDefault="00A200F2">
            <w:pPr>
              <w:pStyle w:val="PlantList"/>
              <w:jc w:val="center"/>
              <w:pPrChange w:id="4582" w:author="Daniel Stewart" w:date="2022-02-10T13:42:00Z">
                <w:pPr/>
              </w:pPrChange>
            </w:pPr>
            <w:r w:rsidRPr="00FF20F1">
              <w:t>N</w:t>
            </w:r>
          </w:p>
        </w:tc>
        <w:tc>
          <w:tcPr>
            <w:tcW w:w="886" w:type="dxa"/>
          </w:tcPr>
          <w:p w14:paraId="1C6938E5" w14:textId="77777777" w:rsidR="00A200F2" w:rsidRPr="00FF20F1" w:rsidRDefault="00A200F2">
            <w:pPr>
              <w:pStyle w:val="PlantList"/>
              <w:jc w:val="center"/>
              <w:pPrChange w:id="4583" w:author="Daniel Stewart" w:date="2022-02-10T13:42:00Z">
                <w:pPr/>
              </w:pPrChange>
            </w:pPr>
            <w:r w:rsidRPr="00FF20F1">
              <w:t>X</w:t>
            </w:r>
          </w:p>
        </w:tc>
        <w:tc>
          <w:tcPr>
            <w:tcW w:w="886" w:type="dxa"/>
          </w:tcPr>
          <w:p w14:paraId="0BB8697C" w14:textId="77777777" w:rsidR="00A200F2" w:rsidRPr="00FF20F1" w:rsidRDefault="00A200F2">
            <w:pPr>
              <w:pStyle w:val="PlantList"/>
              <w:jc w:val="center"/>
              <w:rPr>
                <w:rPrChange w:id="4584" w:author="Daniel Stewart" w:date="2022-02-10T13:41:00Z">
                  <w:rPr>
                    <w:color w:val="000000"/>
                    <w:lang w:val="en-US"/>
                  </w:rPr>
                </w:rPrChange>
              </w:rPr>
              <w:pPrChange w:id="4585" w:author="Daniel Stewart" w:date="2022-02-10T13:42:00Z">
                <w:pPr/>
              </w:pPrChange>
            </w:pPr>
            <w:r w:rsidRPr="00FF20F1">
              <w:t>X</w:t>
            </w:r>
          </w:p>
        </w:tc>
      </w:tr>
      <w:tr w:rsidR="00FF20F1" w:rsidRPr="00FF20F1" w:rsidDel="00AC3C8C" w14:paraId="247C8DC1" w14:textId="77777777" w:rsidTr="004D3373">
        <w:trPr>
          <w:trHeight w:hRule="exact" w:val="227"/>
          <w:del w:id="4586" w:author="Daniel Stewart" w:date="2022-02-09T16:08:00Z"/>
        </w:trPr>
        <w:tc>
          <w:tcPr>
            <w:tcW w:w="3119" w:type="dxa"/>
            <w:shd w:val="clear" w:color="auto" w:fill="auto"/>
          </w:tcPr>
          <w:p w14:paraId="499D4970" w14:textId="27B20BE3" w:rsidR="00A200F2" w:rsidRPr="00FF20F1" w:rsidDel="00AC3C8C" w:rsidRDefault="00A200F2">
            <w:pPr>
              <w:pStyle w:val="PlantList"/>
              <w:jc w:val="left"/>
              <w:rPr>
                <w:del w:id="4587" w:author="Daniel Stewart" w:date="2022-02-09T16:08:00Z"/>
                <w:i/>
                <w:iCs/>
                <w:rPrChange w:id="4588" w:author="Daniel Stewart" w:date="2022-02-10T13:41:00Z">
                  <w:rPr>
                    <w:del w:id="4589" w:author="Daniel Stewart" w:date="2022-02-09T16:08:00Z"/>
                    <w:lang w:val="en-US"/>
                  </w:rPr>
                </w:rPrChange>
              </w:rPr>
              <w:pPrChange w:id="4590" w:author="Daniel Stewart" w:date="2022-02-10T13:43:00Z">
                <w:pPr/>
              </w:pPrChange>
            </w:pPr>
            <w:del w:id="4591" w:author="Daniel Stewart" w:date="2022-02-09T16:08:00Z">
              <w:r w:rsidRPr="00FF20F1" w:rsidDel="00AC3C8C">
                <w:rPr>
                  <w:i/>
                  <w:iCs/>
                  <w:rPrChange w:id="4592" w:author="Daniel Stewart" w:date="2022-02-10T13:41:00Z">
                    <w:rPr>
                      <w:lang w:val="en-US"/>
                    </w:rPr>
                  </w:rPrChange>
                </w:rPr>
                <w:delText>Carex exsiccata</w:delText>
              </w:r>
            </w:del>
          </w:p>
        </w:tc>
        <w:tc>
          <w:tcPr>
            <w:tcW w:w="2941" w:type="dxa"/>
            <w:shd w:val="clear" w:color="auto" w:fill="auto"/>
          </w:tcPr>
          <w:p w14:paraId="3217359D" w14:textId="42084A7E" w:rsidR="00A200F2" w:rsidRPr="00FF20F1" w:rsidDel="00AC3C8C" w:rsidRDefault="00A200F2">
            <w:pPr>
              <w:pStyle w:val="PlantList"/>
              <w:jc w:val="left"/>
              <w:rPr>
                <w:del w:id="4593" w:author="Daniel Stewart" w:date="2022-02-09T16:08:00Z"/>
              </w:rPr>
              <w:pPrChange w:id="4594" w:author="Daniel Stewart" w:date="2022-02-10T13:43:00Z">
                <w:pPr/>
              </w:pPrChange>
            </w:pPr>
            <w:del w:id="4595" w:author="Daniel Stewart" w:date="2022-02-09T16:08:00Z">
              <w:r w:rsidRPr="00FF20F1" w:rsidDel="00AC3C8C">
                <w:delText>inflated sedge</w:delText>
              </w:r>
            </w:del>
          </w:p>
        </w:tc>
        <w:tc>
          <w:tcPr>
            <w:tcW w:w="886" w:type="dxa"/>
            <w:shd w:val="clear" w:color="auto" w:fill="auto"/>
          </w:tcPr>
          <w:p w14:paraId="3F709F67" w14:textId="560D7EAD" w:rsidR="00A200F2" w:rsidRPr="00FF20F1" w:rsidDel="00AC3C8C" w:rsidRDefault="00A200F2">
            <w:pPr>
              <w:pStyle w:val="PlantList"/>
              <w:jc w:val="left"/>
              <w:rPr>
                <w:del w:id="4596" w:author="Daniel Stewart" w:date="2022-02-09T16:08:00Z"/>
              </w:rPr>
              <w:pPrChange w:id="4597" w:author="Daniel Stewart" w:date="2022-02-10T13:43:00Z">
                <w:pPr/>
              </w:pPrChange>
            </w:pPr>
            <w:del w:id="4598" w:author="Daniel Stewart" w:date="2022-02-09T16:08:00Z">
              <w:r w:rsidRPr="00FF20F1" w:rsidDel="00AC3C8C">
                <w:delText>N</w:delText>
              </w:r>
            </w:del>
          </w:p>
        </w:tc>
        <w:tc>
          <w:tcPr>
            <w:tcW w:w="886" w:type="dxa"/>
          </w:tcPr>
          <w:p w14:paraId="5EA00450" w14:textId="4289CA3F" w:rsidR="00A200F2" w:rsidRPr="00FF20F1" w:rsidDel="00AC3C8C" w:rsidRDefault="00A200F2">
            <w:pPr>
              <w:pStyle w:val="PlantList"/>
              <w:jc w:val="left"/>
              <w:rPr>
                <w:del w:id="4599" w:author="Daniel Stewart" w:date="2022-02-09T16:08:00Z"/>
              </w:rPr>
              <w:pPrChange w:id="4600" w:author="Daniel Stewart" w:date="2022-02-10T13:43:00Z">
                <w:pPr/>
              </w:pPrChange>
            </w:pPr>
            <w:del w:id="4601" w:author="Daniel Stewart" w:date="2022-02-09T16:08:00Z">
              <w:r w:rsidRPr="00FF20F1" w:rsidDel="00AC3C8C">
                <w:delText>X</w:delText>
              </w:r>
            </w:del>
          </w:p>
        </w:tc>
        <w:tc>
          <w:tcPr>
            <w:tcW w:w="886" w:type="dxa"/>
          </w:tcPr>
          <w:p w14:paraId="3BD25F5C" w14:textId="3B20B438" w:rsidR="00A200F2" w:rsidRPr="00FF20F1" w:rsidDel="00AC3C8C" w:rsidRDefault="00A200F2">
            <w:pPr>
              <w:pStyle w:val="PlantList"/>
              <w:jc w:val="left"/>
              <w:rPr>
                <w:del w:id="4602" w:author="Daniel Stewart" w:date="2022-02-09T16:08:00Z"/>
              </w:rPr>
              <w:pPrChange w:id="4603" w:author="Daniel Stewart" w:date="2022-02-10T13:43:00Z">
                <w:pPr/>
              </w:pPrChange>
            </w:pPr>
          </w:p>
        </w:tc>
      </w:tr>
      <w:tr w:rsidR="00A200F2" w:rsidRPr="00FF20F1" w14:paraId="25850384" w14:textId="77777777" w:rsidTr="004D3373">
        <w:trPr>
          <w:trHeight w:hRule="exact" w:val="227"/>
        </w:trPr>
        <w:tc>
          <w:tcPr>
            <w:tcW w:w="3119" w:type="dxa"/>
            <w:shd w:val="clear" w:color="auto" w:fill="auto"/>
            <w:hideMark/>
          </w:tcPr>
          <w:p w14:paraId="0DADD366" w14:textId="77777777" w:rsidR="00A200F2" w:rsidRPr="00FF20F1" w:rsidRDefault="00A200F2">
            <w:pPr>
              <w:pStyle w:val="PlantList"/>
              <w:jc w:val="left"/>
              <w:rPr>
                <w:i/>
                <w:iCs/>
                <w:rPrChange w:id="4604" w:author="Daniel Stewart" w:date="2022-02-10T13:41:00Z">
                  <w:rPr>
                    <w:lang w:val="en-US"/>
                  </w:rPr>
                </w:rPrChange>
              </w:rPr>
              <w:pPrChange w:id="4605" w:author="Daniel Stewart" w:date="2022-02-10T13:43:00Z">
                <w:pPr>
                  <w:jc w:val="left"/>
                </w:pPr>
              </w:pPrChange>
            </w:pPr>
            <w:r w:rsidRPr="00FF20F1">
              <w:rPr>
                <w:i/>
                <w:iCs/>
                <w:rPrChange w:id="4606" w:author="Daniel Stewart" w:date="2022-02-10T13:41:00Z">
                  <w:rPr/>
                </w:rPrChange>
              </w:rPr>
              <w:t>Carex lyngbyei </w:t>
            </w:r>
          </w:p>
        </w:tc>
        <w:tc>
          <w:tcPr>
            <w:tcW w:w="2941" w:type="dxa"/>
            <w:shd w:val="clear" w:color="auto" w:fill="auto"/>
            <w:hideMark/>
          </w:tcPr>
          <w:p w14:paraId="6093B177" w14:textId="77777777" w:rsidR="00A200F2" w:rsidRPr="00FF20F1" w:rsidRDefault="00A200F2">
            <w:pPr>
              <w:pStyle w:val="PlantList"/>
              <w:pPrChange w:id="4607" w:author="Daniel Stewart" w:date="2022-02-10T13:41:00Z">
                <w:pPr>
                  <w:jc w:val="left"/>
                </w:pPr>
              </w:pPrChange>
            </w:pPr>
            <w:r w:rsidRPr="00FF20F1">
              <w:t>Lyngbye's sedge </w:t>
            </w:r>
          </w:p>
        </w:tc>
        <w:tc>
          <w:tcPr>
            <w:tcW w:w="886" w:type="dxa"/>
            <w:shd w:val="clear" w:color="auto" w:fill="auto"/>
            <w:hideMark/>
          </w:tcPr>
          <w:p w14:paraId="1D0C1207" w14:textId="77777777" w:rsidR="00A200F2" w:rsidRPr="00FF20F1" w:rsidRDefault="00A200F2">
            <w:pPr>
              <w:pStyle w:val="PlantList"/>
              <w:jc w:val="center"/>
              <w:pPrChange w:id="4608" w:author="Daniel Stewart" w:date="2022-02-10T13:42:00Z">
                <w:pPr/>
              </w:pPrChange>
            </w:pPr>
            <w:r w:rsidRPr="00FF20F1">
              <w:t>N</w:t>
            </w:r>
          </w:p>
        </w:tc>
        <w:tc>
          <w:tcPr>
            <w:tcW w:w="886" w:type="dxa"/>
          </w:tcPr>
          <w:p w14:paraId="731C4A51" w14:textId="77777777" w:rsidR="00A200F2" w:rsidRPr="00FF20F1" w:rsidRDefault="00A200F2">
            <w:pPr>
              <w:pStyle w:val="PlantList"/>
              <w:jc w:val="center"/>
              <w:pPrChange w:id="4609" w:author="Daniel Stewart" w:date="2022-02-10T13:42:00Z">
                <w:pPr/>
              </w:pPrChange>
            </w:pPr>
            <w:r w:rsidRPr="00FF20F1">
              <w:t>X</w:t>
            </w:r>
          </w:p>
        </w:tc>
        <w:tc>
          <w:tcPr>
            <w:tcW w:w="886" w:type="dxa"/>
          </w:tcPr>
          <w:p w14:paraId="1F5BF2F9" w14:textId="77777777" w:rsidR="00A200F2" w:rsidRPr="00FF20F1" w:rsidRDefault="00A200F2">
            <w:pPr>
              <w:pStyle w:val="PlantList"/>
              <w:jc w:val="center"/>
              <w:rPr>
                <w:rPrChange w:id="4610" w:author="Daniel Stewart" w:date="2022-02-10T13:41:00Z">
                  <w:rPr>
                    <w:color w:val="000000"/>
                    <w:lang w:val="en-US"/>
                  </w:rPr>
                </w:rPrChange>
              </w:rPr>
              <w:pPrChange w:id="4611" w:author="Daniel Stewart" w:date="2022-02-10T13:42:00Z">
                <w:pPr/>
              </w:pPrChange>
            </w:pPr>
            <w:r w:rsidRPr="00FF20F1">
              <w:t>X</w:t>
            </w:r>
          </w:p>
        </w:tc>
      </w:tr>
      <w:tr w:rsidR="00A200F2" w:rsidRPr="00FF20F1" w14:paraId="62EFF145" w14:textId="77777777" w:rsidTr="004D3373">
        <w:trPr>
          <w:trHeight w:hRule="exact" w:val="227"/>
        </w:trPr>
        <w:tc>
          <w:tcPr>
            <w:tcW w:w="3119" w:type="dxa"/>
            <w:shd w:val="clear" w:color="auto" w:fill="auto"/>
            <w:hideMark/>
          </w:tcPr>
          <w:p w14:paraId="7AE4963F" w14:textId="77777777" w:rsidR="00A200F2" w:rsidRPr="00FF20F1" w:rsidRDefault="00A200F2">
            <w:pPr>
              <w:pStyle w:val="PlantList"/>
              <w:jc w:val="left"/>
              <w:rPr>
                <w:i/>
                <w:iCs/>
                <w:rPrChange w:id="4612" w:author="Daniel Stewart" w:date="2022-02-10T13:41:00Z">
                  <w:rPr>
                    <w:lang w:val="en-US"/>
                  </w:rPr>
                </w:rPrChange>
              </w:rPr>
              <w:pPrChange w:id="4613" w:author="Daniel Stewart" w:date="2022-02-10T13:43:00Z">
                <w:pPr>
                  <w:jc w:val="left"/>
                </w:pPr>
              </w:pPrChange>
            </w:pPr>
            <w:r w:rsidRPr="00FF20F1">
              <w:rPr>
                <w:i/>
                <w:iCs/>
                <w:rPrChange w:id="4614" w:author="Daniel Stewart" w:date="2022-02-10T13:41:00Z">
                  <w:rPr/>
                </w:rPrChange>
              </w:rPr>
              <w:t>Carex obnupta </w:t>
            </w:r>
          </w:p>
        </w:tc>
        <w:tc>
          <w:tcPr>
            <w:tcW w:w="2941" w:type="dxa"/>
            <w:shd w:val="clear" w:color="auto" w:fill="auto"/>
            <w:hideMark/>
          </w:tcPr>
          <w:p w14:paraId="2E64F10A" w14:textId="77777777" w:rsidR="00A200F2" w:rsidRPr="00FF20F1" w:rsidRDefault="00A200F2">
            <w:pPr>
              <w:pStyle w:val="PlantList"/>
              <w:pPrChange w:id="4615" w:author="Daniel Stewart" w:date="2022-02-10T13:41:00Z">
                <w:pPr>
                  <w:jc w:val="left"/>
                </w:pPr>
              </w:pPrChange>
            </w:pPr>
            <w:r w:rsidRPr="00FF20F1">
              <w:t>slough sedge </w:t>
            </w:r>
          </w:p>
        </w:tc>
        <w:tc>
          <w:tcPr>
            <w:tcW w:w="886" w:type="dxa"/>
            <w:shd w:val="clear" w:color="auto" w:fill="auto"/>
            <w:hideMark/>
          </w:tcPr>
          <w:p w14:paraId="717FD3BD" w14:textId="77777777" w:rsidR="00A200F2" w:rsidRPr="00FF20F1" w:rsidRDefault="00A200F2">
            <w:pPr>
              <w:pStyle w:val="PlantList"/>
              <w:jc w:val="center"/>
              <w:pPrChange w:id="4616" w:author="Daniel Stewart" w:date="2022-02-10T13:42:00Z">
                <w:pPr/>
              </w:pPrChange>
            </w:pPr>
            <w:r w:rsidRPr="00FF20F1">
              <w:t>N</w:t>
            </w:r>
          </w:p>
        </w:tc>
        <w:tc>
          <w:tcPr>
            <w:tcW w:w="886" w:type="dxa"/>
          </w:tcPr>
          <w:p w14:paraId="4FEAE1F6" w14:textId="77777777" w:rsidR="00A200F2" w:rsidRPr="00FF20F1" w:rsidRDefault="00A200F2">
            <w:pPr>
              <w:pStyle w:val="PlantList"/>
              <w:jc w:val="center"/>
              <w:pPrChange w:id="4617" w:author="Daniel Stewart" w:date="2022-02-10T13:42:00Z">
                <w:pPr/>
              </w:pPrChange>
            </w:pPr>
            <w:r w:rsidRPr="00FF20F1">
              <w:t>X</w:t>
            </w:r>
          </w:p>
        </w:tc>
        <w:tc>
          <w:tcPr>
            <w:tcW w:w="886" w:type="dxa"/>
          </w:tcPr>
          <w:p w14:paraId="00EB6E37" w14:textId="77777777" w:rsidR="00A200F2" w:rsidRPr="00FF20F1" w:rsidRDefault="00A200F2">
            <w:pPr>
              <w:pStyle w:val="PlantList"/>
              <w:jc w:val="center"/>
              <w:rPr>
                <w:rPrChange w:id="4618" w:author="Daniel Stewart" w:date="2022-02-10T13:41:00Z">
                  <w:rPr>
                    <w:color w:val="000000"/>
                    <w:lang w:val="en-US"/>
                  </w:rPr>
                </w:rPrChange>
              </w:rPr>
              <w:pPrChange w:id="4619" w:author="Daniel Stewart" w:date="2022-02-10T13:42:00Z">
                <w:pPr/>
              </w:pPrChange>
            </w:pPr>
            <w:r w:rsidRPr="00FF20F1">
              <w:t>X</w:t>
            </w:r>
          </w:p>
        </w:tc>
      </w:tr>
      <w:tr w:rsidR="00A200F2" w:rsidRPr="00FF20F1" w14:paraId="2ED7BE5D" w14:textId="77777777" w:rsidTr="004D3373">
        <w:trPr>
          <w:trHeight w:hRule="exact" w:val="227"/>
        </w:trPr>
        <w:tc>
          <w:tcPr>
            <w:tcW w:w="3119" w:type="dxa"/>
            <w:shd w:val="clear" w:color="auto" w:fill="auto"/>
          </w:tcPr>
          <w:p w14:paraId="2A07D43D" w14:textId="77777777" w:rsidR="00A200F2" w:rsidRPr="00FF20F1" w:rsidRDefault="00A200F2">
            <w:pPr>
              <w:pStyle w:val="PlantList"/>
              <w:jc w:val="left"/>
              <w:rPr>
                <w:i/>
                <w:iCs/>
                <w:rPrChange w:id="4620" w:author="Daniel Stewart" w:date="2022-02-10T13:41:00Z">
                  <w:rPr>
                    <w:lang w:val="en-US"/>
                  </w:rPr>
                </w:rPrChange>
              </w:rPr>
              <w:pPrChange w:id="4621" w:author="Daniel Stewart" w:date="2022-02-10T13:43:00Z">
                <w:pPr>
                  <w:jc w:val="left"/>
                </w:pPr>
              </w:pPrChange>
            </w:pPr>
            <w:r w:rsidRPr="00FF20F1">
              <w:rPr>
                <w:i/>
                <w:iCs/>
                <w:rPrChange w:id="4622" w:author="Daniel Stewart" w:date="2022-02-10T13:41:00Z">
                  <w:rPr/>
                </w:rPrChange>
              </w:rPr>
              <w:t>Carex scoparia</w:t>
            </w:r>
          </w:p>
        </w:tc>
        <w:tc>
          <w:tcPr>
            <w:tcW w:w="2941" w:type="dxa"/>
            <w:shd w:val="clear" w:color="auto" w:fill="auto"/>
          </w:tcPr>
          <w:p w14:paraId="0965E3E2" w14:textId="77777777" w:rsidR="00A200F2" w:rsidRPr="00FF20F1" w:rsidRDefault="00A200F2">
            <w:pPr>
              <w:pStyle w:val="PlantList"/>
              <w:pPrChange w:id="4623" w:author="Daniel Stewart" w:date="2022-02-10T13:41:00Z">
                <w:pPr>
                  <w:jc w:val="left"/>
                </w:pPr>
              </w:pPrChange>
            </w:pPr>
            <w:r w:rsidRPr="00FF20F1">
              <w:t>pointed broom sedge</w:t>
            </w:r>
          </w:p>
        </w:tc>
        <w:tc>
          <w:tcPr>
            <w:tcW w:w="886" w:type="dxa"/>
            <w:shd w:val="clear" w:color="auto" w:fill="auto"/>
          </w:tcPr>
          <w:p w14:paraId="24E3FFAA" w14:textId="77777777" w:rsidR="00A200F2" w:rsidRPr="00FF20F1" w:rsidRDefault="00A200F2">
            <w:pPr>
              <w:pStyle w:val="PlantList"/>
              <w:jc w:val="center"/>
              <w:pPrChange w:id="4624" w:author="Daniel Stewart" w:date="2022-02-10T13:42:00Z">
                <w:pPr/>
              </w:pPrChange>
            </w:pPr>
            <w:r w:rsidRPr="00FF20F1">
              <w:t>N</w:t>
            </w:r>
          </w:p>
        </w:tc>
        <w:tc>
          <w:tcPr>
            <w:tcW w:w="886" w:type="dxa"/>
          </w:tcPr>
          <w:p w14:paraId="59D3D6D3" w14:textId="77777777" w:rsidR="00A200F2" w:rsidRPr="00FF20F1" w:rsidRDefault="00A200F2">
            <w:pPr>
              <w:pStyle w:val="PlantList"/>
              <w:jc w:val="center"/>
              <w:pPrChange w:id="4625" w:author="Daniel Stewart" w:date="2022-02-10T13:42:00Z">
                <w:pPr/>
              </w:pPrChange>
            </w:pPr>
            <w:r w:rsidRPr="00FF20F1">
              <w:t>X</w:t>
            </w:r>
          </w:p>
        </w:tc>
        <w:tc>
          <w:tcPr>
            <w:tcW w:w="886" w:type="dxa"/>
          </w:tcPr>
          <w:p w14:paraId="2EE55417" w14:textId="77777777" w:rsidR="00A200F2" w:rsidRPr="00FF20F1" w:rsidRDefault="00A200F2">
            <w:pPr>
              <w:pStyle w:val="PlantList"/>
              <w:jc w:val="center"/>
              <w:pPrChange w:id="4626" w:author="Daniel Stewart" w:date="2022-02-10T13:42:00Z">
                <w:pPr/>
              </w:pPrChange>
            </w:pPr>
          </w:p>
        </w:tc>
      </w:tr>
      <w:tr w:rsidR="00A200F2" w:rsidRPr="00FF20F1" w14:paraId="2CBE585E" w14:textId="77777777" w:rsidTr="004D3373">
        <w:trPr>
          <w:trHeight w:hRule="exact" w:val="227"/>
        </w:trPr>
        <w:tc>
          <w:tcPr>
            <w:tcW w:w="3119" w:type="dxa"/>
            <w:shd w:val="clear" w:color="auto" w:fill="auto"/>
            <w:hideMark/>
          </w:tcPr>
          <w:p w14:paraId="25AEBE9E" w14:textId="77777777" w:rsidR="00A200F2" w:rsidRPr="00FF20F1" w:rsidRDefault="00A200F2">
            <w:pPr>
              <w:pStyle w:val="PlantList"/>
              <w:jc w:val="left"/>
              <w:rPr>
                <w:i/>
                <w:iCs/>
                <w:rPrChange w:id="4627" w:author="Daniel Stewart" w:date="2022-02-10T13:41:00Z">
                  <w:rPr>
                    <w:lang w:val="en-US"/>
                  </w:rPr>
                </w:rPrChange>
              </w:rPr>
              <w:pPrChange w:id="4628" w:author="Daniel Stewart" w:date="2022-02-10T13:43:00Z">
                <w:pPr>
                  <w:jc w:val="left"/>
                </w:pPr>
              </w:pPrChange>
            </w:pPr>
            <w:r w:rsidRPr="00FF20F1">
              <w:rPr>
                <w:i/>
                <w:iCs/>
                <w:rPrChange w:id="4629" w:author="Daniel Stewart" w:date="2022-02-10T13:41:00Z">
                  <w:rPr/>
                </w:rPrChange>
              </w:rPr>
              <w:t>Carex </w:t>
            </w:r>
            <w:proofErr w:type="spellStart"/>
            <w:r w:rsidRPr="00FF20F1">
              <w:rPr>
                <w:i/>
                <w:iCs/>
                <w:rPrChange w:id="4630" w:author="Daniel Stewart" w:date="2022-02-10T13:41:00Z">
                  <w:rPr/>
                </w:rPrChange>
              </w:rPr>
              <w:t>stipata</w:t>
            </w:r>
            <w:proofErr w:type="spellEnd"/>
            <w:r w:rsidRPr="00FF20F1">
              <w:rPr>
                <w:i/>
                <w:iCs/>
                <w:rPrChange w:id="4631" w:author="Daniel Stewart" w:date="2022-02-10T13:41:00Z">
                  <w:rPr/>
                </w:rPrChange>
              </w:rPr>
              <w:t> </w:t>
            </w:r>
          </w:p>
        </w:tc>
        <w:tc>
          <w:tcPr>
            <w:tcW w:w="2941" w:type="dxa"/>
            <w:shd w:val="clear" w:color="auto" w:fill="auto"/>
            <w:hideMark/>
          </w:tcPr>
          <w:p w14:paraId="3BD37C28" w14:textId="77777777" w:rsidR="00A200F2" w:rsidRPr="00FF20F1" w:rsidRDefault="00A200F2">
            <w:pPr>
              <w:pStyle w:val="PlantList"/>
              <w:pPrChange w:id="4632" w:author="Daniel Stewart" w:date="2022-02-10T13:41:00Z">
                <w:pPr>
                  <w:jc w:val="left"/>
                </w:pPr>
              </w:pPrChange>
            </w:pPr>
            <w:r w:rsidRPr="00FF20F1">
              <w:t>prickly sedge </w:t>
            </w:r>
          </w:p>
        </w:tc>
        <w:tc>
          <w:tcPr>
            <w:tcW w:w="886" w:type="dxa"/>
            <w:shd w:val="clear" w:color="auto" w:fill="auto"/>
            <w:hideMark/>
          </w:tcPr>
          <w:p w14:paraId="3B4ECC52" w14:textId="77777777" w:rsidR="00A200F2" w:rsidRPr="00FF20F1" w:rsidRDefault="00A200F2">
            <w:pPr>
              <w:pStyle w:val="PlantList"/>
              <w:jc w:val="center"/>
              <w:pPrChange w:id="4633" w:author="Daniel Stewart" w:date="2022-02-10T13:42:00Z">
                <w:pPr/>
              </w:pPrChange>
            </w:pPr>
            <w:r w:rsidRPr="00FF20F1">
              <w:t>N</w:t>
            </w:r>
          </w:p>
        </w:tc>
        <w:tc>
          <w:tcPr>
            <w:tcW w:w="886" w:type="dxa"/>
          </w:tcPr>
          <w:p w14:paraId="59012BB2" w14:textId="77777777" w:rsidR="00A200F2" w:rsidRPr="00FF20F1" w:rsidRDefault="00A200F2">
            <w:pPr>
              <w:pStyle w:val="PlantList"/>
              <w:jc w:val="center"/>
              <w:pPrChange w:id="4634" w:author="Daniel Stewart" w:date="2022-02-10T13:42:00Z">
                <w:pPr/>
              </w:pPrChange>
            </w:pPr>
            <w:r w:rsidRPr="00FF20F1">
              <w:t>X</w:t>
            </w:r>
          </w:p>
        </w:tc>
        <w:tc>
          <w:tcPr>
            <w:tcW w:w="886" w:type="dxa"/>
          </w:tcPr>
          <w:p w14:paraId="1CF63790" w14:textId="77777777" w:rsidR="00A200F2" w:rsidRPr="00FF20F1" w:rsidRDefault="00A200F2">
            <w:pPr>
              <w:pStyle w:val="PlantList"/>
              <w:jc w:val="center"/>
              <w:rPr>
                <w:rPrChange w:id="4635" w:author="Daniel Stewart" w:date="2022-02-10T13:41:00Z">
                  <w:rPr>
                    <w:color w:val="000000"/>
                    <w:lang w:val="en-US"/>
                  </w:rPr>
                </w:rPrChange>
              </w:rPr>
              <w:pPrChange w:id="4636" w:author="Daniel Stewart" w:date="2022-02-10T13:42:00Z">
                <w:pPr/>
              </w:pPrChange>
            </w:pPr>
            <w:r w:rsidRPr="00FF20F1">
              <w:t>X</w:t>
            </w:r>
          </w:p>
        </w:tc>
      </w:tr>
      <w:tr w:rsidR="00A200F2" w:rsidRPr="00FF20F1" w14:paraId="42F5DA75" w14:textId="77777777" w:rsidTr="004D3373">
        <w:trPr>
          <w:trHeight w:hRule="exact" w:val="227"/>
        </w:trPr>
        <w:tc>
          <w:tcPr>
            <w:tcW w:w="3119" w:type="dxa"/>
            <w:shd w:val="clear" w:color="auto" w:fill="auto"/>
            <w:hideMark/>
          </w:tcPr>
          <w:p w14:paraId="1D50EBD0" w14:textId="77777777" w:rsidR="00A200F2" w:rsidRPr="00FF20F1" w:rsidRDefault="00A200F2">
            <w:pPr>
              <w:pStyle w:val="PlantList"/>
              <w:jc w:val="left"/>
              <w:rPr>
                <w:i/>
                <w:iCs/>
                <w:rPrChange w:id="4637" w:author="Daniel Stewart" w:date="2022-02-10T13:41:00Z">
                  <w:rPr>
                    <w:lang w:val="en-US"/>
                  </w:rPr>
                </w:rPrChange>
              </w:rPr>
              <w:pPrChange w:id="4638" w:author="Daniel Stewart" w:date="2022-02-10T13:43:00Z">
                <w:pPr>
                  <w:jc w:val="left"/>
                </w:pPr>
              </w:pPrChange>
            </w:pPr>
            <w:r w:rsidRPr="00FF20F1">
              <w:rPr>
                <w:i/>
                <w:iCs/>
                <w:rPrChange w:id="4639" w:author="Daniel Stewart" w:date="2022-02-10T13:41:00Z">
                  <w:rPr/>
                </w:rPrChange>
              </w:rPr>
              <w:t>Carex </w:t>
            </w:r>
            <w:proofErr w:type="spellStart"/>
            <w:r w:rsidRPr="00FF20F1">
              <w:rPr>
                <w:i/>
                <w:iCs/>
                <w:rPrChange w:id="4640" w:author="Daniel Stewart" w:date="2022-02-10T13:41:00Z">
                  <w:rPr/>
                </w:rPrChange>
              </w:rPr>
              <w:t>utriculata</w:t>
            </w:r>
            <w:proofErr w:type="spellEnd"/>
            <w:r w:rsidRPr="00FF20F1">
              <w:rPr>
                <w:i/>
                <w:iCs/>
                <w:rPrChange w:id="4641" w:author="Daniel Stewart" w:date="2022-02-10T13:41:00Z">
                  <w:rPr/>
                </w:rPrChange>
              </w:rPr>
              <w:t> </w:t>
            </w:r>
          </w:p>
        </w:tc>
        <w:tc>
          <w:tcPr>
            <w:tcW w:w="2941" w:type="dxa"/>
            <w:shd w:val="clear" w:color="auto" w:fill="auto"/>
            <w:hideMark/>
          </w:tcPr>
          <w:p w14:paraId="44733FFD" w14:textId="77777777" w:rsidR="00A200F2" w:rsidRPr="00FF20F1" w:rsidRDefault="00A200F2">
            <w:pPr>
              <w:pStyle w:val="PlantList"/>
              <w:pPrChange w:id="4642" w:author="Daniel Stewart" w:date="2022-02-10T13:41:00Z">
                <w:pPr>
                  <w:jc w:val="left"/>
                </w:pPr>
              </w:pPrChange>
            </w:pPr>
            <w:r w:rsidRPr="00FF20F1">
              <w:t>beaked sedge </w:t>
            </w:r>
          </w:p>
        </w:tc>
        <w:tc>
          <w:tcPr>
            <w:tcW w:w="886" w:type="dxa"/>
            <w:shd w:val="clear" w:color="auto" w:fill="auto"/>
            <w:hideMark/>
          </w:tcPr>
          <w:p w14:paraId="146A93F2" w14:textId="77777777" w:rsidR="00A200F2" w:rsidRPr="00FF20F1" w:rsidRDefault="00A200F2">
            <w:pPr>
              <w:pStyle w:val="PlantList"/>
              <w:jc w:val="center"/>
              <w:pPrChange w:id="4643" w:author="Daniel Stewart" w:date="2022-02-10T13:42:00Z">
                <w:pPr/>
              </w:pPrChange>
            </w:pPr>
            <w:r w:rsidRPr="00FF20F1">
              <w:t>N</w:t>
            </w:r>
          </w:p>
        </w:tc>
        <w:tc>
          <w:tcPr>
            <w:tcW w:w="886" w:type="dxa"/>
          </w:tcPr>
          <w:p w14:paraId="57BA65E2" w14:textId="77777777" w:rsidR="00A200F2" w:rsidRPr="00FF20F1" w:rsidRDefault="00A200F2">
            <w:pPr>
              <w:pStyle w:val="PlantList"/>
              <w:jc w:val="center"/>
              <w:pPrChange w:id="4644" w:author="Daniel Stewart" w:date="2022-02-10T13:42:00Z">
                <w:pPr/>
              </w:pPrChange>
            </w:pPr>
            <w:r w:rsidRPr="00FF20F1">
              <w:t>X</w:t>
            </w:r>
          </w:p>
        </w:tc>
        <w:tc>
          <w:tcPr>
            <w:tcW w:w="886" w:type="dxa"/>
          </w:tcPr>
          <w:p w14:paraId="24E36712" w14:textId="77777777" w:rsidR="00A200F2" w:rsidRPr="00FF20F1" w:rsidRDefault="00A200F2">
            <w:pPr>
              <w:pStyle w:val="PlantList"/>
              <w:jc w:val="center"/>
              <w:rPr>
                <w:rPrChange w:id="4645" w:author="Daniel Stewart" w:date="2022-02-10T13:41:00Z">
                  <w:rPr>
                    <w:color w:val="000000"/>
                    <w:lang w:val="en-US"/>
                  </w:rPr>
                </w:rPrChange>
              </w:rPr>
              <w:pPrChange w:id="4646" w:author="Daniel Stewart" w:date="2022-02-10T13:42:00Z">
                <w:pPr/>
              </w:pPrChange>
            </w:pPr>
            <w:r w:rsidRPr="00FF20F1">
              <w:t>X</w:t>
            </w:r>
          </w:p>
        </w:tc>
      </w:tr>
      <w:tr w:rsidR="00A200F2" w:rsidRPr="00FF20F1" w14:paraId="4E3E9560" w14:textId="77777777" w:rsidTr="004D3373">
        <w:trPr>
          <w:trHeight w:hRule="exact" w:val="227"/>
        </w:trPr>
        <w:tc>
          <w:tcPr>
            <w:tcW w:w="3119" w:type="dxa"/>
            <w:shd w:val="clear" w:color="auto" w:fill="auto"/>
          </w:tcPr>
          <w:p w14:paraId="6CCA87D4" w14:textId="77777777" w:rsidR="00A200F2" w:rsidRPr="00FF20F1" w:rsidRDefault="00A200F2">
            <w:pPr>
              <w:pStyle w:val="PlantList"/>
              <w:jc w:val="left"/>
              <w:rPr>
                <w:i/>
                <w:iCs/>
                <w:rPrChange w:id="4647" w:author="Daniel Stewart" w:date="2022-02-10T13:41:00Z">
                  <w:rPr>
                    <w:lang w:val="en-US"/>
                  </w:rPr>
                </w:rPrChange>
              </w:rPr>
              <w:pPrChange w:id="4648" w:author="Daniel Stewart" w:date="2022-02-10T13:43:00Z">
                <w:pPr>
                  <w:jc w:val="left"/>
                </w:pPr>
              </w:pPrChange>
            </w:pPr>
            <w:proofErr w:type="spellStart"/>
            <w:r w:rsidRPr="00FF20F1">
              <w:rPr>
                <w:i/>
                <w:iCs/>
                <w:rPrChange w:id="4649" w:author="Daniel Stewart" w:date="2022-02-10T13:41:00Z">
                  <w:rPr/>
                </w:rPrChange>
              </w:rPr>
              <w:t>Ceratophyllum</w:t>
            </w:r>
            <w:proofErr w:type="spellEnd"/>
            <w:r w:rsidRPr="00FF20F1">
              <w:rPr>
                <w:i/>
                <w:iCs/>
                <w:rPrChange w:id="4650" w:author="Daniel Stewart" w:date="2022-02-10T13:41:00Z">
                  <w:rPr/>
                </w:rPrChange>
              </w:rPr>
              <w:t xml:space="preserve"> </w:t>
            </w:r>
            <w:proofErr w:type="spellStart"/>
            <w:r w:rsidRPr="00FF20F1">
              <w:rPr>
                <w:i/>
                <w:iCs/>
                <w:rPrChange w:id="4651" w:author="Daniel Stewart" w:date="2022-02-10T13:41:00Z">
                  <w:rPr/>
                </w:rPrChange>
              </w:rPr>
              <w:t>echinatum</w:t>
            </w:r>
            <w:proofErr w:type="spellEnd"/>
          </w:p>
        </w:tc>
        <w:tc>
          <w:tcPr>
            <w:tcW w:w="2941" w:type="dxa"/>
            <w:shd w:val="clear" w:color="auto" w:fill="auto"/>
          </w:tcPr>
          <w:p w14:paraId="30C9BB3D" w14:textId="77777777" w:rsidR="00A200F2" w:rsidRPr="00FF20F1" w:rsidRDefault="00A200F2">
            <w:pPr>
              <w:pStyle w:val="PlantList"/>
              <w:pPrChange w:id="4652" w:author="Daniel Stewart" w:date="2022-02-10T13:41:00Z">
                <w:pPr>
                  <w:jc w:val="left"/>
                </w:pPr>
              </w:pPrChange>
            </w:pPr>
            <w:r w:rsidRPr="00FF20F1">
              <w:t>hornwort</w:t>
            </w:r>
          </w:p>
        </w:tc>
        <w:tc>
          <w:tcPr>
            <w:tcW w:w="886" w:type="dxa"/>
            <w:shd w:val="clear" w:color="auto" w:fill="auto"/>
          </w:tcPr>
          <w:p w14:paraId="4620EA4D" w14:textId="77777777" w:rsidR="00A200F2" w:rsidRPr="00FF20F1" w:rsidRDefault="00A200F2">
            <w:pPr>
              <w:pStyle w:val="PlantList"/>
              <w:jc w:val="center"/>
              <w:pPrChange w:id="4653" w:author="Daniel Stewart" w:date="2022-02-10T13:42:00Z">
                <w:pPr/>
              </w:pPrChange>
            </w:pPr>
            <w:r w:rsidRPr="00FF20F1">
              <w:t>N</w:t>
            </w:r>
          </w:p>
        </w:tc>
        <w:tc>
          <w:tcPr>
            <w:tcW w:w="886" w:type="dxa"/>
          </w:tcPr>
          <w:p w14:paraId="77C96F53" w14:textId="77777777" w:rsidR="00A200F2" w:rsidRPr="00FF20F1" w:rsidRDefault="00A200F2">
            <w:pPr>
              <w:pStyle w:val="PlantList"/>
              <w:jc w:val="center"/>
              <w:pPrChange w:id="4654" w:author="Daniel Stewart" w:date="2022-02-10T13:42:00Z">
                <w:pPr/>
              </w:pPrChange>
            </w:pPr>
            <w:r w:rsidRPr="00FF20F1">
              <w:t>X</w:t>
            </w:r>
          </w:p>
        </w:tc>
        <w:tc>
          <w:tcPr>
            <w:tcW w:w="886" w:type="dxa"/>
          </w:tcPr>
          <w:p w14:paraId="05C0BDD0" w14:textId="77777777" w:rsidR="00A200F2" w:rsidRPr="00FF20F1" w:rsidRDefault="00A200F2">
            <w:pPr>
              <w:pStyle w:val="PlantList"/>
              <w:jc w:val="center"/>
              <w:pPrChange w:id="4655" w:author="Daniel Stewart" w:date="2022-02-10T13:42:00Z">
                <w:pPr/>
              </w:pPrChange>
            </w:pPr>
          </w:p>
        </w:tc>
      </w:tr>
      <w:tr w:rsidR="00A200F2" w:rsidRPr="00FF20F1" w14:paraId="58160CB7" w14:textId="77777777" w:rsidTr="004D3373">
        <w:trPr>
          <w:trHeight w:hRule="exact" w:val="227"/>
        </w:trPr>
        <w:tc>
          <w:tcPr>
            <w:tcW w:w="3119" w:type="dxa"/>
            <w:shd w:val="clear" w:color="auto" w:fill="auto"/>
          </w:tcPr>
          <w:p w14:paraId="51F56249" w14:textId="77777777" w:rsidR="00A200F2" w:rsidRPr="00FF20F1" w:rsidRDefault="00A200F2">
            <w:pPr>
              <w:pStyle w:val="PlantList"/>
              <w:jc w:val="left"/>
              <w:rPr>
                <w:i/>
                <w:iCs/>
                <w:rPrChange w:id="4656" w:author="Daniel Stewart" w:date="2022-02-10T13:41:00Z">
                  <w:rPr>
                    <w:lang w:val="en-US"/>
                  </w:rPr>
                </w:rPrChange>
              </w:rPr>
              <w:pPrChange w:id="4657" w:author="Daniel Stewart" w:date="2022-02-10T13:43:00Z">
                <w:pPr>
                  <w:jc w:val="left"/>
                </w:pPr>
              </w:pPrChange>
            </w:pPr>
            <w:r w:rsidRPr="00FF20F1">
              <w:rPr>
                <w:i/>
                <w:iCs/>
                <w:rPrChange w:id="4658" w:author="Daniel Stewart" w:date="2022-02-10T13:41:00Z">
                  <w:rPr/>
                </w:rPrChange>
              </w:rPr>
              <w:t>Chenopodium album</w:t>
            </w:r>
          </w:p>
        </w:tc>
        <w:tc>
          <w:tcPr>
            <w:tcW w:w="2941" w:type="dxa"/>
            <w:shd w:val="clear" w:color="auto" w:fill="auto"/>
          </w:tcPr>
          <w:p w14:paraId="4DC85F43" w14:textId="77777777" w:rsidR="00A200F2" w:rsidRPr="00FF20F1" w:rsidRDefault="00A200F2">
            <w:pPr>
              <w:pStyle w:val="PlantList"/>
              <w:pPrChange w:id="4659" w:author="Daniel Stewart" w:date="2022-02-10T13:41:00Z">
                <w:pPr>
                  <w:jc w:val="left"/>
                </w:pPr>
              </w:pPrChange>
            </w:pPr>
            <w:r w:rsidRPr="00FF20F1">
              <w:t>lamb's quarters</w:t>
            </w:r>
          </w:p>
        </w:tc>
        <w:tc>
          <w:tcPr>
            <w:tcW w:w="886" w:type="dxa"/>
            <w:shd w:val="clear" w:color="auto" w:fill="auto"/>
          </w:tcPr>
          <w:p w14:paraId="1AFB77E4" w14:textId="77777777" w:rsidR="00A200F2" w:rsidRPr="00FF20F1" w:rsidRDefault="00A200F2">
            <w:pPr>
              <w:pStyle w:val="PlantList"/>
              <w:jc w:val="center"/>
              <w:pPrChange w:id="4660" w:author="Daniel Stewart" w:date="2022-02-10T13:42:00Z">
                <w:pPr/>
              </w:pPrChange>
            </w:pPr>
            <w:r w:rsidRPr="00FF20F1">
              <w:t>E</w:t>
            </w:r>
          </w:p>
        </w:tc>
        <w:tc>
          <w:tcPr>
            <w:tcW w:w="886" w:type="dxa"/>
          </w:tcPr>
          <w:p w14:paraId="3C33248B" w14:textId="77777777" w:rsidR="00A200F2" w:rsidRPr="00FF20F1" w:rsidRDefault="00A200F2">
            <w:pPr>
              <w:pStyle w:val="PlantList"/>
              <w:jc w:val="center"/>
              <w:pPrChange w:id="4661" w:author="Daniel Stewart" w:date="2022-02-10T13:42:00Z">
                <w:pPr/>
              </w:pPrChange>
            </w:pPr>
            <w:r w:rsidRPr="00FF20F1">
              <w:t>X</w:t>
            </w:r>
          </w:p>
        </w:tc>
        <w:tc>
          <w:tcPr>
            <w:tcW w:w="886" w:type="dxa"/>
          </w:tcPr>
          <w:p w14:paraId="110DC39D" w14:textId="77777777" w:rsidR="00A200F2" w:rsidRPr="00FF20F1" w:rsidRDefault="00A200F2">
            <w:pPr>
              <w:pStyle w:val="PlantList"/>
              <w:jc w:val="center"/>
              <w:pPrChange w:id="4662" w:author="Daniel Stewart" w:date="2022-02-10T13:42:00Z">
                <w:pPr/>
              </w:pPrChange>
            </w:pPr>
          </w:p>
        </w:tc>
      </w:tr>
      <w:tr w:rsidR="00A200F2" w:rsidRPr="00FF20F1" w14:paraId="6C14244D" w14:textId="77777777" w:rsidTr="004D3373">
        <w:trPr>
          <w:trHeight w:hRule="exact" w:val="227"/>
        </w:trPr>
        <w:tc>
          <w:tcPr>
            <w:tcW w:w="3119" w:type="dxa"/>
            <w:shd w:val="clear" w:color="auto" w:fill="auto"/>
          </w:tcPr>
          <w:p w14:paraId="60F2A889" w14:textId="77777777" w:rsidR="00A200F2" w:rsidRPr="00FF20F1" w:rsidRDefault="00A200F2">
            <w:pPr>
              <w:pStyle w:val="PlantList"/>
              <w:jc w:val="left"/>
              <w:rPr>
                <w:i/>
                <w:iCs/>
                <w:rPrChange w:id="4663" w:author="Daniel Stewart" w:date="2022-02-10T13:41:00Z">
                  <w:rPr>
                    <w:lang w:val="en-US"/>
                  </w:rPr>
                </w:rPrChange>
              </w:rPr>
              <w:pPrChange w:id="4664" w:author="Daniel Stewart" w:date="2022-02-10T13:43:00Z">
                <w:pPr>
                  <w:jc w:val="left"/>
                </w:pPr>
              </w:pPrChange>
            </w:pPr>
            <w:r w:rsidRPr="00FF20F1">
              <w:rPr>
                <w:i/>
                <w:iCs/>
                <w:rPrChange w:id="4665" w:author="Daniel Stewart" w:date="2022-02-10T13:41:00Z">
                  <w:rPr/>
                </w:rPrChange>
              </w:rPr>
              <w:t xml:space="preserve">Clematis </w:t>
            </w:r>
            <w:proofErr w:type="spellStart"/>
            <w:r w:rsidRPr="00FF20F1">
              <w:rPr>
                <w:i/>
                <w:iCs/>
                <w:rPrChange w:id="4666" w:author="Daniel Stewart" w:date="2022-02-10T13:41:00Z">
                  <w:rPr/>
                </w:rPrChange>
              </w:rPr>
              <w:t>vitalba</w:t>
            </w:r>
            <w:proofErr w:type="spellEnd"/>
          </w:p>
        </w:tc>
        <w:tc>
          <w:tcPr>
            <w:tcW w:w="2941" w:type="dxa"/>
            <w:shd w:val="clear" w:color="auto" w:fill="auto"/>
          </w:tcPr>
          <w:p w14:paraId="58388ABA" w14:textId="77777777" w:rsidR="00A200F2" w:rsidRPr="00FF20F1" w:rsidRDefault="00A200F2">
            <w:pPr>
              <w:pStyle w:val="PlantList"/>
              <w:pPrChange w:id="4667" w:author="Daniel Stewart" w:date="2022-02-10T13:41:00Z">
                <w:pPr>
                  <w:jc w:val="left"/>
                </w:pPr>
              </w:pPrChange>
            </w:pPr>
            <w:r w:rsidRPr="00FF20F1">
              <w:t>traveler's joy</w:t>
            </w:r>
          </w:p>
        </w:tc>
        <w:tc>
          <w:tcPr>
            <w:tcW w:w="886" w:type="dxa"/>
            <w:shd w:val="clear" w:color="auto" w:fill="auto"/>
          </w:tcPr>
          <w:p w14:paraId="0C2EDE2F" w14:textId="77777777" w:rsidR="00A200F2" w:rsidRPr="00FF20F1" w:rsidRDefault="00A200F2">
            <w:pPr>
              <w:pStyle w:val="PlantList"/>
              <w:jc w:val="center"/>
              <w:pPrChange w:id="4668" w:author="Daniel Stewart" w:date="2022-02-10T13:42:00Z">
                <w:pPr/>
              </w:pPrChange>
            </w:pPr>
            <w:r w:rsidRPr="00FF20F1">
              <w:t>I</w:t>
            </w:r>
          </w:p>
        </w:tc>
        <w:tc>
          <w:tcPr>
            <w:tcW w:w="886" w:type="dxa"/>
          </w:tcPr>
          <w:p w14:paraId="7D0E7807" w14:textId="77777777" w:rsidR="00A200F2" w:rsidRPr="00FF20F1" w:rsidRDefault="00A200F2">
            <w:pPr>
              <w:pStyle w:val="PlantList"/>
              <w:jc w:val="center"/>
              <w:pPrChange w:id="4669" w:author="Daniel Stewart" w:date="2022-02-10T13:42:00Z">
                <w:pPr/>
              </w:pPrChange>
            </w:pPr>
            <w:r w:rsidRPr="00FF20F1">
              <w:t>X</w:t>
            </w:r>
          </w:p>
        </w:tc>
        <w:tc>
          <w:tcPr>
            <w:tcW w:w="886" w:type="dxa"/>
          </w:tcPr>
          <w:p w14:paraId="2F1FA545" w14:textId="77777777" w:rsidR="00A200F2" w:rsidRPr="00FF20F1" w:rsidRDefault="00A200F2">
            <w:pPr>
              <w:pStyle w:val="PlantList"/>
              <w:jc w:val="center"/>
              <w:pPrChange w:id="4670" w:author="Daniel Stewart" w:date="2022-02-10T13:42:00Z">
                <w:pPr/>
              </w:pPrChange>
            </w:pPr>
          </w:p>
        </w:tc>
      </w:tr>
      <w:tr w:rsidR="00A200F2" w:rsidRPr="00FF20F1" w14:paraId="02B88B96" w14:textId="77777777" w:rsidTr="004D3373">
        <w:trPr>
          <w:trHeight w:hRule="exact" w:val="227"/>
        </w:trPr>
        <w:tc>
          <w:tcPr>
            <w:tcW w:w="3119" w:type="dxa"/>
            <w:shd w:val="clear" w:color="auto" w:fill="auto"/>
            <w:hideMark/>
          </w:tcPr>
          <w:p w14:paraId="5BC18ED0" w14:textId="77777777" w:rsidR="00A200F2" w:rsidRPr="00FF20F1" w:rsidRDefault="00A200F2">
            <w:pPr>
              <w:pStyle w:val="PlantList"/>
              <w:jc w:val="left"/>
              <w:rPr>
                <w:i/>
                <w:iCs/>
                <w:rPrChange w:id="4671" w:author="Daniel Stewart" w:date="2022-02-10T13:41:00Z">
                  <w:rPr>
                    <w:lang w:val="en-US"/>
                  </w:rPr>
                </w:rPrChange>
              </w:rPr>
              <w:pPrChange w:id="4672" w:author="Daniel Stewart" w:date="2022-02-10T13:43:00Z">
                <w:pPr>
                  <w:jc w:val="left"/>
                </w:pPr>
              </w:pPrChange>
            </w:pPr>
            <w:proofErr w:type="spellStart"/>
            <w:r w:rsidRPr="00FF20F1">
              <w:rPr>
                <w:i/>
                <w:iCs/>
                <w:rPrChange w:id="4673" w:author="Daniel Stewart" w:date="2022-02-10T13:41:00Z">
                  <w:rPr/>
                </w:rPrChange>
              </w:rPr>
              <w:t>Cicuta</w:t>
            </w:r>
            <w:proofErr w:type="spellEnd"/>
            <w:r w:rsidRPr="00FF20F1">
              <w:rPr>
                <w:i/>
                <w:iCs/>
                <w:rPrChange w:id="4674" w:author="Daniel Stewart" w:date="2022-02-10T13:41:00Z">
                  <w:rPr/>
                </w:rPrChange>
              </w:rPr>
              <w:t> </w:t>
            </w:r>
            <w:proofErr w:type="spellStart"/>
            <w:r w:rsidRPr="00FF20F1">
              <w:rPr>
                <w:i/>
                <w:iCs/>
                <w:rPrChange w:id="4675" w:author="Daniel Stewart" w:date="2022-02-10T13:41:00Z">
                  <w:rPr/>
                </w:rPrChange>
              </w:rPr>
              <w:t>douglasii</w:t>
            </w:r>
            <w:proofErr w:type="spellEnd"/>
            <w:r w:rsidRPr="00FF20F1">
              <w:rPr>
                <w:i/>
                <w:iCs/>
                <w:rPrChange w:id="4676" w:author="Daniel Stewart" w:date="2022-02-10T13:41:00Z">
                  <w:rPr/>
                </w:rPrChange>
              </w:rPr>
              <w:t> </w:t>
            </w:r>
          </w:p>
        </w:tc>
        <w:tc>
          <w:tcPr>
            <w:tcW w:w="2941" w:type="dxa"/>
            <w:shd w:val="clear" w:color="auto" w:fill="auto"/>
            <w:hideMark/>
          </w:tcPr>
          <w:p w14:paraId="2B90B0AF" w14:textId="77777777" w:rsidR="00A200F2" w:rsidRPr="00FF20F1" w:rsidRDefault="00A200F2">
            <w:pPr>
              <w:pStyle w:val="PlantList"/>
              <w:pPrChange w:id="4677" w:author="Daniel Stewart" w:date="2022-02-10T13:41:00Z">
                <w:pPr>
                  <w:jc w:val="left"/>
                </w:pPr>
              </w:pPrChange>
            </w:pPr>
            <w:r w:rsidRPr="00FF20F1">
              <w:t>western water hemlock </w:t>
            </w:r>
          </w:p>
        </w:tc>
        <w:tc>
          <w:tcPr>
            <w:tcW w:w="886" w:type="dxa"/>
            <w:shd w:val="clear" w:color="auto" w:fill="auto"/>
            <w:hideMark/>
          </w:tcPr>
          <w:p w14:paraId="68D6EB5C" w14:textId="77777777" w:rsidR="00A200F2" w:rsidRPr="00FF20F1" w:rsidRDefault="00A200F2">
            <w:pPr>
              <w:pStyle w:val="PlantList"/>
              <w:jc w:val="center"/>
              <w:pPrChange w:id="4678" w:author="Daniel Stewart" w:date="2022-02-10T13:42:00Z">
                <w:pPr/>
              </w:pPrChange>
            </w:pPr>
            <w:r w:rsidRPr="00FF20F1">
              <w:t>N</w:t>
            </w:r>
          </w:p>
        </w:tc>
        <w:tc>
          <w:tcPr>
            <w:tcW w:w="886" w:type="dxa"/>
          </w:tcPr>
          <w:p w14:paraId="181014B2" w14:textId="77777777" w:rsidR="00A200F2" w:rsidRPr="00FF20F1" w:rsidRDefault="00A200F2">
            <w:pPr>
              <w:pStyle w:val="PlantList"/>
              <w:jc w:val="center"/>
              <w:pPrChange w:id="4679" w:author="Daniel Stewart" w:date="2022-02-10T13:42:00Z">
                <w:pPr/>
              </w:pPrChange>
            </w:pPr>
            <w:r w:rsidRPr="00FF20F1">
              <w:t>X</w:t>
            </w:r>
          </w:p>
        </w:tc>
        <w:tc>
          <w:tcPr>
            <w:tcW w:w="886" w:type="dxa"/>
          </w:tcPr>
          <w:p w14:paraId="3BF6B633" w14:textId="77777777" w:rsidR="00A200F2" w:rsidRPr="00FF20F1" w:rsidRDefault="00A200F2">
            <w:pPr>
              <w:pStyle w:val="PlantList"/>
              <w:jc w:val="center"/>
              <w:rPr>
                <w:rPrChange w:id="4680" w:author="Daniel Stewart" w:date="2022-02-10T13:41:00Z">
                  <w:rPr>
                    <w:color w:val="000000"/>
                    <w:lang w:val="en-US"/>
                  </w:rPr>
                </w:rPrChange>
              </w:rPr>
              <w:pPrChange w:id="4681" w:author="Daniel Stewart" w:date="2022-02-10T13:42:00Z">
                <w:pPr/>
              </w:pPrChange>
            </w:pPr>
            <w:r w:rsidRPr="00FF20F1">
              <w:t>X</w:t>
            </w:r>
          </w:p>
        </w:tc>
      </w:tr>
      <w:tr w:rsidR="00A200F2" w:rsidRPr="00FF20F1" w14:paraId="5618B913" w14:textId="77777777" w:rsidTr="004D3373">
        <w:trPr>
          <w:trHeight w:hRule="exact" w:val="227"/>
        </w:trPr>
        <w:tc>
          <w:tcPr>
            <w:tcW w:w="3119" w:type="dxa"/>
            <w:shd w:val="clear" w:color="auto" w:fill="auto"/>
            <w:hideMark/>
          </w:tcPr>
          <w:p w14:paraId="7CCFB0C9" w14:textId="77777777" w:rsidR="00A200F2" w:rsidRPr="00FF20F1" w:rsidRDefault="00A200F2">
            <w:pPr>
              <w:pStyle w:val="PlantList"/>
              <w:jc w:val="left"/>
              <w:rPr>
                <w:i/>
                <w:iCs/>
                <w:rPrChange w:id="4682" w:author="Daniel Stewart" w:date="2022-02-10T13:41:00Z">
                  <w:rPr>
                    <w:lang w:val="en-US"/>
                  </w:rPr>
                </w:rPrChange>
              </w:rPr>
              <w:pPrChange w:id="4683" w:author="Daniel Stewart" w:date="2022-02-10T13:43:00Z">
                <w:pPr>
                  <w:jc w:val="left"/>
                </w:pPr>
              </w:pPrChange>
            </w:pPr>
            <w:r w:rsidRPr="00FF20F1">
              <w:rPr>
                <w:i/>
                <w:iCs/>
                <w:rPrChange w:id="4684" w:author="Daniel Stewart" w:date="2022-02-10T13:41:00Z">
                  <w:rPr/>
                </w:rPrChange>
              </w:rPr>
              <w:t>Cirsium </w:t>
            </w:r>
            <w:proofErr w:type="spellStart"/>
            <w:r w:rsidRPr="00FF20F1">
              <w:rPr>
                <w:i/>
                <w:iCs/>
                <w:rPrChange w:id="4685" w:author="Daniel Stewart" w:date="2022-02-10T13:41:00Z">
                  <w:rPr/>
                </w:rPrChange>
              </w:rPr>
              <w:t>arvense</w:t>
            </w:r>
            <w:proofErr w:type="spellEnd"/>
            <w:r w:rsidRPr="00FF20F1">
              <w:rPr>
                <w:i/>
                <w:iCs/>
                <w:rPrChange w:id="4686" w:author="Daniel Stewart" w:date="2022-02-10T13:41:00Z">
                  <w:rPr/>
                </w:rPrChange>
              </w:rPr>
              <w:t> </w:t>
            </w:r>
          </w:p>
        </w:tc>
        <w:tc>
          <w:tcPr>
            <w:tcW w:w="2941" w:type="dxa"/>
            <w:shd w:val="clear" w:color="auto" w:fill="auto"/>
            <w:hideMark/>
          </w:tcPr>
          <w:p w14:paraId="46BE112C" w14:textId="77777777" w:rsidR="00A200F2" w:rsidRPr="00FF20F1" w:rsidRDefault="00A200F2">
            <w:pPr>
              <w:pStyle w:val="PlantList"/>
              <w:pPrChange w:id="4687" w:author="Daniel Stewart" w:date="2022-02-10T13:41:00Z">
                <w:pPr>
                  <w:jc w:val="left"/>
                </w:pPr>
              </w:pPrChange>
            </w:pPr>
            <w:r w:rsidRPr="00FF20F1">
              <w:t>Canada thistle </w:t>
            </w:r>
          </w:p>
        </w:tc>
        <w:tc>
          <w:tcPr>
            <w:tcW w:w="886" w:type="dxa"/>
            <w:shd w:val="clear" w:color="auto" w:fill="auto"/>
            <w:hideMark/>
          </w:tcPr>
          <w:p w14:paraId="04A5A306" w14:textId="52448627" w:rsidR="00A200F2" w:rsidRPr="00FF20F1" w:rsidRDefault="007013A6">
            <w:pPr>
              <w:pStyle w:val="PlantList"/>
              <w:jc w:val="center"/>
              <w:pPrChange w:id="4688" w:author="Daniel Stewart" w:date="2022-02-10T13:42:00Z">
                <w:pPr/>
              </w:pPrChange>
            </w:pPr>
            <w:ins w:id="4689" w:author="Daniel Stewart" w:date="2022-02-10T13:44:00Z">
              <w:r>
                <w:t>I</w:t>
              </w:r>
            </w:ins>
            <w:del w:id="4690" w:author="Daniel Stewart" w:date="2022-02-10T13:44:00Z">
              <w:r w:rsidR="00A200F2" w:rsidRPr="00FF20F1" w:rsidDel="007013A6">
                <w:delText>E</w:delText>
              </w:r>
            </w:del>
          </w:p>
        </w:tc>
        <w:tc>
          <w:tcPr>
            <w:tcW w:w="886" w:type="dxa"/>
          </w:tcPr>
          <w:p w14:paraId="616BCF15" w14:textId="77777777" w:rsidR="00A200F2" w:rsidRPr="00FF20F1" w:rsidRDefault="00A200F2">
            <w:pPr>
              <w:pStyle w:val="PlantList"/>
              <w:jc w:val="center"/>
              <w:pPrChange w:id="4691" w:author="Daniel Stewart" w:date="2022-02-10T13:42:00Z">
                <w:pPr/>
              </w:pPrChange>
            </w:pPr>
            <w:r w:rsidRPr="00FF20F1">
              <w:t>X</w:t>
            </w:r>
          </w:p>
        </w:tc>
        <w:tc>
          <w:tcPr>
            <w:tcW w:w="886" w:type="dxa"/>
          </w:tcPr>
          <w:p w14:paraId="7FF4316A" w14:textId="77777777" w:rsidR="00A200F2" w:rsidRPr="00FF20F1" w:rsidRDefault="00A200F2">
            <w:pPr>
              <w:pStyle w:val="PlantList"/>
              <w:jc w:val="center"/>
              <w:rPr>
                <w:rPrChange w:id="4692" w:author="Daniel Stewart" w:date="2022-02-10T13:41:00Z">
                  <w:rPr>
                    <w:color w:val="000000"/>
                    <w:lang w:val="en-US"/>
                  </w:rPr>
                </w:rPrChange>
              </w:rPr>
              <w:pPrChange w:id="4693" w:author="Daniel Stewart" w:date="2022-02-10T13:42:00Z">
                <w:pPr/>
              </w:pPrChange>
            </w:pPr>
            <w:r w:rsidRPr="00FF20F1">
              <w:t>X</w:t>
            </w:r>
          </w:p>
        </w:tc>
      </w:tr>
      <w:tr w:rsidR="00A200F2" w:rsidRPr="00FF20F1" w14:paraId="0DAFE468" w14:textId="77777777" w:rsidTr="004D3373">
        <w:trPr>
          <w:trHeight w:hRule="exact" w:val="227"/>
        </w:trPr>
        <w:tc>
          <w:tcPr>
            <w:tcW w:w="3119" w:type="dxa"/>
            <w:shd w:val="clear" w:color="auto" w:fill="auto"/>
            <w:hideMark/>
          </w:tcPr>
          <w:p w14:paraId="0D80FAA0" w14:textId="77777777" w:rsidR="00A200F2" w:rsidRPr="00FF20F1" w:rsidRDefault="00A200F2">
            <w:pPr>
              <w:pStyle w:val="PlantList"/>
              <w:jc w:val="left"/>
              <w:rPr>
                <w:i/>
                <w:iCs/>
                <w:rPrChange w:id="4694" w:author="Daniel Stewart" w:date="2022-02-10T13:41:00Z">
                  <w:rPr>
                    <w:lang w:val="en-US"/>
                  </w:rPr>
                </w:rPrChange>
              </w:rPr>
              <w:pPrChange w:id="4695" w:author="Daniel Stewart" w:date="2022-02-10T13:43:00Z">
                <w:pPr>
                  <w:jc w:val="left"/>
                </w:pPr>
              </w:pPrChange>
            </w:pPr>
            <w:proofErr w:type="spellStart"/>
            <w:r w:rsidRPr="00FF20F1">
              <w:rPr>
                <w:i/>
                <w:iCs/>
                <w:rPrChange w:id="4696" w:author="Daniel Stewart" w:date="2022-02-10T13:41:00Z">
                  <w:rPr/>
                </w:rPrChange>
              </w:rPr>
              <w:t>Comarum</w:t>
            </w:r>
            <w:proofErr w:type="spellEnd"/>
            <w:r w:rsidRPr="00FF20F1">
              <w:rPr>
                <w:i/>
                <w:iCs/>
                <w:rPrChange w:id="4697" w:author="Daniel Stewart" w:date="2022-02-10T13:41:00Z">
                  <w:rPr/>
                </w:rPrChange>
              </w:rPr>
              <w:t> </w:t>
            </w:r>
            <w:proofErr w:type="spellStart"/>
            <w:r w:rsidRPr="00FF20F1">
              <w:rPr>
                <w:i/>
                <w:iCs/>
                <w:rPrChange w:id="4698" w:author="Daniel Stewart" w:date="2022-02-10T13:41:00Z">
                  <w:rPr/>
                </w:rPrChange>
              </w:rPr>
              <w:t>palustre</w:t>
            </w:r>
            <w:proofErr w:type="spellEnd"/>
            <w:r w:rsidRPr="00FF20F1">
              <w:rPr>
                <w:i/>
                <w:iCs/>
                <w:rPrChange w:id="4699" w:author="Daniel Stewart" w:date="2022-02-10T13:41:00Z">
                  <w:rPr/>
                </w:rPrChange>
              </w:rPr>
              <w:t> </w:t>
            </w:r>
          </w:p>
        </w:tc>
        <w:tc>
          <w:tcPr>
            <w:tcW w:w="2941" w:type="dxa"/>
            <w:shd w:val="clear" w:color="auto" w:fill="auto"/>
            <w:hideMark/>
          </w:tcPr>
          <w:p w14:paraId="281B951B" w14:textId="77777777" w:rsidR="00A200F2" w:rsidRPr="00FF20F1" w:rsidRDefault="00A200F2">
            <w:pPr>
              <w:pStyle w:val="PlantList"/>
              <w:pPrChange w:id="4700" w:author="Daniel Stewart" w:date="2022-02-10T13:41:00Z">
                <w:pPr>
                  <w:jc w:val="left"/>
                </w:pPr>
              </w:pPrChange>
            </w:pPr>
            <w:r w:rsidRPr="00FF20F1">
              <w:t>marsh cinquefoil </w:t>
            </w:r>
          </w:p>
        </w:tc>
        <w:tc>
          <w:tcPr>
            <w:tcW w:w="886" w:type="dxa"/>
            <w:shd w:val="clear" w:color="auto" w:fill="auto"/>
            <w:hideMark/>
          </w:tcPr>
          <w:p w14:paraId="45340380" w14:textId="77777777" w:rsidR="00A200F2" w:rsidRPr="00FF20F1" w:rsidRDefault="00A200F2">
            <w:pPr>
              <w:pStyle w:val="PlantList"/>
              <w:jc w:val="center"/>
              <w:pPrChange w:id="4701" w:author="Daniel Stewart" w:date="2022-02-10T13:42:00Z">
                <w:pPr/>
              </w:pPrChange>
            </w:pPr>
            <w:r w:rsidRPr="00FF20F1">
              <w:t>N</w:t>
            </w:r>
          </w:p>
        </w:tc>
        <w:tc>
          <w:tcPr>
            <w:tcW w:w="886" w:type="dxa"/>
          </w:tcPr>
          <w:p w14:paraId="77772568" w14:textId="77777777" w:rsidR="00A200F2" w:rsidRPr="00FF20F1" w:rsidRDefault="00A200F2">
            <w:pPr>
              <w:pStyle w:val="PlantList"/>
              <w:jc w:val="center"/>
              <w:pPrChange w:id="4702" w:author="Daniel Stewart" w:date="2022-02-10T13:42:00Z">
                <w:pPr/>
              </w:pPrChange>
            </w:pPr>
            <w:r w:rsidRPr="00FF20F1">
              <w:t>X</w:t>
            </w:r>
          </w:p>
        </w:tc>
        <w:tc>
          <w:tcPr>
            <w:tcW w:w="886" w:type="dxa"/>
          </w:tcPr>
          <w:p w14:paraId="30E2F3CE" w14:textId="77777777" w:rsidR="00A200F2" w:rsidRPr="00FF20F1" w:rsidRDefault="00A200F2">
            <w:pPr>
              <w:pStyle w:val="PlantList"/>
              <w:jc w:val="center"/>
              <w:rPr>
                <w:rPrChange w:id="4703" w:author="Daniel Stewart" w:date="2022-02-10T13:41:00Z">
                  <w:rPr>
                    <w:color w:val="000000"/>
                    <w:lang w:val="en-US"/>
                  </w:rPr>
                </w:rPrChange>
              </w:rPr>
              <w:pPrChange w:id="4704" w:author="Daniel Stewart" w:date="2022-02-10T13:42:00Z">
                <w:pPr/>
              </w:pPrChange>
            </w:pPr>
            <w:r w:rsidRPr="00FF20F1">
              <w:t>X</w:t>
            </w:r>
          </w:p>
        </w:tc>
      </w:tr>
      <w:tr w:rsidR="00A200F2" w:rsidRPr="00FF20F1" w14:paraId="311F57EB" w14:textId="77777777" w:rsidTr="004D3373">
        <w:trPr>
          <w:trHeight w:hRule="exact" w:val="227"/>
        </w:trPr>
        <w:tc>
          <w:tcPr>
            <w:tcW w:w="3119" w:type="dxa"/>
            <w:shd w:val="clear" w:color="auto" w:fill="auto"/>
          </w:tcPr>
          <w:p w14:paraId="2FDA1098" w14:textId="77777777" w:rsidR="00A200F2" w:rsidRPr="00FF20F1" w:rsidRDefault="00A200F2">
            <w:pPr>
              <w:pStyle w:val="PlantList"/>
              <w:jc w:val="left"/>
              <w:rPr>
                <w:i/>
                <w:iCs/>
                <w:rPrChange w:id="4705" w:author="Daniel Stewart" w:date="2022-02-10T13:41:00Z">
                  <w:rPr>
                    <w:lang w:val="en-US"/>
                  </w:rPr>
                </w:rPrChange>
              </w:rPr>
              <w:pPrChange w:id="4706" w:author="Daniel Stewart" w:date="2022-02-10T13:43:00Z">
                <w:pPr>
                  <w:jc w:val="left"/>
                </w:pPr>
              </w:pPrChange>
            </w:pPr>
            <w:proofErr w:type="spellStart"/>
            <w:r w:rsidRPr="00FF20F1">
              <w:rPr>
                <w:i/>
                <w:iCs/>
                <w:rPrChange w:id="4707" w:author="Daniel Stewart" w:date="2022-02-10T13:41:00Z">
                  <w:rPr/>
                </w:rPrChange>
              </w:rPr>
              <w:t>Conzya</w:t>
            </w:r>
            <w:proofErr w:type="spellEnd"/>
            <w:r w:rsidRPr="00FF20F1">
              <w:rPr>
                <w:i/>
                <w:iCs/>
                <w:rPrChange w:id="4708" w:author="Daniel Stewart" w:date="2022-02-10T13:41:00Z">
                  <w:rPr/>
                </w:rPrChange>
              </w:rPr>
              <w:t xml:space="preserve"> canadensis</w:t>
            </w:r>
          </w:p>
        </w:tc>
        <w:tc>
          <w:tcPr>
            <w:tcW w:w="2941" w:type="dxa"/>
            <w:shd w:val="clear" w:color="auto" w:fill="auto"/>
          </w:tcPr>
          <w:p w14:paraId="5BBB7481" w14:textId="77777777" w:rsidR="00A200F2" w:rsidRPr="00FF20F1" w:rsidRDefault="00A200F2">
            <w:pPr>
              <w:pStyle w:val="PlantList"/>
              <w:pPrChange w:id="4709" w:author="Daniel Stewart" w:date="2022-02-10T13:41:00Z">
                <w:pPr>
                  <w:jc w:val="left"/>
                </w:pPr>
              </w:pPrChange>
            </w:pPr>
            <w:r w:rsidRPr="00FF20F1">
              <w:t>horseweed</w:t>
            </w:r>
          </w:p>
        </w:tc>
        <w:tc>
          <w:tcPr>
            <w:tcW w:w="886" w:type="dxa"/>
            <w:shd w:val="clear" w:color="auto" w:fill="auto"/>
          </w:tcPr>
          <w:p w14:paraId="4171582C" w14:textId="77777777" w:rsidR="00A200F2" w:rsidRPr="00FF20F1" w:rsidRDefault="00A200F2">
            <w:pPr>
              <w:pStyle w:val="PlantList"/>
              <w:jc w:val="center"/>
              <w:pPrChange w:id="4710" w:author="Daniel Stewart" w:date="2022-02-10T13:42:00Z">
                <w:pPr/>
              </w:pPrChange>
            </w:pPr>
            <w:r w:rsidRPr="00FF20F1">
              <w:t>N</w:t>
            </w:r>
          </w:p>
        </w:tc>
        <w:tc>
          <w:tcPr>
            <w:tcW w:w="886" w:type="dxa"/>
          </w:tcPr>
          <w:p w14:paraId="34506B9F" w14:textId="77777777" w:rsidR="00A200F2" w:rsidRPr="00FF20F1" w:rsidRDefault="00A200F2">
            <w:pPr>
              <w:pStyle w:val="PlantList"/>
              <w:jc w:val="center"/>
              <w:pPrChange w:id="4711" w:author="Daniel Stewart" w:date="2022-02-10T13:42:00Z">
                <w:pPr/>
              </w:pPrChange>
            </w:pPr>
            <w:r w:rsidRPr="00FF20F1">
              <w:t>X</w:t>
            </w:r>
          </w:p>
        </w:tc>
        <w:tc>
          <w:tcPr>
            <w:tcW w:w="886" w:type="dxa"/>
          </w:tcPr>
          <w:p w14:paraId="0C3D9239" w14:textId="77777777" w:rsidR="00A200F2" w:rsidRPr="00FF20F1" w:rsidRDefault="00A200F2">
            <w:pPr>
              <w:pStyle w:val="PlantList"/>
              <w:jc w:val="center"/>
              <w:pPrChange w:id="4712" w:author="Daniel Stewart" w:date="2022-02-10T13:42:00Z">
                <w:pPr/>
              </w:pPrChange>
            </w:pPr>
          </w:p>
        </w:tc>
      </w:tr>
      <w:tr w:rsidR="00A200F2" w:rsidRPr="00FF20F1" w14:paraId="4DF7E545" w14:textId="77777777" w:rsidTr="004D3373">
        <w:trPr>
          <w:trHeight w:hRule="exact" w:val="227"/>
        </w:trPr>
        <w:tc>
          <w:tcPr>
            <w:tcW w:w="3119" w:type="dxa"/>
            <w:shd w:val="clear" w:color="auto" w:fill="auto"/>
            <w:hideMark/>
          </w:tcPr>
          <w:p w14:paraId="1A7CA997" w14:textId="77777777" w:rsidR="00A200F2" w:rsidRPr="00FF20F1" w:rsidRDefault="00A200F2">
            <w:pPr>
              <w:pStyle w:val="PlantList"/>
              <w:jc w:val="left"/>
              <w:rPr>
                <w:i/>
                <w:iCs/>
                <w:rPrChange w:id="4713" w:author="Daniel Stewart" w:date="2022-02-10T13:41:00Z">
                  <w:rPr>
                    <w:lang w:val="en-US"/>
                  </w:rPr>
                </w:rPrChange>
              </w:rPr>
              <w:pPrChange w:id="4714" w:author="Daniel Stewart" w:date="2022-02-10T13:43:00Z">
                <w:pPr>
                  <w:jc w:val="left"/>
                </w:pPr>
              </w:pPrChange>
            </w:pPr>
            <w:proofErr w:type="spellStart"/>
            <w:r w:rsidRPr="00FF20F1">
              <w:rPr>
                <w:i/>
                <w:iCs/>
                <w:rPrChange w:id="4715" w:author="Daniel Stewart" w:date="2022-02-10T13:41:00Z">
                  <w:rPr/>
                </w:rPrChange>
              </w:rPr>
              <w:t>Cotula</w:t>
            </w:r>
            <w:proofErr w:type="spellEnd"/>
            <w:r w:rsidRPr="00FF20F1">
              <w:rPr>
                <w:i/>
                <w:iCs/>
                <w:rPrChange w:id="4716" w:author="Daniel Stewart" w:date="2022-02-10T13:41:00Z">
                  <w:rPr/>
                </w:rPrChange>
              </w:rPr>
              <w:t> </w:t>
            </w:r>
            <w:proofErr w:type="spellStart"/>
            <w:r w:rsidRPr="00FF20F1">
              <w:rPr>
                <w:i/>
                <w:iCs/>
                <w:rPrChange w:id="4717" w:author="Daniel Stewart" w:date="2022-02-10T13:41:00Z">
                  <w:rPr/>
                </w:rPrChange>
              </w:rPr>
              <w:t>coronopifolia</w:t>
            </w:r>
            <w:proofErr w:type="spellEnd"/>
            <w:r w:rsidRPr="00FF20F1">
              <w:rPr>
                <w:i/>
                <w:iCs/>
                <w:rPrChange w:id="4718" w:author="Daniel Stewart" w:date="2022-02-10T13:41:00Z">
                  <w:rPr/>
                </w:rPrChange>
              </w:rPr>
              <w:t> </w:t>
            </w:r>
          </w:p>
        </w:tc>
        <w:tc>
          <w:tcPr>
            <w:tcW w:w="2941" w:type="dxa"/>
            <w:shd w:val="clear" w:color="auto" w:fill="auto"/>
            <w:hideMark/>
          </w:tcPr>
          <w:p w14:paraId="3B82C9D1" w14:textId="77777777" w:rsidR="00A200F2" w:rsidRPr="00FF20F1" w:rsidRDefault="00A200F2">
            <w:pPr>
              <w:pStyle w:val="PlantList"/>
              <w:pPrChange w:id="4719" w:author="Daniel Stewart" w:date="2022-02-10T13:41:00Z">
                <w:pPr>
                  <w:jc w:val="left"/>
                </w:pPr>
              </w:pPrChange>
            </w:pPr>
            <w:r w:rsidRPr="00FF20F1">
              <w:t>brass buttons </w:t>
            </w:r>
          </w:p>
        </w:tc>
        <w:tc>
          <w:tcPr>
            <w:tcW w:w="886" w:type="dxa"/>
            <w:shd w:val="clear" w:color="auto" w:fill="auto"/>
            <w:hideMark/>
          </w:tcPr>
          <w:p w14:paraId="2385271A" w14:textId="77777777" w:rsidR="00A200F2" w:rsidRPr="00FF20F1" w:rsidRDefault="00A200F2">
            <w:pPr>
              <w:pStyle w:val="PlantList"/>
              <w:jc w:val="center"/>
              <w:pPrChange w:id="4720" w:author="Daniel Stewart" w:date="2022-02-10T13:42:00Z">
                <w:pPr/>
              </w:pPrChange>
            </w:pPr>
            <w:r w:rsidRPr="00FF20F1">
              <w:t>E</w:t>
            </w:r>
          </w:p>
        </w:tc>
        <w:tc>
          <w:tcPr>
            <w:tcW w:w="886" w:type="dxa"/>
          </w:tcPr>
          <w:p w14:paraId="4639D18F" w14:textId="77777777" w:rsidR="00A200F2" w:rsidRPr="00FF20F1" w:rsidRDefault="00A200F2">
            <w:pPr>
              <w:pStyle w:val="PlantList"/>
              <w:jc w:val="center"/>
              <w:pPrChange w:id="4721" w:author="Daniel Stewart" w:date="2022-02-10T13:42:00Z">
                <w:pPr/>
              </w:pPrChange>
            </w:pPr>
          </w:p>
        </w:tc>
        <w:tc>
          <w:tcPr>
            <w:tcW w:w="886" w:type="dxa"/>
          </w:tcPr>
          <w:p w14:paraId="33292EDF" w14:textId="77777777" w:rsidR="00A200F2" w:rsidRPr="00FF20F1" w:rsidRDefault="00A200F2">
            <w:pPr>
              <w:pStyle w:val="PlantList"/>
              <w:jc w:val="center"/>
              <w:rPr>
                <w:rPrChange w:id="4722" w:author="Daniel Stewart" w:date="2022-02-10T13:41:00Z">
                  <w:rPr>
                    <w:color w:val="000000"/>
                    <w:lang w:val="en-US"/>
                  </w:rPr>
                </w:rPrChange>
              </w:rPr>
              <w:pPrChange w:id="4723" w:author="Daniel Stewart" w:date="2022-02-10T13:42:00Z">
                <w:pPr/>
              </w:pPrChange>
            </w:pPr>
            <w:r w:rsidRPr="00FF20F1">
              <w:t>X</w:t>
            </w:r>
          </w:p>
        </w:tc>
      </w:tr>
      <w:tr w:rsidR="00A200F2" w:rsidRPr="00FF20F1" w14:paraId="58C57B0D" w14:textId="77777777" w:rsidTr="004D3373">
        <w:trPr>
          <w:trHeight w:hRule="exact" w:val="227"/>
        </w:trPr>
        <w:tc>
          <w:tcPr>
            <w:tcW w:w="3119" w:type="dxa"/>
            <w:shd w:val="clear" w:color="auto" w:fill="auto"/>
            <w:hideMark/>
          </w:tcPr>
          <w:p w14:paraId="3A23741D" w14:textId="77777777" w:rsidR="00A200F2" w:rsidRPr="00FF20F1" w:rsidRDefault="00A200F2">
            <w:pPr>
              <w:pStyle w:val="PlantList"/>
              <w:jc w:val="left"/>
              <w:rPr>
                <w:i/>
                <w:iCs/>
                <w:rPrChange w:id="4724" w:author="Daniel Stewart" w:date="2022-02-10T13:41:00Z">
                  <w:rPr>
                    <w:lang w:val="en-US"/>
                  </w:rPr>
                </w:rPrChange>
              </w:rPr>
              <w:pPrChange w:id="4725" w:author="Daniel Stewart" w:date="2022-02-10T13:43:00Z">
                <w:pPr>
                  <w:jc w:val="left"/>
                </w:pPr>
              </w:pPrChange>
            </w:pPr>
            <w:r w:rsidRPr="00FF20F1">
              <w:rPr>
                <w:i/>
                <w:iCs/>
                <w:rPrChange w:id="4726" w:author="Daniel Stewart" w:date="2022-02-10T13:41:00Z">
                  <w:rPr/>
                </w:rPrChange>
              </w:rPr>
              <w:t>Crassula aquatica </w:t>
            </w:r>
          </w:p>
        </w:tc>
        <w:tc>
          <w:tcPr>
            <w:tcW w:w="2941" w:type="dxa"/>
            <w:shd w:val="clear" w:color="auto" w:fill="auto"/>
            <w:hideMark/>
          </w:tcPr>
          <w:p w14:paraId="7D2A5386" w14:textId="77777777" w:rsidR="00A200F2" w:rsidRPr="00FF20F1" w:rsidRDefault="00A200F2">
            <w:pPr>
              <w:pStyle w:val="PlantList"/>
              <w:pPrChange w:id="4727" w:author="Daniel Stewart" w:date="2022-02-10T13:41:00Z">
                <w:pPr>
                  <w:jc w:val="left"/>
                </w:pPr>
              </w:pPrChange>
            </w:pPr>
            <w:r w:rsidRPr="00FF20F1">
              <w:t>pigmy-weed </w:t>
            </w:r>
          </w:p>
        </w:tc>
        <w:tc>
          <w:tcPr>
            <w:tcW w:w="886" w:type="dxa"/>
            <w:shd w:val="clear" w:color="auto" w:fill="auto"/>
            <w:hideMark/>
          </w:tcPr>
          <w:p w14:paraId="5BD33776" w14:textId="77777777" w:rsidR="00A200F2" w:rsidRPr="00FF20F1" w:rsidRDefault="00A200F2">
            <w:pPr>
              <w:pStyle w:val="PlantList"/>
              <w:jc w:val="center"/>
              <w:pPrChange w:id="4728" w:author="Daniel Stewart" w:date="2022-02-10T13:42:00Z">
                <w:pPr/>
              </w:pPrChange>
            </w:pPr>
            <w:r w:rsidRPr="00FF20F1">
              <w:t>N</w:t>
            </w:r>
          </w:p>
        </w:tc>
        <w:tc>
          <w:tcPr>
            <w:tcW w:w="886" w:type="dxa"/>
          </w:tcPr>
          <w:p w14:paraId="51038667" w14:textId="77777777" w:rsidR="00A200F2" w:rsidRPr="00FF20F1" w:rsidRDefault="00A200F2">
            <w:pPr>
              <w:pStyle w:val="PlantList"/>
              <w:jc w:val="center"/>
              <w:pPrChange w:id="4729" w:author="Daniel Stewart" w:date="2022-02-10T13:42:00Z">
                <w:pPr/>
              </w:pPrChange>
            </w:pPr>
            <w:r w:rsidRPr="00FF20F1">
              <w:t>X</w:t>
            </w:r>
          </w:p>
        </w:tc>
        <w:tc>
          <w:tcPr>
            <w:tcW w:w="886" w:type="dxa"/>
          </w:tcPr>
          <w:p w14:paraId="0F4803C6" w14:textId="77777777" w:rsidR="00A200F2" w:rsidRPr="00FF20F1" w:rsidRDefault="00A200F2">
            <w:pPr>
              <w:pStyle w:val="PlantList"/>
              <w:jc w:val="center"/>
              <w:rPr>
                <w:rPrChange w:id="4730" w:author="Daniel Stewart" w:date="2022-02-10T13:41:00Z">
                  <w:rPr>
                    <w:color w:val="000000"/>
                    <w:lang w:val="en-US"/>
                  </w:rPr>
                </w:rPrChange>
              </w:rPr>
              <w:pPrChange w:id="4731" w:author="Daniel Stewart" w:date="2022-02-10T13:42:00Z">
                <w:pPr/>
              </w:pPrChange>
            </w:pPr>
            <w:r w:rsidRPr="00FF20F1">
              <w:t>X</w:t>
            </w:r>
          </w:p>
        </w:tc>
      </w:tr>
      <w:tr w:rsidR="00A200F2" w:rsidRPr="00FF20F1" w14:paraId="7A5EA1FA" w14:textId="77777777" w:rsidTr="004D3373">
        <w:trPr>
          <w:trHeight w:hRule="exact" w:val="227"/>
        </w:trPr>
        <w:tc>
          <w:tcPr>
            <w:tcW w:w="3119" w:type="dxa"/>
            <w:shd w:val="clear" w:color="auto" w:fill="auto"/>
          </w:tcPr>
          <w:p w14:paraId="2B0E7D70" w14:textId="77777777" w:rsidR="00A200F2" w:rsidRPr="00FF20F1" w:rsidRDefault="00A200F2">
            <w:pPr>
              <w:pStyle w:val="PlantList"/>
              <w:jc w:val="left"/>
              <w:rPr>
                <w:i/>
                <w:iCs/>
                <w:rPrChange w:id="4732" w:author="Daniel Stewart" w:date="2022-02-10T13:41:00Z">
                  <w:rPr>
                    <w:lang w:val="en-US"/>
                  </w:rPr>
                </w:rPrChange>
              </w:rPr>
              <w:pPrChange w:id="4733" w:author="Daniel Stewart" w:date="2022-02-10T13:43:00Z">
                <w:pPr>
                  <w:jc w:val="left"/>
                </w:pPr>
              </w:pPrChange>
            </w:pPr>
            <w:proofErr w:type="spellStart"/>
            <w:r w:rsidRPr="00FF20F1">
              <w:rPr>
                <w:i/>
                <w:iCs/>
                <w:rPrChange w:id="4734" w:author="Daniel Stewart" w:date="2022-02-10T13:41:00Z">
                  <w:rPr/>
                </w:rPrChange>
              </w:rPr>
              <w:t>Crepis</w:t>
            </w:r>
            <w:proofErr w:type="spellEnd"/>
            <w:r w:rsidRPr="00FF20F1">
              <w:rPr>
                <w:i/>
                <w:iCs/>
                <w:rPrChange w:id="4735" w:author="Daniel Stewart" w:date="2022-02-10T13:41:00Z">
                  <w:rPr/>
                </w:rPrChange>
              </w:rPr>
              <w:t xml:space="preserve"> tectorum</w:t>
            </w:r>
          </w:p>
        </w:tc>
        <w:tc>
          <w:tcPr>
            <w:tcW w:w="2941" w:type="dxa"/>
            <w:shd w:val="clear" w:color="auto" w:fill="auto"/>
          </w:tcPr>
          <w:p w14:paraId="65EEF1C0" w14:textId="77777777" w:rsidR="00A200F2" w:rsidRPr="00FF20F1" w:rsidRDefault="00A200F2">
            <w:pPr>
              <w:pStyle w:val="PlantList"/>
              <w:pPrChange w:id="4736" w:author="Daniel Stewart" w:date="2022-02-10T13:41:00Z">
                <w:pPr>
                  <w:jc w:val="left"/>
                </w:pPr>
              </w:pPrChange>
            </w:pPr>
            <w:r w:rsidRPr="00FF20F1">
              <w:t>annual hawksbeard</w:t>
            </w:r>
          </w:p>
        </w:tc>
        <w:tc>
          <w:tcPr>
            <w:tcW w:w="886" w:type="dxa"/>
            <w:shd w:val="clear" w:color="auto" w:fill="auto"/>
          </w:tcPr>
          <w:p w14:paraId="1ABD3835" w14:textId="77777777" w:rsidR="00A200F2" w:rsidRPr="00FF20F1" w:rsidRDefault="00A200F2">
            <w:pPr>
              <w:pStyle w:val="PlantList"/>
              <w:jc w:val="center"/>
              <w:pPrChange w:id="4737" w:author="Daniel Stewart" w:date="2022-02-10T13:42:00Z">
                <w:pPr/>
              </w:pPrChange>
            </w:pPr>
            <w:r w:rsidRPr="00FF20F1">
              <w:t>E</w:t>
            </w:r>
          </w:p>
        </w:tc>
        <w:tc>
          <w:tcPr>
            <w:tcW w:w="886" w:type="dxa"/>
          </w:tcPr>
          <w:p w14:paraId="6821FA7B" w14:textId="77777777" w:rsidR="00A200F2" w:rsidRPr="00FF20F1" w:rsidRDefault="00A200F2">
            <w:pPr>
              <w:pStyle w:val="PlantList"/>
              <w:jc w:val="center"/>
              <w:pPrChange w:id="4738" w:author="Daniel Stewart" w:date="2022-02-10T13:42:00Z">
                <w:pPr/>
              </w:pPrChange>
            </w:pPr>
            <w:r w:rsidRPr="00FF20F1">
              <w:t>X</w:t>
            </w:r>
          </w:p>
        </w:tc>
        <w:tc>
          <w:tcPr>
            <w:tcW w:w="886" w:type="dxa"/>
          </w:tcPr>
          <w:p w14:paraId="7A93277B" w14:textId="77777777" w:rsidR="00A200F2" w:rsidRPr="00FF20F1" w:rsidRDefault="00A200F2">
            <w:pPr>
              <w:pStyle w:val="PlantList"/>
              <w:jc w:val="center"/>
              <w:pPrChange w:id="4739" w:author="Daniel Stewart" w:date="2022-02-10T13:42:00Z">
                <w:pPr/>
              </w:pPrChange>
            </w:pPr>
          </w:p>
        </w:tc>
      </w:tr>
      <w:tr w:rsidR="00A200F2" w:rsidRPr="00FF20F1" w14:paraId="0ED28A3F" w14:textId="77777777" w:rsidTr="004D3373">
        <w:trPr>
          <w:trHeight w:hRule="exact" w:val="227"/>
        </w:trPr>
        <w:tc>
          <w:tcPr>
            <w:tcW w:w="3119" w:type="dxa"/>
            <w:shd w:val="clear" w:color="auto" w:fill="auto"/>
          </w:tcPr>
          <w:p w14:paraId="1B78DD3F" w14:textId="77777777" w:rsidR="00A200F2" w:rsidRPr="00FF20F1" w:rsidRDefault="00A200F2">
            <w:pPr>
              <w:pStyle w:val="PlantList"/>
              <w:jc w:val="left"/>
              <w:rPr>
                <w:i/>
                <w:iCs/>
                <w:rPrChange w:id="4740" w:author="Daniel Stewart" w:date="2022-02-10T13:41:00Z">
                  <w:rPr>
                    <w:lang w:val="en-US"/>
                  </w:rPr>
                </w:rPrChange>
              </w:rPr>
              <w:pPrChange w:id="4741" w:author="Daniel Stewart" w:date="2022-02-10T13:43:00Z">
                <w:pPr>
                  <w:jc w:val="left"/>
                </w:pPr>
              </w:pPrChange>
            </w:pPr>
            <w:r w:rsidRPr="00FF20F1">
              <w:rPr>
                <w:i/>
                <w:iCs/>
                <w:rPrChange w:id="4742" w:author="Daniel Stewart" w:date="2022-02-10T13:41:00Z">
                  <w:rPr/>
                </w:rPrChange>
              </w:rPr>
              <w:t>Dactylis glomerata</w:t>
            </w:r>
          </w:p>
        </w:tc>
        <w:tc>
          <w:tcPr>
            <w:tcW w:w="2941" w:type="dxa"/>
            <w:shd w:val="clear" w:color="auto" w:fill="auto"/>
          </w:tcPr>
          <w:p w14:paraId="06CC833F" w14:textId="77777777" w:rsidR="00A200F2" w:rsidRPr="00FF20F1" w:rsidRDefault="00A200F2">
            <w:pPr>
              <w:pStyle w:val="PlantList"/>
              <w:pPrChange w:id="4743" w:author="Daniel Stewart" w:date="2022-02-10T13:41:00Z">
                <w:pPr>
                  <w:jc w:val="left"/>
                </w:pPr>
              </w:pPrChange>
            </w:pPr>
            <w:r w:rsidRPr="00FF20F1">
              <w:t>orchard-grass</w:t>
            </w:r>
          </w:p>
        </w:tc>
        <w:tc>
          <w:tcPr>
            <w:tcW w:w="886" w:type="dxa"/>
            <w:shd w:val="clear" w:color="auto" w:fill="auto"/>
          </w:tcPr>
          <w:p w14:paraId="6ED3B4B1" w14:textId="77777777" w:rsidR="00A200F2" w:rsidRPr="00FF20F1" w:rsidRDefault="00A200F2">
            <w:pPr>
              <w:pStyle w:val="PlantList"/>
              <w:jc w:val="center"/>
              <w:pPrChange w:id="4744" w:author="Daniel Stewart" w:date="2022-02-10T13:42:00Z">
                <w:pPr/>
              </w:pPrChange>
            </w:pPr>
            <w:r w:rsidRPr="00FF20F1">
              <w:t>E</w:t>
            </w:r>
          </w:p>
        </w:tc>
        <w:tc>
          <w:tcPr>
            <w:tcW w:w="886" w:type="dxa"/>
          </w:tcPr>
          <w:p w14:paraId="4AC7DBF7" w14:textId="77777777" w:rsidR="00A200F2" w:rsidRPr="00FF20F1" w:rsidRDefault="00A200F2">
            <w:pPr>
              <w:pStyle w:val="PlantList"/>
              <w:jc w:val="center"/>
              <w:pPrChange w:id="4745" w:author="Daniel Stewart" w:date="2022-02-10T13:42:00Z">
                <w:pPr/>
              </w:pPrChange>
            </w:pPr>
            <w:r w:rsidRPr="00FF20F1">
              <w:t>X</w:t>
            </w:r>
          </w:p>
        </w:tc>
        <w:tc>
          <w:tcPr>
            <w:tcW w:w="886" w:type="dxa"/>
          </w:tcPr>
          <w:p w14:paraId="704E81B2" w14:textId="77777777" w:rsidR="00A200F2" w:rsidRPr="00FF20F1" w:rsidRDefault="00A200F2">
            <w:pPr>
              <w:pStyle w:val="PlantList"/>
              <w:jc w:val="center"/>
              <w:pPrChange w:id="4746" w:author="Daniel Stewart" w:date="2022-02-10T13:42:00Z">
                <w:pPr/>
              </w:pPrChange>
            </w:pPr>
          </w:p>
        </w:tc>
      </w:tr>
      <w:tr w:rsidR="00A200F2" w:rsidRPr="00FF20F1" w14:paraId="1E249FB3" w14:textId="77777777" w:rsidTr="004D3373">
        <w:trPr>
          <w:trHeight w:hRule="exact" w:val="227"/>
        </w:trPr>
        <w:tc>
          <w:tcPr>
            <w:tcW w:w="3119" w:type="dxa"/>
            <w:shd w:val="clear" w:color="auto" w:fill="auto"/>
          </w:tcPr>
          <w:p w14:paraId="3E0E3AAD" w14:textId="77777777" w:rsidR="00A200F2" w:rsidRPr="00FF20F1" w:rsidRDefault="00A200F2">
            <w:pPr>
              <w:pStyle w:val="PlantList"/>
              <w:jc w:val="left"/>
              <w:rPr>
                <w:i/>
                <w:iCs/>
                <w:rPrChange w:id="4747" w:author="Daniel Stewart" w:date="2022-02-10T13:41:00Z">
                  <w:rPr>
                    <w:lang w:val="en-US"/>
                  </w:rPr>
                </w:rPrChange>
              </w:rPr>
              <w:pPrChange w:id="4748" w:author="Daniel Stewart" w:date="2022-02-10T13:43:00Z">
                <w:pPr>
                  <w:jc w:val="left"/>
                </w:pPr>
              </w:pPrChange>
            </w:pPr>
            <w:r w:rsidRPr="00FF20F1">
              <w:rPr>
                <w:i/>
                <w:iCs/>
                <w:rPrChange w:id="4749" w:author="Daniel Stewart" w:date="2022-02-10T13:41:00Z">
                  <w:rPr/>
                </w:rPrChange>
              </w:rPr>
              <w:t>Daucus carota</w:t>
            </w:r>
          </w:p>
        </w:tc>
        <w:tc>
          <w:tcPr>
            <w:tcW w:w="2941" w:type="dxa"/>
            <w:shd w:val="clear" w:color="auto" w:fill="auto"/>
          </w:tcPr>
          <w:p w14:paraId="42EDC3A2" w14:textId="77777777" w:rsidR="00A200F2" w:rsidRPr="00FF20F1" w:rsidRDefault="00A200F2">
            <w:pPr>
              <w:pStyle w:val="PlantList"/>
              <w:pPrChange w:id="4750" w:author="Daniel Stewart" w:date="2022-02-10T13:41:00Z">
                <w:pPr>
                  <w:jc w:val="left"/>
                </w:pPr>
              </w:pPrChange>
            </w:pPr>
            <w:r w:rsidRPr="00FF20F1">
              <w:t>wild carrot</w:t>
            </w:r>
          </w:p>
        </w:tc>
        <w:tc>
          <w:tcPr>
            <w:tcW w:w="886" w:type="dxa"/>
            <w:shd w:val="clear" w:color="auto" w:fill="auto"/>
          </w:tcPr>
          <w:p w14:paraId="3676EDF3" w14:textId="77777777" w:rsidR="00A200F2" w:rsidRPr="00FF20F1" w:rsidRDefault="00A200F2">
            <w:pPr>
              <w:pStyle w:val="PlantList"/>
              <w:jc w:val="center"/>
              <w:pPrChange w:id="4751" w:author="Daniel Stewart" w:date="2022-02-10T13:42:00Z">
                <w:pPr/>
              </w:pPrChange>
            </w:pPr>
            <w:r w:rsidRPr="00FF20F1">
              <w:t>E</w:t>
            </w:r>
          </w:p>
        </w:tc>
        <w:tc>
          <w:tcPr>
            <w:tcW w:w="886" w:type="dxa"/>
          </w:tcPr>
          <w:p w14:paraId="0B9363CA" w14:textId="77777777" w:rsidR="00A200F2" w:rsidRPr="00FF20F1" w:rsidRDefault="00A200F2">
            <w:pPr>
              <w:pStyle w:val="PlantList"/>
              <w:jc w:val="center"/>
              <w:pPrChange w:id="4752" w:author="Daniel Stewart" w:date="2022-02-10T13:42:00Z">
                <w:pPr/>
              </w:pPrChange>
            </w:pPr>
            <w:r w:rsidRPr="00FF20F1">
              <w:t>X</w:t>
            </w:r>
          </w:p>
        </w:tc>
        <w:tc>
          <w:tcPr>
            <w:tcW w:w="886" w:type="dxa"/>
          </w:tcPr>
          <w:p w14:paraId="3067EE10" w14:textId="77777777" w:rsidR="00A200F2" w:rsidRPr="00FF20F1" w:rsidRDefault="00A200F2">
            <w:pPr>
              <w:pStyle w:val="PlantList"/>
              <w:jc w:val="center"/>
              <w:pPrChange w:id="4753" w:author="Daniel Stewart" w:date="2022-02-10T13:42:00Z">
                <w:pPr/>
              </w:pPrChange>
            </w:pPr>
          </w:p>
        </w:tc>
      </w:tr>
      <w:tr w:rsidR="00A200F2" w:rsidRPr="00FF20F1" w14:paraId="0603884D" w14:textId="77777777" w:rsidTr="004D3373">
        <w:trPr>
          <w:trHeight w:hRule="exact" w:val="227"/>
        </w:trPr>
        <w:tc>
          <w:tcPr>
            <w:tcW w:w="3119" w:type="dxa"/>
            <w:shd w:val="clear" w:color="auto" w:fill="auto"/>
            <w:hideMark/>
          </w:tcPr>
          <w:p w14:paraId="7E0F5F3B" w14:textId="77777777" w:rsidR="00A200F2" w:rsidRPr="00FF20F1" w:rsidRDefault="00A200F2">
            <w:pPr>
              <w:pStyle w:val="PlantList"/>
              <w:jc w:val="left"/>
              <w:rPr>
                <w:i/>
                <w:iCs/>
                <w:rPrChange w:id="4754" w:author="Daniel Stewart" w:date="2022-02-10T13:41:00Z">
                  <w:rPr>
                    <w:lang w:val="en-US"/>
                  </w:rPr>
                </w:rPrChange>
              </w:rPr>
              <w:pPrChange w:id="4755" w:author="Daniel Stewart" w:date="2022-02-10T13:43:00Z">
                <w:pPr>
                  <w:jc w:val="left"/>
                </w:pPr>
              </w:pPrChange>
            </w:pPr>
            <w:proofErr w:type="spellStart"/>
            <w:r w:rsidRPr="00FF20F1">
              <w:rPr>
                <w:i/>
                <w:iCs/>
                <w:rPrChange w:id="4756" w:author="Daniel Stewart" w:date="2022-02-10T13:41:00Z">
                  <w:rPr/>
                </w:rPrChange>
              </w:rPr>
              <w:t>Deschampsia</w:t>
            </w:r>
            <w:proofErr w:type="spellEnd"/>
            <w:r w:rsidRPr="00FF20F1">
              <w:rPr>
                <w:i/>
                <w:iCs/>
                <w:rPrChange w:id="4757" w:author="Daniel Stewart" w:date="2022-02-10T13:41:00Z">
                  <w:rPr/>
                </w:rPrChange>
              </w:rPr>
              <w:t> </w:t>
            </w:r>
            <w:proofErr w:type="spellStart"/>
            <w:r w:rsidRPr="00FF20F1">
              <w:rPr>
                <w:i/>
                <w:iCs/>
                <w:rPrChange w:id="4758" w:author="Daniel Stewart" w:date="2022-02-10T13:41:00Z">
                  <w:rPr/>
                </w:rPrChange>
              </w:rPr>
              <w:t>cespitosa</w:t>
            </w:r>
            <w:proofErr w:type="spellEnd"/>
            <w:r w:rsidRPr="00FF20F1">
              <w:rPr>
                <w:i/>
                <w:iCs/>
                <w:rPrChange w:id="4759" w:author="Daniel Stewart" w:date="2022-02-10T13:41:00Z">
                  <w:rPr/>
                </w:rPrChange>
              </w:rPr>
              <w:t> ssp. </w:t>
            </w:r>
            <w:proofErr w:type="spellStart"/>
            <w:r w:rsidRPr="00FF20F1">
              <w:rPr>
                <w:i/>
                <w:iCs/>
                <w:rPrChange w:id="4760" w:author="Daniel Stewart" w:date="2022-02-10T13:41:00Z">
                  <w:rPr/>
                </w:rPrChange>
              </w:rPr>
              <w:t>bringensis</w:t>
            </w:r>
            <w:proofErr w:type="spellEnd"/>
            <w:r w:rsidRPr="00FF20F1">
              <w:rPr>
                <w:i/>
                <w:iCs/>
                <w:rPrChange w:id="4761" w:author="Daniel Stewart" w:date="2022-02-10T13:41:00Z">
                  <w:rPr/>
                </w:rPrChange>
              </w:rPr>
              <w:t> </w:t>
            </w:r>
          </w:p>
        </w:tc>
        <w:tc>
          <w:tcPr>
            <w:tcW w:w="2941" w:type="dxa"/>
            <w:shd w:val="clear" w:color="auto" w:fill="auto"/>
            <w:hideMark/>
          </w:tcPr>
          <w:p w14:paraId="2EC54608" w14:textId="77777777" w:rsidR="00A200F2" w:rsidRPr="00FF20F1" w:rsidRDefault="00A200F2">
            <w:pPr>
              <w:pStyle w:val="PlantList"/>
              <w:pPrChange w:id="4762" w:author="Daniel Stewart" w:date="2022-02-10T13:41:00Z">
                <w:pPr>
                  <w:jc w:val="left"/>
                </w:pPr>
              </w:pPrChange>
            </w:pPr>
            <w:r w:rsidRPr="00FF20F1">
              <w:t>tufted hairgrass </w:t>
            </w:r>
          </w:p>
        </w:tc>
        <w:tc>
          <w:tcPr>
            <w:tcW w:w="886" w:type="dxa"/>
            <w:shd w:val="clear" w:color="auto" w:fill="auto"/>
            <w:hideMark/>
          </w:tcPr>
          <w:p w14:paraId="611C7473" w14:textId="77777777" w:rsidR="00A200F2" w:rsidRPr="00FF20F1" w:rsidRDefault="00A200F2">
            <w:pPr>
              <w:pStyle w:val="PlantList"/>
              <w:jc w:val="center"/>
              <w:pPrChange w:id="4763" w:author="Daniel Stewart" w:date="2022-02-10T13:42:00Z">
                <w:pPr/>
              </w:pPrChange>
            </w:pPr>
            <w:r w:rsidRPr="00FF20F1">
              <w:t>N</w:t>
            </w:r>
          </w:p>
        </w:tc>
        <w:tc>
          <w:tcPr>
            <w:tcW w:w="886" w:type="dxa"/>
          </w:tcPr>
          <w:p w14:paraId="1BAC4DED" w14:textId="77777777" w:rsidR="00A200F2" w:rsidRPr="00FF20F1" w:rsidRDefault="00A200F2">
            <w:pPr>
              <w:pStyle w:val="PlantList"/>
              <w:jc w:val="center"/>
              <w:pPrChange w:id="4764" w:author="Daniel Stewart" w:date="2022-02-10T13:42:00Z">
                <w:pPr/>
              </w:pPrChange>
            </w:pPr>
          </w:p>
        </w:tc>
        <w:tc>
          <w:tcPr>
            <w:tcW w:w="886" w:type="dxa"/>
          </w:tcPr>
          <w:p w14:paraId="3C363106" w14:textId="77777777" w:rsidR="00A200F2" w:rsidRPr="00FF20F1" w:rsidRDefault="00A200F2">
            <w:pPr>
              <w:pStyle w:val="PlantList"/>
              <w:jc w:val="center"/>
              <w:rPr>
                <w:rPrChange w:id="4765" w:author="Daniel Stewart" w:date="2022-02-10T13:41:00Z">
                  <w:rPr>
                    <w:color w:val="000000"/>
                    <w:lang w:val="en-US"/>
                  </w:rPr>
                </w:rPrChange>
              </w:rPr>
              <w:pPrChange w:id="4766" w:author="Daniel Stewart" w:date="2022-02-10T13:42:00Z">
                <w:pPr/>
              </w:pPrChange>
            </w:pPr>
            <w:r w:rsidRPr="00FF20F1">
              <w:t>X</w:t>
            </w:r>
          </w:p>
        </w:tc>
      </w:tr>
      <w:tr w:rsidR="00FF20F1" w:rsidRPr="00FF20F1" w:rsidDel="00AC3C8C" w14:paraId="64913E81" w14:textId="77777777" w:rsidTr="004D3373">
        <w:trPr>
          <w:trHeight w:hRule="exact" w:val="227"/>
          <w:del w:id="4767" w:author="Daniel Stewart" w:date="2022-02-09T16:09:00Z"/>
        </w:trPr>
        <w:tc>
          <w:tcPr>
            <w:tcW w:w="3119" w:type="dxa"/>
            <w:shd w:val="clear" w:color="auto" w:fill="auto"/>
            <w:hideMark/>
          </w:tcPr>
          <w:p w14:paraId="5090B2A3" w14:textId="20CB7BE9" w:rsidR="00A200F2" w:rsidRPr="00FF20F1" w:rsidDel="00AC3C8C" w:rsidRDefault="00A200F2">
            <w:pPr>
              <w:pStyle w:val="PlantList"/>
              <w:jc w:val="left"/>
              <w:rPr>
                <w:del w:id="4768" w:author="Daniel Stewart" w:date="2022-02-09T16:09:00Z"/>
                <w:i/>
                <w:iCs/>
                <w:rPrChange w:id="4769" w:author="Daniel Stewart" w:date="2022-02-10T13:41:00Z">
                  <w:rPr>
                    <w:del w:id="4770" w:author="Daniel Stewart" w:date="2022-02-09T16:09:00Z"/>
                    <w:lang w:val="en-US"/>
                  </w:rPr>
                </w:rPrChange>
              </w:rPr>
              <w:pPrChange w:id="4771" w:author="Daniel Stewart" w:date="2022-02-10T13:43:00Z">
                <w:pPr/>
              </w:pPrChange>
            </w:pPr>
            <w:del w:id="4772" w:author="Daniel Stewart" w:date="2022-02-09T16:09:00Z">
              <w:r w:rsidRPr="00FF20F1" w:rsidDel="00AC3C8C">
                <w:rPr>
                  <w:i/>
                  <w:iCs/>
                  <w:rPrChange w:id="4773" w:author="Daniel Stewart" w:date="2022-02-10T13:41:00Z">
                    <w:rPr>
                      <w:lang w:val="en-US"/>
                    </w:rPr>
                  </w:rPrChange>
                </w:rPr>
                <w:delText>Distichlis spicata </w:delText>
              </w:r>
            </w:del>
          </w:p>
        </w:tc>
        <w:tc>
          <w:tcPr>
            <w:tcW w:w="2941" w:type="dxa"/>
            <w:shd w:val="clear" w:color="auto" w:fill="auto"/>
            <w:hideMark/>
          </w:tcPr>
          <w:p w14:paraId="5A21E7B0" w14:textId="4DAED58D" w:rsidR="00A200F2" w:rsidRPr="00FF20F1" w:rsidDel="00AC3C8C" w:rsidRDefault="00A200F2">
            <w:pPr>
              <w:pStyle w:val="PlantList"/>
              <w:jc w:val="left"/>
              <w:rPr>
                <w:del w:id="4774" w:author="Daniel Stewart" w:date="2022-02-09T16:09:00Z"/>
              </w:rPr>
              <w:pPrChange w:id="4775" w:author="Daniel Stewart" w:date="2022-02-10T13:43:00Z">
                <w:pPr/>
              </w:pPrChange>
            </w:pPr>
            <w:del w:id="4776" w:author="Daniel Stewart" w:date="2022-02-09T16:09:00Z">
              <w:r w:rsidRPr="00FF20F1" w:rsidDel="00AC3C8C">
                <w:delText>salt grass </w:delText>
              </w:r>
            </w:del>
          </w:p>
        </w:tc>
        <w:tc>
          <w:tcPr>
            <w:tcW w:w="886" w:type="dxa"/>
            <w:shd w:val="clear" w:color="auto" w:fill="auto"/>
            <w:hideMark/>
          </w:tcPr>
          <w:p w14:paraId="61C227EC" w14:textId="7E9CDE91" w:rsidR="00A200F2" w:rsidRPr="00FF20F1" w:rsidDel="00AC3C8C" w:rsidRDefault="00A200F2">
            <w:pPr>
              <w:pStyle w:val="PlantList"/>
              <w:jc w:val="left"/>
              <w:rPr>
                <w:del w:id="4777" w:author="Daniel Stewart" w:date="2022-02-09T16:09:00Z"/>
              </w:rPr>
              <w:pPrChange w:id="4778" w:author="Daniel Stewart" w:date="2022-02-10T13:43:00Z">
                <w:pPr/>
              </w:pPrChange>
            </w:pPr>
            <w:del w:id="4779" w:author="Daniel Stewart" w:date="2022-02-09T16:09:00Z">
              <w:r w:rsidRPr="00FF20F1" w:rsidDel="00AC3C8C">
                <w:delText>N</w:delText>
              </w:r>
            </w:del>
          </w:p>
        </w:tc>
        <w:tc>
          <w:tcPr>
            <w:tcW w:w="886" w:type="dxa"/>
          </w:tcPr>
          <w:p w14:paraId="70827288" w14:textId="63135D48" w:rsidR="00A200F2" w:rsidRPr="00FF20F1" w:rsidDel="00AC3C8C" w:rsidRDefault="00A200F2">
            <w:pPr>
              <w:pStyle w:val="PlantList"/>
              <w:jc w:val="left"/>
              <w:rPr>
                <w:del w:id="4780" w:author="Daniel Stewart" w:date="2022-02-09T16:09:00Z"/>
              </w:rPr>
              <w:pPrChange w:id="4781" w:author="Daniel Stewart" w:date="2022-02-10T13:43:00Z">
                <w:pPr/>
              </w:pPrChange>
            </w:pPr>
          </w:p>
        </w:tc>
        <w:tc>
          <w:tcPr>
            <w:tcW w:w="886" w:type="dxa"/>
          </w:tcPr>
          <w:p w14:paraId="5770B787" w14:textId="6E3FBFA6" w:rsidR="00A200F2" w:rsidRPr="00FF20F1" w:rsidDel="00AC3C8C" w:rsidRDefault="00A200F2">
            <w:pPr>
              <w:pStyle w:val="PlantList"/>
              <w:jc w:val="left"/>
              <w:rPr>
                <w:del w:id="4782" w:author="Daniel Stewart" w:date="2022-02-09T16:09:00Z"/>
                <w:rPrChange w:id="4783" w:author="Daniel Stewart" w:date="2022-02-10T13:41:00Z">
                  <w:rPr>
                    <w:del w:id="4784" w:author="Daniel Stewart" w:date="2022-02-09T16:09:00Z"/>
                    <w:color w:val="000000"/>
                    <w:lang w:val="en-US"/>
                  </w:rPr>
                </w:rPrChange>
              </w:rPr>
              <w:pPrChange w:id="4785" w:author="Daniel Stewart" w:date="2022-02-10T13:43:00Z">
                <w:pPr/>
              </w:pPrChange>
            </w:pPr>
            <w:del w:id="4786" w:author="Daniel Stewart" w:date="2022-02-09T16:09:00Z">
              <w:r w:rsidRPr="00FF20F1" w:rsidDel="00AC3C8C">
                <w:delText>X</w:delText>
              </w:r>
            </w:del>
          </w:p>
        </w:tc>
      </w:tr>
      <w:tr w:rsidR="00A200F2" w:rsidRPr="00FF20F1" w14:paraId="05B1BDF8" w14:textId="77777777" w:rsidTr="004D3373">
        <w:trPr>
          <w:trHeight w:hRule="exact" w:val="227"/>
        </w:trPr>
        <w:tc>
          <w:tcPr>
            <w:tcW w:w="3119" w:type="dxa"/>
            <w:shd w:val="clear" w:color="auto" w:fill="auto"/>
          </w:tcPr>
          <w:p w14:paraId="47669B88" w14:textId="77777777" w:rsidR="00A200F2" w:rsidRPr="00FF20F1" w:rsidRDefault="00A200F2">
            <w:pPr>
              <w:pStyle w:val="PlantList"/>
              <w:jc w:val="left"/>
              <w:rPr>
                <w:i/>
                <w:iCs/>
                <w:rPrChange w:id="4787" w:author="Daniel Stewart" w:date="2022-02-10T13:41:00Z">
                  <w:rPr>
                    <w:lang w:val="en-US"/>
                  </w:rPr>
                </w:rPrChange>
              </w:rPr>
              <w:pPrChange w:id="4788" w:author="Daniel Stewart" w:date="2022-02-10T13:43:00Z">
                <w:pPr>
                  <w:jc w:val="left"/>
                </w:pPr>
              </w:pPrChange>
            </w:pPr>
            <w:proofErr w:type="spellStart"/>
            <w:r w:rsidRPr="00FF20F1">
              <w:rPr>
                <w:i/>
                <w:iCs/>
                <w:rPrChange w:id="4789" w:author="Daniel Stewart" w:date="2022-02-10T13:41:00Z">
                  <w:rPr/>
                </w:rPrChange>
              </w:rPr>
              <w:t>Echinochloa</w:t>
            </w:r>
            <w:proofErr w:type="spellEnd"/>
            <w:r w:rsidRPr="00FF20F1">
              <w:rPr>
                <w:i/>
                <w:iCs/>
                <w:rPrChange w:id="4790" w:author="Daniel Stewart" w:date="2022-02-10T13:41:00Z">
                  <w:rPr/>
                </w:rPrChange>
              </w:rPr>
              <w:t xml:space="preserve"> crus-</w:t>
            </w:r>
            <w:proofErr w:type="spellStart"/>
            <w:r w:rsidRPr="00FF20F1">
              <w:rPr>
                <w:i/>
                <w:iCs/>
                <w:rPrChange w:id="4791" w:author="Daniel Stewart" w:date="2022-02-10T13:41:00Z">
                  <w:rPr/>
                </w:rPrChange>
              </w:rPr>
              <w:t>galli</w:t>
            </w:r>
            <w:proofErr w:type="spellEnd"/>
          </w:p>
        </w:tc>
        <w:tc>
          <w:tcPr>
            <w:tcW w:w="2941" w:type="dxa"/>
            <w:shd w:val="clear" w:color="auto" w:fill="auto"/>
          </w:tcPr>
          <w:p w14:paraId="46698932" w14:textId="77777777" w:rsidR="00A200F2" w:rsidRPr="00FF20F1" w:rsidRDefault="00A200F2">
            <w:pPr>
              <w:pStyle w:val="PlantList"/>
              <w:pPrChange w:id="4792" w:author="Daniel Stewart" w:date="2022-02-10T13:41:00Z">
                <w:pPr>
                  <w:jc w:val="left"/>
                </w:pPr>
              </w:pPrChange>
            </w:pPr>
            <w:r w:rsidRPr="00FF20F1">
              <w:t>large barnyard grass</w:t>
            </w:r>
          </w:p>
        </w:tc>
        <w:tc>
          <w:tcPr>
            <w:tcW w:w="886" w:type="dxa"/>
            <w:shd w:val="clear" w:color="auto" w:fill="auto"/>
          </w:tcPr>
          <w:p w14:paraId="59C1265E" w14:textId="77777777" w:rsidR="00A200F2" w:rsidRPr="00FF20F1" w:rsidRDefault="00A200F2">
            <w:pPr>
              <w:pStyle w:val="PlantList"/>
              <w:jc w:val="center"/>
              <w:pPrChange w:id="4793" w:author="Daniel Stewart" w:date="2022-02-10T13:42:00Z">
                <w:pPr/>
              </w:pPrChange>
            </w:pPr>
            <w:r w:rsidRPr="00FF20F1">
              <w:t>E</w:t>
            </w:r>
          </w:p>
        </w:tc>
        <w:tc>
          <w:tcPr>
            <w:tcW w:w="886" w:type="dxa"/>
          </w:tcPr>
          <w:p w14:paraId="61E9D0DE" w14:textId="77777777" w:rsidR="00A200F2" w:rsidRPr="00FF20F1" w:rsidRDefault="00A200F2">
            <w:pPr>
              <w:pStyle w:val="PlantList"/>
              <w:jc w:val="center"/>
              <w:pPrChange w:id="4794" w:author="Daniel Stewart" w:date="2022-02-10T13:42:00Z">
                <w:pPr/>
              </w:pPrChange>
            </w:pPr>
            <w:r w:rsidRPr="00FF20F1">
              <w:t>X</w:t>
            </w:r>
          </w:p>
        </w:tc>
        <w:tc>
          <w:tcPr>
            <w:tcW w:w="886" w:type="dxa"/>
          </w:tcPr>
          <w:p w14:paraId="61FEC3FD" w14:textId="77777777" w:rsidR="00A200F2" w:rsidRPr="00FF20F1" w:rsidRDefault="00A200F2">
            <w:pPr>
              <w:pStyle w:val="PlantList"/>
              <w:jc w:val="center"/>
              <w:pPrChange w:id="4795" w:author="Daniel Stewart" w:date="2022-02-10T13:42:00Z">
                <w:pPr/>
              </w:pPrChange>
            </w:pPr>
          </w:p>
        </w:tc>
      </w:tr>
      <w:tr w:rsidR="00A200F2" w:rsidRPr="00FF20F1" w14:paraId="65BFED97" w14:textId="77777777" w:rsidTr="004D3373">
        <w:trPr>
          <w:trHeight w:hRule="exact" w:val="227"/>
        </w:trPr>
        <w:tc>
          <w:tcPr>
            <w:tcW w:w="3119" w:type="dxa"/>
            <w:shd w:val="clear" w:color="auto" w:fill="auto"/>
            <w:hideMark/>
          </w:tcPr>
          <w:p w14:paraId="0ED18CA4" w14:textId="77777777" w:rsidR="00A200F2" w:rsidRPr="00FF20F1" w:rsidRDefault="00A200F2">
            <w:pPr>
              <w:pStyle w:val="PlantList"/>
              <w:jc w:val="left"/>
              <w:rPr>
                <w:i/>
                <w:iCs/>
                <w:rPrChange w:id="4796" w:author="Daniel Stewart" w:date="2022-02-10T13:41:00Z">
                  <w:rPr>
                    <w:lang w:val="en-US"/>
                  </w:rPr>
                </w:rPrChange>
              </w:rPr>
              <w:pPrChange w:id="4797" w:author="Daniel Stewart" w:date="2022-02-10T13:43:00Z">
                <w:pPr>
                  <w:jc w:val="left"/>
                </w:pPr>
              </w:pPrChange>
            </w:pPr>
            <w:r w:rsidRPr="00FF20F1">
              <w:rPr>
                <w:i/>
                <w:iCs/>
                <w:rPrChange w:id="4798" w:author="Daniel Stewart" w:date="2022-02-10T13:41:00Z">
                  <w:rPr/>
                </w:rPrChange>
              </w:rPr>
              <w:t>Eleocharis </w:t>
            </w:r>
            <w:proofErr w:type="spellStart"/>
            <w:r w:rsidRPr="00FF20F1">
              <w:rPr>
                <w:i/>
                <w:iCs/>
                <w:rPrChange w:id="4799" w:author="Daniel Stewart" w:date="2022-02-10T13:41:00Z">
                  <w:rPr/>
                </w:rPrChange>
              </w:rPr>
              <w:t>obtusa</w:t>
            </w:r>
            <w:proofErr w:type="spellEnd"/>
            <w:r w:rsidRPr="00FF20F1">
              <w:rPr>
                <w:i/>
                <w:iCs/>
                <w:rPrChange w:id="4800" w:author="Daniel Stewart" w:date="2022-02-10T13:41:00Z">
                  <w:rPr/>
                </w:rPrChange>
              </w:rPr>
              <w:t> </w:t>
            </w:r>
          </w:p>
        </w:tc>
        <w:tc>
          <w:tcPr>
            <w:tcW w:w="2941" w:type="dxa"/>
            <w:shd w:val="clear" w:color="auto" w:fill="auto"/>
            <w:hideMark/>
          </w:tcPr>
          <w:p w14:paraId="180D363D" w14:textId="77777777" w:rsidR="00A200F2" w:rsidRPr="00FF20F1" w:rsidRDefault="00A200F2">
            <w:pPr>
              <w:pStyle w:val="PlantList"/>
              <w:pPrChange w:id="4801" w:author="Daniel Stewart" w:date="2022-02-10T13:41:00Z">
                <w:pPr>
                  <w:jc w:val="left"/>
                </w:pPr>
              </w:pPrChange>
            </w:pPr>
            <w:r w:rsidRPr="00FF20F1">
              <w:t>blunt spike-rush </w:t>
            </w:r>
          </w:p>
        </w:tc>
        <w:tc>
          <w:tcPr>
            <w:tcW w:w="886" w:type="dxa"/>
            <w:shd w:val="clear" w:color="auto" w:fill="auto"/>
            <w:hideMark/>
          </w:tcPr>
          <w:p w14:paraId="4DE680A6" w14:textId="77777777" w:rsidR="00A200F2" w:rsidRPr="00FF20F1" w:rsidRDefault="00A200F2">
            <w:pPr>
              <w:pStyle w:val="PlantList"/>
              <w:jc w:val="center"/>
              <w:pPrChange w:id="4802" w:author="Daniel Stewart" w:date="2022-02-10T13:42:00Z">
                <w:pPr/>
              </w:pPrChange>
            </w:pPr>
            <w:r w:rsidRPr="00FF20F1">
              <w:t>N</w:t>
            </w:r>
          </w:p>
        </w:tc>
        <w:tc>
          <w:tcPr>
            <w:tcW w:w="886" w:type="dxa"/>
          </w:tcPr>
          <w:p w14:paraId="1EE24CE1" w14:textId="77777777" w:rsidR="00A200F2" w:rsidRPr="00FF20F1" w:rsidRDefault="00A200F2">
            <w:pPr>
              <w:pStyle w:val="PlantList"/>
              <w:jc w:val="center"/>
              <w:pPrChange w:id="4803" w:author="Daniel Stewart" w:date="2022-02-10T13:42:00Z">
                <w:pPr/>
              </w:pPrChange>
            </w:pPr>
            <w:r w:rsidRPr="00FF20F1">
              <w:t>X</w:t>
            </w:r>
          </w:p>
        </w:tc>
        <w:tc>
          <w:tcPr>
            <w:tcW w:w="886" w:type="dxa"/>
          </w:tcPr>
          <w:p w14:paraId="6AAC0EC8" w14:textId="77777777" w:rsidR="00A200F2" w:rsidRPr="00FF20F1" w:rsidRDefault="00A200F2">
            <w:pPr>
              <w:pStyle w:val="PlantList"/>
              <w:jc w:val="center"/>
              <w:rPr>
                <w:rPrChange w:id="4804" w:author="Daniel Stewart" w:date="2022-02-10T13:41:00Z">
                  <w:rPr>
                    <w:color w:val="000000"/>
                    <w:lang w:val="en-US"/>
                  </w:rPr>
                </w:rPrChange>
              </w:rPr>
              <w:pPrChange w:id="4805" w:author="Daniel Stewart" w:date="2022-02-10T13:42:00Z">
                <w:pPr/>
              </w:pPrChange>
            </w:pPr>
            <w:r w:rsidRPr="00FF20F1">
              <w:t>X</w:t>
            </w:r>
          </w:p>
        </w:tc>
      </w:tr>
      <w:tr w:rsidR="00A200F2" w:rsidRPr="00FF20F1" w14:paraId="37F5F727" w14:textId="77777777" w:rsidTr="004D3373">
        <w:trPr>
          <w:trHeight w:hRule="exact" w:val="227"/>
        </w:trPr>
        <w:tc>
          <w:tcPr>
            <w:tcW w:w="3119" w:type="dxa"/>
            <w:shd w:val="clear" w:color="auto" w:fill="auto"/>
            <w:hideMark/>
          </w:tcPr>
          <w:p w14:paraId="0F0A9905" w14:textId="77777777" w:rsidR="00A200F2" w:rsidRPr="00FF20F1" w:rsidRDefault="00A200F2">
            <w:pPr>
              <w:pStyle w:val="PlantList"/>
              <w:jc w:val="left"/>
              <w:rPr>
                <w:i/>
                <w:iCs/>
                <w:rPrChange w:id="4806" w:author="Daniel Stewart" w:date="2022-02-10T13:41:00Z">
                  <w:rPr>
                    <w:lang w:val="en-US"/>
                  </w:rPr>
                </w:rPrChange>
              </w:rPr>
              <w:pPrChange w:id="4807" w:author="Daniel Stewart" w:date="2022-02-10T13:43:00Z">
                <w:pPr>
                  <w:jc w:val="left"/>
                </w:pPr>
              </w:pPrChange>
            </w:pPr>
            <w:r w:rsidRPr="00FF20F1">
              <w:rPr>
                <w:i/>
                <w:iCs/>
                <w:rPrChange w:id="4808" w:author="Daniel Stewart" w:date="2022-02-10T13:41:00Z">
                  <w:rPr/>
                </w:rPrChange>
              </w:rPr>
              <w:t>Eleocharis palustris </w:t>
            </w:r>
          </w:p>
        </w:tc>
        <w:tc>
          <w:tcPr>
            <w:tcW w:w="2941" w:type="dxa"/>
            <w:shd w:val="clear" w:color="auto" w:fill="auto"/>
            <w:hideMark/>
          </w:tcPr>
          <w:p w14:paraId="249CFC28" w14:textId="77777777" w:rsidR="00A200F2" w:rsidRPr="00FF20F1" w:rsidRDefault="00A200F2">
            <w:pPr>
              <w:pStyle w:val="PlantList"/>
              <w:pPrChange w:id="4809" w:author="Daniel Stewart" w:date="2022-02-10T13:41:00Z">
                <w:pPr>
                  <w:jc w:val="left"/>
                </w:pPr>
              </w:pPrChange>
            </w:pPr>
            <w:r w:rsidRPr="00FF20F1">
              <w:t>creeping spike-rush </w:t>
            </w:r>
          </w:p>
        </w:tc>
        <w:tc>
          <w:tcPr>
            <w:tcW w:w="886" w:type="dxa"/>
            <w:shd w:val="clear" w:color="auto" w:fill="auto"/>
            <w:hideMark/>
          </w:tcPr>
          <w:p w14:paraId="35824BDF" w14:textId="77777777" w:rsidR="00A200F2" w:rsidRPr="00FF20F1" w:rsidRDefault="00A200F2">
            <w:pPr>
              <w:pStyle w:val="PlantList"/>
              <w:jc w:val="center"/>
              <w:pPrChange w:id="4810" w:author="Daniel Stewart" w:date="2022-02-10T13:42:00Z">
                <w:pPr/>
              </w:pPrChange>
            </w:pPr>
            <w:r w:rsidRPr="00FF20F1">
              <w:t>N</w:t>
            </w:r>
          </w:p>
        </w:tc>
        <w:tc>
          <w:tcPr>
            <w:tcW w:w="886" w:type="dxa"/>
          </w:tcPr>
          <w:p w14:paraId="62A56C79" w14:textId="77777777" w:rsidR="00A200F2" w:rsidRPr="00FF20F1" w:rsidRDefault="00A200F2">
            <w:pPr>
              <w:pStyle w:val="PlantList"/>
              <w:jc w:val="center"/>
              <w:pPrChange w:id="4811" w:author="Daniel Stewart" w:date="2022-02-10T13:42:00Z">
                <w:pPr/>
              </w:pPrChange>
            </w:pPr>
            <w:r w:rsidRPr="00FF20F1">
              <w:t>X</w:t>
            </w:r>
          </w:p>
        </w:tc>
        <w:tc>
          <w:tcPr>
            <w:tcW w:w="886" w:type="dxa"/>
          </w:tcPr>
          <w:p w14:paraId="7F3F3C37" w14:textId="77777777" w:rsidR="00A200F2" w:rsidRPr="00FF20F1" w:rsidRDefault="00A200F2">
            <w:pPr>
              <w:pStyle w:val="PlantList"/>
              <w:jc w:val="center"/>
              <w:rPr>
                <w:rPrChange w:id="4812" w:author="Daniel Stewart" w:date="2022-02-10T13:41:00Z">
                  <w:rPr>
                    <w:color w:val="000000"/>
                    <w:lang w:val="en-US"/>
                  </w:rPr>
                </w:rPrChange>
              </w:rPr>
              <w:pPrChange w:id="4813" w:author="Daniel Stewart" w:date="2022-02-10T13:42:00Z">
                <w:pPr/>
              </w:pPrChange>
            </w:pPr>
            <w:r w:rsidRPr="00FF20F1">
              <w:t>X</w:t>
            </w:r>
          </w:p>
        </w:tc>
      </w:tr>
      <w:tr w:rsidR="00A200F2" w:rsidRPr="00FF20F1" w14:paraId="735AD282" w14:textId="77777777" w:rsidTr="004D3373">
        <w:trPr>
          <w:trHeight w:hRule="exact" w:val="227"/>
        </w:trPr>
        <w:tc>
          <w:tcPr>
            <w:tcW w:w="3119" w:type="dxa"/>
            <w:shd w:val="clear" w:color="auto" w:fill="auto"/>
            <w:hideMark/>
          </w:tcPr>
          <w:p w14:paraId="72175FAB" w14:textId="77777777" w:rsidR="00A200F2" w:rsidRPr="00FF20F1" w:rsidRDefault="00A200F2">
            <w:pPr>
              <w:pStyle w:val="PlantList"/>
              <w:jc w:val="left"/>
              <w:rPr>
                <w:i/>
                <w:iCs/>
                <w:rPrChange w:id="4814" w:author="Daniel Stewart" w:date="2022-02-10T13:41:00Z">
                  <w:rPr>
                    <w:lang w:val="en-US"/>
                  </w:rPr>
                </w:rPrChange>
              </w:rPr>
              <w:pPrChange w:id="4815" w:author="Daniel Stewart" w:date="2022-02-10T13:43:00Z">
                <w:pPr>
                  <w:jc w:val="left"/>
                </w:pPr>
              </w:pPrChange>
            </w:pPr>
            <w:r w:rsidRPr="00FF20F1">
              <w:rPr>
                <w:i/>
                <w:iCs/>
                <w:rPrChange w:id="4816" w:author="Daniel Stewart" w:date="2022-02-10T13:41:00Z">
                  <w:rPr/>
                </w:rPrChange>
              </w:rPr>
              <w:t>Eleocharis </w:t>
            </w:r>
            <w:proofErr w:type="spellStart"/>
            <w:r w:rsidRPr="00FF20F1">
              <w:rPr>
                <w:i/>
                <w:iCs/>
                <w:rPrChange w:id="4817" w:author="Daniel Stewart" w:date="2022-02-10T13:41:00Z">
                  <w:rPr/>
                </w:rPrChange>
              </w:rPr>
              <w:t>parvula</w:t>
            </w:r>
            <w:proofErr w:type="spellEnd"/>
            <w:r w:rsidRPr="00FF20F1">
              <w:rPr>
                <w:i/>
                <w:iCs/>
                <w:rPrChange w:id="4818" w:author="Daniel Stewart" w:date="2022-02-10T13:41:00Z">
                  <w:rPr/>
                </w:rPrChange>
              </w:rPr>
              <w:t> </w:t>
            </w:r>
          </w:p>
        </w:tc>
        <w:tc>
          <w:tcPr>
            <w:tcW w:w="2941" w:type="dxa"/>
            <w:shd w:val="clear" w:color="auto" w:fill="auto"/>
            <w:hideMark/>
          </w:tcPr>
          <w:p w14:paraId="05BE0E6C" w14:textId="77777777" w:rsidR="00A200F2" w:rsidRPr="00FF20F1" w:rsidRDefault="00A200F2">
            <w:pPr>
              <w:pStyle w:val="PlantList"/>
              <w:pPrChange w:id="4819" w:author="Daniel Stewart" w:date="2022-02-10T13:41:00Z">
                <w:pPr>
                  <w:jc w:val="left"/>
                </w:pPr>
              </w:pPrChange>
            </w:pPr>
            <w:r w:rsidRPr="00FF20F1">
              <w:t>small spike-rush </w:t>
            </w:r>
          </w:p>
        </w:tc>
        <w:tc>
          <w:tcPr>
            <w:tcW w:w="886" w:type="dxa"/>
            <w:shd w:val="clear" w:color="auto" w:fill="auto"/>
            <w:hideMark/>
          </w:tcPr>
          <w:p w14:paraId="673BFCE7" w14:textId="77777777" w:rsidR="00A200F2" w:rsidRPr="00FF20F1" w:rsidRDefault="00A200F2">
            <w:pPr>
              <w:pStyle w:val="PlantList"/>
              <w:jc w:val="center"/>
              <w:pPrChange w:id="4820" w:author="Daniel Stewart" w:date="2022-02-10T13:42:00Z">
                <w:pPr/>
              </w:pPrChange>
            </w:pPr>
            <w:r w:rsidRPr="00FF20F1">
              <w:t>N</w:t>
            </w:r>
          </w:p>
        </w:tc>
        <w:tc>
          <w:tcPr>
            <w:tcW w:w="886" w:type="dxa"/>
          </w:tcPr>
          <w:p w14:paraId="0362288D" w14:textId="77777777" w:rsidR="00A200F2" w:rsidRPr="00FF20F1" w:rsidRDefault="00A200F2">
            <w:pPr>
              <w:pStyle w:val="PlantList"/>
              <w:jc w:val="center"/>
              <w:pPrChange w:id="4821" w:author="Daniel Stewart" w:date="2022-02-10T13:42:00Z">
                <w:pPr/>
              </w:pPrChange>
            </w:pPr>
            <w:r w:rsidRPr="00FF20F1">
              <w:t>X</w:t>
            </w:r>
          </w:p>
        </w:tc>
        <w:tc>
          <w:tcPr>
            <w:tcW w:w="886" w:type="dxa"/>
          </w:tcPr>
          <w:p w14:paraId="67BA5BA6" w14:textId="77777777" w:rsidR="00A200F2" w:rsidRPr="00FF20F1" w:rsidRDefault="00A200F2">
            <w:pPr>
              <w:pStyle w:val="PlantList"/>
              <w:jc w:val="center"/>
              <w:rPr>
                <w:rPrChange w:id="4822" w:author="Daniel Stewart" w:date="2022-02-10T13:41:00Z">
                  <w:rPr>
                    <w:color w:val="000000"/>
                    <w:lang w:val="en-US"/>
                  </w:rPr>
                </w:rPrChange>
              </w:rPr>
              <w:pPrChange w:id="4823" w:author="Daniel Stewart" w:date="2022-02-10T13:42:00Z">
                <w:pPr/>
              </w:pPrChange>
            </w:pPr>
            <w:r w:rsidRPr="00FF20F1">
              <w:t>X</w:t>
            </w:r>
          </w:p>
        </w:tc>
      </w:tr>
      <w:tr w:rsidR="00A200F2" w:rsidRPr="00FF20F1" w14:paraId="5266B7BD" w14:textId="77777777" w:rsidTr="004D3373">
        <w:trPr>
          <w:trHeight w:hRule="exact" w:val="227"/>
        </w:trPr>
        <w:tc>
          <w:tcPr>
            <w:tcW w:w="3119" w:type="dxa"/>
            <w:shd w:val="clear" w:color="auto" w:fill="auto"/>
            <w:hideMark/>
          </w:tcPr>
          <w:p w14:paraId="7E4AB1F2" w14:textId="77777777" w:rsidR="00A200F2" w:rsidRPr="00FF20F1" w:rsidRDefault="00A200F2">
            <w:pPr>
              <w:pStyle w:val="PlantList"/>
              <w:jc w:val="left"/>
              <w:rPr>
                <w:i/>
                <w:iCs/>
                <w:rPrChange w:id="4824" w:author="Daniel Stewart" w:date="2022-02-10T13:41:00Z">
                  <w:rPr>
                    <w:lang w:val="en-US"/>
                  </w:rPr>
                </w:rPrChange>
              </w:rPr>
              <w:pPrChange w:id="4825" w:author="Daniel Stewart" w:date="2022-02-10T13:43:00Z">
                <w:pPr>
                  <w:jc w:val="left"/>
                </w:pPr>
              </w:pPrChange>
            </w:pPr>
            <w:r w:rsidRPr="00FF20F1">
              <w:rPr>
                <w:i/>
                <w:iCs/>
                <w:rPrChange w:id="4826" w:author="Daniel Stewart" w:date="2022-02-10T13:41:00Z">
                  <w:rPr/>
                </w:rPrChange>
              </w:rPr>
              <w:t>Elodea canadensis </w:t>
            </w:r>
          </w:p>
        </w:tc>
        <w:tc>
          <w:tcPr>
            <w:tcW w:w="2941" w:type="dxa"/>
            <w:shd w:val="clear" w:color="auto" w:fill="auto"/>
            <w:hideMark/>
          </w:tcPr>
          <w:p w14:paraId="12998056" w14:textId="77777777" w:rsidR="00A200F2" w:rsidRPr="00FF20F1" w:rsidRDefault="00A200F2">
            <w:pPr>
              <w:pStyle w:val="PlantList"/>
              <w:pPrChange w:id="4827" w:author="Daniel Stewart" w:date="2022-02-10T13:41:00Z">
                <w:pPr>
                  <w:jc w:val="left"/>
                </w:pPr>
              </w:pPrChange>
            </w:pPr>
            <w:r w:rsidRPr="00FF20F1">
              <w:t>Canadian waterweed </w:t>
            </w:r>
          </w:p>
        </w:tc>
        <w:tc>
          <w:tcPr>
            <w:tcW w:w="886" w:type="dxa"/>
            <w:shd w:val="clear" w:color="auto" w:fill="auto"/>
            <w:hideMark/>
          </w:tcPr>
          <w:p w14:paraId="25DD1A9E" w14:textId="77777777" w:rsidR="00A200F2" w:rsidRPr="00FF20F1" w:rsidRDefault="00A200F2">
            <w:pPr>
              <w:pStyle w:val="PlantList"/>
              <w:jc w:val="center"/>
              <w:pPrChange w:id="4828" w:author="Daniel Stewart" w:date="2022-02-10T13:42:00Z">
                <w:pPr/>
              </w:pPrChange>
            </w:pPr>
            <w:r w:rsidRPr="00FF20F1">
              <w:t>N</w:t>
            </w:r>
          </w:p>
        </w:tc>
        <w:tc>
          <w:tcPr>
            <w:tcW w:w="886" w:type="dxa"/>
          </w:tcPr>
          <w:p w14:paraId="2E52DBCB" w14:textId="77777777" w:rsidR="00A200F2" w:rsidRPr="00FF20F1" w:rsidRDefault="00A200F2">
            <w:pPr>
              <w:pStyle w:val="PlantList"/>
              <w:jc w:val="center"/>
              <w:pPrChange w:id="4829" w:author="Daniel Stewart" w:date="2022-02-10T13:42:00Z">
                <w:pPr/>
              </w:pPrChange>
            </w:pPr>
            <w:r w:rsidRPr="00FF20F1">
              <w:t>X</w:t>
            </w:r>
          </w:p>
        </w:tc>
        <w:tc>
          <w:tcPr>
            <w:tcW w:w="886" w:type="dxa"/>
          </w:tcPr>
          <w:p w14:paraId="3BC6BDA8" w14:textId="77777777" w:rsidR="00A200F2" w:rsidRPr="00FF20F1" w:rsidRDefault="00A200F2">
            <w:pPr>
              <w:pStyle w:val="PlantList"/>
              <w:jc w:val="center"/>
              <w:rPr>
                <w:rPrChange w:id="4830" w:author="Daniel Stewart" w:date="2022-02-10T13:41:00Z">
                  <w:rPr>
                    <w:color w:val="000000"/>
                    <w:lang w:val="en-US"/>
                  </w:rPr>
                </w:rPrChange>
              </w:rPr>
              <w:pPrChange w:id="4831" w:author="Daniel Stewart" w:date="2022-02-10T13:42:00Z">
                <w:pPr/>
              </w:pPrChange>
            </w:pPr>
            <w:r w:rsidRPr="00FF20F1">
              <w:t>X</w:t>
            </w:r>
          </w:p>
        </w:tc>
      </w:tr>
      <w:tr w:rsidR="00FF20F1" w:rsidRPr="00FF20F1" w:rsidDel="00AC3C8C" w14:paraId="36C43762" w14:textId="77777777" w:rsidTr="004D3373">
        <w:trPr>
          <w:trHeight w:hRule="exact" w:val="227"/>
          <w:del w:id="4832" w:author="Daniel Stewart" w:date="2022-02-09T16:11:00Z"/>
        </w:trPr>
        <w:tc>
          <w:tcPr>
            <w:tcW w:w="3119" w:type="dxa"/>
            <w:shd w:val="clear" w:color="auto" w:fill="auto"/>
            <w:hideMark/>
          </w:tcPr>
          <w:p w14:paraId="49A3A21B" w14:textId="64A8EF38" w:rsidR="00A200F2" w:rsidRPr="00FF20F1" w:rsidDel="00AC3C8C" w:rsidRDefault="00A200F2">
            <w:pPr>
              <w:pStyle w:val="PlantList"/>
              <w:jc w:val="left"/>
              <w:rPr>
                <w:del w:id="4833" w:author="Daniel Stewart" w:date="2022-02-09T16:11:00Z"/>
                <w:i/>
                <w:iCs/>
                <w:rPrChange w:id="4834" w:author="Daniel Stewart" w:date="2022-02-10T13:41:00Z">
                  <w:rPr>
                    <w:del w:id="4835" w:author="Daniel Stewart" w:date="2022-02-09T16:11:00Z"/>
                    <w:lang w:val="en-US"/>
                  </w:rPr>
                </w:rPrChange>
              </w:rPr>
              <w:pPrChange w:id="4836" w:author="Daniel Stewart" w:date="2022-02-10T13:43:00Z">
                <w:pPr/>
              </w:pPrChange>
            </w:pPr>
            <w:del w:id="4837" w:author="Daniel Stewart" w:date="2022-02-09T16:11:00Z">
              <w:r w:rsidRPr="00FF20F1" w:rsidDel="00AC3C8C">
                <w:rPr>
                  <w:i/>
                  <w:iCs/>
                  <w:rPrChange w:id="4838" w:author="Daniel Stewart" w:date="2022-02-10T13:41:00Z">
                    <w:rPr>
                      <w:lang w:val="en-US"/>
                    </w:rPr>
                  </w:rPrChange>
                </w:rPr>
                <w:delText>Elymus repens </w:delText>
              </w:r>
            </w:del>
          </w:p>
        </w:tc>
        <w:tc>
          <w:tcPr>
            <w:tcW w:w="2941" w:type="dxa"/>
            <w:shd w:val="clear" w:color="auto" w:fill="auto"/>
            <w:hideMark/>
          </w:tcPr>
          <w:p w14:paraId="258EB47C" w14:textId="2F297ACD" w:rsidR="00A200F2" w:rsidRPr="00FF20F1" w:rsidDel="00AC3C8C" w:rsidRDefault="00A200F2">
            <w:pPr>
              <w:pStyle w:val="PlantList"/>
              <w:jc w:val="left"/>
              <w:rPr>
                <w:del w:id="4839" w:author="Daniel Stewart" w:date="2022-02-09T16:11:00Z"/>
              </w:rPr>
              <w:pPrChange w:id="4840" w:author="Daniel Stewart" w:date="2022-02-10T13:43:00Z">
                <w:pPr/>
              </w:pPrChange>
            </w:pPr>
            <w:del w:id="4841" w:author="Daniel Stewart" w:date="2022-02-09T16:11:00Z">
              <w:r w:rsidRPr="00FF20F1" w:rsidDel="00AC3C8C">
                <w:delText>quackgrass </w:delText>
              </w:r>
            </w:del>
          </w:p>
        </w:tc>
        <w:tc>
          <w:tcPr>
            <w:tcW w:w="886" w:type="dxa"/>
            <w:shd w:val="clear" w:color="auto" w:fill="auto"/>
            <w:hideMark/>
          </w:tcPr>
          <w:p w14:paraId="6EAEC83E" w14:textId="1E330320" w:rsidR="00A200F2" w:rsidRPr="00FF20F1" w:rsidDel="00AC3C8C" w:rsidRDefault="00A200F2">
            <w:pPr>
              <w:pStyle w:val="PlantList"/>
              <w:jc w:val="left"/>
              <w:rPr>
                <w:del w:id="4842" w:author="Daniel Stewart" w:date="2022-02-09T16:11:00Z"/>
              </w:rPr>
              <w:pPrChange w:id="4843" w:author="Daniel Stewart" w:date="2022-02-10T13:43:00Z">
                <w:pPr/>
              </w:pPrChange>
            </w:pPr>
            <w:del w:id="4844" w:author="Daniel Stewart" w:date="2022-02-09T16:11:00Z">
              <w:r w:rsidRPr="00FF20F1" w:rsidDel="00AC3C8C">
                <w:delText>E</w:delText>
              </w:r>
            </w:del>
          </w:p>
        </w:tc>
        <w:tc>
          <w:tcPr>
            <w:tcW w:w="886" w:type="dxa"/>
          </w:tcPr>
          <w:p w14:paraId="4244F280" w14:textId="260BA204" w:rsidR="00A200F2" w:rsidRPr="00FF20F1" w:rsidDel="00AC3C8C" w:rsidRDefault="00A200F2">
            <w:pPr>
              <w:pStyle w:val="PlantList"/>
              <w:jc w:val="left"/>
              <w:rPr>
                <w:del w:id="4845" w:author="Daniel Stewart" w:date="2022-02-09T16:11:00Z"/>
              </w:rPr>
              <w:pPrChange w:id="4846" w:author="Daniel Stewart" w:date="2022-02-10T13:43:00Z">
                <w:pPr/>
              </w:pPrChange>
            </w:pPr>
          </w:p>
        </w:tc>
        <w:tc>
          <w:tcPr>
            <w:tcW w:w="886" w:type="dxa"/>
          </w:tcPr>
          <w:p w14:paraId="6A17FBA1" w14:textId="3FE05DE7" w:rsidR="00A200F2" w:rsidRPr="00FF20F1" w:rsidDel="00AC3C8C" w:rsidRDefault="00A200F2">
            <w:pPr>
              <w:pStyle w:val="PlantList"/>
              <w:jc w:val="left"/>
              <w:rPr>
                <w:del w:id="4847" w:author="Daniel Stewart" w:date="2022-02-09T16:11:00Z"/>
                <w:rPrChange w:id="4848" w:author="Daniel Stewart" w:date="2022-02-10T13:41:00Z">
                  <w:rPr>
                    <w:del w:id="4849" w:author="Daniel Stewart" w:date="2022-02-09T16:11:00Z"/>
                    <w:color w:val="000000"/>
                    <w:lang w:val="en-US"/>
                  </w:rPr>
                </w:rPrChange>
              </w:rPr>
              <w:pPrChange w:id="4850" w:author="Daniel Stewart" w:date="2022-02-10T13:43:00Z">
                <w:pPr/>
              </w:pPrChange>
            </w:pPr>
            <w:del w:id="4851" w:author="Daniel Stewart" w:date="2022-02-09T16:11:00Z">
              <w:r w:rsidRPr="00FF20F1" w:rsidDel="00AC3C8C">
                <w:delText>X</w:delText>
              </w:r>
            </w:del>
          </w:p>
        </w:tc>
      </w:tr>
      <w:tr w:rsidR="00A200F2" w:rsidRPr="00FF20F1" w14:paraId="67C7AA01" w14:textId="77777777" w:rsidTr="004D3373">
        <w:trPr>
          <w:trHeight w:hRule="exact" w:val="227"/>
        </w:trPr>
        <w:tc>
          <w:tcPr>
            <w:tcW w:w="3119" w:type="dxa"/>
            <w:shd w:val="clear" w:color="auto" w:fill="auto"/>
            <w:hideMark/>
          </w:tcPr>
          <w:p w14:paraId="3C9058A0" w14:textId="77777777" w:rsidR="00A200F2" w:rsidRPr="00FF20F1" w:rsidRDefault="00A200F2">
            <w:pPr>
              <w:pStyle w:val="PlantList"/>
              <w:jc w:val="left"/>
              <w:rPr>
                <w:i/>
                <w:iCs/>
                <w:rPrChange w:id="4852" w:author="Daniel Stewart" w:date="2022-02-10T13:41:00Z">
                  <w:rPr>
                    <w:lang w:val="en-US"/>
                  </w:rPr>
                </w:rPrChange>
              </w:rPr>
              <w:pPrChange w:id="4853" w:author="Daniel Stewart" w:date="2022-02-10T13:43:00Z">
                <w:pPr>
                  <w:jc w:val="left"/>
                </w:pPr>
              </w:pPrChange>
            </w:pPr>
            <w:r w:rsidRPr="00FF20F1">
              <w:rPr>
                <w:i/>
                <w:iCs/>
                <w:rPrChange w:id="4854" w:author="Daniel Stewart" w:date="2022-02-10T13:41:00Z">
                  <w:rPr/>
                </w:rPrChange>
              </w:rPr>
              <w:t>Epilobium </w:t>
            </w:r>
            <w:proofErr w:type="spellStart"/>
            <w:r w:rsidRPr="00FF20F1">
              <w:rPr>
                <w:i/>
                <w:iCs/>
                <w:rPrChange w:id="4855" w:author="Daniel Stewart" w:date="2022-02-10T13:41:00Z">
                  <w:rPr/>
                </w:rPrChange>
              </w:rPr>
              <w:t>cilatum</w:t>
            </w:r>
            <w:proofErr w:type="spellEnd"/>
            <w:r w:rsidRPr="00FF20F1">
              <w:rPr>
                <w:i/>
                <w:iCs/>
                <w:rPrChange w:id="4856" w:author="Daniel Stewart" w:date="2022-02-10T13:41:00Z">
                  <w:rPr/>
                </w:rPrChange>
              </w:rPr>
              <w:t> </w:t>
            </w:r>
          </w:p>
        </w:tc>
        <w:tc>
          <w:tcPr>
            <w:tcW w:w="2941" w:type="dxa"/>
            <w:shd w:val="clear" w:color="auto" w:fill="auto"/>
            <w:hideMark/>
          </w:tcPr>
          <w:p w14:paraId="08A4C872" w14:textId="77777777" w:rsidR="00A200F2" w:rsidRPr="00FF20F1" w:rsidRDefault="00A200F2">
            <w:pPr>
              <w:pStyle w:val="PlantList"/>
              <w:pPrChange w:id="4857" w:author="Daniel Stewart" w:date="2022-02-10T13:41:00Z">
                <w:pPr>
                  <w:jc w:val="left"/>
                </w:pPr>
              </w:pPrChange>
            </w:pPr>
            <w:r w:rsidRPr="00FF20F1">
              <w:t>purple willowherb </w:t>
            </w:r>
          </w:p>
        </w:tc>
        <w:tc>
          <w:tcPr>
            <w:tcW w:w="886" w:type="dxa"/>
            <w:shd w:val="clear" w:color="auto" w:fill="auto"/>
            <w:hideMark/>
          </w:tcPr>
          <w:p w14:paraId="34AA7A7B" w14:textId="77777777" w:rsidR="00A200F2" w:rsidRPr="00FF20F1" w:rsidRDefault="00A200F2">
            <w:pPr>
              <w:pStyle w:val="PlantList"/>
              <w:jc w:val="center"/>
              <w:pPrChange w:id="4858" w:author="Daniel Stewart" w:date="2022-02-10T13:42:00Z">
                <w:pPr/>
              </w:pPrChange>
            </w:pPr>
            <w:r w:rsidRPr="00FF20F1">
              <w:t>N</w:t>
            </w:r>
          </w:p>
        </w:tc>
        <w:tc>
          <w:tcPr>
            <w:tcW w:w="886" w:type="dxa"/>
          </w:tcPr>
          <w:p w14:paraId="0B299BF3" w14:textId="77777777" w:rsidR="00A200F2" w:rsidRPr="00FF20F1" w:rsidRDefault="00A200F2">
            <w:pPr>
              <w:pStyle w:val="PlantList"/>
              <w:jc w:val="center"/>
              <w:pPrChange w:id="4859" w:author="Daniel Stewart" w:date="2022-02-10T13:42:00Z">
                <w:pPr/>
              </w:pPrChange>
            </w:pPr>
            <w:r w:rsidRPr="00FF20F1">
              <w:t>X</w:t>
            </w:r>
          </w:p>
        </w:tc>
        <w:tc>
          <w:tcPr>
            <w:tcW w:w="886" w:type="dxa"/>
          </w:tcPr>
          <w:p w14:paraId="565075E5" w14:textId="77777777" w:rsidR="00A200F2" w:rsidRPr="00FF20F1" w:rsidRDefault="00A200F2">
            <w:pPr>
              <w:pStyle w:val="PlantList"/>
              <w:jc w:val="center"/>
              <w:rPr>
                <w:rPrChange w:id="4860" w:author="Daniel Stewart" w:date="2022-02-10T13:41:00Z">
                  <w:rPr>
                    <w:color w:val="000000"/>
                    <w:lang w:val="en-US"/>
                  </w:rPr>
                </w:rPrChange>
              </w:rPr>
              <w:pPrChange w:id="4861" w:author="Daniel Stewart" w:date="2022-02-10T13:42:00Z">
                <w:pPr/>
              </w:pPrChange>
            </w:pPr>
            <w:r w:rsidRPr="00FF20F1">
              <w:t>X</w:t>
            </w:r>
          </w:p>
        </w:tc>
      </w:tr>
      <w:tr w:rsidR="00A200F2" w:rsidRPr="00FF20F1" w14:paraId="55A9B143" w14:textId="77777777" w:rsidTr="004D3373">
        <w:trPr>
          <w:trHeight w:hRule="exact" w:val="227"/>
        </w:trPr>
        <w:tc>
          <w:tcPr>
            <w:tcW w:w="3119" w:type="dxa"/>
            <w:shd w:val="clear" w:color="auto" w:fill="auto"/>
            <w:hideMark/>
          </w:tcPr>
          <w:p w14:paraId="71D1E411" w14:textId="77777777" w:rsidR="00A200F2" w:rsidRPr="00FF20F1" w:rsidRDefault="00A200F2">
            <w:pPr>
              <w:pStyle w:val="PlantList"/>
              <w:jc w:val="left"/>
              <w:rPr>
                <w:i/>
                <w:iCs/>
                <w:rPrChange w:id="4862" w:author="Daniel Stewart" w:date="2022-02-10T13:41:00Z">
                  <w:rPr>
                    <w:lang w:val="en-US"/>
                  </w:rPr>
                </w:rPrChange>
              </w:rPr>
              <w:pPrChange w:id="4863" w:author="Daniel Stewart" w:date="2022-02-10T13:43:00Z">
                <w:pPr>
                  <w:jc w:val="left"/>
                </w:pPr>
              </w:pPrChange>
            </w:pPr>
            <w:r w:rsidRPr="00FF20F1">
              <w:rPr>
                <w:i/>
                <w:iCs/>
                <w:rPrChange w:id="4864" w:author="Daniel Stewart" w:date="2022-02-10T13:41:00Z">
                  <w:rPr/>
                </w:rPrChange>
              </w:rPr>
              <w:t>Equisetum </w:t>
            </w:r>
            <w:proofErr w:type="spellStart"/>
            <w:r w:rsidRPr="00FF20F1">
              <w:rPr>
                <w:i/>
                <w:iCs/>
                <w:rPrChange w:id="4865" w:author="Daniel Stewart" w:date="2022-02-10T13:41:00Z">
                  <w:rPr/>
                </w:rPrChange>
              </w:rPr>
              <w:t>arvense</w:t>
            </w:r>
            <w:proofErr w:type="spellEnd"/>
            <w:r w:rsidRPr="00FF20F1">
              <w:rPr>
                <w:i/>
                <w:iCs/>
                <w:rPrChange w:id="4866" w:author="Daniel Stewart" w:date="2022-02-10T13:41:00Z">
                  <w:rPr/>
                </w:rPrChange>
              </w:rPr>
              <w:t> </w:t>
            </w:r>
          </w:p>
        </w:tc>
        <w:tc>
          <w:tcPr>
            <w:tcW w:w="2941" w:type="dxa"/>
            <w:shd w:val="clear" w:color="auto" w:fill="auto"/>
            <w:hideMark/>
          </w:tcPr>
          <w:p w14:paraId="1C275C1C" w14:textId="77777777" w:rsidR="00A200F2" w:rsidRPr="00FF20F1" w:rsidRDefault="00A200F2">
            <w:pPr>
              <w:pStyle w:val="PlantList"/>
              <w:pPrChange w:id="4867" w:author="Daniel Stewart" w:date="2022-02-10T13:41:00Z">
                <w:pPr>
                  <w:jc w:val="left"/>
                </w:pPr>
              </w:pPrChange>
            </w:pPr>
            <w:r w:rsidRPr="00FF20F1">
              <w:t>common horsetail </w:t>
            </w:r>
          </w:p>
        </w:tc>
        <w:tc>
          <w:tcPr>
            <w:tcW w:w="886" w:type="dxa"/>
            <w:shd w:val="clear" w:color="auto" w:fill="auto"/>
            <w:hideMark/>
          </w:tcPr>
          <w:p w14:paraId="2D05626F" w14:textId="77777777" w:rsidR="00A200F2" w:rsidRPr="00FF20F1" w:rsidRDefault="00A200F2">
            <w:pPr>
              <w:pStyle w:val="PlantList"/>
              <w:jc w:val="center"/>
              <w:pPrChange w:id="4868" w:author="Daniel Stewart" w:date="2022-02-10T13:42:00Z">
                <w:pPr/>
              </w:pPrChange>
            </w:pPr>
            <w:r w:rsidRPr="00FF20F1">
              <w:t>N</w:t>
            </w:r>
          </w:p>
        </w:tc>
        <w:tc>
          <w:tcPr>
            <w:tcW w:w="886" w:type="dxa"/>
          </w:tcPr>
          <w:p w14:paraId="429E0202" w14:textId="77777777" w:rsidR="00A200F2" w:rsidRPr="00FF20F1" w:rsidRDefault="00A200F2">
            <w:pPr>
              <w:pStyle w:val="PlantList"/>
              <w:jc w:val="center"/>
              <w:pPrChange w:id="4869" w:author="Daniel Stewart" w:date="2022-02-10T13:42:00Z">
                <w:pPr/>
              </w:pPrChange>
            </w:pPr>
            <w:r w:rsidRPr="00FF20F1">
              <w:t>X</w:t>
            </w:r>
          </w:p>
        </w:tc>
        <w:tc>
          <w:tcPr>
            <w:tcW w:w="886" w:type="dxa"/>
          </w:tcPr>
          <w:p w14:paraId="57909FB5" w14:textId="77777777" w:rsidR="00A200F2" w:rsidRPr="00FF20F1" w:rsidRDefault="00A200F2">
            <w:pPr>
              <w:pStyle w:val="PlantList"/>
              <w:jc w:val="center"/>
              <w:rPr>
                <w:ins w:id="4870" w:author="Daniel Stewart" w:date="2022-02-09T13:54:00Z"/>
              </w:rPr>
              <w:pPrChange w:id="4871" w:author="Daniel Stewart" w:date="2022-02-10T13:42:00Z">
                <w:pPr/>
              </w:pPrChange>
            </w:pPr>
            <w:r w:rsidRPr="00FF20F1">
              <w:t>X</w:t>
            </w:r>
          </w:p>
          <w:p w14:paraId="42BFDDB8" w14:textId="338D8769" w:rsidR="004F71F1" w:rsidRPr="00FF20F1" w:rsidRDefault="004F71F1">
            <w:pPr>
              <w:pStyle w:val="PlantList"/>
              <w:jc w:val="center"/>
              <w:rPr>
                <w:rPrChange w:id="4872" w:author="Daniel Stewart" w:date="2022-02-10T13:41:00Z">
                  <w:rPr>
                    <w:color w:val="000000"/>
                    <w:lang w:val="en-US"/>
                  </w:rPr>
                </w:rPrChange>
              </w:rPr>
              <w:pPrChange w:id="4873" w:author="Daniel Stewart" w:date="2022-02-10T13:42:00Z">
                <w:pPr/>
              </w:pPrChange>
            </w:pPr>
          </w:p>
        </w:tc>
      </w:tr>
      <w:tr w:rsidR="00FF20F1" w:rsidRPr="00FF20F1" w:rsidDel="00AC3C8C" w14:paraId="3ABEB024" w14:textId="77777777" w:rsidTr="00AC3C8C">
        <w:trPr>
          <w:trHeight w:hRule="exact" w:val="227"/>
          <w:del w:id="4874" w:author="Daniel Stewart" w:date="2022-02-09T16:11:00Z"/>
        </w:trPr>
        <w:tc>
          <w:tcPr>
            <w:tcW w:w="3119" w:type="dxa"/>
            <w:shd w:val="clear" w:color="auto" w:fill="auto"/>
          </w:tcPr>
          <w:p w14:paraId="6A0233E0" w14:textId="016350C3" w:rsidR="00A200F2" w:rsidRPr="00FF20F1" w:rsidDel="00AC3C8C" w:rsidRDefault="00A200F2">
            <w:pPr>
              <w:pStyle w:val="PlantList"/>
              <w:jc w:val="left"/>
              <w:rPr>
                <w:del w:id="4875" w:author="Daniel Stewart" w:date="2022-02-09T16:11:00Z"/>
                <w:i/>
                <w:iCs/>
                <w:rPrChange w:id="4876" w:author="Daniel Stewart" w:date="2022-02-10T13:41:00Z">
                  <w:rPr>
                    <w:del w:id="4877" w:author="Daniel Stewart" w:date="2022-02-09T16:11:00Z"/>
                    <w:i/>
                    <w:iCs/>
                    <w:color w:val="000000"/>
                    <w:lang w:val="en-US"/>
                  </w:rPr>
                </w:rPrChange>
              </w:rPr>
              <w:pPrChange w:id="4878" w:author="Daniel Stewart" w:date="2022-02-10T13:43:00Z">
                <w:pPr/>
              </w:pPrChange>
            </w:pPr>
            <w:del w:id="4879" w:author="Daniel Stewart" w:date="2022-02-09T16:11:00Z">
              <w:r w:rsidRPr="00FF20F1" w:rsidDel="00AC3C8C">
                <w:rPr>
                  <w:i/>
                  <w:iCs/>
                  <w:rPrChange w:id="4880" w:author="Daniel Stewart" w:date="2022-02-10T13:41:00Z">
                    <w:rPr>
                      <w:lang w:val="en-US"/>
                    </w:rPr>
                  </w:rPrChange>
                </w:rPr>
                <w:delText>Species </w:delText>
              </w:r>
            </w:del>
          </w:p>
        </w:tc>
        <w:tc>
          <w:tcPr>
            <w:tcW w:w="2941" w:type="dxa"/>
            <w:shd w:val="clear" w:color="auto" w:fill="auto"/>
          </w:tcPr>
          <w:p w14:paraId="718CFEB9" w14:textId="6F25CA50" w:rsidR="00A200F2" w:rsidRPr="00FF20F1" w:rsidDel="00AC3C8C" w:rsidRDefault="00A200F2">
            <w:pPr>
              <w:pStyle w:val="PlantList"/>
              <w:jc w:val="left"/>
              <w:rPr>
                <w:del w:id="4881" w:author="Daniel Stewart" w:date="2022-02-09T16:11:00Z"/>
                <w:rPrChange w:id="4882" w:author="Daniel Stewart" w:date="2022-02-10T13:41:00Z">
                  <w:rPr>
                    <w:del w:id="4883" w:author="Daniel Stewart" w:date="2022-02-09T16:11:00Z"/>
                    <w:color w:val="000000"/>
                    <w:lang w:val="en-US"/>
                  </w:rPr>
                </w:rPrChange>
              </w:rPr>
              <w:pPrChange w:id="4884" w:author="Daniel Stewart" w:date="2022-02-10T13:43:00Z">
                <w:pPr/>
              </w:pPrChange>
            </w:pPr>
            <w:del w:id="4885" w:author="Daniel Stewart" w:date="2022-02-09T16:11:00Z">
              <w:r w:rsidRPr="00FF20F1" w:rsidDel="00AC3C8C">
                <w:delText>Common Name </w:delText>
              </w:r>
            </w:del>
          </w:p>
        </w:tc>
        <w:tc>
          <w:tcPr>
            <w:tcW w:w="886" w:type="dxa"/>
            <w:shd w:val="clear" w:color="auto" w:fill="auto"/>
          </w:tcPr>
          <w:p w14:paraId="4915040E" w14:textId="07B7BA5A" w:rsidR="00A200F2" w:rsidRPr="00FF20F1" w:rsidDel="00AC3C8C" w:rsidRDefault="00A200F2">
            <w:pPr>
              <w:pStyle w:val="PlantList"/>
              <w:jc w:val="left"/>
              <w:rPr>
                <w:del w:id="4886" w:author="Daniel Stewart" w:date="2022-02-09T16:11:00Z"/>
                <w:rPrChange w:id="4887" w:author="Daniel Stewart" w:date="2022-02-10T13:41:00Z">
                  <w:rPr>
                    <w:del w:id="4888" w:author="Daniel Stewart" w:date="2022-02-09T16:11:00Z"/>
                    <w:color w:val="000000"/>
                    <w:lang w:val="en-US"/>
                  </w:rPr>
                </w:rPrChange>
              </w:rPr>
              <w:pPrChange w:id="4889" w:author="Daniel Stewart" w:date="2022-02-10T13:43:00Z">
                <w:pPr/>
              </w:pPrChange>
            </w:pPr>
            <w:del w:id="4890" w:author="Daniel Stewart" w:date="2022-02-09T16:11:00Z">
              <w:r w:rsidRPr="00FF20F1" w:rsidDel="00AC3C8C">
                <w:delText>Origin</w:delText>
              </w:r>
            </w:del>
          </w:p>
        </w:tc>
        <w:tc>
          <w:tcPr>
            <w:tcW w:w="886" w:type="dxa"/>
          </w:tcPr>
          <w:p w14:paraId="464968DF" w14:textId="4E419B10" w:rsidR="00A200F2" w:rsidRPr="00FF20F1" w:rsidDel="00AC3C8C" w:rsidRDefault="00A200F2">
            <w:pPr>
              <w:pStyle w:val="PlantList"/>
              <w:jc w:val="left"/>
              <w:rPr>
                <w:del w:id="4891" w:author="Daniel Stewart" w:date="2022-02-09T16:11:00Z"/>
                <w:rPrChange w:id="4892" w:author="Daniel Stewart" w:date="2022-02-10T13:41:00Z">
                  <w:rPr>
                    <w:del w:id="4893" w:author="Daniel Stewart" w:date="2022-02-09T16:11:00Z"/>
                    <w:color w:val="000000"/>
                    <w:lang w:val="en-US"/>
                  </w:rPr>
                </w:rPrChange>
              </w:rPr>
              <w:pPrChange w:id="4894" w:author="Daniel Stewart" w:date="2022-02-10T13:43:00Z">
                <w:pPr/>
              </w:pPrChange>
            </w:pPr>
            <w:del w:id="4895" w:author="Daniel Stewart" w:date="2022-02-09T16:11:00Z">
              <w:r w:rsidRPr="00FF20F1" w:rsidDel="00AC3C8C">
                <w:delText>2015</w:delText>
              </w:r>
            </w:del>
          </w:p>
        </w:tc>
        <w:tc>
          <w:tcPr>
            <w:tcW w:w="886" w:type="dxa"/>
          </w:tcPr>
          <w:p w14:paraId="09492069" w14:textId="3B76B1C2" w:rsidR="00A200F2" w:rsidRPr="00FF20F1" w:rsidDel="00AC3C8C" w:rsidRDefault="00A200F2">
            <w:pPr>
              <w:pStyle w:val="PlantList"/>
              <w:jc w:val="left"/>
              <w:rPr>
                <w:del w:id="4896" w:author="Daniel Stewart" w:date="2022-02-09T16:11:00Z"/>
              </w:rPr>
              <w:pPrChange w:id="4897" w:author="Daniel Stewart" w:date="2022-02-10T13:43:00Z">
                <w:pPr/>
              </w:pPrChange>
            </w:pPr>
            <w:del w:id="4898" w:author="Daniel Stewart" w:date="2022-02-09T16:11:00Z">
              <w:r w:rsidRPr="00FF20F1" w:rsidDel="00AC3C8C">
                <w:delText>2021</w:delText>
              </w:r>
            </w:del>
          </w:p>
        </w:tc>
      </w:tr>
      <w:tr w:rsidR="00A200F2" w:rsidRPr="00FF20F1" w14:paraId="05E0CE3A" w14:textId="77777777" w:rsidTr="00AC3C8C">
        <w:tblPrEx>
          <w:tblW w:w="8718" w:type="dxa"/>
          <w:tblCellMar>
            <w:left w:w="0" w:type="dxa"/>
            <w:right w:w="0" w:type="dxa"/>
          </w:tblCellMar>
          <w:tblPrExChange w:id="4899" w:author="Daniel Stewart" w:date="2022-02-09T16:12:00Z">
            <w:tblPrEx>
              <w:tblW w:w="8718" w:type="dxa"/>
              <w:tblCellMar>
                <w:left w:w="0" w:type="dxa"/>
                <w:right w:w="0" w:type="dxa"/>
              </w:tblCellMar>
            </w:tblPrEx>
          </w:tblPrExChange>
        </w:tblPrEx>
        <w:trPr>
          <w:trHeight w:hRule="exact" w:val="227"/>
          <w:trPrChange w:id="4900" w:author="Daniel Stewart" w:date="2022-02-09T16:12:00Z">
            <w:trPr>
              <w:trHeight w:hRule="exact" w:val="227"/>
            </w:trPr>
          </w:trPrChange>
        </w:trPr>
        <w:tc>
          <w:tcPr>
            <w:tcW w:w="3119" w:type="dxa"/>
            <w:shd w:val="clear" w:color="auto" w:fill="auto"/>
            <w:hideMark/>
            <w:tcPrChange w:id="4901" w:author="Daniel Stewart" w:date="2022-02-09T16:12:00Z">
              <w:tcPr>
                <w:tcW w:w="3119" w:type="dxa"/>
                <w:tcBorders>
                  <w:top w:val="single" w:sz="4" w:space="0" w:color="auto"/>
                </w:tcBorders>
                <w:shd w:val="clear" w:color="auto" w:fill="auto"/>
                <w:hideMark/>
              </w:tcPr>
            </w:tcPrChange>
          </w:tcPr>
          <w:p w14:paraId="551C8B80" w14:textId="77777777" w:rsidR="00A200F2" w:rsidRPr="00FF20F1" w:rsidRDefault="00A200F2">
            <w:pPr>
              <w:pStyle w:val="PlantList"/>
              <w:jc w:val="left"/>
              <w:rPr>
                <w:i/>
                <w:iCs/>
                <w:rPrChange w:id="4902" w:author="Daniel Stewart" w:date="2022-02-10T13:41:00Z">
                  <w:rPr>
                    <w:lang w:val="en-US"/>
                  </w:rPr>
                </w:rPrChange>
              </w:rPr>
              <w:pPrChange w:id="4903" w:author="Daniel Stewart" w:date="2022-02-10T13:43:00Z">
                <w:pPr>
                  <w:jc w:val="left"/>
                </w:pPr>
              </w:pPrChange>
            </w:pPr>
            <w:r w:rsidRPr="00FF20F1">
              <w:rPr>
                <w:i/>
                <w:iCs/>
                <w:rPrChange w:id="4904" w:author="Daniel Stewart" w:date="2022-02-10T13:41:00Z">
                  <w:rPr/>
                </w:rPrChange>
              </w:rPr>
              <w:t>Equisetum fluviatile </w:t>
            </w:r>
          </w:p>
        </w:tc>
        <w:tc>
          <w:tcPr>
            <w:tcW w:w="2941" w:type="dxa"/>
            <w:shd w:val="clear" w:color="auto" w:fill="auto"/>
            <w:hideMark/>
            <w:tcPrChange w:id="4905" w:author="Daniel Stewart" w:date="2022-02-09T16:12:00Z">
              <w:tcPr>
                <w:tcW w:w="2941" w:type="dxa"/>
                <w:tcBorders>
                  <w:top w:val="single" w:sz="4" w:space="0" w:color="auto"/>
                </w:tcBorders>
                <w:shd w:val="clear" w:color="auto" w:fill="auto"/>
                <w:hideMark/>
              </w:tcPr>
            </w:tcPrChange>
          </w:tcPr>
          <w:p w14:paraId="432090C8" w14:textId="77777777" w:rsidR="00A200F2" w:rsidRPr="00FF20F1" w:rsidRDefault="00A200F2">
            <w:pPr>
              <w:pStyle w:val="PlantList"/>
              <w:pPrChange w:id="4906" w:author="Daniel Stewart" w:date="2022-02-10T13:41:00Z">
                <w:pPr>
                  <w:jc w:val="left"/>
                </w:pPr>
              </w:pPrChange>
            </w:pPr>
            <w:r w:rsidRPr="00FF20F1">
              <w:t>swamp horsetail </w:t>
            </w:r>
          </w:p>
        </w:tc>
        <w:tc>
          <w:tcPr>
            <w:tcW w:w="886" w:type="dxa"/>
            <w:shd w:val="clear" w:color="auto" w:fill="auto"/>
            <w:hideMark/>
            <w:tcPrChange w:id="4907" w:author="Daniel Stewart" w:date="2022-02-09T16:12:00Z">
              <w:tcPr>
                <w:tcW w:w="886" w:type="dxa"/>
                <w:tcBorders>
                  <w:top w:val="single" w:sz="4" w:space="0" w:color="auto"/>
                </w:tcBorders>
                <w:shd w:val="clear" w:color="auto" w:fill="auto"/>
                <w:hideMark/>
              </w:tcPr>
            </w:tcPrChange>
          </w:tcPr>
          <w:p w14:paraId="535F15FB" w14:textId="77777777" w:rsidR="00A200F2" w:rsidRPr="00FF20F1" w:rsidRDefault="00A200F2">
            <w:pPr>
              <w:pStyle w:val="PlantList"/>
              <w:jc w:val="center"/>
              <w:pPrChange w:id="4908" w:author="Daniel Stewart" w:date="2022-02-10T13:42:00Z">
                <w:pPr/>
              </w:pPrChange>
            </w:pPr>
            <w:r w:rsidRPr="00FF20F1">
              <w:t>N</w:t>
            </w:r>
          </w:p>
        </w:tc>
        <w:tc>
          <w:tcPr>
            <w:tcW w:w="886" w:type="dxa"/>
            <w:tcPrChange w:id="4909" w:author="Daniel Stewart" w:date="2022-02-09T16:12:00Z">
              <w:tcPr>
                <w:tcW w:w="886" w:type="dxa"/>
                <w:tcBorders>
                  <w:top w:val="single" w:sz="4" w:space="0" w:color="auto"/>
                </w:tcBorders>
              </w:tcPr>
            </w:tcPrChange>
          </w:tcPr>
          <w:p w14:paraId="01DB2969" w14:textId="77777777" w:rsidR="00A200F2" w:rsidRPr="00FF20F1" w:rsidRDefault="00A200F2">
            <w:pPr>
              <w:pStyle w:val="PlantList"/>
              <w:jc w:val="center"/>
              <w:pPrChange w:id="4910" w:author="Daniel Stewart" w:date="2022-02-10T13:42:00Z">
                <w:pPr/>
              </w:pPrChange>
            </w:pPr>
            <w:r w:rsidRPr="00FF20F1">
              <w:t>X</w:t>
            </w:r>
          </w:p>
        </w:tc>
        <w:tc>
          <w:tcPr>
            <w:tcW w:w="886" w:type="dxa"/>
            <w:tcPrChange w:id="4911" w:author="Daniel Stewart" w:date="2022-02-09T16:12:00Z">
              <w:tcPr>
                <w:tcW w:w="886" w:type="dxa"/>
                <w:tcBorders>
                  <w:top w:val="single" w:sz="4" w:space="0" w:color="auto"/>
                </w:tcBorders>
              </w:tcPr>
            </w:tcPrChange>
          </w:tcPr>
          <w:p w14:paraId="4FD051D9" w14:textId="77777777" w:rsidR="00A200F2" w:rsidRPr="00FF20F1" w:rsidRDefault="00A200F2">
            <w:pPr>
              <w:pStyle w:val="PlantList"/>
              <w:jc w:val="center"/>
              <w:rPr>
                <w:rPrChange w:id="4912" w:author="Daniel Stewart" w:date="2022-02-10T13:41:00Z">
                  <w:rPr>
                    <w:color w:val="000000"/>
                    <w:lang w:val="en-US"/>
                  </w:rPr>
                </w:rPrChange>
              </w:rPr>
              <w:pPrChange w:id="4913" w:author="Daniel Stewart" w:date="2022-02-10T13:42:00Z">
                <w:pPr/>
              </w:pPrChange>
            </w:pPr>
            <w:r w:rsidRPr="00FF20F1">
              <w:t>X</w:t>
            </w:r>
          </w:p>
        </w:tc>
      </w:tr>
      <w:tr w:rsidR="00A200F2" w:rsidRPr="00FF20F1" w14:paraId="70026D92" w14:textId="77777777" w:rsidTr="004D3373">
        <w:trPr>
          <w:trHeight w:hRule="exact" w:val="227"/>
        </w:trPr>
        <w:tc>
          <w:tcPr>
            <w:tcW w:w="3119" w:type="dxa"/>
            <w:shd w:val="clear" w:color="auto" w:fill="auto"/>
          </w:tcPr>
          <w:p w14:paraId="1C5429C4" w14:textId="77777777" w:rsidR="00A200F2" w:rsidRPr="00FF20F1" w:rsidRDefault="00A200F2">
            <w:pPr>
              <w:pStyle w:val="PlantList"/>
              <w:jc w:val="left"/>
              <w:rPr>
                <w:i/>
                <w:iCs/>
                <w:rPrChange w:id="4914" w:author="Daniel Stewart" w:date="2022-02-10T13:41:00Z">
                  <w:rPr>
                    <w:lang w:val="en-US"/>
                  </w:rPr>
                </w:rPrChange>
              </w:rPr>
              <w:pPrChange w:id="4915" w:author="Daniel Stewart" w:date="2022-02-10T13:43:00Z">
                <w:pPr>
                  <w:jc w:val="left"/>
                </w:pPr>
              </w:pPrChange>
            </w:pPr>
            <w:proofErr w:type="spellStart"/>
            <w:r w:rsidRPr="00FF20F1">
              <w:rPr>
                <w:i/>
                <w:iCs/>
                <w:rPrChange w:id="4916" w:author="Daniel Stewart" w:date="2022-02-10T13:41:00Z">
                  <w:rPr/>
                </w:rPrChange>
              </w:rPr>
              <w:t>Erythranthe</w:t>
            </w:r>
            <w:proofErr w:type="spellEnd"/>
            <w:r w:rsidRPr="00FF20F1">
              <w:rPr>
                <w:i/>
                <w:iCs/>
                <w:rPrChange w:id="4917" w:author="Daniel Stewart" w:date="2022-02-10T13:41:00Z">
                  <w:rPr/>
                </w:rPrChange>
              </w:rPr>
              <w:t xml:space="preserve"> </w:t>
            </w:r>
            <w:proofErr w:type="spellStart"/>
            <w:r w:rsidRPr="00FF20F1">
              <w:rPr>
                <w:i/>
                <w:iCs/>
                <w:rPrChange w:id="4918" w:author="Daniel Stewart" w:date="2022-02-10T13:41:00Z">
                  <w:rPr/>
                </w:rPrChange>
              </w:rPr>
              <w:t>scouleri</w:t>
            </w:r>
            <w:proofErr w:type="spellEnd"/>
          </w:p>
        </w:tc>
        <w:tc>
          <w:tcPr>
            <w:tcW w:w="2941" w:type="dxa"/>
            <w:shd w:val="clear" w:color="auto" w:fill="auto"/>
          </w:tcPr>
          <w:p w14:paraId="63D2FB80" w14:textId="77777777" w:rsidR="00A200F2" w:rsidRPr="00FF20F1" w:rsidRDefault="00A200F2">
            <w:pPr>
              <w:pStyle w:val="PlantList"/>
              <w:pPrChange w:id="4919" w:author="Daniel Stewart" w:date="2022-02-10T13:41:00Z">
                <w:pPr>
                  <w:jc w:val="left"/>
                </w:pPr>
              </w:pPrChange>
            </w:pPr>
            <w:r w:rsidRPr="00FF20F1">
              <w:t xml:space="preserve">Columbia River </w:t>
            </w:r>
            <w:proofErr w:type="gramStart"/>
            <w:r w:rsidRPr="00FF20F1">
              <w:t>monkey-flower</w:t>
            </w:r>
            <w:proofErr w:type="gramEnd"/>
          </w:p>
        </w:tc>
        <w:tc>
          <w:tcPr>
            <w:tcW w:w="886" w:type="dxa"/>
            <w:shd w:val="clear" w:color="auto" w:fill="auto"/>
          </w:tcPr>
          <w:p w14:paraId="3007394A" w14:textId="77777777" w:rsidR="00A200F2" w:rsidRPr="00FF20F1" w:rsidRDefault="00A200F2">
            <w:pPr>
              <w:pStyle w:val="PlantList"/>
              <w:jc w:val="center"/>
              <w:pPrChange w:id="4920" w:author="Daniel Stewart" w:date="2022-02-10T13:42:00Z">
                <w:pPr/>
              </w:pPrChange>
            </w:pPr>
            <w:r w:rsidRPr="00FF20F1">
              <w:t>N</w:t>
            </w:r>
          </w:p>
        </w:tc>
        <w:tc>
          <w:tcPr>
            <w:tcW w:w="886" w:type="dxa"/>
          </w:tcPr>
          <w:p w14:paraId="202D92EB" w14:textId="77777777" w:rsidR="00A200F2" w:rsidRPr="00FF20F1" w:rsidRDefault="00A200F2">
            <w:pPr>
              <w:pStyle w:val="PlantList"/>
              <w:jc w:val="center"/>
              <w:pPrChange w:id="4921" w:author="Daniel Stewart" w:date="2022-02-10T13:42:00Z">
                <w:pPr/>
              </w:pPrChange>
            </w:pPr>
            <w:del w:id="4922" w:author="Daniel Stewart" w:date="2022-02-10T13:48:00Z">
              <w:r w:rsidRPr="00FF20F1" w:rsidDel="007013A6">
                <w:delText>X</w:delText>
              </w:r>
            </w:del>
          </w:p>
        </w:tc>
        <w:tc>
          <w:tcPr>
            <w:tcW w:w="886" w:type="dxa"/>
          </w:tcPr>
          <w:p w14:paraId="0F69FC58" w14:textId="26BDC5AC" w:rsidR="00A200F2" w:rsidRPr="00FF20F1" w:rsidRDefault="00AC3C8C">
            <w:pPr>
              <w:pStyle w:val="PlantList"/>
              <w:jc w:val="center"/>
              <w:pPrChange w:id="4923" w:author="Daniel Stewart" w:date="2022-02-10T13:42:00Z">
                <w:pPr/>
              </w:pPrChange>
            </w:pPr>
            <w:ins w:id="4924" w:author="Daniel Stewart" w:date="2022-02-09T16:12:00Z">
              <w:r w:rsidRPr="00FF20F1">
                <w:t>X</w:t>
              </w:r>
            </w:ins>
          </w:p>
        </w:tc>
      </w:tr>
      <w:tr w:rsidR="00A200F2" w:rsidRPr="00FF20F1" w14:paraId="56709DE3" w14:textId="77777777" w:rsidTr="007013A6">
        <w:tblPrEx>
          <w:tblW w:w="8718" w:type="dxa"/>
          <w:tblCellMar>
            <w:left w:w="0" w:type="dxa"/>
            <w:right w:w="0" w:type="dxa"/>
          </w:tblCellMar>
          <w:tblPrExChange w:id="4925" w:author="Daniel Stewart" w:date="2022-02-10T13:44:00Z">
            <w:tblPrEx>
              <w:tblW w:w="8718" w:type="dxa"/>
              <w:tblCellMar>
                <w:left w:w="0" w:type="dxa"/>
                <w:right w:w="0" w:type="dxa"/>
              </w:tblCellMar>
            </w:tblPrEx>
          </w:tblPrExChange>
        </w:tblPrEx>
        <w:trPr>
          <w:trHeight w:hRule="exact" w:val="227"/>
          <w:trPrChange w:id="4926" w:author="Daniel Stewart" w:date="2022-02-10T13:44:00Z">
            <w:trPr>
              <w:trHeight w:hRule="exact" w:val="227"/>
            </w:trPr>
          </w:trPrChange>
        </w:trPr>
        <w:tc>
          <w:tcPr>
            <w:tcW w:w="3119" w:type="dxa"/>
            <w:shd w:val="clear" w:color="auto" w:fill="auto"/>
            <w:tcPrChange w:id="4927" w:author="Daniel Stewart" w:date="2022-02-10T13:44:00Z">
              <w:tcPr>
                <w:tcW w:w="3119" w:type="dxa"/>
                <w:shd w:val="clear" w:color="auto" w:fill="auto"/>
              </w:tcPr>
            </w:tcPrChange>
          </w:tcPr>
          <w:p w14:paraId="28325D52" w14:textId="77777777" w:rsidR="00A200F2" w:rsidRPr="00FF20F1" w:rsidRDefault="00A200F2">
            <w:pPr>
              <w:pStyle w:val="PlantList"/>
              <w:jc w:val="left"/>
              <w:rPr>
                <w:i/>
                <w:iCs/>
                <w:rPrChange w:id="4928" w:author="Daniel Stewart" w:date="2022-02-10T13:41:00Z">
                  <w:rPr>
                    <w:lang w:val="en-US"/>
                  </w:rPr>
                </w:rPrChange>
              </w:rPr>
              <w:pPrChange w:id="4929" w:author="Daniel Stewart" w:date="2022-02-10T13:43:00Z">
                <w:pPr>
                  <w:jc w:val="left"/>
                </w:pPr>
              </w:pPrChange>
            </w:pPr>
            <w:r w:rsidRPr="00FF20F1">
              <w:rPr>
                <w:i/>
                <w:iCs/>
                <w:rPrChange w:id="4930" w:author="Daniel Stewart" w:date="2022-02-10T13:41:00Z">
                  <w:rPr/>
                </w:rPrChange>
              </w:rPr>
              <w:t>Festuca occidentalis</w:t>
            </w:r>
          </w:p>
        </w:tc>
        <w:tc>
          <w:tcPr>
            <w:tcW w:w="2941" w:type="dxa"/>
            <w:shd w:val="clear" w:color="auto" w:fill="auto"/>
            <w:tcPrChange w:id="4931" w:author="Daniel Stewart" w:date="2022-02-10T13:44:00Z">
              <w:tcPr>
                <w:tcW w:w="2941" w:type="dxa"/>
                <w:shd w:val="clear" w:color="auto" w:fill="auto"/>
              </w:tcPr>
            </w:tcPrChange>
          </w:tcPr>
          <w:p w14:paraId="2F32E031" w14:textId="77777777" w:rsidR="00A200F2" w:rsidRPr="00FF20F1" w:rsidRDefault="00A200F2">
            <w:pPr>
              <w:pStyle w:val="PlantList"/>
              <w:pPrChange w:id="4932" w:author="Daniel Stewart" w:date="2022-02-10T13:41:00Z">
                <w:pPr>
                  <w:jc w:val="left"/>
                </w:pPr>
              </w:pPrChange>
            </w:pPr>
            <w:r w:rsidRPr="00FF20F1">
              <w:t>western fescue</w:t>
            </w:r>
          </w:p>
        </w:tc>
        <w:tc>
          <w:tcPr>
            <w:tcW w:w="886" w:type="dxa"/>
            <w:shd w:val="clear" w:color="auto" w:fill="auto"/>
            <w:tcPrChange w:id="4933" w:author="Daniel Stewart" w:date="2022-02-10T13:44:00Z">
              <w:tcPr>
                <w:tcW w:w="886" w:type="dxa"/>
                <w:shd w:val="clear" w:color="auto" w:fill="auto"/>
              </w:tcPr>
            </w:tcPrChange>
          </w:tcPr>
          <w:p w14:paraId="4DCF83A1" w14:textId="77777777" w:rsidR="00A200F2" w:rsidRPr="00FF20F1" w:rsidRDefault="00A200F2">
            <w:pPr>
              <w:pStyle w:val="PlantList"/>
              <w:jc w:val="center"/>
              <w:pPrChange w:id="4934" w:author="Daniel Stewart" w:date="2022-02-10T13:42:00Z">
                <w:pPr/>
              </w:pPrChange>
            </w:pPr>
            <w:r w:rsidRPr="00FF20F1">
              <w:t>N</w:t>
            </w:r>
          </w:p>
        </w:tc>
        <w:tc>
          <w:tcPr>
            <w:tcW w:w="886" w:type="dxa"/>
            <w:tcPrChange w:id="4935" w:author="Daniel Stewart" w:date="2022-02-10T13:44:00Z">
              <w:tcPr>
                <w:tcW w:w="886" w:type="dxa"/>
              </w:tcPr>
            </w:tcPrChange>
          </w:tcPr>
          <w:p w14:paraId="2CF98A6F" w14:textId="77777777" w:rsidR="00A200F2" w:rsidRPr="00FF20F1" w:rsidRDefault="00A200F2">
            <w:pPr>
              <w:pStyle w:val="PlantList"/>
              <w:jc w:val="center"/>
              <w:pPrChange w:id="4936" w:author="Daniel Stewart" w:date="2022-02-10T13:42:00Z">
                <w:pPr/>
              </w:pPrChange>
            </w:pPr>
            <w:r w:rsidRPr="00FF20F1">
              <w:t>X</w:t>
            </w:r>
          </w:p>
        </w:tc>
        <w:tc>
          <w:tcPr>
            <w:tcW w:w="886" w:type="dxa"/>
            <w:tcPrChange w:id="4937" w:author="Daniel Stewart" w:date="2022-02-10T13:44:00Z">
              <w:tcPr>
                <w:tcW w:w="886" w:type="dxa"/>
              </w:tcPr>
            </w:tcPrChange>
          </w:tcPr>
          <w:p w14:paraId="7C40A115" w14:textId="77777777" w:rsidR="00A200F2" w:rsidRPr="00FF20F1" w:rsidRDefault="00A200F2">
            <w:pPr>
              <w:pStyle w:val="PlantList"/>
              <w:jc w:val="center"/>
              <w:pPrChange w:id="4938" w:author="Daniel Stewart" w:date="2022-02-10T13:42:00Z">
                <w:pPr/>
              </w:pPrChange>
            </w:pPr>
          </w:p>
        </w:tc>
      </w:tr>
      <w:tr w:rsidR="007013A6" w:rsidRPr="00FF20F1" w14:paraId="4B96B773" w14:textId="77777777" w:rsidTr="007013A6">
        <w:tblPrEx>
          <w:tblW w:w="8718" w:type="dxa"/>
          <w:tblCellMar>
            <w:left w:w="0" w:type="dxa"/>
            <w:right w:w="0" w:type="dxa"/>
          </w:tblCellMar>
          <w:tblPrExChange w:id="4939" w:author="Daniel Stewart" w:date="2022-02-10T13:44:00Z">
            <w:tblPrEx>
              <w:tblW w:w="8718" w:type="dxa"/>
              <w:tblCellMar>
                <w:left w:w="0" w:type="dxa"/>
                <w:right w:w="0" w:type="dxa"/>
              </w:tblCellMar>
            </w:tblPrEx>
          </w:tblPrExChange>
        </w:tblPrEx>
        <w:trPr>
          <w:trHeight w:hRule="exact" w:val="227"/>
          <w:ins w:id="4940" w:author="Daniel Stewart" w:date="2022-02-10T13:43:00Z"/>
          <w:trPrChange w:id="4941" w:author="Daniel Stewart" w:date="2022-02-10T13:44:00Z">
            <w:trPr>
              <w:trHeight w:hRule="exact" w:val="227"/>
            </w:trPr>
          </w:trPrChange>
        </w:trPr>
        <w:tc>
          <w:tcPr>
            <w:tcW w:w="3119" w:type="dxa"/>
            <w:tcBorders>
              <w:bottom w:val="single" w:sz="4" w:space="0" w:color="auto"/>
            </w:tcBorders>
            <w:shd w:val="clear" w:color="auto" w:fill="auto"/>
            <w:tcPrChange w:id="4942" w:author="Daniel Stewart" w:date="2022-02-10T13:44:00Z">
              <w:tcPr>
                <w:tcW w:w="3119" w:type="dxa"/>
                <w:shd w:val="clear" w:color="auto" w:fill="auto"/>
              </w:tcPr>
            </w:tcPrChange>
          </w:tcPr>
          <w:p w14:paraId="756A4A23" w14:textId="6F934B98" w:rsidR="007013A6" w:rsidRPr="007013A6" w:rsidRDefault="007013A6" w:rsidP="007013A6">
            <w:pPr>
              <w:pStyle w:val="PlantList"/>
              <w:jc w:val="left"/>
              <w:rPr>
                <w:ins w:id="4943" w:author="Daniel Stewart" w:date="2022-02-10T13:43:00Z"/>
                <w:b/>
                <w:bCs/>
                <w:i/>
                <w:iCs/>
                <w:rPrChange w:id="4944" w:author="Daniel Stewart" w:date="2022-02-10T13:43:00Z">
                  <w:rPr>
                    <w:ins w:id="4945" w:author="Daniel Stewart" w:date="2022-02-10T13:43:00Z"/>
                    <w:i/>
                    <w:iCs/>
                  </w:rPr>
                </w:rPrChange>
              </w:rPr>
            </w:pPr>
            <w:ins w:id="494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4947" w:author="Daniel Stewart" w:date="2022-02-10T13:44:00Z">
              <w:tcPr>
                <w:tcW w:w="2941" w:type="dxa"/>
                <w:shd w:val="clear" w:color="auto" w:fill="auto"/>
              </w:tcPr>
            </w:tcPrChange>
          </w:tcPr>
          <w:p w14:paraId="09AB092B" w14:textId="00C7EBD3" w:rsidR="007013A6" w:rsidRPr="00FF20F1" w:rsidRDefault="007013A6" w:rsidP="007013A6">
            <w:pPr>
              <w:pStyle w:val="PlantList"/>
              <w:rPr>
                <w:ins w:id="4948" w:author="Daniel Stewart" w:date="2022-02-10T13:43:00Z"/>
              </w:rPr>
            </w:pPr>
            <w:ins w:id="4949" w:author="Daniel Stewart" w:date="2022-02-10T13:44:00Z">
              <w:r w:rsidRPr="008D4DC8">
                <w:rPr>
                  <w:b/>
                  <w:bCs/>
                </w:rPr>
                <w:t>Common Name </w:t>
              </w:r>
            </w:ins>
          </w:p>
        </w:tc>
        <w:tc>
          <w:tcPr>
            <w:tcW w:w="886" w:type="dxa"/>
            <w:tcBorders>
              <w:bottom w:val="single" w:sz="4" w:space="0" w:color="auto"/>
            </w:tcBorders>
            <w:shd w:val="clear" w:color="auto" w:fill="auto"/>
            <w:tcPrChange w:id="4950" w:author="Daniel Stewart" w:date="2022-02-10T13:44:00Z">
              <w:tcPr>
                <w:tcW w:w="886" w:type="dxa"/>
                <w:shd w:val="clear" w:color="auto" w:fill="auto"/>
              </w:tcPr>
            </w:tcPrChange>
          </w:tcPr>
          <w:p w14:paraId="018B7231" w14:textId="10AEBCD2" w:rsidR="007013A6" w:rsidRPr="00FF20F1" w:rsidRDefault="007013A6" w:rsidP="007013A6">
            <w:pPr>
              <w:pStyle w:val="PlantList"/>
              <w:jc w:val="center"/>
              <w:rPr>
                <w:ins w:id="4951" w:author="Daniel Stewart" w:date="2022-02-10T13:43:00Z"/>
              </w:rPr>
            </w:pPr>
            <w:ins w:id="4952" w:author="Daniel Stewart" w:date="2022-02-10T13:44:00Z">
              <w:r w:rsidRPr="008D4DC8">
                <w:rPr>
                  <w:b/>
                  <w:bCs/>
                </w:rPr>
                <w:t>Origin</w:t>
              </w:r>
            </w:ins>
          </w:p>
        </w:tc>
        <w:tc>
          <w:tcPr>
            <w:tcW w:w="886" w:type="dxa"/>
            <w:tcBorders>
              <w:bottom w:val="single" w:sz="4" w:space="0" w:color="auto"/>
            </w:tcBorders>
            <w:tcPrChange w:id="4953" w:author="Daniel Stewart" w:date="2022-02-10T13:44:00Z">
              <w:tcPr>
                <w:tcW w:w="886" w:type="dxa"/>
              </w:tcPr>
            </w:tcPrChange>
          </w:tcPr>
          <w:p w14:paraId="5DA884C9" w14:textId="1A8E7C7D" w:rsidR="007013A6" w:rsidRPr="00FF20F1" w:rsidRDefault="007013A6" w:rsidP="007013A6">
            <w:pPr>
              <w:pStyle w:val="PlantList"/>
              <w:jc w:val="center"/>
              <w:rPr>
                <w:ins w:id="4954" w:author="Daniel Stewart" w:date="2022-02-10T13:43:00Z"/>
              </w:rPr>
            </w:pPr>
            <w:ins w:id="4955" w:author="Daniel Stewart" w:date="2022-02-10T13:44:00Z">
              <w:r w:rsidRPr="008D4DC8">
                <w:rPr>
                  <w:b/>
                  <w:bCs/>
                </w:rPr>
                <w:t>2015</w:t>
              </w:r>
            </w:ins>
          </w:p>
        </w:tc>
        <w:tc>
          <w:tcPr>
            <w:tcW w:w="886" w:type="dxa"/>
            <w:tcBorders>
              <w:bottom w:val="single" w:sz="4" w:space="0" w:color="auto"/>
            </w:tcBorders>
            <w:tcPrChange w:id="4956" w:author="Daniel Stewart" w:date="2022-02-10T13:44:00Z">
              <w:tcPr>
                <w:tcW w:w="886" w:type="dxa"/>
              </w:tcPr>
            </w:tcPrChange>
          </w:tcPr>
          <w:p w14:paraId="24FAFBB3" w14:textId="674A8F3A" w:rsidR="007013A6" w:rsidRPr="00FF20F1" w:rsidRDefault="007013A6" w:rsidP="007013A6">
            <w:pPr>
              <w:pStyle w:val="PlantList"/>
              <w:jc w:val="center"/>
              <w:rPr>
                <w:ins w:id="4957" w:author="Daniel Stewart" w:date="2022-02-10T13:43:00Z"/>
              </w:rPr>
            </w:pPr>
            <w:ins w:id="4958" w:author="Daniel Stewart" w:date="2022-02-10T13:44:00Z">
              <w:r w:rsidRPr="008D4DC8">
                <w:rPr>
                  <w:b/>
                  <w:bCs/>
                </w:rPr>
                <w:t>2021</w:t>
              </w:r>
            </w:ins>
          </w:p>
        </w:tc>
      </w:tr>
      <w:tr w:rsidR="007013A6" w:rsidRPr="00FF20F1" w14:paraId="02D5B7C3" w14:textId="77777777" w:rsidTr="007013A6">
        <w:tblPrEx>
          <w:tblW w:w="8718" w:type="dxa"/>
          <w:tblCellMar>
            <w:left w:w="0" w:type="dxa"/>
            <w:right w:w="0" w:type="dxa"/>
          </w:tblCellMar>
          <w:tblPrExChange w:id="4959" w:author="Daniel Stewart" w:date="2022-02-10T13:44:00Z">
            <w:tblPrEx>
              <w:tblW w:w="8718" w:type="dxa"/>
              <w:tblCellMar>
                <w:left w:w="0" w:type="dxa"/>
                <w:right w:w="0" w:type="dxa"/>
              </w:tblCellMar>
            </w:tblPrEx>
          </w:tblPrExChange>
        </w:tblPrEx>
        <w:trPr>
          <w:trHeight w:hRule="exact" w:val="227"/>
          <w:trPrChange w:id="4960" w:author="Daniel Stewart" w:date="2022-02-10T13:44:00Z">
            <w:trPr>
              <w:trHeight w:hRule="exact" w:val="227"/>
            </w:trPr>
          </w:trPrChange>
        </w:trPr>
        <w:tc>
          <w:tcPr>
            <w:tcW w:w="3119" w:type="dxa"/>
            <w:tcBorders>
              <w:top w:val="single" w:sz="4" w:space="0" w:color="auto"/>
            </w:tcBorders>
            <w:shd w:val="clear" w:color="auto" w:fill="auto"/>
            <w:tcPrChange w:id="4961" w:author="Daniel Stewart" w:date="2022-02-10T13:44:00Z">
              <w:tcPr>
                <w:tcW w:w="3119" w:type="dxa"/>
                <w:shd w:val="clear" w:color="auto" w:fill="auto"/>
              </w:tcPr>
            </w:tcPrChange>
          </w:tcPr>
          <w:p w14:paraId="3965DFA9" w14:textId="77777777" w:rsidR="007013A6" w:rsidRPr="00FF20F1" w:rsidRDefault="007013A6">
            <w:pPr>
              <w:pStyle w:val="PlantList"/>
              <w:jc w:val="left"/>
              <w:rPr>
                <w:i/>
                <w:iCs/>
                <w:rPrChange w:id="4962" w:author="Daniel Stewart" w:date="2022-02-10T13:41:00Z">
                  <w:rPr>
                    <w:lang w:val="en-US"/>
                  </w:rPr>
                </w:rPrChange>
              </w:rPr>
              <w:pPrChange w:id="4963" w:author="Daniel Stewart" w:date="2022-02-10T13:43:00Z">
                <w:pPr>
                  <w:jc w:val="left"/>
                </w:pPr>
              </w:pPrChange>
            </w:pPr>
            <w:r w:rsidRPr="00FF20F1">
              <w:rPr>
                <w:i/>
                <w:iCs/>
                <w:rPrChange w:id="4964" w:author="Daniel Stewart" w:date="2022-02-10T13:41:00Z">
                  <w:rPr/>
                </w:rPrChange>
              </w:rPr>
              <w:t>Festuca rubra</w:t>
            </w:r>
          </w:p>
        </w:tc>
        <w:tc>
          <w:tcPr>
            <w:tcW w:w="2941" w:type="dxa"/>
            <w:tcBorders>
              <w:top w:val="single" w:sz="4" w:space="0" w:color="auto"/>
            </w:tcBorders>
            <w:shd w:val="clear" w:color="auto" w:fill="auto"/>
            <w:tcPrChange w:id="4965" w:author="Daniel Stewart" w:date="2022-02-10T13:44:00Z">
              <w:tcPr>
                <w:tcW w:w="2941" w:type="dxa"/>
                <w:shd w:val="clear" w:color="auto" w:fill="auto"/>
              </w:tcPr>
            </w:tcPrChange>
          </w:tcPr>
          <w:p w14:paraId="14423A34" w14:textId="77777777" w:rsidR="007013A6" w:rsidRPr="00FF20F1" w:rsidRDefault="007013A6">
            <w:pPr>
              <w:pStyle w:val="PlantList"/>
              <w:pPrChange w:id="4966" w:author="Daniel Stewart" w:date="2022-02-10T13:41:00Z">
                <w:pPr>
                  <w:jc w:val="left"/>
                </w:pPr>
              </w:pPrChange>
            </w:pPr>
            <w:r w:rsidRPr="00FF20F1">
              <w:t>red fescue</w:t>
            </w:r>
          </w:p>
        </w:tc>
        <w:tc>
          <w:tcPr>
            <w:tcW w:w="886" w:type="dxa"/>
            <w:tcBorders>
              <w:top w:val="single" w:sz="4" w:space="0" w:color="auto"/>
            </w:tcBorders>
            <w:shd w:val="clear" w:color="auto" w:fill="auto"/>
            <w:tcPrChange w:id="4967" w:author="Daniel Stewart" w:date="2022-02-10T13:44:00Z">
              <w:tcPr>
                <w:tcW w:w="886" w:type="dxa"/>
                <w:shd w:val="clear" w:color="auto" w:fill="auto"/>
              </w:tcPr>
            </w:tcPrChange>
          </w:tcPr>
          <w:p w14:paraId="4BBF8E45" w14:textId="77777777" w:rsidR="007013A6" w:rsidRPr="00FF20F1" w:rsidRDefault="007013A6">
            <w:pPr>
              <w:pStyle w:val="PlantList"/>
              <w:jc w:val="center"/>
              <w:pPrChange w:id="4968" w:author="Daniel Stewart" w:date="2022-02-10T13:42:00Z">
                <w:pPr/>
              </w:pPrChange>
            </w:pPr>
            <w:r w:rsidRPr="00FF20F1">
              <w:t>U</w:t>
            </w:r>
          </w:p>
        </w:tc>
        <w:tc>
          <w:tcPr>
            <w:tcW w:w="886" w:type="dxa"/>
            <w:tcBorders>
              <w:top w:val="single" w:sz="4" w:space="0" w:color="auto"/>
            </w:tcBorders>
            <w:tcPrChange w:id="4969" w:author="Daniel Stewart" w:date="2022-02-10T13:44:00Z">
              <w:tcPr>
                <w:tcW w:w="886" w:type="dxa"/>
              </w:tcPr>
            </w:tcPrChange>
          </w:tcPr>
          <w:p w14:paraId="0EC1BB72" w14:textId="77777777" w:rsidR="007013A6" w:rsidRPr="00FF20F1" w:rsidRDefault="007013A6">
            <w:pPr>
              <w:pStyle w:val="PlantList"/>
              <w:jc w:val="center"/>
              <w:pPrChange w:id="4970" w:author="Daniel Stewart" w:date="2022-02-10T13:42:00Z">
                <w:pPr/>
              </w:pPrChange>
            </w:pPr>
            <w:r w:rsidRPr="00FF20F1">
              <w:t>X</w:t>
            </w:r>
          </w:p>
        </w:tc>
        <w:tc>
          <w:tcPr>
            <w:tcW w:w="886" w:type="dxa"/>
            <w:tcBorders>
              <w:top w:val="single" w:sz="4" w:space="0" w:color="auto"/>
            </w:tcBorders>
            <w:tcPrChange w:id="4971" w:author="Daniel Stewart" w:date="2022-02-10T13:44:00Z">
              <w:tcPr>
                <w:tcW w:w="886" w:type="dxa"/>
              </w:tcPr>
            </w:tcPrChange>
          </w:tcPr>
          <w:p w14:paraId="3940B7BE" w14:textId="77777777" w:rsidR="007013A6" w:rsidRPr="00FF20F1" w:rsidRDefault="007013A6">
            <w:pPr>
              <w:pStyle w:val="PlantList"/>
              <w:jc w:val="center"/>
              <w:pPrChange w:id="4972" w:author="Daniel Stewart" w:date="2022-02-10T13:42:00Z">
                <w:pPr/>
              </w:pPrChange>
            </w:pPr>
          </w:p>
        </w:tc>
      </w:tr>
      <w:tr w:rsidR="007013A6" w:rsidRPr="00FF20F1" w14:paraId="59637383" w14:textId="77777777" w:rsidTr="004D3373">
        <w:trPr>
          <w:trHeight w:hRule="exact" w:val="227"/>
        </w:trPr>
        <w:tc>
          <w:tcPr>
            <w:tcW w:w="3119" w:type="dxa"/>
            <w:shd w:val="clear" w:color="auto" w:fill="auto"/>
          </w:tcPr>
          <w:p w14:paraId="5BF76F1B" w14:textId="77777777" w:rsidR="007013A6" w:rsidRPr="00FF20F1" w:rsidRDefault="007013A6">
            <w:pPr>
              <w:pStyle w:val="PlantList"/>
              <w:jc w:val="left"/>
              <w:rPr>
                <w:i/>
                <w:iCs/>
                <w:rPrChange w:id="4973" w:author="Daniel Stewart" w:date="2022-02-10T13:41:00Z">
                  <w:rPr>
                    <w:lang w:val="en-US"/>
                  </w:rPr>
                </w:rPrChange>
              </w:rPr>
              <w:pPrChange w:id="4974" w:author="Daniel Stewart" w:date="2022-02-10T13:43:00Z">
                <w:pPr>
                  <w:jc w:val="left"/>
                </w:pPr>
              </w:pPrChange>
            </w:pPr>
            <w:r w:rsidRPr="00FF20F1">
              <w:rPr>
                <w:i/>
                <w:iCs/>
                <w:rPrChange w:id="4975" w:author="Daniel Stewart" w:date="2022-02-10T13:41:00Z">
                  <w:rPr/>
                </w:rPrChange>
              </w:rPr>
              <w:t xml:space="preserve">Festuca </w:t>
            </w:r>
            <w:r w:rsidRPr="007013A6">
              <w:t>sp.</w:t>
            </w:r>
          </w:p>
        </w:tc>
        <w:tc>
          <w:tcPr>
            <w:tcW w:w="2941" w:type="dxa"/>
            <w:shd w:val="clear" w:color="auto" w:fill="auto"/>
          </w:tcPr>
          <w:p w14:paraId="3E6E52A7" w14:textId="77777777" w:rsidR="007013A6" w:rsidRPr="00FF20F1" w:rsidRDefault="007013A6">
            <w:pPr>
              <w:pStyle w:val="PlantList"/>
              <w:pPrChange w:id="4976" w:author="Daniel Stewart" w:date="2022-02-10T13:41:00Z">
                <w:pPr>
                  <w:jc w:val="left"/>
                </w:pPr>
              </w:pPrChange>
            </w:pPr>
            <w:r w:rsidRPr="00FF20F1">
              <w:t>unidentified fescue</w:t>
            </w:r>
          </w:p>
        </w:tc>
        <w:tc>
          <w:tcPr>
            <w:tcW w:w="886" w:type="dxa"/>
            <w:shd w:val="clear" w:color="auto" w:fill="auto"/>
          </w:tcPr>
          <w:p w14:paraId="2965941B" w14:textId="77777777" w:rsidR="007013A6" w:rsidRPr="00FF20F1" w:rsidRDefault="007013A6">
            <w:pPr>
              <w:pStyle w:val="PlantList"/>
              <w:jc w:val="center"/>
              <w:pPrChange w:id="4977" w:author="Daniel Stewart" w:date="2022-02-10T13:42:00Z">
                <w:pPr/>
              </w:pPrChange>
            </w:pPr>
            <w:r w:rsidRPr="00FF20F1">
              <w:t>U</w:t>
            </w:r>
          </w:p>
        </w:tc>
        <w:tc>
          <w:tcPr>
            <w:tcW w:w="886" w:type="dxa"/>
          </w:tcPr>
          <w:p w14:paraId="38EF9591" w14:textId="77777777" w:rsidR="007013A6" w:rsidRPr="00FF20F1" w:rsidRDefault="007013A6">
            <w:pPr>
              <w:pStyle w:val="PlantList"/>
              <w:jc w:val="center"/>
              <w:pPrChange w:id="4978" w:author="Daniel Stewart" w:date="2022-02-10T13:42:00Z">
                <w:pPr/>
              </w:pPrChange>
            </w:pPr>
            <w:r w:rsidRPr="00FF20F1">
              <w:t>X</w:t>
            </w:r>
          </w:p>
        </w:tc>
        <w:tc>
          <w:tcPr>
            <w:tcW w:w="886" w:type="dxa"/>
          </w:tcPr>
          <w:p w14:paraId="5A49B9A2" w14:textId="77777777" w:rsidR="007013A6" w:rsidRPr="00FF20F1" w:rsidRDefault="007013A6">
            <w:pPr>
              <w:pStyle w:val="PlantList"/>
              <w:jc w:val="center"/>
              <w:pPrChange w:id="4979" w:author="Daniel Stewart" w:date="2022-02-10T13:42:00Z">
                <w:pPr/>
              </w:pPrChange>
            </w:pPr>
          </w:p>
        </w:tc>
      </w:tr>
      <w:tr w:rsidR="007013A6" w:rsidRPr="00FF20F1" w14:paraId="075DF402" w14:textId="77777777" w:rsidTr="004D3373">
        <w:trPr>
          <w:trHeight w:hRule="exact" w:val="227"/>
        </w:trPr>
        <w:tc>
          <w:tcPr>
            <w:tcW w:w="3119" w:type="dxa"/>
            <w:shd w:val="clear" w:color="auto" w:fill="auto"/>
            <w:hideMark/>
          </w:tcPr>
          <w:p w14:paraId="57534580" w14:textId="77777777" w:rsidR="007013A6" w:rsidRPr="00FF20F1" w:rsidRDefault="007013A6">
            <w:pPr>
              <w:pStyle w:val="PlantList"/>
              <w:jc w:val="left"/>
              <w:rPr>
                <w:i/>
                <w:iCs/>
                <w:rPrChange w:id="4980" w:author="Daniel Stewart" w:date="2022-02-10T13:41:00Z">
                  <w:rPr>
                    <w:lang w:val="en-US"/>
                  </w:rPr>
                </w:rPrChange>
              </w:rPr>
              <w:pPrChange w:id="4981" w:author="Daniel Stewart" w:date="2022-02-10T13:43:00Z">
                <w:pPr>
                  <w:jc w:val="left"/>
                </w:pPr>
              </w:pPrChange>
            </w:pPr>
            <w:proofErr w:type="spellStart"/>
            <w:r w:rsidRPr="00FF20F1">
              <w:rPr>
                <w:i/>
                <w:iCs/>
                <w:rPrChange w:id="4982" w:author="Daniel Stewart" w:date="2022-02-10T13:41:00Z">
                  <w:rPr/>
                </w:rPrChange>
              </w:rPr>
              <w:t>Galium</w:t>
            </w:r>
            <w:proofErr w:type="spellEnd"/>
            <w:r w:rsidRPr="00FF20F1">
              <w:rPr>
                <w:i/>
                <w:iCs/>
                <w:rPrChange w:id="4983" w:author="Daniel Stewart" w:date="2022-02-10T13:41:00Z">
                  <w:rPr/>
                </w:rPrChange>
              </w:rPr>
              <w:t> </w:t>
            </w:r>
            <w:proofErr w:type="spellStart"/>
            <w:r w:rsidRPr="00FF20F1">
              <w:rPr>
                <w:i/>
                <w:iCs/>
                <w:rPrChange w:id="4984" w:author="Daniel Stewart" w:date="2022-02-10T13:41:00Z">
                  <w:rPr/>
                </w:rPrChange>
              </w:rPr>
              <w:t>palustre</w:t>
            </w:r>
            <w:proofErr w:type="spellEnd"/>
            <w:r w:rsidRPr="00FF20F1">
              <w:rPr>
                <w:i/>
                <w:iCs/>
                <w:rPrChange w:id="4985" w:author="Daniel Stewart" w:date="2022-02-10T13:41:00Z">
                  <w:rPr/>
                </w:rPrChange>
              </w:rPr>
              <w:t> </w:t>
            </w:r>
          </w:p>
        </w:tc>
        <w:tc>
          <w:tcPr>
            <w:tcW w:w="2941" w:type="dxa"/>
            <w:shd w:val="clear" w:color="auto" w:fill="auto"/>
            <w:hideMark/>
          </w:tcPr>
          <w:p w14:paraId="309E2255" w14:textId="77777777" w:rsidR="007013A6" w:rsidRPr="00FF20F1" w:rsidRDefault="007013A6">
            <w:pPr>
              <w:pStyle w:val="PlantList"/>
              <w:pPrChange w:id="4986" w:author="Daniel Stewart" w:date="2022-02-10T13:41:00Z">
                <w:pPr>
                  <w:jc w:val="left"/>
                </w:pPr>
              </w:pPrChange>
            </w:pPr>
            <w:r w:rsidRPr="00FF20F1">
              <w:t>marsh bedstraw </w:t>
            </w:r>
          </w:p>
        </w:tc>
        <w:tc>
          <w:tcPr>
            <w:tcW w:w="886" w:type="dxa"/>
            <w:shd w:val="clear" w:color="auto" w:fill="auto"/>
            <w:hideMark/>
          </w:tcPr>
          <w:p w14:paraId="3D97E0C2" w14:textId="77777777" w:rsidR="007013A6" w:rsidRPr="00FF20F1" w:rsidRDefault="007013A6">
            <w:pPr>
              <w:pStyle w:val="PlantList"/>
              <w:jc w:val="center"/>
              <w:pPrChange w:id="4987" w:author="Daniel Stewart" w:date="2022-02-10T13:42:00Z">
                <w:pPr/>
              </w:pPrChange>
            </w:pPr>
            <w:r w:rsidRPr="00FF20F1">
              <w:t>N</w:t>
            </w:r>
          </w:p>
        </w:tc>
        <w:tc>
          <w:tcPr>
            <w:tcW w:w="886" w:type="dxa"/>
          </w:tcPr>
          <w:p w14:paraId="06965011" w14:textId="77777777" w:rsidR="007013A6" w:rsidRPr="00FF20F1" w:rsidRDefault="007013A6">
            <w:pPr>
              <w:pStyle w:val="PlantList"/>
              <w:jc w:val="center"/>
              <w:pPrChange w:id="4988" w:author="Daniel Stewart" w:date="2022-02-10T13:42:00Z">
                <w:pPr/>
              </w:pPrChange>
            </w:pPr>
          </w:p>
        </w:tc>
        <w:tc>
          <w:tcPr>
            <w:tcW w:w="886" w:type="dxa"/>
          </w:tcPr>
          <w:p w14:paraId="4F8A4AA1" w14:textId="77777777" w:rsidR="007013A6" w:rsidRPr="00FF20F1" w:rsidRDefault="007013A6">
            <w:pPr>
              <w:pStyle w:val="PlantList"/>
              <w:jc w:val="center"/>
              <w:rPr>
                <w:rPrChange w:id="4989" w:author="Daniel Stewart" w:date="2022-02-10T13:41:00Z">
                  <w:rPr>
                    <w:color w:val="000000"/>
                    <w:lang w:val="en-US"/>
                  </w:rPr>
                </w:rPrChange>
              </w:rPr>
              <w:pPrChange w:id="4990" w:author="Daniel Stewart" w:date="2022-02-10T13:42:00Z">
                <w:pPr/>
              </w:pPrChange>
            </w:pPr>
            <w:r w:rsidRPr="00FF20F1">
              <w:t>X</w:t>
            </w:r>
          </w:p>
        </w:tc>
      </w:tr>
      <w:tr w:rsidR="007013A6" w:rsidRPr="00FF20F1" w14:paraId="7C42FD41" w14:textId="77777777" w:rsidTr="004D3373">
        <w:trPr>
          <w:trHeight w:hRule="exact" w:val="227"/>
        </w:trPr>
        <w:tc>
          <w:tcPr>
            <w:tcW w:w="3119" w:type="dxa"/>
            <w:shd w:val="clear" w:color="auto" w:fill="auto"/>
            <w:hideMark/>
          </w:tcPr>
          <w:p w14:paraId="3A66AB52" w14:textId="77777777" w:rsidR="007013A6" w:rsidRPr="00FF20F1" w:rsidRDefault="007013A6">
            <w:pPr>
              <w:pStyle w:val="PlantList"/>
              <w:jc w:val="left"/>
              <w:rPr>
                <w:i/>
                <w:iCs/>
                <w:rPrChange w:id="4991" w:author="Daniel Stewart" w:date="2022-02-10T13:41:00Z">
                  <w:rPr>
                    <w:lang w:val="en-US"/>
                  </w:rPr>
                </w:rPrChange>
              </w:rPr>
              <w:pPrChange w:id="4992" w:author="Daniel Stewart" w:date="2022-02-10T13:43:00Z">
                <w:pPr>
                  <w:jc w:val="left"/>
                </w:pPr>
              </w:pPrChange>
            </w:pPr>
            <w:proofErr w:type="spellStart"/>
            <w:r w:rsidRPr="00FF20F1">
              <w:rPr>
                <w:i/>
                <w:iCs/>
                <w:rPrChange w:id="4993" w:author="Daniel Stewart" w:date="2022-02-10T13:41:00Z">
                  <w:rPr/>
                </w:rPrChange>
              </w:rPr>
              <w:t>Galium</w:t>
            </w:r>
            <w:proofErr w:type="spellEnd"/>
            <w:r w:rsidRPr="00FF20F1">
              <w:rPr>
                <w:i/>
                <w:iCs/>
                <w:rPrChange w:id="4994" w:author="Daniel Stewart" w:date="2022-02-10T13:41:00Z">
                  <w:rPr/>
                </w:rPrChange>
              </w:rPr>
              <w:t> </w:t>
            </w:r>
            <w:proofErr w:type="spellStart"/>
            <w:r w:rsidRPr="00FF20F1">
              <w:rPr>
                <w:i/>
                <w:iCs/>
                <w:rPrChange w:id="4995" w:author="Daniel Stewart" w:date="2022-02-10T13:41:00Z">
                  <w:rPr/>
                </w:rPrChange>
              </w:rPr>
              <w:t>trifidum</w:t>
            </w:r>
            <w:proofErr w:type="spellEnd"/>
            <w:r w:rsidRPr="00FF20F1">
              <w:rPr>
                <w:i/>
                <w:iCs/>
                <w:rPrChange w:id="4996" w:author="Daniel Stewart" w:date="2022-02-10T13:41:00Z">
                  <w:rPr/>
                </w:rPrChange>
              </w:rPr>
              <w:t> </w:t>
            </w:r>
          </w:p>
        </w:tc>
        <w:tc>
          <w:tcPr>
            <w:tcW w:w="2941" w:type="dxa"/>
            <w:shd w:val="clear" w:color="auto" w:fill="auto"/>
            <w:hideMark/>
          </w:tcPr>
          <w:p w14:paraId="0FC74448" w14:textId="77777777" w:rsidR="007013A6" w:rsidRPr="00FF20F1" w:rsidRDefault="007013A6">
            <w:pPr>
              <w:pStyle w:val="PlantList"/>
              <w:pPrChange w:id="4997" w:author="Daniel Stewart" w:date="2022-02-10T13:41:00Z">
                <w:pPr>
                  <w:jc w:val="left"/>
                </w:pPr>
              </w:pPrChange>
            </w:pPr>
            <w:r w:rsidRPr="00FF20F1">
              <w:t>small bedstraw </w:t>
            </w:r>
          </w:p>
        </w:tc>
        <w:tc>
          <w:tcPr>
            <w:tcW w:w="886" w:type="dxa"/>
            <w:shd w:val="clear" w:color="auto" w:fill="auto"/>
            <w:hideMark/>
          </w:tcPr>
          <w:p w14:paraId="6A932950" w14:textId="77777777" w:rsidR="007013A6" w:rsidRPr="00FF20F1" w:rsidRDefault="007013A6">
            <w:pPr>
              <w:pStyle w:val="PlantList"/>
              <w:jc w:val="center"/>
              <w:pPrChange w:id="4998" w:author="Daniel Stewart" w:date="2022-02-10T13:42:00Z">
                <w:pPr/>
              </w:pPrChange>
            </w:pPr>
            <w:r w:rsidRPr="00FF20F1">
              <w:t>N</w:t>
            </w:r>
          </w:p>
        </w:tc>
        <w:tc>
          <w:tcPr>
            <w:tcW w:w="886" w:type="dxa"/>
          </w:tcPr>
          <w:p w14:paraId="2AA4D3E1" w14:textId="77777777" w:rsidR="007013A6" w:rsidRPr="00FF20F1" w:rsidRDefault="007013A6">
            <w:pPr>
              <w:pStyle w:val="PlantList"/>
              <w:jc w:val="center"/>
              <w:pPrChange w:id="4999" w:author="Daniel Stewart" w:date="2022-02-10T13:42:00Z">
                <w:pPr/>
              </w:pPrChange>
            </w:pPr>
            <w:r w:rsidRPr="00FF20F1">
              <w:t>X</w:t>
            </w:r>
          </w:p>
        </w:tc>
        <w:tc>
          <w:tcPr>
            <w:tcW w:w="886" w:type="dxa"/>
          </w:tcPr>
          <w:p w14:paraId="10613535" w14:textId="77777777" w:rsidR="007013A6" w:rsidRPr="00FF20F1" w:rsidRDefault="007013A6">
            <w:pPr>
              <w:pStyle w:val="PlantList"/>
              <w:jc w:val="center"/>
              <w:rPr>
                <w:rPrChange w:id="5000" w:author="Daniel Stewart" w:date="2022-02-10T13:41:00Z">
                  <w:rPr>
                    <w:color w:val="000000"/>
                    <w:lang w:val="en-US"/>
                  </w:rPr>
                </w:rPrChange>
              </w:rPr>
              <w:pPrChange w:id="5001" w:author="Daniel Stewart" w:date="2022-02-10T13:42:00Z">
                <w:pPr/>
              </w:pPrChange>
            </w:pPr>
            <w:r w:rsidRPr="00FF20F1">
              <w:t>X</w:t>
            </w:r>
          </w:p>
        </w:tc>
      </w:tr>
      <w:tr w:rsidR="007013A6" w:rsidRPr="00FF20F1" w14:paraId="7E9E1801" w14:textId="77777777" w:rsidTr="004D3373">
        <w:trPr>
          <w:trHeight w:hRule="exact" w:val="227"/>
        </w:trPr>
        <w:tc>
          <w:tcPr>
            <w:tcW w:w="3119" w:type="dxa"/>
            <w:shd w:val="clear" w:color="auto" w:fill="auto"/>
          </w:tcPr>
          <w:p w14:paraId="30FAA000" w14:textId="77777777" w:rsidR="007013A6" w:rsidRPr="00FF20F1" w:rsidRDefault="007013A6">
            <w:pPr>
              <w:pStyle w:val="PlantList"/>
              <w:jc w:val="left"/>
              <w:rPr>
                <w:i/>
                <w:iCs/>
                <w:rPrChange w:id="5002" w:author="Daniel Stewart" w:date="2022-02-10T13:41:00Z">
                  <w:rPr>
                    <w:lang w:val="en-US"/>
                  </w:rPr>
                </w:rPrChange>
              </w:rPr>
              <w:pPrChange w:id="5003" w:author="Daniel Stewart" w:date="2022-02-10T13:43:00Z">
                <w:pPr>
                  <w:jc w:val="left"/>
                </w:pPr>
              </w:pPrChange>
            </w:pPr>
            <w:proofErr w:type="spellStart"/>
            <w:r w:rsidRPr="00FF20F1">
              <w:rPr>
                <w:i/>
                <w:iCs/>
                <w:rPrChange w:id="5004" w:author="Daniel Stewart" w:date="2022-02-10T13:41:00Z">
                  <w:rPr/>
                </w:rPrChange>
              </w:rPr>
              <w:t>Geum</w:t>
            </w:r>
            <w:proofErr w:type="spellEnd"/>
            <w:r w:rsidRPr="00FF20F1">
              <w:rPr>
                <w:i/>
                <w:iCs/>
                <w:rPrChange w:id="5005" w:author="Daniel Stewart" w:date="2022-02-10T13:41:00Z">
                  <w:rPr/>
                </w:rPrChange>
              </w:rPr>
              <w:t xml:space="preserve"> </w:t>
            </w:r>
            <w:proofErr w:type="spellStart"/>
            <w:r w:rsidRPr="00FF20F1">
              <w:rPr>
                <w:i/>
                <w:iCs/>
                <w:rPrChange w:id="5006" w:author="Daniel Stewart" w:date="2022-02-10T13:41:00Z">
                  <w:rPr/>
                </w:rPrChange>
              </w:rPr>
              <w:t>macrophyllum</w:t>
            </w:r>
            <w:proofErr w:type="spellEnd"/>
          </w:p>
        </w:tc>
        <w:tc>
          <w:tcPr>
            <w:tcW w:w="2941" w:type="dxa"/>
            <w:shd w:val="clear" w:color="auto" w:fill="auto"/>
          </w:tcPr>
          <w:p w14:paraId="19D8DD5E" w14:textId="77777777" w:rsidR="007013A6" w:rsidRPr="00FF20F1" w:rsidRDefault="007013A6">
            <w:pPr>
              <w:pStyle w:val="PlantList"/>
              <w:pPrChange w:id="5007" w:author="Daniel Stewart" w:date="2022-02-10T13:41:00Z">
                <w:pPr>
                  <w:jc w:val="left"/>
                </w:pPr>
              </w:pPrChange>
            </w:pPr>
            <w:r w:rsidRPr="00FF20F1">
              <w:t>large-leaved avens</w:t>
            </w:r>
          </w:p>
        </w:tc>
        <w:tc>
          <w:tcPr>
            <w:tcW w:w="886" w:type="dxa"/>
            <w:shd w:val="clear" w:color="auto" w:fill="auto"/>
          </w:tcPr>
          <w:p w14:paraId="2FB12FEC" w14:textId="77777777" w:rsidR="007013A6" w:rsidRPr="00FF20F1" w:rsidRDefault="007013A6">
            <w:pPr>
              <w:pStyle w:val="PlantList"/>
              <w:jc w:val="center"/>
              <w:pPrChange w:id="5008" w:author="Daniel Stewart" w:date="2022-02-10T13:42:00Z">
                <w:pPr/>
              </w:pPrChange>
            </w:pPr>
            <w:r w:rsidRPr="00FF20F1">
              <w:t>N</w:t>
            </w:r>
          </w:p>
        </w:tc>
        <w:tc>
          <w:tcPr>
            <w:tcW w:w="886" w:type="dxa"/>
          </w:tcPr>
          <w:p w14:paraId="3B88433B" w14:textId="77777777" w:rsidR="007013A6" w:rsidRPr="00FF20F1" w:rsidRDefault="007013A6">
            <w:pPr>
              <w:pStyle w:val="PlantList"/>
              <w:jc w:val="center"/>
              <w:pPrChange w:id="5009" w:author="Daniel Stewart" w:date="2022-02-10T13:42:00Z">
                <w:pPr/>
              </w:pPrChange>
            </w:pPr>
            <w:r w:rsidRPr="00FF20F1">
              <w:t>X</w:t>
            </w:r>
          </w:p>
        </w:tc>
        <w:tc>
          <w:tcPr>
            <w:tcW w:w="886" w:type="dxa"/>
          </w:tcPr>
          <w:p w14:paraId="758807BF" w14:textId="77777777" w:rsidR="007013A6" w:rsidRPr="00FF20F1" w:rsidRDefault="007013A6">
            <w:pPr>
              <w:pStyle w:val="PlantList"/>
              <w:jc w:val="center"/>
              <w:pPrChange w:id="5010" w:author="Daniel Stewart" w:date="2022-02-10T13:42:00Z">
                <w:pPr/>
              </w:pPrChange>
            </w:pPr>
          </w:p>
        </w:tc>
      </w:tr>
      <w:tr w:rsidR="007013A6" w:rsidRPr="00FF20F1" w14:paraId="6FCCA8E4" w14:textId="77777777" w:rsidTr="004D3373">
        <w:trPr>
          <w:trHeight w:hRule="exact" w:val="227"/>
        </w:trPr>
        <w:tc>
          <w:tcPr>
            <w:tcW w:w="3119" w:type="dxa"/>
            <w:shd w:val="clear" w:color="auto" w:fill="auto"/>
          </w:tcPr>
          <w:p w14:paraId="120BD4AE" w14:textId="77777777" w:rsidR="007013A6" w:rsidRPr="00FF20F1" w:rsidRDefault="007013A6">
            <w:pPr>
              <w:pStyle w:val="PlantList"/>
              <w:jc w:val="left"/>
              <w:rPr>
                <w:i/>
                <w:iCs/>
                <w:rPrChange w:id="5011" w:author="Daniel Stewart" w:date="2022-02-10T13:41:00Z">
                  <w:rPr>
                    <w:lang w:val="en-US"/>
                  </w:rPr>
                </w:rPrChange>
              </w:rPr>
              <w:pPrChange w:id="5012" w:author="Daniel Stewart" w:date="2022-02-10T13:43:00Z">
                <w:pPr>
                  <w:jc w:val="left"/>
                </w:pPr>
              </w:pPrChange>
            </w:pPr>
            <w:proofErr w:type="spellStart"/>
            <w:r w:rsidRPr="00FF20F1">
              <w:rPr>
                <w:i/>
                <w:iCs/>
                <w:rPrChange w:id="5013" w:author="Daniel Stewart" w:date="2022-02-10T13:41:00Z">
                  <w:rPr/>
                </w:rPrChange>
              </w:rPr>
              <w:t>Glyceria</w:t>
            </w:r>
            <w:proofErr w:type="spellEnd"/>
            <w:r w:rsidRPr="00FF20F1">
              <w:rPr>
                <w:i/>
                <w:iCs/>
                <w:rPrChange w:id="5014" w:author="Daniel Stewart" w:date="2022-02-10T13:41:00Z">
                  <w:rPr/>
                </w:rPrChange>
              </w:rPr>
              <w:t xml:space="preserve"> </w:t>
            </w:r>
            <w:proofErr w:type="spellStart"/>
            <w:r w:rsidRPr="00FF20F1">
              <w:rPr>
                <w:i/>
                <w:iCs/>
                <w:rPrChange w:id="5015" w:author="Daniel Stewart" w:date="2022-02-10T13:41:00Z">
                  <w:rPr/>
                </w:rPrChange>
              </w:rPr>
              <w:t>elata</w:t>
            </w:r>
            <w:proofErr w:type="spellEnd"/>
          </w:p>
        </w:tc>
        <w:tc>
          <w:tcPr>
            <w:tcW w:w="2941" w:type="dxa"/>
            <w:shd w:val="clear" w:color="auto" w:fill="auto"/>
          </w:tcPr>
          <w:p w14:paraId="6AEAC37E" w14:textId="77777777" w:rsidR="007013A6" w:rsidRPr="00FF20F1" w:rsidRDefault="007013A6">
            <w:pPr>
              <w:pStyle w:val="PlantList"/>
              <w:pPrChange w:id="5016" w:author="Daniel Stewart" w:date="2022-02-10T13:41:00Z">
                <w:pPr>
                  <w:jc w:val="left"/>
                </w:pPr>
              </w:pPrChange>
            </w:pPr>
            <w:r w:rsidRPr="00FF20F1">
              <w:t xml:space="preserve">tall </w:t>
            </w:r>
            <w:proofErr w:type="spellStart"/>
            <w:r w:rsidRPr="00FF20F1">
              <w:t>mannagrass</w:t>
            </w:r>
            <w:proofErr w:type="spellEnd"/>
          </w:p>
        </w:tc>
        <w:tc>
          <w:tcPr>
            <w:tcW w:w="886" w:type="dxa"/>
            <w:shd w:val="clear" w:color="auto" w:fill="auto"/>
          </w:tcPr>
          <w:p w14:paraId="4B5AA006" w14:textId="77777777" w:rsidR="007013A6" w:rsidRPr="00FF20F1" w:rsidRDefault="007013A6">
            <w:pPr>
              <w:pStyle w:val="PlantList"/>
              <w:jc w:val="center"/>
              <w:pPrChange w:id="5017" w:author="Daniel Stewart" w:date="2022-02-10T13:42:00Z">
                <w:pPr/>
              </w:pPrChange>
            </w:pPr>
            <w:r w:rsidRPr="00FF20F1">
              <w:t>N</w:t>
            </w:r>
          </w:p>
        </w:tc>
        <w:tc>
          <w:tcPr>
            <w:tcW w:w="886" w:type="dxa"/>
          </w:tcPr>
          <w:p w14:paraId="6EB9EBB4" w14:textId="77777777" w:rsidR="007013A6" w:rsidRPr="00FF20F1" w:rsidRDefault="007013A6">
            <w:pPr>
              <w:pStyle w:val="PlantList"/>
              <w:jc w:val="center"/>
              <w:pPrChange w:id="5018" w:author="Daniel Stewart" w:date="2022-02-10T13:42:00Z">
                <w:pPr/>
              </w:pPrChange>
            </w:pPr>
            <w:r w:rsidRPr="00FF20F1">
              <w:t>X</w:t>
            </w:r>
          </w:p>
        </w:tc>
        <w:tc>
          <w:tcPr>
            <w:tcW w:w="886" w:type="dxa"/>
          </w:tcPr>
          <w:p w14:paraId="6D945D50" w14:textId="77777777" w:rsidR="007013A6" w:rsidRPr="00FF20F1" w:rsidRDefault="007013A6">
            <w:pPr>
              <w:pStyle w:val="PlantList"/>
              <w:jc w:val="center"/>
              <w:pPrChange w:id="5019" w:author="Daniel Stewart" w:date="2022-02-10T13:42:00Z">
                <w:pPr/>
              </w:pPrChange>
            </w:pPr>
          </w:p>
        </w:tc>
      </w:tr>
      <w:tr w:rsidR="007013A6" w:rsidRPr="00FF20F1" w14:paraId="0081627D" w14:textId="77777777" w:rsidTr="004D3373">
        <w:trPr>
          <w:trHeight w:hRule="exact" w:val="227"/>
        </w:trPr>
        <w:tc>
          <w:tcPr>
            <w:tcW w:w="3119" w:type="dxa"/>
            <w:shd w:val="clear" w:color="auto" w:fill="auto"/>
          </w:tcPr>
          <w:p w14:paraId="19782326" w14:textId="77777777" w:rsidR="007013A6" w:rsidRPr="00FF20F1" w:rsidRDefault="007013A6">
            <w:pPr>
              <w:pStyle w:val="PlantList"/>
              <w:jc w:val="left"/>
              <w:rPr>
                <w:i/>
                <w:iCs/>
                <w:rPrChange w:id="5020" w:author="Daniel Stewart" w:date="2022-02-10T13:41:00Z">
                  <w:rPr>
                    <w:lang w:val="en-US"/>
                  </w:rPr>
                </w:rPrChange>
              </w:rPr>
              <w:pPrChange w:id="5021" w:author="Daniel Stewart" w:date="2022-02-10T13:43:00Z">
                <w:pPr>
                  <w:jc w:val="left"/>
                </w:pPr>
              </w:pPrChange>
            </w:pPr>
            <w:proofErr w:type="spellStart"/>
            <w:r w:rsidRPr="00FF20F1">
              <w:rPr>
                <w:i/>
                <w:iCs/>
                <w:rPrChange w:id="5022" w:author="Daniel Stewart" w:date="2022-02-10T13:41:00Z">
                  <w:rPr/>
                </w:rPrChange>
              </w:rPr>
              <w:t>Glyceria</w:t>
            </w:r>
            <w:proofErr w:type="spellEnd"/>
            <w:r w:rsidRPr="00FF20F1">
              <w:rPr>
                <w:i/>
                <w:iCs/>
                <w:rPrChange w:id="5023" w:author="Daniel Stewart" w:date="2022-02-10T13:41:00Z">
                  <w:rPr/>
                </w:rPrChange>
              </w:rPr>
              <w:t xml:space="preserve"> </w:t>
            </w:r>
            <w:proofErr w:type="spellStart"/>
            <w:r w:rsidRPr="00FF20F1">
              <w:rPr>
                <w:i/>
                <w:iCs/>
                <w:rPrChange w:id="5024" w:author="Daniel Stewart" w:date="2022-02-10T13:41:00Z">
                  <w:rPr/>
                </w:rPrChange>
              </w:rPr>
              <w:t>leptostachya</w:t>
            </w:r>
            <w:proofErr w:type="spellEnd"/>
          </w:p>
        </w:tc>
        <w:tc>
          <w:tcPr>
            <w:tcW w:w="2941" w:type="dxa"/>
            <w:shd w:val="clear" w:color="auto" w:fill="auto"/>
          </w:tcPr>
          <w:p w14:paraId="30E92712" w14:textId="77777777" w:rsidR="007013A6" w:rsidRPr="00FF20F1" w:rsidRDefault="007013A6">
            <w:pPr>
              <w:pStyle w:val="PlantList"/>
              <w:pPrChange w:id="5025" w:author="Daniel Stewart" w:date="2022-02-10T13:41:00Z">
                <w:pPr>
                  <w:jc w:val="left"/>
                </w:pPr>
              </w:pPrChange>
            </w:pPr>
            <w:r w:rsidRPr="00FF20F1">
              <w:t xml:space="preserve">slender spiked </w:t>
            </w:r>
            <w:proofErr w:type="spellStart"/>
            <w:r w:rsidRPr="00FF20F1">
              <w:t>mannagrass</w:t>
            </w:r>
            <w:proofErr w:type="spellEnd"/>
          </w:p>
        </w:tc>
        <w:tc>
          <w:tcPr>
            <w:tcW w:w="886" w:type="dxa"/>
            <w:shd w:val="clear" w:color="auto" w:fill="auto"/>
          </w:tcPr>
          <w:p w14:paraId="7B8CB534" w14:textId="77777777" w:rsidR="007013A6" w:rsidRPr="00FF20F1" w:rsidRDefault="007013A6">
            <w:pPr>
              <w:pStyle w:val="PlantList"/>
              <w:jc w:val="center"/>
              <w:pPrChange w:id="5026" w:author="Daniel Stewart" w:date="2022-02-10T13:42:00Z">
                <w:pPr/>
              </w:pPrChange>
            </w:pPr>
            <w:r w:rsidRPr="00FF20F1">
              <w:t>N</w:t>
            </w:r>
          </w:p>
        </w:tc>
        <w:tc>
          <w:tcPr>
            <w:tcW w:w="886" w:type="dxa"/>
          </w:tcPr>
          <w:p w14:paraId="601079A9" w14:textId="77777777" w:rsidR="007013A6" w:rsidRPr="00FF20F1" w:rsidRDefault="007013A6">
            <w:pPr>
              <w:pStyle w:val="PlantList"/>
              <w:jc w:val="center"/>
              <w:pPrChange w:id="5027" w:author="Daniel Stewart" w:date="2022-02-10T13:42:00Z">
                <w:pPr/>
              </w:pPrChange>
            </w:pPr>
          </w:p>
        </w:tc>
        <w:tc>
          <w:tcPr>
            <w:tcW w:w="886" w:type="dxa"/>
          </w:tcPr>
          <w:p w14:paraId="73182647" w14:textId="77777777" w:rsidR="007013A6" w:rsidRPr="00FF20F1" w:rsidRDefault="007013A6">
            <w:pPr>
              <w:pStyle w:val="PlantList"/>
              <w:jc w:val="center"/>
              <w:pPrChange w:id="5028" w:author="Daniel Stewart" w:date="2022-02-10T13:42:00Z">
                <w:pPr/>
              </w:pPrChange>
            </w:pPr>
            <w:r w:rsidRPr="00FF20F1">
              <w:t>X</w:t>
            </w:r>
          </w:p>
        </w:tc>
      </w:tr>
      <w:tr w:rsidR="007013A6" w:rsidRPr="00FF20F1" w14:paraId="48B2397A" w14:textId="77777777" w:rsidTr="004D3373">
        <w:trPr>
          <w:trHeight w:hRule="exact" w:val="227"/>
        </w:trPr>
        <w:tc>
          <w:tcPr>
            <w:tcW w:w="3119" w:type="dxa"/>
            <w:shd w:val="clear" w:color="auto" w:fill="auto"/>
            <w:hideMark/>
          </w:tcPr>
          <w:p w14:paraId="7EAC1013" w14:textId="77777777" w:rsidR="007013A6" w:rsidRPr="00FF20F1" w:rsidRDefault="007013A6">
            <w:pPr>
              <w:pStyle w:val="PlantList"/>
              <w:jc w:val="left"/>
              <w:rPr>
                <w:i/>
                <w:iCs/>
                <w:rPrChange w:id="5029" w:author="Daniel Stewart" w:date="2022-02-10T13:41:00Z">
                  <w:rPr>
                    <w:lang w:val="en-US"/>
                  </w:rPr>
                </w:rPrChange>
              </w:rPr>
              <w:pPrChange w:id="5030" w:author="Daniel Stewart" w:date="2022-02-10T13:43:00Z">
                <w:pPr>
                  <w:jc w:val="left"/>
                </w:pPr>
              </w:pPrChange>
            </w:pPr>
            <w:proofErr w:type="spellStart"/>
            <w:r w:rsidRPr="00FF20F1">
              <w:rPr>
                <w:i/>
                <w:iCs/>
                <w:rPrChange w:id="5031" w:author="Daniel Stewart" w:date="2022-02-10T13:41:00Z">
                  <w:rPr/>
                </w:rPrChange>
              </w:rPr>
              <w:t>Glyceria</w:t>
            </w:r>
            <w:proofErr w:type="spellEnd"/>
            <w:r w:rsidRPr="00FF20F1">
              <w:rPr>
                <w:i/>
                <w:iCs/>
                <w:rPrChange w:id="5032" w:author="Daniel Stewart" w:date="2022-02-10T13:41:00Z">
                  <w:rPr/>
                </w:rPrChange>
              </w:rPr>
              <w:t> </w:t>
            </w:r>
            <w:r w:rsidRPr="007013A6">
              <w:t>sp.</w:t>
            </w:r>
            <w:r w:rsidRPr="00FF20F1">
              <w:rPr>
                <w:i/>
                <w:iCs/>
                <w:rPrChange w:id="5033" w:author="Daniel Stewart" w:date="2022-02-10T13:41:00Z">
                  <w:rPr/>
                </w:rPrChange>
              </w:rPr>
              <w:t> </w:t>
            </w:r>
          </w:p>
        </w:tc>
        <w:tc>
          <w:tcPr>
            <w:tcW w:w="2941" w:type="dxa"/>
            <w:shd w:val="clear" w:color="auto" w:fill="auto"/>
            <w:hideMark/>
          </w:tcPr>
          <w:p w14:paraId="29F1B1B9" w14:textId="77777777" w:rsidR="007013A6" w:rsidRPr="00FF20F1" w:rsidRDefault="007013A6">
            <w:pPr>
              <w:pStyle w:val="PlantList"/>
              <w:pPrChange w:id="5034" w:author="Daniel Stewart" w:date="2022-02-10T13:41:00Z">
                <w:pPr>
                  <w:jc w:val="left"/>
                </w:pPr>
              </w:pPrChange>
            </w:pPr>
            <w:proofErr w:type="spellStart"/>
            <w:r w:rsidRPr="00FF20F1">
              <w:t>mannagrass</w:t>
            </w:r>
            <w:proofErr w:type="spellEnd"/>
            <w:r w:rsidRPr="00FF20F1">
              <w:t> </w:t>
            </w:r>
          </w:p>
        </w:tc>
        <w:tc>
          <w:tcPr>
            <w:tcW w:w="886" w:type="dxa"/>
            <w:shd w:val="clear" w:color="auto" w:fill="auto"/>
            <w:hideMark/>
          </w:tcPr>
          <w:p w14:paraId="383BDF26" w14:textId="77777777" w:rsidR="007013A6" w:rsidRPr="00FF20F1" w:rsidRDefault="007013A6">
            <w:pPr>
              <w:pStyle w:val="PlantList"/>
              <w:jc w:val="center"/>
              <w:pPrChange w:id="5035" w:author="Daniel Stewart" w:date="2022-02-10T13:42:00Z">
                <w:pPr/>
              </w:pPrChange>
            </w:pPr>
            <w:r w:rsidRPr="00FF20F1">
              <w:t>N</w:t>
            </w:r>
          </w:p>
        </w:tc>
        <w:tc>
          <w:tcPr>
            <w:tcW w:w="886" w:type="dxa"/>
          </w:tcPr>
          <w:p w14:paraId="6BEC7F95" w14:textId="77777777" w:rsidR="007013A6" w:rsidRPr="00FF20F1" w:rsidRDefault="007013A6">
            <w:pPr>
              <w:pStyle w:val="PlantList"/>
              <w:jc w:val="center"/>
              <w:pPrChange w:id="5036" w:author="Daniel Stewart" w:date="2022-02-10T13:42:00Z">
                <w:pPr/>
              </w:pPrChange>
            </w:pPr>
          </w:p>
        </w:tc>
        <w:tc>
          <w:tcPr>
            <w:tcW w:w="886" w:type="dxa"/>
          </w:tcPr>
          <w:p w14:paraId="6AE75B9B" w14:textId="77777777" w:rsidR="007013A6" w:rsidRPr="00FF20F1" w:rsidRDefault="007013A6">
            <w:pPr>
              <w:pStyle w:val="PlantList"/>
              <w:jc w:val="center"/>
              <w:rPr>
                <w:rPrChange w:id="5037" w:author="Daniel Stewart" w:date="2022-02-10T13:41:00Z">
                  <w:rPr>
                    <w:color w:val="000000"/>
                    <w:lang w:val="en-US"/>
                  </w:rPr>
                </w:rPrChange>
              </w:rPr>
              <w:pPrChange w:id="5038" w:author="Daniel Stewart" w:date="2022-02-10T13:42:00Z">
                <w:pPr/>
              </w:pPrChange>
            </w:pPr>
            <w:r w:rsidRPr="00FF20F1">
              <w:t>X</w:t>
            </w:r>
          </w:p>
        </w:tc>
      </w:tr>
      <w:tr w:rsidR="007013A6" w:rsidRPr="00FF20F1" w14:paraId="1B1907A3" w14:textId="77777777" w:rsidTr="004D3373">
        <w:trPr>
          <w:trHeight w:hRule="exact" w:val="227"/>
        </w:trPr>
        <w:tc>
          <w:tcPr>
            <w:tcW w:w="3119" w:type="dxa"/>
            <w:shd w:val="clear" w:color="auto" w:fill="auto"/>
          </w:tcPr>
          <w:p w14:paraId="7853D402" w14:textId="77777777" w:rsidR="007013A6" w:rsidRPr="00FF20F1" w:rsidRDefault="007013A6">
            <w:pPr>
              <w:pStyle w:val="PlantList"/>
              <w:jc w:val="left"/>
              <w:rPr>
                <w:i/>
                <w:iCs/>
                <w:rPrChange w:id="5039" w:author="Daniel Stewart" w:date="2022-02-10T13:41:00Z">
                  <w:rPr>
                    <w:lang w:val="en-US"/>
                  </w:rPr>
                </w:rPrChange>
              </w:rPr>
              <w:pPrChange w:id="5040" w:author="Daniel Stewart" w:date="2022-02-10T13:43:00Z">
                <w:pPr>
                  <w:jc w:val="left"/>
                </w:pPr>
              </w:pPrChange>
            </w:pPr>
            <w:r w:rsidRPr="00FF20F1">
              <w:rPr>
                <w:i/>
                <w:iCs/>
                <w:rPrChange w:id="5041" w:author="Daniel Stewart" w:date="2022-02-10T13:41:00Z">
                  <w:rPr/>
                </w:rPrChange>
              </w:rPr>
              <w:t xml:space="preserve">Gnaphalium </w:t>
            </w:r>
            <w:proofErr w:type="spellStart"/>
            <w:r w:rsidRPr="00FF20F1">
              <w:rPr>
                <w:i/>
                <w:iCs/>
                <w:rPrChange w:id="5042" w:author="Daniel Stewart" w:date="2022-02-10T13:41:00Z">
                  <w:rPr/>
                </w:rPrChange>
              </w:rPr>
              <w:t>uliginosum</w:t>
            </w:r>
            <w:proofErr w:type="spellEnd"/>
          </w:p>
        </w:tc>
        <w:tc>
          <w:tcPr>
            <w:tcW w:w="2941" w:type="dxa"/>
            <w:shd w:val="clear" w:color="auto" w:fill="auto"/>
          </w:tcPr>
          <w:p w14:paraId="42F95700" w14:textId="77777777" w:rsidR="007013A6" w:rsidRPr="00FF20F1" w:rsidRDefault="007013A6">
            <w:pPr>
              <w:pStyle w:val="PlantList"/>
              <w:pPrChange w:id="5043" w:author="Daniel Stewart" w:date="2022-02-10T13:41:00Z">
                <w:pPr>
                  <w:jc w:val="left"/>
                </w:pPr>
              </w:pPrChange>
            </w:pPr>
            <w:r w:rsidRPr="00FF20F1">
              <w:t>marsh cudweed</w:t>
            </w:r>
          </w:p>
        </w:tc>
        <w:tc>
          <w:tcPr>
            <w:tcW w:w="886" w:type="dxa"/>
            <w:shd w:val="clear" w:color="auto" w:fill="auto"/>
          </w:tcPr>
          <w:p w14:paraId="728B61A8" w14:textId="77777777" w:rsidR="007013A6" w:rsidRPr="00FF20F1" w:rsidRDefault="007013A6">
            <w:pPr>
              <w:pStyle w:val="PlantList"/>
              <w:jc w:val="center"/>
              <w:pPrChange w:id="5044" w:author="Daniel Stewart" w:date="2022-02-10T13:42:00Z">
                <w:pPr/>
              </w:pPrChange>
            </w:pPr>
            <w:r w:rsidRPr="00FF20F1">
              <w:t>E</w:t>
            </w:r>
          </w:p>
        </w:tc>
        <w:tc>
          <w:tcPr>
            <w:tcW w:w="886" w:type="dxa"/>
          </w:tcPr>
          <w:p w14:paraId="682E4EE2" w14:textId="77777777" w:rsidR="007013A6" w:rsidRPr="00FF20F1" w:rsidRDefault="007013A6">
            <w:pPr>
              <w:pStyle w:val="PlantList"/>
              <w:jc w:val="center"/>
              <w:pPrChange w:id="5045" w:author="Daniel Stewart" w:date="2022-02-10T13:42:00Z">
                <w:pPr/>
              </w:pPrChange>
            </w:pPr>
            <w:r w:rsidRPr="00FF20F1">
              <w:t>X</w:t>
            </w:r>
          </w:p>
        </w:tc>
        <w:tc>
          <w:tcPr>
            <w:tcW w:w="886" w:type="dxa"/>
          </w:tcPr>
          <w:p w14:paraId="539520D2" w14:textId="77777777" w:rsidR="007013A6" w:rsidRPr="00FF20F1" w:rsidRDefault="007013A6">
            <w:pPr>
              <w:pStyle w:val="PlantList"/>
              <w:jc w:val="center"/>
              <w:pPrChange w:id="5046" w:author="Daniel Stewart" w:date="2022-02-10T13:42:00Z">
                <w:pPr/>
              </w:pPrChange>
            </w:pPr>
          </w:p>
        </w:tc>
      </w:tr>
      <w:tr w:rsidR="007013A6" w:rsidRPr="00FF20F1" w14:paraId="17AC53B1" w14:textId="77777777" w:rsidTr="004D3373">
        <w:trPr>
          <w:trHeight w:hRule="exact" w:val="227"/>
        </w:trPr>
        <w:tc>
          <w:tcPr>
            <w:tcW w:w="3119" w:type="dxa"/>
            <w:shd w:val="clear" w:color="auto" w:fill="auto"/>
            <w:hideMark/>
          </w:tcPr>
          <w:p w14:paraId="2A46A88C" w14:textId="77777777" w:rsidR="007013A6" w:rsidRPr="00FF20F1" w:rsidRDefault="007013A6">
            <w:pPr>
              <w:pStyle w:val="PlantList"/>
              <w:jc w:val="left"/>
              <w:rPr>
                <w:i/>
                <w:iCs/>
                <w:rPrChange w:id="5047" w:author="Daniel Stewart" w:date="2022-02-10T13:41:00Z">
                  <w:rPr>
                    <w:lang w:val="en-US"/>
                  </w:rPr>
                </w:rPrChange>
              </w:rPr>
              <w:pPrChange w:id="5048" w:author="Daniel Stewart" w:date="2022-02-10T13:43:00Z">
                <w:pPr>
                  <w:jc w:val="left"/>
                </w:pPr>
              </w:pPrChange>
            </w:pPr>
            <w:proofErr w:type="spellStart"/>
            <w:r w:rsidRPr="00FF20F1">
              <w:rPr>
                <w:i/>
                <w:iCs/>
                <w:rPrChange w:id="5049" w:author="Daniel Stewart" w:date="2022-02-10T13:41:00Z">
                  <w:rPr/>
                </w:rPrChange>
              </w:rPr>
              <w:t>Gratiola</w:t>
            </w:r>
            <w:proofErr w:type="spellEnd"/>
            <w:r w:rsidRPr="00FF20F1">
              <w:rPr>
                <w:i/>
                <w:iCs/>
                <w:rPrChange w:id="5050" w:author="Daniel Stewart" w:date="2022-02-10T13:41:00Z">
                  <w:rPr/>
                </w:rPrChange>
              </w:rPr>
              <w:t> </w:t>
            </w:r>
            <w:proofErr w:type="spellStart"/>
            <w:r w:rsidRPr="00FF20F1">
              <w:rPr>
                <w:i/>
                <w:iCs/>
                <w:rPrChange w:id="5051" w:author="Daniel Stewart" w:date="2022-02-10T13:41:00Z">
                  <w:rPr/>
                </w:rPrChange>
              </w:rPr>
              <w:t>ebracteata</w:t>
            </w:r>
            <w:proofErr w:type="spellEnd"/>
            <w:r w:rsidRPr="00FF20F1">
              <w:rPr>
                <w:i/>
                <w:iCs/>
                <w:rPrChange w:id="5052" w:author="Daniel Stewart" w:date="2022-02-10T13:41:00Z">
                  <w:rPr/>
                </w:rPrChange>
              </w:rPr>
              <w:t> </w:t>
            </w:r>
          </w:p>
        </w:tc>
        <w:tc>
          <w:tcPr>
            <w:tcW w:w="2941" w:type="dxa"/>
            <w:shd w:val="clear" w:color="auto" w:fill="auto"/>
            <w:hideMark/>
          </w:tcPr>
          <w:p w14:paraId="73BCBC67" w14:textId="77777777" w:rsidR="007013A6" w:rsidRPr="00FF20F1" w:rsidRDefault="007013A6">
            <w:pPr>
              <w:pStyle w:val="PlantList"/>
              <w:pPrChange w:id="5053" w:author="Daniel Stewart" w:date="2022-02-10T13:41:00Z">
                <w:pPr>
                  <w:jc w:val="left"/>
                </w:pPr>
              </w:pPrChange>
            </w:pPr>
            <w:r w:rsidRPr="00FF20F1">
              <w:t>bractless hedge-hyssop </w:t>
            </w:r>
          </w:p>
        </w:tc>
        <w:tc>
          <w:tcPr>
            <w:tcW w:w="886" w:type="dxa"/>
            <w:shd w:val="clear" w:color="auto" w:fill="auto"/>
            <w:hideMark/>
          </w:tcPr>
          <w:p w14:paraId="2A94A871" w14:textId="77777777" w:rsidR="007013A6" w:rsidRPr="00FF20F1" w:rsidRDefault="007013A6">
            <w:pPr>
              <w:pStyle w:val="PlantList"/>
              <w:jc w:val="center"/>
              <w:pPrChange w:id="5054" w:author="Daniel Stewart" w:date="2022-02-10T13:42:00Z">
                <w:pPr/>
              </w:pPrChange>
            </w:pPr>
            <w:r w:rsidRPr="00FF20F1">
              <w:t>N</w:t>
            </w:r>
          </w:p>
        </w:tc>
        <w:tc>
          <w:tcPr>
            <w:tcW w:w="886" w:type="dxa"/>
          </w:tcPr>
          <w:p w14:paraId="240EB59E" w14:textId="77777777" w:rsidR="007013A6" w:rsidRPr="00FF20F1" w:rsidRDefault="007013A6">
            <w:pPr>
              <w:pStyle w:val="PlantList"/>
              <w:jc w:val="center"/>
              <w:pPrChange w:id="5055" w:author="Daniel Stewart" w:date="2022-02-10T13:42:00Z">
                <w:pPr/>
              </w:pPrChange>
            </w:pPr>
            <w:r w:rsidRPr="00FF20F1">
              <w:t>X</w:t>
            </w:r>
          </w:p>
        </w:tc>
        <w:tc>
          <w:tcPr>
            <w:tcW w:w="886" w:type="dxa"/>
          </w:tcPr>
          <w:p w14:paraId="635A3B93" w14:textId="77777777" w:rsidR="007013A6" w:rsidRPr="00FF20F1" w:rsidRDefault="007013A6">
            <w:pPr>
              <w:pStyle w:val="PlantList"/>
              <w:jc w:val="center"/>
              <w:rPr>
                <w:rPrChange w:id="5056" w:author="Daniel Stewart" w:date="2022-02-10T13:41:00Z">
                  <w:rPr>
                    <w:color w:val="000000"/>
                    <w:lang w:val="en-US"/>
                  </w:rPr>
                </w:rPrChange>
              </w:rPr>
              <w:pPrChange w:id="5057" w:author="Daniel Stewart" w:date="2022-02-10T13:42:00Z">
                <w:pPr/>
              </w:pPrChange>
            </w:pPr>
            <w:r w:rsidRPr="00FF20F1">
              <w:t>X</w:t>
            </w:r>
          </w:p>
        </w:tc>
      </w:tr>
      <w:tr w:rsidR="007013A6" w:rsidRPr="00FF20F1" w14:paraId="32C9C568" w14:textId="77777777" w:rsidTr="004D3373">
        <w:trPr>
          <w:trHeight w:hRule="exact" w:val="227"/>
        </w:trPr>
        <w:tc>
          <w:tcPr>
            <w:tcW w:w="3119" w:type="dxa"/>
            <w:shd w:val="clear" w:color="auto" w:fill="auto"/>
          </w:tcPr>
          <w:p w14:paraId="4913663F" w14:textId="77777777" w:rsidR="007013A6" w:rsidRPr="00FF20F1" w:rsidRDefault="007013A6">
            <w:pPr>
              <w:pStyle w:val="PlantList"/>
              <w:jc w:val="left"/>
              <w:rPr>
                <w:i/>
                <w:iCs/>
                <w:rPrChange w:id="5058" w:author="Daniel Stewart" w:date="2022-02-10T13:41:00Z">
                  <w:rPr>
                    <w:lang w:val="en-US"/>
                  </w:rPr>
                </w:rPrChange>
              </w:rPr>
              <w:pPrChange w:id="5059" w:author="Daniel Stewart" w:date="2022-02-10T13:43:00Z">
                <w:pPr>
                  <w:jc w:val="left"/>
                </w:pPr>
              </w:pPrChange>
            </w:pPr>
            <w:r w:rsidRPr="00FF20F1">
              <w:rPr>
                <w:i/>
                <w:iCs/>
                <w:rPrChange w:id="5060" w:author="Daniel Stewart" w:date="2022-02-10T13:41:00Z">
                  <w:rPr/>
                </w:rPrChange>
              </w:rPr>
              <w:t xml:space="preserve">Hieracium </w:t>
            </w:r>
            <w:proofErr w:type="spellStart"/>
            <w:r w:rsidRPr="00FF20F1">
              <w:rPr>
                <w:i/>
                <w:iCs/>
                <w:rPrChange w:id="5061" w:author="Daniel Stewart" w:date="2022-02-10T13:41:00Z">
                  <w:rPr/>
                </w:rPrChange>
              </w:rPr>
              <w:t>lachenalii</w:t>
            </w:r>
            <w:proofErr w:type="spellEnd"/>
          </w:p>
        </w:tc>
        <w:tc>
          <w:tcPr>
            <w:tcW w:w="2941" w:type="dxa"/>
            <w:shd w:val="clear" w:color="auto" w:fill="auto"/>
          </w:tcPr>
          <w:p w14:paraId="08465A87" w14:textId="77777777" w:rsidR="007013A6" w:rsidRPr="00FF20F1" w:rsidRDefault="007013A6">
            <w:pPr>
              <w:pStyle w:val="PlantList"/>
              <w:pPrChange w:id="5062" w:author="Daniel Stewart" w:date="2022-02-10T13:41:00Z">
                <w:pPr>
                  <w:jc w:val="left"/>
                </w:pPr>
              </w:pPrChange>
            </w:pPr>
            <w:r w:rsidRPr="00FF20F1">
              <w:t>European hawkweed</w:t>
            </w:r>
          </w:p>
        </w:tc>
        <w:tc>
          <w:tcPr>
            <w:tcW w:w="886" w:type="dxa"/>
            <w:shd w:val="clear" w:color="auto" w:fill="auto"/>
          </w:tcPr>
          <w:p w14:paraId="0E0BA624" w14:textId="77777777" w:rsidR="007013A6" w:rsidRPr="00FF20F1" w:rsidRDefault="007013A6">
            <w:pPr>
              <w:pStyle w:val="PlantList"/>
              <w:jc w:val="center"/>
              <w:pPrChange w:id="5063" w:author="Daniel Stewart" w:date="2022-02-10T13:42:00Z">
                <w:pPr/>
              </w:pPrChange>
            </w:pPr>
            <w:r w:rsidRPr="00FF20F1">
              <w:t>E</w:t>
            </w:r>
          </w:p>
        </w:tc>
        <w:tc>
          <w:tcPr>
            <w:tcW w:w="886" w:type="dxa"/>
          </w:tcPr>
          <w:p w14:paraId="6FF17649" w14:textId="77777777" w:rsidR="007013A6" w:rsidRPr="00FF20F1" w:rsidRDefault="007013A6">
            <w:pPr>
              <w:pStyle w:val="PlantList"/>
              <w:jc w:val="center"/>
              <w:pPrChange w:id="5064" w:author="Daniel Stewart" w:date="2022-02-10T13:42:00Z">
                <w:pPr/>
              </w:pPrChange>
            </w:pPr>
            <w:r w:rsidRPr="00FF20F1">
              <w:t>X</w:t>
            </w:r>
          </w:p>
        </w:tc>
        <w:tc>
          <w:tcPr>
            <w:tcW w:w="886" w:type="dxa"/>
          </w:tcPr>
          <w:p w14:paraId="1D53CC1A" w14:textId="77777777" w:rsidR="007013A6" w:rsidRPr="00FF20F1" w:rsidRDefault="007013A6">
            <w:pPr>
              <w:pStyle w:val="PlantList"/>
              <w:jc w:val="center"/>
              <w:pPrChange w:id="5065" w:author="Daniel Stewart" w:date="2022-02-10T13:42:00Z">
                <w:pPr/>
              </w:pPrChange>
            </w:pPr>
          </w:p>
        </w:tc>
      </w:tr>
      <w:tr w:rsidR="007013A6" w:rsidRPr="00FF20F1" w:rsidDel="00AC3C8C" w14:paraId="0BDA3099" w14:textId="77777777" w:rsidTr="004D3373">
        <w:trPr>
          <w:trHeight w:hRule="exact" w:val="227"/>
          <w:del w:id="5066" w:author="Daniel Stewart" w:date="2022-02-09T16:13:00Z"/>
        </w:trPr>
        <w:tc>
          <w:tcPr>
            <w:tcW w:w="3119" w:type="dxa"/>
            <w:shd w:val="clear" w:color="auto" w:fill="auto"/>
            <w:hideMark/>
          </w:tcPr>
          <w:p w14:paraId="01A6F6F5" w14:textId="0001D29A" w:rsidR="007013A6" w:rsidRPr="00FF20F1" w:rsidDel="00AC3C8C" w:rsidRDefault="007013A6">
            <w:pPr>
              <w:pStyle w:val="PlantList"/>
              <w:jc w:val="left"/>
              <w:rPr>
                <w:del w:id="5067" w:author="Daniel Stewart" w:date="2022-02-09T16:13:00Z"/>
                <w:i/>
                <w:iCs/>
                <w:rPrChange w:id="5068" w:author="Daniel Stewart" w:date="2022-02-10T13:41:00Z">
                  <w:rPr>
                    <w:del w:id="5069" w:author="Daniel Stewart" w:date="2022-02-09T16:13:00Z"/>
                    <w:lang w:val="en-US"/>
                  </w:rPr>
                </w:rPrChange>
              </w:rPr>
              <w:pPrChange w:id="5070" w:author="Daniel Stewart" w:date="2022-02-10T13:43:00Z">
                <w:pPr/>
              </w:pPrChange>
            </w:pPr>
            <w:del w:id="5071" w:author="Daniel Stewart" w:date="2022-02-09T16:13:00Z">
              <w:r w:rsidRPr="00FF20F1" w:rsidDel="00AC3C8C">
                <w:rPr>
                  <w:i/>
                  <w:iCs/>
                  <w:rPrChange w:id="5072" w:author="Daniel Stewart" w:date="2022-02-10T13:41:00Z">
                    <w:rPr>
                      <w:lang w:val="en-US"/>
                    </w:rPr>
                  </w:rPrChange>
                </w:rPr>
                <w:delText>Hordeum brachyantherum </w:delText>
              </w:r>
            </w:del>
          </w:p>
        </w:tc>
        <w:tc>
          <w:tcPr>
            <w:tcW w:w="2941" w:type="dxa"/>
            <w:shd w:val="clear" w:color="auto" w:fill="auto"/>
            <w:hideMark/>
          </w:tcPr>
          <w:p w14:paraId="7D5CD61D" w14:textId="4FBC1B49" w:rsidR="007013A6" w:rsidRPr="00FF20F1" w:rsidDel="00AC3C8C" w:rsidRDefault="007013A6">
            <w:pPr>
              <w:pStyle w:val="PlantList"/>
              <w:jc w:val="left"/>
              <w:rPr>
                <w:del w:id="5073" w:author="Daniel Stewart" w:date="2022-02-09T16:13:00Z"/>
              </w:rPr>
              <w:pPrChange w:id="5074" w:author="Daniel Stewart" w:date="2022-02-10T13:43:00Z">
                <w:pPr/>
              </w:pPrChange>
            </w:pPr>
            <w:del w:id="5075" w:author="Daniel Stewart" w:date="2022-02-09T16:13:00Z">
              <w:r w:rsidRPr="00FF20F1" w:rsidDel="00AC3C8C">
                <w:delText>meadow barley </w:delText>
              </w:r>
            </w:del>
          </w:p>
        </w:tc>
        <w:tc>
          <w:tcPr>
            <w:tcW w:w="886" w:type="dxa"/>
            <w:shd w:val="clear" w:color="auto" w:fill="auto"/>
            <w:hideMark/>
          </w:tcPr>
          <w:p w14:paraId="6D8F10D1" w14:textId="19ABD7FC" w:rsidR="007013A6" w:rsidRPr="00FF20F1" w:rsidDel="00AC3C8C" w:rsidRDefault="007013A6">
            <w:pPr>
              <w:pStyle w:val="PlantList"/>
              <w:jc w:val="left"/>
              <w:rPr>
                <w:del w:id="5076" w:author="Daniel Stewart" w:date="2022-02-09T16:13:00Z"/>
              </w:rPr>
              <w:pPrChange w:id="5077" w:author="Daniel Stewart" w:date="2022-02-10T13:43:00Z">
                <w:pPr/>
              </w:pPrChange>
            </w:pPr>
            <w:del w:id="5078" w:author="Daniel Stewart" w:date="2022-02-09T16:13:00Z">
              <w:r w:rsidRPr="00FF20F1" w:rsidDel="00AC3C8C">
                <w:delText>N</w:delText>
              </w:r>
            </w:del>
          </w:p>
        </w:tc>
        <w:tc>
          <w:tcPr>
            <w:tcW w:w="886" w:type="dxa"/>
          </w:tcPr>
          <w:p w14:paraId="24851817" w14:textId="7089A6DA" w:rsidR="007013A6" w:rsidRPr="00FF20F1" w:rsidDel="00AC3C8C" w:rsidRDefault="007013A6">
            <w:pPr>
              <w:pStyle w:val="PlantList"/>
              <w:jc w:val="left"/>
              <w:rPr>
                <w:del w:id="5079" w:author="Daniel Stewart" w:date="2022-02-09T16:13:00Z"/>
              </w:rPr>
              <w:pPrChange w:id="5080" w:author="Daniel Stewart" w:date="2022-02-10T13:43:00Z">
                <w:pPr/>
              </w:pPrChange>
            </w:pPr>
          </w:p>
        </w:tc>
        <w:tc>
          <w:tcPr>
            <w:tcW w:w="886" w:type="dxa"/>
          </w:tcPr>
          <w:p w14:paraId="20F9EF11" w14:textId="13979F31" w:rsidR="007013A6" w:rsidRPr="00FF20F1" w:rsidDel="00AC3C8C" w:rsidRDefault="007013A6">
            <w:pPr>
              <w:pStyle w:val="PlantList"/>
              <w:jc w:val="left"/>
              <w:rPr>
                <w:del w:id="5081" w:author="Daniel Stewart" w:date="2022-02-09T16:13:00Z"/>
                <w:rPrChange w:id="5082" w:author="Daniel Stewart" w:date="2022-02-10T13:41:00Z">
                  <w:rPr>
                    <w:del w:id="5083" w:author="Daniel Stewart" w:date="2022-02-09T16:13:00Z"/>
                    <w:color w:val="000000"/>
                    <w:lang w:val="en-US"/>
                  </w:rPr>
                </w:rPrChange>
              </w:rPr>
              <w:pPrChange w:id="5084" w:author="Daniel Stewart" w:date="2022-02-10T13:43:00Z">
                <w:pPr/>
              </w:pPrChange>
            </w:pPr>
            <w:del w:id="5085" w:author="Daniel Stewart" w:date="2022-02-09T16:13:00Z">
              <w:r w:rsidRPr="00FF20F1" w:rsidDel="00AC3C8C">
                <w:delText>X</w:delText>
              </w:r>
            </w:del>
          </w:p>
        </w:tc>
      </w:tr>
      <w:tr w:rsidR="007013A6" w:rsidRPr="00FF20F1" w14:paraId="1658817E" w14:textId="77777777" w:rsidTr="004D3373">
        <w:trPr>
          <w:trHeight w:hRule="exact" w:val="227"/>
        </w:trPr>
        <w:tc>
          <w:tcPr>
            <w:tcW w:w="3119" w:type="dxa"/>
            <w:shd w:val="clear" w:color="auto" w:fill="auto"/>
          </w:tcPr>
          <w:p w14:paraId="70F81CF6" w14:textId="77777777" w:rsidR="007013A6" w:rsidRPr="00FF20F1" w:rsidRDefault="007013A6">
            <w:pPr>
              <w:pStyle w:val="PlantList"/>
              <w:jc w:val="left"/>
              <w:rPr>
                <w:i/>
                <w:iCs/>
                <w:rPrChange w:id="5086" w:author="Daniel Stewart" w:date="2022-02-10T13:41:00Z">
                  <w:rPr>
                    <w:lang w:val="en-US"/>
                  </w:rPr>
                </w:rPrChange>
              </w:rPr>
              <w:pPrChange w:id="5087" w:author="Daniel Stewart" w:date="2022-02-10T13:43:00Z">
                <w:pPr>
                  <w:jc w:val="left"/>
                </w:pPr>
              </w:pPrChange>
            </w:pPr>
            <w:r w:rsidRPr="00FF20F1">
              <w:rPr>
                <w:i/>
                <w:iCs/>
                <w:rPrChange w:id="5088" w:author="Daniel Stewart" w:date="2022-02-10T13:41:00Z">
                  <w:rPr/>
                </w:rPrChange>
              </w:rPr>
              <w:t xml:space="preserve">Hypericum </w:t>
            </w:r>
            <w:proofErr w:type="spellStart"/>
            <w:r w:rsidRPr="00FF20F1">
              <w:rPr>
                <w:i/>
                <w:iCs/>
                <w:rPrChange w:id="5089" w:author="Daniel Stewart" w:date="2022-02-10T13:41:00Z">
                  <w:rPr/>
                </w:rPrChange>
              </w:rPr>
              <w:t>anagalloides</w:t>
            </w:r>
            <w:proofErr w:type="spellEnd"/>
          </w:p>
        </w:tc>
        <w:tc>
          <w:tcPr>
            <w:tcW w:w="2941" w:type="dxa"/>
            <w:shd w:val="clear" w:color="auto" w:fill="auto"/>
          </w:tcPr>
          <w:p w14:paraId="797C0765" w14:textId="77777777" w:rsidR="007013A6" w:rsidRPr="00FF20F1" w:rsidRDefault="007013A6">
            <w:pPr>
              <w:pStyle w:val="PlantList"/>
              <w:pPrChange w:id="5090" w:author="Daniel Stewart" w:date="2022-02-10T13:41:00Z">
                <w:pPr>
                  <w:jc w:val="left"/>
                </w:pPr>
              </w:pPrChange>
            </w:pPr>
            <w:r w:rsidRPr="00FF20F1">
              <w:t>bog St. John’s wort</w:t>
            </w:r>
          </w:p>
        </w:tc>
        <w:tc>
          <w:tcPr>
            <w:tcW w:w="886" w:type="dxa"/>
            <w:shd w:val="clear" w:color="auto" w:fill="auto"/>
          </w:tcPr>
          <w:p w14:paraId="26349B9D" w14:textId="77777777" w:rsidR="007013A6" w:rsidRPr="00FF20F1" w:rsidRDefault="007013A6">
            <w:pPr>
              <w:pStyle w:val="PlantList"/>
              <w:jc w:val="center"/>
              <w:pPrChange w:id="5091" w:author="Daniel Stewart" w:date="2022-02-10T13:42:00Z">
                <w:pPr/>
              </w:pPrChange>
            </w:pPr>
            <w:r w:rsidRPr="00FF20F1">
              <w:t>N</w:t>
            </w:r>
          </w:p>
        </w:tc>
        <w:tc>
          <w:tcPr>
            <w:tcW w:w="886" w:type="dxa"/>
          </w:tcPr>
          <w:p w14:paraId="4B429B7E" w14:textId="77777777" w:rsidR="007013A6" w:rsidRPr="00FF20F1" w:rsidRDefault="007013A6">
            <w:pPr>
              <w:pStyle w:val="PlantList"/>
              <w:jc w:val="center"/>
              <w:pPrChange w:id="5092" w:author="Daniel Stewart" w:date="2022-02-10T13:42:00Z">
                <w:pPr/>
              </w:pPrChange>
            </w:pPr>
            <w:r w:rsidRPr="00FF20F1">
              <w:t>X</w:t>
            </w:r>
          </w:p>
        </w:tc>
        <w:tc>
          <w:tcPr>
            <w:tcW w:w="886" w:type="dxa"/>
          </w:tcPr>
          <w:p w14:paraId="55541939" w14:textId="77777777" w:rsidR="007013A6" w:rsidRPr="00FF20F1" w:rsidRDefault="007013A6">
            <w:pPr>
              <w:pStyle w:val="PlantList"/>
              <w:jc w:val="center"/>
              <w:pPrChange w:id="5093" w:author="Daniel Stewart" w:date="2022-02-10T13:42:00Z">
                <w:pPr/>
              </w:pPrChange>
            </w:pPr>
          </w:p>
        </w:tc>
      </w:tr>
      <w:tr w:rsidR="007013A6" w:rsidRPr="00FF20F1" w14:paraId="698C42C0" w14:textId="77777777" w:rsidTr="004D3373">
        <w:trPr>
          <w:trHeight w:hRule="exact" w:val="227"/>
        </w:trPr>
        <w:tc>
          <w:tcPr>
            <w:tcW w:w="3119" w:type="dxa"/>
            <w:shd w:val="clear" w:color="auto" w:fill="auto"/>
          </w:tcPr>
          <w:p w14:paraId="5C6C73D2" w14:textId="77777777" w:rsidR="007013A6" w:rsidRPr="00FF20F1" w:rsidRDefault="007013A6">
            <w:pPr>
              <w:pStyle w:val="PlantList"/>
              <w:jc w:val="left"/>
              <w:rPr>
                <w:i/>
                <w:iCs/>
                <w:rPrChange w:id="5094" w:author="Daniel Stewart" w:date="2022-02-10T13:41:00Z">
                  <w:rPr>
                    <w:lang w:val="en-US"/>
                  </w:rPr>
                </w:rPrChange>
              </w:rPr>
              <w:pPrChange w:id="5095" w:author="Daniel Stewart" w:date="2022-02-10T13:43:00Z">
                <w:pPr>
                  <w:jc w:val="left"/>
                </w:pPr>
              </w:pPrChange>
            </w:pPr>
            <w:r w:rsidRPr="00FF20F1">
              <w:rPr>
                <w:i/>
                <w:iCs/>
                <w:rPrChange w:id="5096" w:author="Daniel Stewart" w:date="2022-02-10T13:41:00Z">
                  <w:rPr/>
                </w:rPrChange>
              </w:rPr>
              <w:t xml:space="preserve">Hypericum </w:t>
            </w:r>
            <w:proofErr w:type="spellStart"/>
            <w:r w:rsidRPr="00FF20F1">
              <w:rPr>
                <w:i/>
                <w:iCs/>
                <w:rPrChange w:id="5097" w:author="Daniel Stewart" w:date="2022-02-10T13:41:00Z">
                  <w:rPr/>
                </w:rPrChange>
              </w:rPr>
              <w:t>scouleri</w:t>
            </w:r>
            <w:proofErr w:type="spellEnd"/>
            <w:r w:rsidRPr="00FF20F1">
              <w:rPr>
                <w:i/>
                <w:iCs/>
                <w:rPrChange w:id="5098" w:author="Daniel Stewart" w:date="2022-02-10T13:41:00Z">
                  <w:rPr/>
                </w:rPrChange>
              </w:rPr>
              <w:t xml:space="preserve"> ssp. </w:t>
            </w:r>
            <w:proofErr w:type="spellStart"/>
            <w:r w:rsidRPr="00FF20F1">
              <w:rPr>
                <w:i/>
                <w:iCs/>
                <w:rPrChange w:id="5099" w:author="Daniel Stewart" w:date="2022-02-10T13:41:00Z">
                  <w:rPr/>
                </w:rPrChange>
              </w:rPr>
              <w:t>scouleri</w:t>
            </w:r>
            <w:proofErr w:type="spellEnd"/>
          </w:p>
        </w:tc>
        <w:tc>
          <w:tcPr>
            <w:tcW w:w="2941" w:type="dxa"/>
            <w:shd w:val="clear" w:color="auto" w:fill="auto"/>
          </w:tcPr>
          <w:p w14:paraId="47A43035" w14:textId="77777777" w:rsidR="007013A6" w:rsidRPr="00FF20F1" w:rsidRDefault="007013A6">
            <w:pPr>
              <w:pStyle w:val="PlantList"/>
              <w:pPrChange w:id="5100" w:author="Daniel Stewart" w:date="2022-02-10T13:41:00Z">
                <w:pPr>
                  <w:jc w:val="left"/>
                </w:pPr>
              </w:pPrChange>
            </w:pPr>
            <w:r w:rsidRPr="00FF20F1">
              <w:t>western St. John’s wort</w:t>
            </w:r>
          </w:p>
        </w:tc>
        <w:tc>
          <w:tcPr>
            <w:tcW w:w="886" w:type="dxa"/>
            <w:shd w:val="clear" w:color="auto" w:fill="auto"/>
          </w:tcPr>
          <w:p w14:paraId="00DA30D5" w14:textId="77777777" w:rsidR="007013A6" w:rsidRPr="00FF20F1" w:rsidRDefault="007013A6">
            <w:pPr>
              <w:pStyle w:val="PlantList"/>
              <w:jc w:val="center"/>
              <w:pPrChange w:id="5101" w:author="Daniel Stewart" w:date="2022-02-10T13:42:00Z">
                <w:pPr/>
              </w:pPrChange>
            </w:pPr>
            <w:r w:rsidRPr="00FF20F1">
              <w:t>N</w:t>
            </w:r>
          </w:p>
        </w:tc>
        <w:tc>
          <w:tcPr>
            <w:tcW w:w="886" w:type="dxa"/>
          </w:tcPr>
          <w:p w14:paraId="4D900B1C" w14:textId="77777777" w:rsidR="007013A6" w:rsidRPr="00FF20F1" w:rsidRDefault="007013A6">
            <w:pPr>
              <w:pStyle w:val="PlantList"/>
              <w:jc w:val="center"/>
              <w:pPrChange w:id="5102" w:author="Daniel Stewart" w:date="2022-02-10T13:42:00Z">
                <w:pPr/>
              </w:pPrChange>
            </w:pPr>
            <w:r w:rsidRPr="00FF20F1">
              <w:t>X</w:t>
            </w:r>
          </w:p>
        </w:tc>
        <w:tc>
          <w:tcPr>
            <w:tcW w:w="886" w:type="dxa"/>
          </w:tcPr>
          <w:p w14:paraId="2A06FFB3" w14:textId="77777777" w:rsidR="007013A6" w:rsidRPr="00FF20F1" w:rsidRDefault="007013A6">
            <w:pPr>
              <w:pStyle w:val="PlantList"/>
              <w:jc w:val="center"/>
              <w:pPrChange w:id="5103" w:author="Daniel Stewart" w:date="2022-02-10T13:42:00Z">
                <w:pPr/>
              </w:pPrChange>
            </w:pPr>
          </w:p>
        </w:tc>
      </w:tr>
      <w:tr w:rsidR="007013A6" w:rsidRPr="00FF20F1" w14:paraId="3E91D9F8" w14:textId="77777777" w:rsidTr="004D3373">
        <w:trPr>
          <w:trHeight w:hRule="exact" w:val="227"/>
        </w:trPr>
        <w:tc>
          <w:tcPr>
            <w:tcW w:w="3119" w:type="dxa"/>
            <w:shd w:val="clear" w:color="auto" w:fill="auto"/>
          </w:tcPr>
          <w:p w14:paraId="44E9BFF4" w14:textId="77777777" w:rsidR="007013A6" w:rsidRPr="00FF20F1" w:rsidRDefault="007013A6">
            <w:pPr>
              <w:pStyle w:val="PlantList"/>
              <w:jc w:val="left"/>
              <w:rPr>
                <w:i/>
                <w:iCs/>
                <w:rPrChange w:id="5104" w:author="Daniel Stewart" w:date="2022-02-10T13:41:00Z">
                  <w:rPr>
                    <w:lang w:val="en-US"/>
                  </w:rPr>
                </w:rPrChange>
              </w:rPr>
              <w:pPrChange w:id="5105" w:author="Daniel Stewart" w:date="2022-02-10T13:43:00Z">
                <w:pPr>
                  <w:jc w:val="left"/>
                </w:pPr>
              </w:pPrChange>
            </w:pPr>
            <w:proofErr w:type="spellStart"/>
            <w:r w:rsidRPr="00FF20F1">
              <w:rPr>
                <w:i/>
                <w:iCs/>
                <w:rPrChange w:id="5106" w:author="Daniel Stewart" w:date="2022-02-10T13:41:00Z">
                  <w:rPr/>
                </w:rPrChange>
              </w:rPr>
              <w:t>Hypochaeris</w:t>
            </w:r>
            <w:proofErr w:type="spellEnd"/>
            <w:r w:rsidRPr="00FF20F1">
              <w:rPr>
                <w:i/>
                <w:iCs/>
                <w:rPrChange w:id="5107" w:author="Daniel Stewart" w:date="2022-02-10T13:41:00Z">
                  <w:rPr/>
                </w:rPrChange>
              </w:rPr>
              <w:t xml:space="preserve"> </w:t>
            </w:r>
            <w:proofErr w:type="spellStart"/>
            <w:r w:rsidRPr="00FF20F1">
              <w:rPr>
                <w:i/>
                <w:iCs/>
                <w:rPrChange w:id="5108" w:author="Daniel Stewart" w:date="2022-02-10T13:41:00Z">
                  <w:rPr/>
                </w:rPrChange>
              </w:rPr>
              <w:t>radicata</w:t>
            </w:r>
            <w:proofErr w:type="spellEnd"/>
          </w:p>
        </w:tc>
        <w:tc>
          <w:tcPr>
            <w:tcW w:w="2941" w:type="dxa"/>
            <w:shd w:val="clear" w:color="auto" w:fill="auto"/>
          </w:tcPr>
          <w:p w14:paraId="5675C550" w14:textId="77777777" w:rsidR="007013A6" w:rsidRPr="00FF20F1" w:rsidRDefault="007013A6">
            <w:pPr>
              <w:pStyle w:val="PlantList"/>
              <w:pPrChange w:id="5109" w:author="Daniel Stewart" w:date="2022-02-10T13:41:00Z">
                <w:pPr>
                  <w:jc w:val="left"/>
                </w:pPr>
              </w:pPrChange>
            </w:pPr>
            <w:r w:rsidRPr="00FF20F1">
              <w:t>hairy cat’s-ear</w:t>
            </w:r>
          </w:p>
        </w:tc>
        <w:tc>
          <w:tcPr>
            <w:tcW w:w="886" w:type="dxa"/>
            <w:shd w:val="clear" w:color="auto" w:fill="auto"/>
          </w:tcPr>
          <w:p w14:paraId="7F1F6773" w14:textId="77777777" w:rsidR="007013A6" w:rsidRPr="00FF20F1" w:rsidRDefault="007013A6">
            <w:pPr>
              <w:pStyle w:val="PlantList"/>
              <w:jc w:val="center"/>
              <w:pPrChange w:id="5110" w:author="Daniel Stewart" w:date="2022-02-10T13:42:00Z">
                <w:pPr/>
              </w:pPrChange>
            </w:pPr>
            <w:r w:rsidRPr="00FF20F1">
              <w:t>E</w:t>
            </w:r>
          </w:p>
        </w:tc>
        <w:tc>
          <w:tcPr>
            <w:tcW w:w="886" w:type="dxa"/>
          </w:tcPr>
          <w:p w14:paraId="72D09B5D" w14:textId="77777777" w:rsidR="007013A6" w:rsidRPr="00FF20F1" w:rsidRDefault="007013A6">
            <w:pPr>
              <w:pStyle w:val="PlantList"/>
              <w:jc w:val="center"/>
              <w:pPrChange w:id="5111" w:author="Daniel Stewart" w:date="2022-02-10T13:42:00Z">
                <w:pPr/>
              </w:pPrChange>
            </w:pPr>
            <w:r w:rsidRPr="00FF20F1">
              <w:t>X</w:t>
            </w:r>
          </w:p>
        </w:tc>
        <w:tc>
          <w:tcPr>
            <w:tcW w:w="886" w:type="dxa"/>
          </w:tcPr>
          <w:p w14:paraId="47E530E7" w14:textId="77777777" w:rsidR="007013A6" w:rsidRPr="00FF20F1" w:rsidRDefault="007013A6">
            <w:pPr>
              <w:pStyle w:val="PlantList"/>
              <w:jc w:val="center"/>
              <w:pPrChange w:id="5112" w:author="Daniel Stewart" w:date="2022-02-10T13:42:00Z">
                <w:pPr/>
              </w:pPrChange>
            </w:pPr>
          </w:p>
        </w:tc>
      </w:tr>
      <w:tr w:rsidR="007013A6" w:rsidRPr="00FF20F1" w14:paraId="608C7DF9" w14:textId="77777777" w:rsidTr="004D3373">
        <w:trPr>
          <w:trHeight w:hRule="exact" w:val="227"/>
        </w:trPr>
        <w:tc>
          <w:tcPr>
            <w:tcW w:w="3119" w:type="dxa"/>
            <w:shd w:val="clear" w:color="auto" w:fill="auto"/>
            <w:hideMark/>
          </w:tcPr>
          <w:p w14:paraId="7C63E6F1" w14:textId="77777777" w:rsidR="007013A6" w:rsidRPr="00FF20F1" w:rsidRDefault="007013A6">
            <w:pPr>
              <w:pStyle w:val="PlantList"/>
              <w:jc w:val="left"/>
              <w:rPr>
                <w:i/>
                <w:iCs/>
                <w:rPrChange w:id="5113" w:author="Daniel Stewart" w:date="2022-02-10T13:41:00Z">
                  <w:rPr>
                    <w:lang w:val="en-US"/>
                  </w:rPr>
                </w:rPrChange>
              </w:rPr>
              <w:pPrChange w:id="5114" w:author="Daniel Stewart" w:date="2022-02-10T13:43:00Z">
                <w:pPr>
                  <w:jc w:val="left"/>
                </w:pPr>
              </w:pPrChange>
            </w:pPr>
            <w:r w:rsidRPr="00FF20F1">
              <w:rPr>
                <w:i/>
                <w:iCs/>
                <w:rPrChange w:id="5115" w:author="Daniel Stewart" w:date="2022-02-10T13:41:00Z">
                  <w:rPr/>
                </w:rPrChange>
              </w:rPr>
              <w:t>Impatiens capensis </w:t>
            </w:r>
          </w:p>
        </w:tc>
        <w:tc>
          <w:tcPr>
            <w:tcW w:w="2941" w:type="dxa"/>
            <w:shd w:val="clear" w:color="auto" w:fill="auto"/>
            <w:hideMark/>
          </w:tcPr>
          <w:p w14:paraId="1F9FA250" w14:textId="77777777" w:rsidR="007013A6" w:rsidRPr="00FF20F1" w:rsidRDefault="007013A6">
            <w:pPr>
              <w:pStyle w:val="PlantList"/>
              <w:pPrChange w:id="5116" w:author="Daniel Stewart" w:date="2022-02-10T13:41:00Z">
                <w:pPr>
                  <w:jc w:val="left"/>
                </w:pPr>
              </w:pPrChange>
            </w:pPr>
            <w:r w:rsidRPr="00FF20F1">
              <w:t>jewelweed </w:t>
            </w:r>
          </w:p>
        </w:tc>
        <w:tc>
          <w:tcPr>
            <w:tcW w:w="886" w:type="dxa"/>
            <w:shd w:val="clear" w:color="auto" w:fill="auto"/>
            <w:hideMark/>
          </w:tcPr>
          <w:p w14:paraId="4A22AD28" w14:textId="77777777" w:rsidR="007013A6" w:rsidRPr="00FF20F1" w:rsidRDefault="007013A6">
            <w:pPr>
              <w:pStyle w:val="PlantList"/>
              <w:jc w:val="center"/>
              <w:pPrChange w:id="5117" w:author="Daniel Stewart" w:date="2022-02-10T13:42:00Z">
                <w:pPr/>
              </w:pPrChange>
            </w:pPr>
            <w:r w:rsidRPr="00FF20F1">
              <w:t>E</w:t>
            </w:r>
          </w:p>
        </w:tc>
        <w:tc>
          <w:tcPr>
            <w:tcW w:w="886" w:type="dxa"/>
          </w:tcPr>
          <w:p w14:paraId="2F59A60F" w14:textId="77777777" w:rsidR="007013A6" w:rsidRPr="00FF20F1" w:rsidRDefault="007013A6">
            <w:pPr>
              <w:pStyle w:val="PlantList"/>
              <w:jc w:val="center"/>
              <w:pPrChange w:id="5118" w:author="Daniel Stewart" w:date="2022-02-10T13:42:00Z">
                <w:pPr/>
              </w:pPrChange>
            </w:pPr>
            <w:r w:rsidRPr="00FF20F1">
              <w:t>X</w:t>
            </w:r>
          </w:p>
        </w:tc>
        <w:tc>
          <w:tcPr>
            <w:tcW w:w="886" w:type="dxa"/>
          </w:tcPr>
          <w:p w14:paraId="1D444EB7" w14:textId="77777777" w:rsidR="007013A6" w:rsidRPr="00FF20F1" w:rsidRDefault="007013A6">
            <w:pPr>
              <w:pStyle w:val="PlantList"/>
              <w:jc w:val="center"/>
              <w:rPr>
                <w:rPrChange w:id="5119" w:author="Daniel Stewart" w:date="2022-02-10T13:41:00Z">
                  <w:rPr>
                    <w:color w:val="000000"/>
                    <w:lang w:val="en-US"/>
                  </w:rPr>
                </w:rPrChange>
              </w:rPr>
              <w:pPrChange w:id="5120" w:author="Daniel Stewart" w:date="2022-02-10T13:42:00Z">
                <w:pPr/>
              </w:pPrChange>
            </w:pPr>
            <w:r w:rsidRPr="00FF20F1">
              <w:t>X</w:t>
            </w:r>
          </w:p>
        </w:tc>
      </w:tr>
      <w:tr w:rsidR="007013A6" w:rsidRPr="00FF20F1" w14:paraId="2F56EDC6" w14:textId="77777777" w:rsidTr="004D3373">
        <w:trPr>
          <w:trHeight w:hRule="exact" w:val="227"/>
        </w:trPr>
        <w:tc>
          <w:tcPr>
            <w:tcW w:w="3119" w:type="dxa"/>
            <w:shd w:val="clear" w:color="auto" w:fill="auto"/>
            <w:hideMark/>
          </w:tcPr>
          <w:p w14:paraId="08C99BD7" w14:textId="77777777" w:rsidR="007013A6" w:rsidRPr="00FF20F1" w:rsidRDefault="007013A6">
            <w:pPr>
              <w:pStyle w:val="PlantList"/>
              <w:jc w:val="left"/>
              <w:rPr>
                <w:i/>
                <w:iCs/>
                <w:rPrChange w:id="5121" w:author="Daniel Stewart" w:date="2022-02-10T13:41:00Z">
                  <w:rPr>
                    <w:lang w:val="en-US"/>
                  </w:rPr>
                </w:rPrChange>
              </w:rPr>
              <w:pPrChange w:id="5122" w:author="Daniel Stewart" w:date="2022-02-10T13:43:00Z">
                <w:pPr>
                  <w:jc w:val="left"/>
                </w:pPr>
              </w:pPrChange>
            </w:pPr>
            <w:r w:rsidRPr="00FF20F1">
              <w:rPr>
                <w:i/>
                <w:iCs/>
                <w:rPrChange w:id="5123" w:author="Daniel Stewart" w:date="2022-02-10T13:41:00Z">
                  <w:rPr/>
                </w:rPrChange>
              </w:rPr>
              <w:t>Impatiens </w:t>
            </w:r>
            <w:proofErr w:type="spellStart"/>
            <w:r w:rsidRPr="00FF20F1">
              <w:rPr>
                <w:i/>
                <w:iCs/>
                <w:rPrChange w:id="5124" w:author="Daniel Stewart" w:date="2022-02-10T13:41:00Z">
                  <w:rPr/>
                </w:rPrChange>
              </w:rPr>
              <w:t>glandulifera</w:t>
            </w:r>
            <w:proofErr w:type="spellEnd"/>
            <w:r w:rsidRPr="00FF20F1">
              <w:rPr>
                <w:i/>
                <w:iCs/>
                <w:rPrChange w:id="5125" w:author="Daniel Stewart" w:date="2022-02-10T13:41:00Z">
                  <w:rPr/>
                </w:rPrChange>
              </w:rPr>
              <w:t> </w:t>
            </w:r>
          </w:p>
        </w:tc>
        <w:tc>
          <w:tcPr>
            <w:tcW w:w="2941" w:type="dxa"/>
            <w:shd w:val="clear" w:color="auto" w:fill="auto"/>
            <w:hideMark/>
          </w:tcPr>
          <w:p w14:paraId="396C4D8A" w14:textId="77777777" w:rsidR="007013A6" w:rsidRPr="00FF20F1" w:rsidRDefault="007013A6">
            <w:pPr>
              <w:pStyle w:val="PlantList"/>
              <w:pPrChange w:id="5126" w:author="Daniel Stewart" w:date="2022-02-10T13:41:00Z">
                <w:pPr>
                  <w:jc w:val="left"/>
                </w:pPr>
              </w:pPrChange>
            </w:pPr>
            <w:r w:rsidRPr="00FF20F1">
              <w:t>policemen's helmet </w:t>
            </w:r>
          </w:p>
        </w:tc>
        <w:tc>
          <w:tcPr>
            <w:tcW w:w="886" w:type="dxa"/>
            <w:shd w:val="clear" w:color="auto" w:fill="auto"/>
            <w:hideMark/>
          </w:tcPr>
          <w:p w14:paraId="0AE77716" w14:textId="2CF08E40" w:rsidR="007013A6" w:rsidRPr="00FF20F1" w:rsidRDefault="007013A6">
            <w:pPr>
              <w:pStyle w:val="PlantList"/>
              <w:jc w:val="center"/>
              <w:pPrChange w:id="5127" w:author="Daniel Stewart" w:date="2022-02-10T13:42:00Z">
                <w:pPr/>
              </w:pPrChange>
            </w:pPr>
            <w:ins w:id="5128" w:author="Daniel Stewart" w:date="2022-02-10T13:46:00Z">
              <w:r>
                <w:t>I</w:t>
              </w:r>
            </w:ins>
            <w:del w:id="5129" w:author="Daniel Stewart" w:date="2022-02-09T16:13:00Z">
              <w:r w:rsidRPr="00FF20F1" w:rsidDel="00BF6793">
                <w:delText>I</w:delText>
              </w:r>
            </w:del>
          </w:p>
        </w:tc>
        <w:tc>
          <w:tcPr>
            <w:tcW w:w="886" w:type="dxa"/>
          </w:tcPr>
          <w:p w14:paraId="6CD03333" w14:textId="77777777" w:rsidR="007013A6" w:rsidRPr="00FF20F1" w:rsidRDefault="007013A6">
            <w:pPr>
              <w:pStyle w:val="PlantList"/>
              <w:jc w:val="center"/>
              <w:pPrChange w:id="5130" w:author="Daniel Stewart" w:date="2022-02-10T13:42:00Z">
                <w:pPr/>
              </w:pPrChange>
            </w:pPr>
          </w:p>
        </w:tc>
        <w:tc>
          <w:tcPr>
            <w:tcW w:w="886" w:type="dxa"/>
          </w:tcPr>
          <w:p w14:paraId="0A490BD0" w14:textId="77777777" w:rsidR="007013A6" w:rsidRPr="00FF20F1" w:rsidRDefault="007013A6">
            <w:pPr>
              <w:pStyle w:val="PlantList"/>
              <w:jc w:val="center"/>
              <w:rPr>
                <w:rPrChange w:id="5131" w:author="Daniel Stewart" w:date="2022-02-10T13:41:00Z">
                  <w:rPr>
                    <w:color w:val="000000"/>
                    <w:lang w:val="en-US"/>
                  </w:rPr>
                </w:rPrChange>
              </w:rPr>
              <w:pPrChange w:id="5132" w:author="Daniel Stewart" w:date="2022-02-10T13:42:00Z">
                <w:pPr/>
              </w:pPrChange>
            </w:pPr>
            <w:r w:rsidRPr="00FF20F1">
              <w:t>X</w:t>
            </w:r>
          </w:p>
        </w:tc>
      </w:tr>
      <w:tr w:rsidR="007013A6" w:rsidRPr="00FF20F1" w14:paraId="067B4B71" w14:textId="77777777" w:rsidTr="004D3373">
        <w:trPr>
          <w:trHeight w:hRule="exact" w:val="227"/>
        </w:trPr>
        <w:tc>
          <w:tcPr>
            <w:tcW w:w="3119" w:type="dxa"/>
            <w:shd w:val="clear" w:color="auto" w:fill="auto"/>
            <w:hideMark/>
          </w:tcPr>
          <w:p w14:paraId="34EC9C26" w14:textId="77777777" w:rsidR="007013A6" w:rsidRPr="00FF20F1" w:rsidRDefault="007013A6">
            <w:pPr>
              <w:pStyle w:val="PlantList"/>
              <w:jc w:val="left"/>
              <w:rPr>
                <w:i/>
                <w:iCs/>
                <w:rPrChange w:id="5133" w:author="Daniel Stewart" w:date="2022-02-10T13:41:00Z">
                  <w:rPr>
                    <w:lang w:val="en-US"/>
                  </w:rPr>
                </w:rPrChange>
              </w:rPr>
              <w:pPrChange w:id="5134" w:author="Daniel Stewart" w:date="2022-02-10T13:43:00Z">
                <w:pPr>
                  <w:jc w:val="left"/>
                </w:pPr>
              </w:pPrChange>
            </w:pPr>
            <w:r w:rsidRPr="00FF20F1">
              <w:rPr>
                <w:i/>
                <w:iCs/>
                <w:rPrChange w:id="5135" w:author="Daniel Stewart" w:date="2022-02-10T13:41:00Z">
                  <w:rPr/>
                </w:rPrChange>
              </w:rPr>
              <w:t>Impatiens parviflora </w:t>
            </w:r>
          </w:p>
        </w:tc>
        <w:tc>
          <w:tcPr>
            <w:tcW w:w="2941" w:type="dxa"/>
            <w:shd w:val="clear" w:color="auto" w:fill="auto"/>
            <w:hideMark/>
          </w:tcPr>
          <w:p w14:paraId="742F21C3" w14:textId="77777777" w:rsidR="007013A6" w:rsidRPr="00FF20F1" w:rsidRDefault="007013A6">
            <w:pPr>
              <w:pStyle w:val="PlantList"/>
              <w:pPrChange w:id="5136" w:author="Daniel Stewart" w:date="2022-02-10T13:41:00Z">
                <w:pPr>
                  <w:jc w:val="left"/>
                </w:pPr>
              </w:pPrChange>
            </w:pPr>
            <w:r w:rsidRPr="00FF20F1">
              <w:t>small touch-me-not </w:t>
            </w:r>
          </w:p>
        </w:tc>
        <w:tc>
          <w:tcPr>
            <w:tcW w:w="886" w:type="dxa"/>
            <w:shd w:val="clear" w:color="auto" w:fill="auto"/>
            <w:hideMark/>
          </w:tcPr>
          <w:p w14:paraId="4F2F2C60" w14:textId="77777777" w:rsidR="007013A6" w:rsidRPr="00FF20F1" w:rsidRDefault="007013A6">
            <w:pPr>
              <w:pStyle w:val="PlantList"/>
              <w:jc w:val="center"/>
              <w:pPrChange w:id="5137" w:author="Daniel Stewart" w:date="2022-02-10T13:42:00Z">
                <w:pPr/>
              </w:pPrChange>
            </w:pPr>
            <w:r w:rsidRPr="00FF20F1">
              <w:t>E</w:t>
            </w:r>
          </w:p>
        </w:tc>
        <w:tc>
          <w:tcPr>
            <w:tcW w:w="886" w:type="dxa"/>
          </w:tcPr>
          <w:p w14:paraId="5FC64680" w14:textId="77777777" w:rsidR="007013A6" w:rsidRPr="00FF20F1" w:rsidRDefault="007013A6">
            <w:pPr>
              <w:pStyle w:val="PlantList"/>
              <w:jc w:val="center"/>
              <w:pPrChange w:id="5138" w:author="Daniel Stewart" w:date="2022-02-10T13:42:00Z">
                <w:pPr/>
              </w:pPrChange>
            </w:pPr>
          </w:p>
        </w:tc>
        <w:tc>
          <w:tcPr>
            <w:tcW w:w="886" w:type="dxa"/>
          </w:tcPr>
          <w:p w14:paraId="548B7E5B" w14:textId="77777777" w:rsidR="007013A6" w:rsidRPr="00FF20F1" w:rsidRDefault="007013A6">
            <w:pPr>
              <w:pStyle w:val="PlantList"/>
              <w:jc w:val="center"/>
              <w:rPr>
                <w:rPrChange w:id="5139" w:author="Daniel Stewart" w:date="2022-02-10T13:41:00Z">
                  <w:rPr>
                    <w:color w:val="000000"/>
                    <w:lang w:val="en-US"/>
                  </w:rPr>
                </w:rPrChange>
              </w:rPr>
              <w:pPrChange w:id="5140" w:author="Daniel Stewart" w:date="2022-02-10T13:42:00Z">
                <w:pPr/>
              </w:pPrChange>
            </w:pPr>
            <w:r w:rsidRPr="00FF20F1">
              <w:t>X</w:t>
            </w:r>
          </w:p>
        </w:tc>
      </w:tr>
      <w:tr w:rsidR="007013A6" w:rsidRPr="00FF20F1" w14:paraId="297FD619" w14:textId="77777777" w:rsidTr="004D3373">
        <w:trPr>
          <w:trHeight w:hRule="exact" w:val="227"/>
        </w:trPr>
        <w:tc>
          <w:tcPr>
            <w:tcW w:w="3119" w:type="dxa"/>
            <w:shd w:val="clear" w:color="auto" w:fill="auto"/>
            <w:hideMark/>
          </w:tcPr>
          <w:p w14:paraId="4309F47C" w14:textId="77777777" w:rsidR="007013A6" w:rsidRPr="00FF20F1" w:rsidRDefault="007013A6">
            <w:pPr>
              <w:pStyle w:val="PlantList"/>
              <w:jc w:val="left"/>
              <w:rPr>
                <w:i/>
                <w:iCs/>
                <w:rPrChange w:id="5141" w:author="Daniel Stewart" w:date="2022-02-10T13:41:00Z">
                  <w:rPr>
                    <w:lang w:val="en-US"/>
                  </w:rPr>
                </w:rPrChange>
              </w:rPr>
              <w:pPrChange w:id="5142" w:author="Daniel Stewart" w:date="2022-02-10T13:43:00Z">
                <w:pPr>
                  <w:jc w:val="left"/>
                </w:pPr>
              </w:pPrChange>
            </w:pPr>
            <w:r w:rsidRPr="00FF20F1">
              <w:rPr>
                <w:i/>
                <w:iCs/>
                <w:rPrChange w:id="5143" w:author="Daniel Stewart" w:date="2022-02-10T13:41:00Z">
                  <w:rPr/>
                </w:rPrChange>
              </w:rPr>
              <w:t>Iris pseudacorus </w:t>
            </w:r>
          </w:p>
        </w:tc>
        <w:tc>
          <w:tcPr>
            <w:tcW w:w="2941" w:type="dxa"/>
            <w:shd w:val="clear" w:color="auto" w:fill="auto"/>
            <w:hideMark/>
          </w:tcPr>
          <w:p w14:paraId="6FF508FE" w14:textId="77777777" w:rsidR="007013A6" w:rsidRPr="00FF20F1" w:rsidRDefault="007013A6">
            <w:pPr>
              <w:pStyle w:val="PlantList"/>
              <w:pPrChange w:id="5144" w:author="Daniel Stewart" w:date="2022-02-10T13:41:00Z">
                <w:pPr>
                  <w:jc w:val="left"/>
                </w:pPr>
              </w:pPrChange>
            </w:pPr>
            <w:r w:rsidRPr="00FF20F1">
              <w:t>yellow-flag iris </w:t>
            </w:r>
          </w:p>
        </w:tc>
        <w:tc>
          <w:tcPr>
            <w:tcW w:w="886" w:type="dxa"/>
            <w:shd w:val="clear" w:color="auto" w:fill="auto"/>
            <w:hideMark/>
          </w:tcPr>
          <w:p w14:paraId="2666F136" w14:textId="77777777" w:rsidR="007013A6" w:rsidRPr="00FF20F1" w:rsidRDefault="007013A6">
            <w:pPr>
              <w:pStyle w:val="PlantList"/>
              <w:jc w:val="center"/>
              <w:pPrChange w:id="5145" w:author="Daniel Stewart" w:date="2022-02-10T13:42:00Z">
                <w:pPr/>
              </w:pPrChange>
            </w:pPr>
            <w:r w:rsidRPr="00FF20F1">
              <w:t>I</w:t>
            </w:r>
          </w:p>
        </w:tc>
        <w:tc>
          <w:tcPr>
            <w:tcW w:w="886" w:type="dxa"/>
          </w:tcPr>
          <w:p w14:paraId="56405EB0" w14:textId="77777777" w:rsidR="007013A6" w:rsidRPr="00FF20F1" w:rsidRDefault="007013A6">
            <w:pPr>
              <w:pStyle w:val="PlantList"/>
              <w:jc w:val="center"/>
              <w:pPrChange w:id="5146" w:author="Daniel Stewart" w:date="2022-02-10T13:42:00Z">
                <w:pPr/>
              </w:pPrChange>
            </w:pPr>
            <w:r w:rsidRPr="00FF20F1">
              <w:t>X</w:t>
            </w:r>
          </w:p>
        </w:tc>
        <w:tc>
          <w:tcPr>
            <w:tcW w:w="886" w:type="dxa"/>
          </w:tcPr>
          <w:p w14:paraId="7E7D5702" w14:textId="77777777" w:rsidR="007013A6" w:rsidRPr="00FF20F1" w:rsidRDefault="007013A6">
            <w:pPr>
              <w:pStyle w:val="PlantList"/>
              <w:jc w:val="center"/>
              <w:rPr>
                <w:rPrChange w:id="5147" w:author="Daniel Stewart" w:date="2022-02-10T13:41:00Z">
                  <w:rPr>
                    <w:color w:val="000000"/>
                    <w:lang w:val="en-US"/>
                  </w:rPr>
                </w:rPrChange>
              </w:rPr>
              <w:pPrChange w:id="5148" w:author="Daniel Stewart" w:date="2022-02-10T13:42:00Z">
                <w:pPr/>
              </w:pPrChange>
            </w:pPr>
            <w:r w:rsidRPr="00FF20F1">
              <w:t>X</w:t>
            </w:r>
          </w:p>
        </w:tc>
      </w:tr>
      <w:tr w:rsidR="007013A6" w:rsidRPr="00FF20F1" w:rsidDel="00BF6793" w14:paraId="1B0B6A9B" w14:textId="77777777" w:rsidTr="004D3373">
        <w:trPr>
          <w:trHeight w:hRule="exact" w:val="227"/>
          <w:del w:id="5149" w:author="Daniel Stewart" w:date="2022-02-09T16:15:00Z"/>
        </w:trPr>
        <w:tc>
          <w:tcPr>
            <w:tcW w:w="3119" w:type="dxa"/>
            <w:shd w:val="clear" w:color="auto" w:fill="auto"/>
            <w:hideMark/>
          </w:tcPr>
          <w:p w14:paraId="284545FD" w14:textId="2197F8CF" w:rsidR="007013A6" w:rsidRPr="00FF20F1" w:rsidDel="00BF6793" w:rsidRDefault="007013A6">
            <w:pPr>
              <w:pStyle w:val="PlantList"/>
              <w:jc w:val="left"/>
              <w:rPr>
                <w:del w:id="5150" w:author="Daniel Stewart" w:date="2022-02-09T16:15:00Z"/>
                <w:i/>
                <w:iCs/>
                <w:rPrChange w:id="5151" w:author="Daniel Stewart" w:date="2022-02-10T13:41:00Z">
                  <w:rPr>
                    <w:del w:id="5152" w:author="Daniel Stewart" w:date="2022-02-09T16:15:00Z"/>
                    <w:lang w:val="en-US"/>
                  </w:rPr>
                </w:rPrChange>
              </w:rPr>
              <w:pPrChange w:id="5153" w:author="Daniel Stewart" w:date="2022-02-10T13:43:00Z">
                <w:pPr/>
              </w:pPrChange>
            </w:pPr>
            <w:del w:id="5154" w:author="Daniel Stewart" w:date="2022-02-09T16:15:00Z">
              <w:r w:rsidRPr="00FF20F1" w:rsidDel="00BF6793">
                <w:rPr>
                  <w:i/>
                  <w:iCs/>
                  <w:rPrChange w:id="5155" w:author="Daniel Stewart" w:date="2022-02-10T13:41:00Z">
                    <w:rPr>
                      <w:lang w:val="en-US"/>
                    </w:rPr>
                  </w:rPrChange>
                </w:rPr>
                <w:delText>Isoetes echinospora </w:delText>
              </w:r>
            </w:del>
          </w:p>
        </w:tc>
        <w:tc>
          <w:tcPr>
            <w:tcW w:w="2941" w:type="dxa"/>
            <w:shd w:val="clear" w:color="auto" w:fill="auto"/>
            <w:hideMark/>
          </w:tcPr>
          <w:p w14:paraId="049ACAA3" w14:textId="13323DF8" w:rsidR="007013A6" w:rsidRPr="00FF20F1" w:rsidDel="00BF6793" w:rsidRDefault="007013A6">
            <w:pPr>
              <w:pStyle w:val="PlantList"/>
              <w:jc w:val="left"/>
              <w:rPr>
                <w:del w:id="5156" w:author="Daniel Stewart" w:date="2022-02-09T16:15:00Z"/>
              </w:rPr>
              <w:pPrChange w:id="5157" w:author="Daniel Stewart" w:date="2022-02-10T13:43:00Z">
                <w:pPr/>
              </w:pPrChange>
            </w:pPr>
            <w:del w:id="5158" w:author="Daniel Stewart" w:date="2022-02-09T16:15:00Z">
              <w:r w:rsidRPr="00FF20F1" w:rsidDel="00BF6793">
                <w:delText>bristle-like quillwort </w:delText>
              </w:r>
            </w:del>
          </w:p>
        </w:tc>
        <w:tc>
          <w:tcPr>
            <w:tcW w:w="886" w:type="dxa"/>
            <w:shd w:val="clear" w:color="auto" w:fill="auto"/>
            <w:hideMark/>
          </w:tcPr>
          <w:p w14:paraId="415C8CE2" w14:textId="10E790F0" w:rsidR="007013A6" w:rsidRPr="00FF20F1" w:rsidDel="00BF6793" w:rsidRDefault="007013A6">
            <w:pPr>
              <w:pStyle w:val="PlantList"/>
              <w:jc w:val="left"/>
              <w:rPr>
                <w:del w:id="5159" w:author="Daniel Stewart" w:date="2022-02-09T16:15:00Z"/>
              </w:rPr>
              <w:pPrChange w:id="5160" w:author="Daniel Stewart" w:date="2022-02-10T13:43:00Z">
                <w:pPr/>
              </w:pPrChange>
            </w:pPr>
            <w:del w:id="5161" w:author="Daniel Stewart" w:date="2022-02-09T16:15:00Z">
              <w:r w:rsidRPr="00FF20F1" w:rsidDel="00BF6793">
                <w:delText>N</w:delText>
              </w:r>
            </w:del>
          </w:p>
        </w:tc>
        <w:tc>
          <w:tcPr>
            <w:tcW w:w="886" w:type="dxa"/>
          </w:tcPr>
          <w:p w14:paraId="16958063" w14:textId="1EAFF62B" w:rsidR="007013A6" w:rsidRPr="00FF20F1" w:rsidDel="00BF6793" w:rsidRDefault="007013A6">
            <w:pPr>
              <w:pStyle w:val="PlantList"/>
              <w:jc w:val="left"/>
              <w:rPr>
                <w:del w:id="5162" w:author="Daniel Stewart" w:date="2022-02-09T16:15:00Z"/>
              </w:rPr>
              <w:pPrChange w:id="5163" w:author="Daniel Stewart" w:date="2022-02-10T13:43:00Z">
                <w:pPr/>
              </w:pPrChange>
            </w:pPr>
          </w:p>
        </w:tc>
        <w:tc>
          <w:tcPr>
            <w:tcW w:w="886" w:type="dxa"/>
          </w:tcPr>
          <w:p w14:paraId="006B17FB" w14:textId="58650CE9" w:rsidR="007013A6" w:rsidRPr="00FF20F1" w:rsidDel="00BF6793" w:rsidRDefault="007013A6">
            <w:pPr>
              <w:pStyle w:val="PlantList"/>
              <w:jc w:val="left"/>
              <w:rPr>
                <w:del w:id="5164" w:author="Daniel Stewart" w:date="2022-02-09T16:15:00Z"/>
                <w:rPrChange w:id="5165" w:author="Daniel Stewart" w:date="2022-02-10T13:41:00Z">
                  <w:rPr>
                    <w:del w:id="5166" w:author="Daniel Stewart" w:date="2022-02-09T16:15:00Z"/>
                    <w:color w:val="000000"/>
                    <w:lang w:val="en-US"/>
                  </w:rPr>
                </w:rPrChange>
              </w:rPr>
              <w:pPrChange w:id="5167" w:author="Daniel Stewart" w:date="2022-02-10T13:43:00Z">
                <w:pPr/>
              </w:pPrChange>
            </w:pPr>
            <w:del w:id="5168" w:author="Daniel Stewart" w:date="2022-02-09T16:15:00Z">
              <w:r w:rsidRPr="00FF20F1" w:rsidDel="00BF6793">
                <w:delText>X</w:delText>
              </w:r>
            </w:del>
          </w:p>
        </w:tc>
      </w:tr>
      <w:tr w:rsidR="007013A6" w:rsidRPr="00FF20F1" w14:paraId="36AC7F44" w14:textId="77777777" w:rsidTr="004D3373">
        <w:trPr>
          <w:trHeight w:hRule="exact" w:val="227"/>
        </w:trPr>
        <w:tc>
          <w:tcPr>
            <w:tcW w:w="3119" w:type="dxa"/>
            <w:shd w:val="clear" w:color="auto" w:fill="auto"/>
          </w:tcPr>
          <w:p w14:paraId="0182A264" w14:textId="77777777" w:rsidR="007013A6" w:rsidRPr="00FF20F1" w:rsidRDefault="007013A6">
            <w:pPr>
              <w:pStyle w:val="PlantList"/>
              <w:jc w:val="left"/>
              <w:rPr>
                <w:i/>
                <w:iCs/>
                <w:rPrChange w:id="5169" w:author="Daniel Stewart" w:date="2022-02-10T13:41:00Z">
                  <w:rPr>
                    <w:lang w:val="en-US"/>
                  </w:rPr>
                </w:rPrChange>
              </w:rPr>
              <w:pPrChange w:id="5170" w:author="Daniel Stewart" w:date="2022-02-10T13:43:00Z">
                <w:pPr>
                  <w:jc w:val="left"/>
                </w:pPr>
              </w:pPrChange>
            </w:pPr>
            <w:proofErr w:type="spellStart"/>
            <w:r w:rsidRPr="00FF20F1">
              <w:rPr>
                <w:i/>
                <w:iCs/>
                <w:rPrChange w:id="5171" w:author="Daniel Stewart" w:date="2022-02-10T13:41:00Z">
                  <w:rPr/>
                </w:rPrChange>
              </w:rPr>
              <w:t>Isolepis</w:t>
            </w:r>
            <w:proofErr w:type="spellEnd"/>
            <w:r w:rsidRPr="00FF20F1">
              <w:rPr>
                <w:i/>
                <w:iCs/>
                <w:rPrChange w:id="5172" w:author="Daniel Stewart" w:date="2022-02-10T13:41:00Z">
                  <w:rPr/>
                </w:rPrChange>
              </w:rPr>
              <w:t xml:space="preserve"> </w:t>
            </w:r>
            <w:proofErr w:type="spellStart"/>
            <w:r w:rsidRPr="00FF20F1">
              <w:rPr>
                <w:i/>
                <w:iCs/>
                <w:rPrChange w:id="5173" w:author="Daniel Stewart" w:date="2022-02-10T13:41:00Z">
                  <w:rPr/>
                </w:rPrChange>
              </w:rPr>
              <w:t>cernua</w:t>
            </w:r>
            <w:proofErr w:type="spellEnd"/>
          </w:p>
        </w:tc>
        <w:tc>
          <w:tcPr>
            <w:tcW w:w="2941" w:type="dxa"/>
            <w:shd w:val="clear" w:color="auto" w:fill="auto"/>
          </w:tcPr>
          <w:p w14:paraId="0B9C85A6" w14:textId="77777777" w:rsidR="007013A6" w:rsidRPr="00FF20F1" w:rsidRDefault="007013A6">
            <w:pPr>
              <w:pStyle w:val="PlantList"/>
              <w:pPrChange w:id="5174" w:author="Daniel Stewart" w:date="2022-02-10T13:41:00Z">
                <w:pPr>
                  <w:jc w:val="left"/>
                </w:pPr>
              </w:pPrChange>
            </w:pPr>
            <w:r w:rsidRPr="00FF20F1">
              <w:t xml:space="preserve">low </w:t>
            </w:r>
            <w:proofErr w:type="spellStart"/>
            <w:r w:rsidRPr="00FF20F1">
              <w:t>clubrush</w:t>
            </w:r>
            <w:proofErr w:type="spellEnd"/>
          </w:p>
        </w:tc>
        <w:tc>
          <w:tcPr>
            <w:tcW w:w="886" w:type="dxa"/>
            <w:shd w:val="clear" w:color="auto" w:fill="auto"/>
          </w:tcPr>
          <w:p w14:paraId="0EBFECB1" w14:textId="77777777" w:rsidR="007013A6" w:rsidRPr="00FF20F1" w:rsidRDefault="007013A6">
            <w:pPr>
              <w:pStyle w:val="PlantList"/>
              <w:jc w:val="center"/>
              <w:pPrChange w:id="5175" w:author="Daniel Stewart" w:date="2022-02-10T13:42:00Z">
                <w:pPr/>
              </w:pPrChange>
            </w:pPr>
            <w:r w:rsidRPr="00FF20F1">
              <w:t>N</w:t>
            </w:r>
          </w:p>
        </w:tc>
        <w:tc>
          <w:tcPr>
            <w:tcW w:w="886" w:type="dxa"/>
          </w:tcPr>
          <w:p w14:paraId="73E7EC2F" w14:textId="77777777" w:rsidR="007013A6" w:rsidRPr="00FF20F1" w:rsidRDefault="007013A6">
            <w:pPr>
              <w:pStyle w:val="PlantList"/>
              <w:jc w:val="center"/>
              <w:pPrChange w:id="5176" w:author="Daniel Stewart" w:date="2022-02-10T13:42:00Z">
                <w:pPr/>
              </w:pPrChange>
            </w:pPr>
            <w:r w:rsidRPr="00FF20F1">
              <w:t>X</w:t>
            </w:r>
          </w:p>
        </w:tc>
        <w:tc>
          <w:tcPr>
            <w:tcW w:w="886" w:type="dxa"/>
          </w:tcPr>
          <w:p w14:paraId="235CB585" w14:textId="7A3B632A" w:rsidR="007013A6" w:rsidRPr="00FF20F1" w:rsidRDefault="007013A6">
            <w:pPr>
              <w:pStyle w:val="PlantList"/>
              <w:jc w:val="center"/>
              <w:pPrChange w:id="5177" w:author="Daniel Stewart" w:date="2022-02-10T13:42:00Z">
                <w:pPr/>
              </w:pPrChange>
            </w:pPr>
            <w:ins w:id="5178" w:author="Daniel Stewart" w:date="2022-02-09T16:15:00Z">
              <w:r w:rsidRPr="00FF20F1">
                <w:t>X</w:t>
              </w:r>
            </w:ins>
          </w:p>
        </w:tc>
      </w:tr>
      <w:tr w:rsidR="007013A6" w:rsidRPr="00FF20F1" w14:paraId="5D34B8A2" w14:textId="77777777" w:rsidTr="004D3373">
        <w:trPr>
          <w:trHeight w:hRule="exact" w:val="227"/>
        </w:trPr>
        <w:tc>
          <w:tcPr>
            <w:tcW w:w="3119" w:type="dxa"/>
            <w:shd w:val="clear" w:color="auto" w:fill="auto"/>
            <w:hideMark/>
          </w:tcPr>
          <w:p w14:paraId="129B2647" w14:textId="77777777" w:rsidR="007013A6" w:rsidRPr="00FF20F1" w:rsidRDefault="007013A6">
            <w:pPr>
              <w:pStyle w:val="PlantList"/>
              <w:jc w:val="left"/>
              <w:rPr>
                <w:i/>
                <w:iCs/>
                <w:rPrChange w:id="5179" w:author="Daniel Stewart" w:date="2022-02-10T13:41:00Z">
                  <w:rPr>
                    <w:lang w:val="en-US"/>
                  </w:rPr>
                </w:rPrChange>
              </w:rPr>
              <w:pPrChange w:id="5180" w:author="Daniel Stewart" w:date="2022-02-10T13:43:00Z">
                <w:pPr>
                  <w:jc w:val="left"/>
                </w:pPr>
              </w:pPrChange>
            </w:pPr>
            <w:r w:rsidRPr="00FF20F1">
              <w:rPr>
                <w:i/>
                <w:iCs/>
                <w:rPrChange w:id="5181" w:author="Daniel Stewart" w:date="2022-02-10T13:41:00Z">
                  <w:rPr/>
                </w:rPrChange>
              </w:rPr>
              <w:t>Juncus articulatus </w:t>
            </w:r>
          </w:p>
        </w:tc>
        <w:tc>
          <w:tcPr>
            <w:tcW w:w="2941" w:type="dxa"/>
            <w:shd w:val="clear" w:color="auto" w:fill="auto"/>
            <w:hideMark/>
          </w:tcPr>
          <w:p w14:paraId="65182BB6" w14:textId="77777777" w:rsidR="007013A6" w:rsidRPr="00FF20F1" w:rsidRDefault="007013A6">
            <w:pPr>
              <w:pStyle w:val="PlantList"/>
              <w:pPrChange w:id="5182" w:author="Daniel Stewart" w:date="2022-02-10T13:41:00Z">
                <w:pPr>
                  <w:jc w:val="left"/>
                </w:pPr>
              </w:pPrChange>
            </w:pPr>
            <w:r w:rsidRPr="00FF20F1">
              <w:t>jointed rush </w:t>
            </w:r>
          </w:p>
        </w:tc>
        <w:tc>
          <w:tcPr>
            <w:tcW w:w="886" w:type="dxa"/>
            <w:shd w:val="clear" w:color="auto" w:fill="auto"/>
            <w:hideMark/>
          </w:tcPr>
          <w:p w14:paraId="6B51CE9D" w14:textId="77777777" w:rsidR="007013A6" w:rsidRPr="00FF20F1" w:rsidRDefault="007013A6">
            <w:pPr>
              <w:pStyle w:val="PlantList"/>
              <w:jc w:val="center"/>
              <w:pPrChange w:id="5183" w:author="Daniel Stewart" w:date="2022-02-10T13:42:00Z">
                <w:pPr/>
              </w:pPrChange>
            </w:pPr>
            <w:r w:rsidRPr="00FF20F1">
              <w:t>N</w:t>
            </w:r>
          </w:p>
        </w:tc>
        <w:tc>
          <w:tcPr>
            <w:tcW w:w="886" w:type="dxa"/>
          </w:tcPr>
          <w:p w14:paraId="3C7053A6" w14:textId="77777777" w:rsidR="007013A6" w:rsidRPr="00FF20F1" w:rsidRDefault="007013A6">
            <w:pPr>
              <w:pStyle w:val="PlantList"/>
              <w:jc w:val="center"/>
              <w:pPrChange w:id="5184" w:author="Daniel Stewart" w:date="2022-02-10T13:42:00Z">
                <w:pPr/>
              </w:pPrChange>
            </w:pPr>
            <w:r w:rsidRPr="00FF20F1">
              <w:t>X</w:t>
            </w:r>
          </w:p>
        </w:tc>
        <w:tc>
          <w:tcPr>
            <w:tcW w:w="886" w:type="dxa"/>
          </w:tcPr>
          <w:p w14:paraId="3C45CF76" w14:textId="77777777" w:rsidR="007013A6" w:rsidRPr="00FF20F1" w:rsidRDefault="007013A6">
            <w:pPr>
              <w:pStyle w:val="PlantList"/>
              <w:jc w:val="center"/>
              <w:rPr>
                <w:rPrChange w:id="5185" w:author="Daniel Stewart" w:date="2022-02-10T13:41:00Z">
                  <w:rPr>
                    <w:color w:val="000000"/>
                    <w:lang w:val="en-US"/>
                  </w:rPr>
                </w:rPrChange>
              </w:rPr>
              <w:pPrChange w:id="5186" w:author="Daniel Stewart" w:date="2022-02-10T13:42:00Z">
                <w:pPr/>
              </w:pPrChange>
            </w:pPr>
            <w:r w:rsidRPr="00FF20F1">
              <w:t>X</w:t>
            </w:r>
          </w:p>
        </w:tc>
      </w:tr>
      <w:tr w:rsidR="007013A6" w:rsidRPr="00FF20F1" w14:paraId="2932A697" w14:textId="77777777" w:rsidTr="004D3373">
        <w:trPr>
          <w:trHeight w:hRule="exact" w:val="227"/>
        </w:trPr>
        <w:tc>
          <w:tcPr>
            <w:tcW w:w="3119" w:type="dxa"/>
            <w:shd w:val="clear" w:color="auto" w:fill="auto"/>
            <w:hideMark/>
          </w:tcPr>
          <w:p w14:paraId="4A9C05BA" w14:textId="77777777" w:rsidR="007013A6" w:rsidRPr="00FF20F1" w:rsidRDefault="007013A6">
            <w:pPr>
              <w:pStyle w:val="PlantList"/>
              <w:jc w:val="left"/>
              <w:rPr>
                <w:i/>
                <w:iCs/>
                <w:rPrChange w:id="5187" w:author="Daniel Stewart" w:date="2022-02-10T13:41:00Z">
                  <w:rPr>
                    <w:lang w:val="en-US"/>
                  </w:rPr>
                </w:rPrChange>
              </w:rPr>
              <w:pPrChange w:id="5188" w:author="Daniel Stewart" w:date="2022-02-10T13:43:00Z">
                <w:pPr>
                  <w:jc w:val="left"/>
                </w:pPr>
              </w:pPrChange>
            </w:pPr>
            <w:r w:rsidRPr="00FF20F1">
              <w:rPr>
                <w:i/>
                <w:iCs/>
                <w:rPrChange w:id="5189" w:author="Daniel Stewart" w:date="2022-02-10T13:41:00Z">
                  <w:rPr/>
                </w:rPrChange>
              </w:rPr>
              <w:t>Juncus balticus </w:t>
            </w:r>
          </w:p>
        </w:tc>
        <w:tc>
          <w:tcPr>
            <w:tcW w:w="2941" w:type="dxa"/>
            <w:shd w:val="clear" w:color="auto" w:fill="auto"/>
            <w:hideMark/>
          </w:tcPr>
          <w:p w14:paraId="5E949978" w14:textId="77777777" w:rsidR="007013A6" w:rsidRPr="00FF20F1" w:rsidRDefault="007013A6">
            <w:pPr>
              <w:pStyle w:val="PlantList"/>
              <w:pPrChange w:id="5190" w:author="Daniel Stewart" w:date="2022-02-10T13:41:00Z">
                <w:pPr>
                  <w:jc w:val="left"/>
                </w:pPr>
              </w:pPrChange>
            </w:pPr>
            <w:r w:rsidRPr="00FF20F1">
              <w:t>Baltic rush </w:t>
            </w:r>
          </w:p>
        </w:tc>
        <w:tc>
          <w:tcPr>
            <w:tcW w:w="886" w:type="dxa"/>
            <w:shd w:val="clear" w:color="auto" w:fill="auto"/>
            <w:hideMark/>
          </w:tcPr>
          <w:p w14:paraId="05D075D3" w14:textId="77777777" w:rsidR="007013A6" w:rsidRPr="00FF20F1" w:rsidRDefault="007013A6">
            <w:pPr>
              <w:pStyle w:val="PlantList"/>
              <w:jc w:val="center"/>
              <w:pPrChange w:id="5191" w:author="Daniel Stewart" w:date="2022-02-10T13:42:00Z">
                <w:pPr/>
              </w:pPrChange>
            </w:pPr>
            <w:r w:rsidRPr="00FF20F1">
              <w:t>N</w:t>
            </w:r>
          </w:p>
        </w:tc>
        <w:tc>
          <w:tcPr>
            <w:tcW w:w="886" w:type="dxa"/>
          </w:tcPr>
          <w:p w14:paraId="2944E257" w14:textId="77777777" w:rsidR="007013A6" w:rsidRPr="00FF20F1" w:rsidRDefault="007013A6">
            <w:pPr>
              <w:pStyle w:val="PlantList"/>
              <w:jc w:val="center"/>
              <w:pPrChange w:id="5192" w:author="Daniel Stewart" w:date="2022-02-10T13:42:00Z">
                <w:pPr/>
              </w:pPrChange>
            </w:pPr>
            <w:r w:rsidRPr="00FF20F1">
              <w:t>X</w:t>
            </w:r>
          </w:p>
        </w:tc>
        <w:tc>
          <w:tcPr>
            <w:tcW w:w="886" w:type="dxa"/>
          </w:tcPr>
          <w:p w14:paraId="52ABF068" w14:textId="77777777" w:rsidR="007013A6" w:rsidRPr="00FF20F1" w:rsidRDefault="007013A6">
            <w:pPr>
              <w:pStyle w:val="PlantList"/>
              <w:jc w:val="center"/>
              <w:rPr>
                <w:rPrChange w:id="5193" w:author="Daniel Stewart" w:date="2022-02-10T13:41:00Z">
                  <w:rPr>
                    <w:color w:val="000000"/>
                    <w:lang w:val="en-US"/>
                  </w:rPr>
                </w:rPrChange>
              </w:rPr>
              <w:pPrChange w:id="5194" w:author="Daniel Stewart" w:date="2022-02-10T13:42:00Z">
                <w:pPr/>
              </w:pPrChange>
            </w:pPr>
            <w:r w:rsidRPr="00FF20F1">
              <w:t>X</w:t>
            </w:r>
          </w:p>
        </w:tc>
      </w:tr>
      <w:tr w:rsidR="007013A6" w:rsidRPr="00FF20F1" w14:paraId="2B9A9D24" w14:textId="77777777" w:rsidTr="004D3373">
        <w:trPr>
          <w:trHeight w:hRule="exact" w:val="227"/>
        </w:trPr>
        <w:tc>
          <w:tcPr>
            <w:tcW w:w="3119" w:type="dxa"/>
            <w:shd w:val="clear" w:color="auto" w:fill="auto"/>
          </w:tcPr>
          <w:p w14:paraId="172DBC69" w14:textId="77777777" w:rsidR="007013A6" w:rsidRPr="00FF20F1" w:rsidRDefault="007013A6">
            <w:pPr>
              <w:pStyle w:val="PlantList"/>
              <w:jc w:val="left"/>
              <w:rPr>
                <w:i/>
                <w:iCs/>
                <w:rPrChange w:id="5195" w:author="Daniel Stewart" w:date="2022-02-10T13:41:00Z">
                  <w:rPr>
                    <w:lang w:val="en-US"/>
                  </w:rPr>
                </w:rPrChange>
              </w:rPr>
              <w:pPrChange w:id="5196" w:author="Daniel Stewart" w:date="2022-02-10T13:43:00Z">
                <w:pPr>
                  <w:jc w:val="left"/>
                </w:pPr>
              </w:pPrChange>
            </w:pPr>
            <w:r w:rsidRPr="00FF20F1">
              <w:rPr>
                <w:i/>
                <w:iCs/>
                <w:rPrChange w:id="5197" w:author="Daniel Stewart" w:date="2022-02-10T13:41:00Z">
                  <w:rPr/>
                </w:rPrChange>
              </w:rPr>
              <w:t xml:space="preserve">Juncus </w:t>
            </w:r>
            <w:proofErr w:type="spellStart"/>
            <w:r w:rsidRPr="00FF20F1">
              <w:rPr>
                <w:i/>
                <w:iCs/>
                <w:rPrChange w:id="5198" w:author="Daniel Stewart" w:date="2022-02-10T13:41:00Z">
                  <w:rPr/>
                </w:rPrChange>
              </w:rPr>
              <w:t>bolanderi</w:t>
            </w:r>
            <w:proofErr w:type="spellEnd"/>
          </w:p>
        </w:tc>
        <w:tc>
          <w:tcPr>
            <w:tcW w:w="2941" w:type="dxa"/>
            <w:shd w:val="clear" w:color="auto" w:fill="auto"/>
          </w:tcPr>
          <w:p w14:paraId="50A1BB8B" w14:textId="77777777" w:rsidR="007013A6" w:rsidRPr="00FF20F1" w:rsidRDefault="007013A6">
            <w:pPr>
              <w:pStyle w:val="PlantList"/>
              <w:pPrChange w:id="5199" w:author="Daniel Stewart" w:date="2022-02-10T13:41:00Z">
                <w:pPr>
                  <w:jc w:val="left"/>
                </w:pPr>
              </w:pPrChange>
            </w:pPr>
            <w:proofErr w:type="spellStart"/>
            <w:r w:rsidRPr="00FF20F1">
              <w:t>Bolander’s</w:t>
            </w:r>
            <w:proofErr w:type="spellEnd"/>
            <w:r w:rsidRPr="00FF20F1">
              <w:t xml:space="preserve"> rush</w:t>
            </w:r>
          </w:p>
        </w:tc>
        <w:tc>
          <w:tcPr>
            <w:tcW w:w="886" w:type="dxa"/>
            <w:shd w:val="clear" w:color="auto" w:fill="auto"/>
          </w:tcPr>
          <w:p w14:paraId="67A4B490" w14:textId="77777777" w:rsidR="007013A6" w:rsidRPr="00FF20F1" w:rsidRDefault="007013A6">
            <w:pPr>
              <w:pStyle w:val="PlantList"/>
              <w:jc w:val="center"/>
              <w:pPrChange w:id="5200" w:author="Daniel Stewart" w:date="2022-02-10T13:42:00Z">
                <w:pPr/>
              </w:pPrChange>
            </w:pPr>
            <w:r w:rsidRPr="00FF20F1">
              <w:t>N</w:t>
            </w:r>
          </w:p>
        </w:tc>
        <w:tc>
          <w:tcPr>
            <w:tcW w:w="886" w:type="dxa"/>
          </w:tcPr>
          <w:p w14:paraId="34AFD5D3" w14:textId="77777777" w:rsidR="007013A6" w:rsidRPr="00FF20F1" w:rsidRDefault="007013A6">
            <w:pPr>
              <w:pStyle w:val="PlantList"/>
              <w:jc w:val="center"/>
              <w:pPrChange w:id="5201" w:author="Daniel Stewart" w:date="2022-02-10T13:42:00Z">
                <w:pPr/>
              </w:pPrChange>
            </w:pPr>
            <w:r w:rsidRPr="00FF20F1">
              <w:t>X</w:t>
            </w:r>
          </w:p>
        </w:tc>
        <w:tc>
          <w:tcPr>
            <w:tcW w:w="886" w:type="dxa"/>
          </w:tcPr>
          <w:p w14:paraId="58AACD80" w14:textId="77777777" w:rsidR="007013A6" w:rsidRPr="00FF20F1" w:rsidRDefault="007013A6">
            <w:pPr>
              <w:pStyle w:val="PlantList"/>
              <w:jc w:val="center"/>
              <w:pPrChange w:id="5202" w:author="Daniel Stewart" w:date="2022-02-10T13:42:00Z">
                <w:pPr/>
              </w:pPrChange>
            </w:pPr>
          </w:p>
        </w:tc>
      </w:tr>
      <w:tr w:rsidR="007013A6" w:rsidRPr="00FF20F1" w14:paraId="5C45D31E" w14:textId="77777777" w:rsidTr="004D3373">
        <w:trPr>
          <w:trHeight w:hRule="exact" w:val="227"/>
        </w:trPr>
        <w:tc>
          <w:tcPr>
            <w:tcW w:w="3119" w:type="dxa"/>
            <w:shd w:val="clear" w:color="auto" w:fill="auto"/>
            <w:hideMark/>
          </w:tcPr>
          <w:p w14:paraId="658B284C" w14:textId="77777777" w:rsidR="007013A6" w:rsidRPr="00FF20F1" w:rsidRDefault="007013A6">
            <w:pPr>
              <w:pStyle w:val="PlantList"/>
              <w:jc w:val="left"/>
              <w:rPr>
                <w:i/>
                <w:iCs/>
                <w:rPrChange w:id="5203" w:author="Daniel Stewart" w:date="2022-02-10T13:41:00Z">
                  <w:rPr>
                    <w:lang w:val="en-US"/>
                  </w:rPr>
                </w:rPrChange>
              </w:rPr>
              <w:pPrChange w:id="5204" w:author="Daniel Stewart" w:date="2022-02-10T13:43:00Z">
                <w:pPr>
                  <w:jc w:val="left"/>
                </w:pPr>
              </w:pPrChange>
            </w:pPr>
            <w:r w:rsidRPr="00FF20F1">
              <w:rPr>
                <w:i/>
                <w:iCs/>
                <w:rPrChange w:id="5205" w:author="Daniel Stewart" w:date="2022-02-10T13:41:00Z">
                  <w:rPr/>
                </w:rPrChange>
              </w:rPr>
              <w:t>Juncus effusus </w:t>
            </w:r>
          </w:p>
        </w:tc>
        <w:tc>
          <w:tcPr>
            <w:tcW w:w="2941" w:type="dxa"/>
            <w:shd w:val="clear" w:color="auto" w:fill="auto"/>
            <w:hideMark/>
          </w:tcPr>
          <w:p w14:paraId="2695CA9F" w14:textId="77777777" w:rsidR="007013A6" w:rsidRPr="00FF20F1" w:rsidRDefault="007013A6">
            <w:pPr>
              <w:pStyle w:val="PlantList"/>
              <w:pPrChange w:id="5206" w:author="Daniel Stewart" w:date="2022-02-10T13:41:00Z">
                <w:pPr>
                  <w:jc w:val="left"/>
                </w:pPr>
              </w:pPrChange>
            </w:pPr>
            <w:r w:rsidRPr="00FF20F1">
              <w:t>common rush </w:t>
            </w:r>
          </w:p>
        </w:tc>
        <w:tc>
          <w:tcPr>
            <w:tcW w:w="886" w:type="dxa"/>
            <w:shd w:val="clear" w:color="auto" w:fill="auto"/>
            <w:hideMark/>
          </w:tcPr>
          <w:p w14:paraId="5B8AF586" w14:textId="77777777" w:rsidR="007013A6" w:rsidRPr="00FF20F1" w:rsidRDefault="007013A6">
            <w:pPr>
              <w:pStyle w:val="PlantList"/>
              <w:jc w:val="center"/>
              <w:pPrChange w:id="5207" w:author="Daniel Stewart" w:date="2022-02-10T13:42:00Z">
                <w:pPr/>
              </w:pPrChange>
            </w:pPr>
            <w:r w:rsidRPr="00FF20F1">
              <w:t>N</w:t>
            </w:r>
          </w:p>
        </w:tc>
        <w:tc>
          <w:tcPr>
            <w:tcW w:w="886" w:type="dxa"/>
          </w:tcPr>
          <w:p w14:paraId="7CFA059F" w14:textId="77777777" w:rsidR="007013A6" w:rsidRPr="00FF20F1" w:rsidRDefault="007013A6">
            <w:pPr>
              <w:pStyle w:val="PlantList"/>
              <w:jc w:val="center"/>
              <w:pPrChange w:id="5208" w:author="Daniel Stewart" w:date="2022-02-10T13:42:00Z">
                <w:pPr/>
              </w:pPrChange>
            </w:pPr>
            <w:r w:rsidRPr="00FF20F1">
              <w:t>X</w:t>
            </w:r>
          </w:p>
        </w:tc>
        <w:tc>
          <w:tcPr>
            <w:tcW w:w="886" w:type="dxa"/>
          </w:tcPr>
          <w:p w14:paraId="1EB68CD7" w14:textId="77777777" w:rsidR="007013A6" w:rsidRPr="00FF20F1" w:rsidRDefault="007013A6">
            <w:pPr>
              <w:pStyle w:val="PlantList"/>
              <w:jc w:val="center"/>
              <w:rPr>
                <w:rPrChange w:id="5209" w:author="Daniel Stewart" w:date="2022-02-10T13:41:00Z">
                  <w:rPr>
                    <w:color w:val="000000"/>
                    <w:lang w:val="en-US"/>
                  </w:rPr>
                </w:rPrChange>
              </w:rPr>
              <w:pPrChange w:id="5210" w:author="Daniel Stewart" w:date="2022-02-10T13:42:00Z">
                <w:pPr/>
              </w:pPrChange>
            </w:pPr>
            <w:r w:rsidRPr="00FF20F1">
              <w:t>X</w:t>
            </w:r>
          </w:p>
        </w:tc>
      </w:tr>
      <w:tr w:rsidR="007013A6" w:rsidRPr="00FF20F1" w:rsidDel="00BF6793" w14:paraId="055B3DD5" w14:textId="77777777" w:rsidTr="004D3373">
        <w:trPr>
          <w:trHeight w:hRule="exact" w:val="227"/>
          <w:del w:id="5211" w:author="Daniel Stewart" w:date="2022-02-09T16:16:00Z"/>
        </w:trPr>
        <w:tc>
          <w:tcPr>
            <w:tcW w:w="3119" w:type="dxa"/>
            <w:shd w:val="clear" w:color="auto" w:fill="auto"/>
            <w:hideMark/>
          </w:tcPr>
          <w:p w14:paraId="7DC11CE2" w14:textId="4F934394" w:rsidR="007013A6" w:rsidRPr="00FF20F1" w:rsidDel="00BF6793" w:rsidRDefault="007013A6">
            <w:pPr>
              <w:pStyle w:val="PlantList"/>
              <w:jc w:val="left"/>
              <w:rPr>
                <w:del w:id="5212" w:author="Daniel Stewart" w:date="2022-02-09T16:16:00Z"/>
                <w:i/>
                <w:iCs/>
                <w:rPrChange w:id="5213" w:author="Daniel Stewart" w:date="2022-02-10T13:41:00Z">
                  <w:rPr>
                    <w:del w:id="5214" w:author="Daniel Stewart" w:date="2022-02-09T16:16:00Z"/>
                    <w:lang w:val="en-US"/>
                  </w:rPr>
                </w:rPrChange>
              </w:rPr>
              <w:pPrChange w:id="5215" w:author="Daniel Stewart" w:date="2022-02-10T13:43:00Z">
                <w:pPr/>
              </w:pPrChange>
            </w:pPr>
            <w:del w:id="5216" w:author="Daniel Stewart" w:date="2022-02-09T16:16:00Z">
              <w:r w:rsidRPr="00FF20F1" w:rsidDel="00BF6793">
                <w:rPr>
                  <w:i/>
                  <w:iCs/>
                  <w:rPrChange w:id="5217" w:author="Daniel Stewart" w:date="2022-02-10T13:41:00Z">
                    <w:rPr>
                      <w:lang w:val="en-US"/>
                    </w:rPr>
                  </w:rPrChange>
                </w:rPr>
                <w:delText>Juncus gerardii </w:delText>
              </w:r>
            </w:del>
          </w:p>
        </w:tc>
        <w:tc>
          <w:tcPr>
            <w:tcW w:w="2941" w:type="dxa"/>
            <w:shd w:val="clear" w:color="auto" w:fill="auto"/>
            <w:hideMark/>
          </w:tcPr>
          <w:p w14:paraId="747DF505" w14:textId="5AE147C3" w:rsidR="007013A6" w:rsidRPr="00FF20F1" w:rsidDel="00BF6793" w:rsidRDefault="007013A6">
            <w:pPr>
              <w:pStyle w:val="PlantList"/>
              <w:jc w:val="left"/>
              <w:rPr>
                <w:del w:id="5218" w:author="Daniel Stewart" w:date="2022-02-09T16:16:00Z"/>
              </w:rPr>
              <w:pPrChange w:id="5219" w:author="Daniel Stewart" w:date="2022-02-10T13:43:00Z">
                <w:pPr/>
              </w:pPrChange>
            </w:pPr>
            <w:del w:id="5220" w:author="Daniel Stewart" w:date="2022-02-09T16:16:00Z">
              <w:r w:rsidRPr="00FF20F1" w:rsidDel="00BF6793">
                <w:delText>salt-marsh rush </w:delText>
              </w:r>
            </w:del>
          </w:p>
        </w:tc>
        <w:tc>
          <w:tcPr>
            <w:tcW w:w="886" w:type="dxa"/>
            <w:shd w:val="clear" w:color="auto" w:fill="auto"/>
            <w:hideMark/>
          </w:tcPr>
          <w:p w14:paraId="1F2DC8D0" w14:textId="6049ECA5" w:rsidR="007013A6" w:rsidRPr="00FF20F1" w:rsidDel="00BF6793" w:rsidRDefault="007013A6">
            <w:pPr>
              <w:pStyle w:val="PlantList"/>
              <w:jc w:val="left"/>
              <w:rPr>
                <w:del w:id="5221" w:author="Daniel Stewart" w:date="2022-02-09T16:16:00Z"/>
              </w:rPr>
              <w:pPrChange w:id="5222" w:author="Daniel Stewart" w:date="2022-02-10T13:43:00Z">
                <w:pPr/>
              </w:pPrChange>
            </w:pPr>
            <w:del w:id="5223" w:author="Daniel Stewart" w:date="2022-02-09T16:16:00Z">
              <w:r w:rsidRPr="00FF20F1" w:rsidDel="00BF6793">
                <w:delText>E</w:delText>
              </w:r>
            </w:del>
          </w:p>
        </w:tc>
        <w:tc>
          <w:tcPr>
            <w:tcW w:w="886" w:type="dxa"/>
          </w:tcPr>
          <w:p w14:paraId="3A7DA11D" w14:textId="0F085E65" w:rsidR="007013A6" w:rsidRPr="00FF20F1" w:rsidDel="00BF6793" w:rsidRDefault="007013A6">
            <w:pPr>
              <w:pStyle w:val="PlantList"/>
              <w:jc w:val="left"/>
              <w:rPr>
                <w:del w:id="5224" w:author="Daniel Stewart" w:date="2022-02-09T16:16:00Z"/>
              </w:rPr>
              <w:pPrChange w:id="5225" w:author="Daniel Stewart" w:date="2022-02-10T13:43:00Z">
                <w:pPr/>
              </w:pPrChange>
            </w:pPr>
          </w:p>
        </w:tc>
        <w:tc>
          <w:tcPr>
            <w:tcW w:w="886" w:type="dxa"/>
          </w:tcPr>
          <w:p w14:paraId="009AAF4E" w14:textId="341C8196" w:rsidR="007013A6" w:rsidRPr="00FF20F1" w:rsidDel="00BF6793" w:rsidRDefault="007013A6">
            <w:pPr>
              <w:pStyle w:val="PlantList"/>
              <w:jc w:val="left"/>
              <w:rPr>
                <w:del w:id="5226" w:author="Daniel Stewart" w:date="2022-02-09T16:16:00Z"/>
                <w:rPrChange w:id="5227" w:author="Daniel Stewart" w:date="2022-02-10T13:41:00Z">
                  <w:rPr>
                    <w:del w:id="5228" w:author="Daniel Stewart" w:date="2022-02-09T16:16:00Z"/>
                    <w:color w:val="000000"/>
                    <w:lang w:val="en-US"/>
                  </w:rPr>
                </w:rPrChange>
              </w:rPr>
              <w:pPrChange w:id="5229" w:author="Daniel Stewart" w:date="2022-02-10T13:43:00Z">
                <w:pPr/>
              </w:pPrChange>
            </w:pPr>
            <w:del w:id="5230" w:author="Daniel Stewart" w:date="2022-02-09T16:16:00Z">
              <w:r w:rsidRPr="00FF20F1" w:rsidDel="00BF6793">
                <w:delText>X</w:delText>
              </w:r>
            </w:del>
          </w:p>
        </w:tc>
      </w:tr>
      <w:tr w:rsidR="007013A6" w:rsidRPr="00FF20F1" w14:paraId="5DD5FA8E" w14:textId="77777777" w:rsidTr="004D3373">
        <w:trPr>
          <w:trHeight w:hRule="exact" w:val="227"/>
        </w:trPr>
        <w:tc>
          <w:tcPr>
            <w:tcW w:w="3119" w:type="dxa"/>
            <w:shd w:val="clear" w:color="auto" w:fill="auto"/>
            <w:hideMark/>
          </w:tcPr>
          <w:p w14:paraId="4D1BB55C" w14:textId="77777777" w:rsidR="007013A6" w:rsidRPr="00FF20F1" w:rsidRDefault="007013A6">
            <w:pPr>
              <w:pStyle w:val="PlantList"/>
              <w:jc w:val="left"/>
              <w:rPr>
                <w:i/>
                <w:iCs/>
                <w:rPrChange w:id="5231" w:author="Daniel Stewart" w:date="2022-02-10T13:41:00Z">
                  <w:rPr>
                    <w:lang w:val="en-US"/>
                  </w:rPr>
                </w:rPrChange>
              </w:rPr>
              <w:pPrChange w:id="5232" w:author="Daniel Stewart" w:date="2022-02-10T13:43:00Z">
                <w:pPr>
                  <w:jc w:val="left"/>
                </w:pPr>
              </w:pPrChange>
            </w:pPr>
            <w:r w:rsidRPr="00FF20F1">
              <w:rPr>
                <w:i/>
                <w:iCs/>
                <w:rPrChange w:id="5233" w:author="Daniel Stewart" w:date="2022-02-10T13:41:00Z">
                  <w:rPr/>
                </w:rPrChange>
              </w:rPr>
              <w:t>Juncus </w:t>
            </w:r>
            <w:proofErr w:type="spellStart"/>
            <w:r w:rsidRPr="00FF20F1">
              <w:rPr>
                <w:i/>
                <w:iCs/>
                <w:rPrChange w:id="5234" w:author="Daniel Stewart" w:date="2022-02-10T13:41:00Z">
                  <w:rPr/>
                </w:rPrChange>
              </w:rPr>
              <w:t>oxymeris</w:t>
            </w:r>
            <w:proofErr w:type="spellEnd"/>
            <w:r w:rsidRPr="00FF20F1">
              <w:rPr>
                <w:i/>
                <w:iCs/>
                <w:rPrChange w:id="5235" w:author="Daniel Stewart" w:date="2022-02-10T13:41:00Z">
                  <w:rPr/>
                </w:rPrChange>
              </w:rPr>
              <w:t> </w:t>
            </w:r>
          </w:p>
        </w:tc>
        <w:tc>
          <w:tcPr>
            <w:tcW w:w="2941" w:type="dxa"/>
            <w:shd w:val="clear" w:color="auto" w:fill="auto"/>
            <w:hideMark/>
          </w:tcPr>
          <w:p w14:paraId="3B0963BD" w14:textId="77777777" w:rsidR="007013A6" w:rsidRPr="00FF20F1" w:rsidRDefault="007013A6">
            <w:pPr>
              <w:pStyle w:val="PlantList"/>
              <w:pPrChange w:id="5236" w:author="Daniel Stewart" w:date="2022-02-10T13:41:00Z">
                <w:pPr>
                  <w:jc w:val="left"/>
                </w:pPr>
              </w:pPrChange>
            </w:pPr>
            <w:r w:rsidRPr="00FF20F1">
              <w:t>pointed rush </w:t>
            </w:r>
          </w:p>
        </w:tc>
        <w:tc>
          <w:tcPr>
            <w:tcW w:w="886" w:type="dxa"/>
            <w:shd w:val="clear" w:color="auto" w:fill="auto"/>
            <w:hideMark/>
          </w:tcPr>
          <w:p w14:paraId="724410EA" w14:textId="77777777" w:rsidR="007013A6" w:rsidRPr="00FF20F1" w:rsidRDefault="007013A6">
            <w:pPr>
              <w:pStyle w:val="PlantList"/>
              <w:jc w:val="center"/>
              <w:pPrChange w:id="5237" w:author="Daniel Stewart" w:date="2022-02-10T13:42:00Z">
                <w:pPr/>
              </w:pPrChange>
            </w:pPr>
            <w:r w:rsidRPr="00FF20F1">
              <w:t>N</w:t>
            </w:r>
          </w:p>
        </w:tc>
        <w:tc>
          <w:tcPr>
            <w:tcW w:w="886" w:type="dxa"/>
          </w:tcPr>
          <w:p w14:paraId="3849D73F" w14:textId="77777777" w:rsidR="007013A6" w:rsidRPr="00FF20F1" w:rsidRDefault="007013A6">
            <w:pPr>
              <w:pStyle w:val="PlantList"/>
              <w:jc w:val="center"/>
              <w:pPrChange w:id="5238" w:author="Daniel Stewart" w:date="2022-02-10T13:42:00Z">
                <w:pPr/>
              </w:pPrChange>
            </w:pPr>
            <w:r w:rsidRPr="00FF20F1">
              <w:t>X</w:t>
            </w:r>
          </w:p>
        </w:tc>
        <w:tc>
          <w:tcPr>
            <w:tcW w:w="886" w:type="dxa"/>
          </w:tcPr>
          <w:p w14:paraId="03D357A5" w14:textId="77777777" w:rsidR="007013A6" w:rsidRPr="00FF20F1" w:rsidRDefault="007013A6">
            <w:pPr>
              <w:pStyle w:val="PlantList"/>
              <w:jc w:val="center"/>
              <w:rPr>
                <w:rPrChange w:id="5239" w:author="Daniel Stewart" w:date="2022-02-10T13:41:00Z">
                  <w:rPr>
                    <w:color w:val="000000"/>
                    <w:lang w:val="en-US"/>
                  </w:rPr>
                </w:rPrChange>
              </w:rPr>
              <w:pPrChange w:id="5240" w:author="Daniel Stewart" w:date="2022-02-10T13:42:00Z">
                <w:pPr/>
              </w:pPrChange>
            </w:pPr>
            <w:r w:rsidRPr="00FF20F1">
              <w:t>X</w:t>
            </w:r>
          </w:p>
        </w:tc>
      </w:tr>
      <w:tr w:rsidR="007013A6" w:rsidRPr="00FF20F1" w14:paraId="6E2EADDC" w14:textId="77777777" w:rsidTr="004D3373">
        <w:trPr>
          <w:trHeight w:hRule="exact" w:val="227"/>
        </w:trPr>
        <w:tc>
          <w:tcPr>
            <w:tcW w:w="3119" w:type="dxa"/>
            <w:shd w:val="clear" w:color="auto" w:fill="auto"/>
          </w:tcPr>
          <w:p w14:paraId="74F9FA77" w14:textId="77777777" w:rsidR="007013A6" w:rsidRPr="00FF20F1" w:rsidRDefault="007013A6">
            <w:pPr>
              <w:pStyle w:val="PlantList"/>
              <w:jc w:val="left"/>
              <w:rPr>
                <w:i/>
                <w:iCs/>
                <w:rPrChange w:id="5241" w:author="Daniel Stewart" w:date="2022-02-10T13:41:00Z">
                  <w:rPr>
                    <w:lang w:val="en-US"/>
                  </w:rPr>
                </w:rPrChange>
              </w:rPr>
              <w:pPrChange w:id="5242" w:author="Daniel Stewart" w:date="2022-02-10T13:43:00Z">
                <w:pPr>
                  <w:jc w:val="left"/>
                </w:pPr>
              </w:pPrChange>
            </w:pPr>
            <w:r w:rsidRPr="00FF20F1">
              <w:rPr>
                <w:i/>
                <w:iCs/>
                <w:rPrChange w:id="5243" w:author="Daniel Stewart" w:date="2022-02-10T13:41:00Z">
                  <w:rPr/>
                </w:rPrChange>
              </w:rPr>
              <w:t xml:space="preserve">Juncus </w:t>
            </w:r>
            <w:proofErr w:type="spellStart"/>
            <w:r w:rsidRPr="00FF20F1">
              <w:rPr>
                <w:i/>
                <w:iCs/>
                <w:rPrChange w:id="5244" w:author="Daniel Stewart" w:date="2022-02-10T13:41:00Z">
                  <w:rPr/>
                </w:rPrChange>
              </w:rPr>
              <w:t>supiniformis</w:t>
            </w:r>
            <w:proofErr w:type="spellEnd"/>
          </w:p>
        </w:tc>
        <w:tc>
          <w:tcPr>
            <w:tcW w:w="2941" w:type="dxa"/>
            <w:shd w:val="clear" w:color="auto" w:fill="auto"/>
          </w:tcPr>
          <w:p w14:paraId="350AA21D" w14:textId="77777777" w:rsidR="007013A6" w:rsidRPr="00FF20F1" w:rsidRDefault="007013A6">
            <w:pPr>
              <w:pStyle w:val="PlantList"/>
              <w:pPrChange w:id="5245" w:author="Daniel Stewart" w:date="2022-02-10T13:41:00Z">
                <w:pPr>
                  <w:jc w:val="left"/>
                </w:pPr>
              </w:pPrChange>
            </w:pPr>
            <w:r w:rsidRPr="00FF20F1">
              <w:t>spreading rush</w:t>
            </w:r>
          </w:p>
        </w:tc>
        <w:tc>
          <w:tcPr>
            <w:tcW w:w="886" w:type="dxa"/>
            <w:shd w:val="clear" w:color="auto" w:fill="auto"/>
          </w:tcPr>
          <w:p w14:paraId="73FA082D" w14:textId="77777777" w:rsidR="007013A6" w:rsidRPr="00FF20F1" w:rsidRDefault="007013A6">
            <w:pPr>
              <w:pStyle w:val="PlantList"/>
              <w:jc w:val="center"/>
              <w:pPrChange w:id="5246" w:author="Daniel Stewart" w:date="2022-02-10T13:42:00Z">
                <w:pPr/>
              </w:pPrChange>
            </w:pPr>
            <w:r w:rsidRPr="00FF20F1">
              <w:t>N</w:t>
            </w:r>
          </w:p>
        </w:tc>
        <w:tc>
          <w:tcPr>
            <w:tcW w:w="886" w:type="dxa"/>
          </w:tcPr>
          <w:p w14:paraId="5A1897CA" w14:textId="77777777" w:rsidR="007013A6" w:rsidRPr="00FF20F1" w:rsidRDefault="007013A6">
            <w:pPr>
              <w:pStyle w:val="PlantList"/>
              <w:jc w:val="center"/>
              <w:pPrChange w:id="5247" w:author="Daniel Stewart" w:date="2022-02-10T13:42:00Z">
                <w:pPr/>
              </w:pPrChange>
            </w:pPr>
            <w:r w:rsidRPr="00FF20F1">
              <w:t>X</w:t>
            </w:r>
          </w:p>
        </w:tc>
        <w:tc>
          <w:tcPr>
            <w:tcW w:w="886" w:type="dxa"/>
          </w:tcPr>
          <w:p w14:paraId="7C83FA85" w14:textId="77777777" w:rsidR="007013A6" w:rsidRPr="00FF20F1" w:rsidRDefault="007013A6">
            <w:pPr>
              <w:pStyle w:val="PlantList"/>
              <w:jc w:val="center"/>
              <w:pPrChange w:id="5248" w:author="Daniel Stewart" w:date="2022-02-10T13:42:00Z">
                <w:pPr/>
              </w:pPrChange>
            </w:pPr>
          </w:p>
        </w:tc>
      </w:tr>
      <w:tr w:rsidR="007013A6" w:rsidRPr="00FF20F1" w14:paraId="4C275BF5" w14:textId="77777777" w:rsidTr="004D3373">
        <w:trPr>
          <w:trHeight w:hRule="exact" w:val="227"/>
        </w:trPr>
        <w:tc>
          <w:tcPr>
            <w:tcW w:w="3119" w:type="dxa"/>
            <w:shd w:val="clear" w:color="auto" w:fill="auto"/>
            <w:hideMark/>
          </w:tcPr>
          <w:p w14:paraId="0FD0C058" w14:textId="77777777" w:rsidR="007013A6" w:rsidRPr="00FF20F1" w:rsidRDefault="007013A6">
            <w:pPr>
              <w:pStyle w:val="PlantList"/>
              <w:jc w:val="left"/>
              <w:rPr>
                <w:i/>
                <w:iCs/>
                <w:rPrChange w:id="5249" w:author="Daniel Stewart" w:date="2022-02-10T13:41:00Z">
                  <w:rPr>
                    <w:lang w:val="en-US"/>
                  </w:rPr>
                </w:rPrChange>
              </w:rPr>
              <w:pPrChange w:id="5250" w:author="Daniel Stewart" w:date="2022-02-10T13:43:00Z">
                <w:pPr>
                  <w:jc w:val="left"/>
                </w:pPr>
              </w:pPrChange>
            </w:pPr>
            <w:r w:rsidRPr="00FF20F1">
              <w:rPr>
                <w:i/>
                <w:iCs/>
                <w:rPrChange w:id="5251" w:author="Daniel Stewart" w:date="2022-02-10T13:41:00Z">
                  <w:rPr/>
                </w:rPrChange>
              </w:rPr>
              <w:t>Juncus tenuis </w:t>
            </w:r>
          </w:p>
        </w:tc>
        <w:tc>
          <w:tcPr>
            <w:tcW w:w="2941" w:type="dxa"/>
            <w:shd w:val="clear" w:color="auto" w:fill="auto"/>
            <w:hideMark/>
          </w:tcPr>
          <w:p w14:paraId="566FA757" w14:textId="77777777" w:rsidR="007013A6" w:rsidRPr="00FF20F1" w:rsidRDefault="007013A6">
            <w:pPr>
              <w:pStyle w:val="PlantList"/>
              <w:pPrChange w:id="5252" w:author="Daniel Stewart" w:date="2022-02-10T13:41:00Z">
                <w:pPr>
                  <w:jc w:val="left"/>
                </w:pPr>
              </w:pPrChange>
            </w:pPr>
            <w:r w:rsidRPr="00FF20F1">
              <w:t>slender rush </w:t>
            </w:r>
          </w:p>
        </w:tc>
        <w:tc>
          <w:tcPr>
            <w:tcW w:w="886" w:type="dxa"/>
            <w:shd w:val="clear" w:color="auto" w:fill="auto"/>
            <w:hideMark/>
          </w:tcPr>
          <w:p w14:paraId="1473975D" w14:textId="77777777" w:rsidR="007013A6" w:rsidRPr="00FF20F1" w:rsidRDefault="007013A6">
            <w:pPr>
              <w:pStyle w:val="PlantList"/>
              <w:jc w:val="center"/>
              <w:pPrChange w:id="5253" w:author="Daniel Stewart" w:date="2022-02-10T13:42:00Z">
                <w:pPr/>
              </w:pPrChange>
            </w:pPr>
            <w:r w:rsidRPr="00FF20F1">
              <w:t>N</w:t>
            </w:r>
          </w:p>
        </w:tc>
        <w:tc>
          <w:tcPr>
            <w:tcW w:w="886" w:type="dxa"/>
          </w:tcPr>
          <w:p w14:paraId="31828DB3" w14:textId="77777777" w:rsidR="007013A6" w:rsidRPr="00FF20F1" w:rsidRDefault="007013A6">
            <w:pPr>
              <w:pStyle w:val="PlantList"/>
              <w:jc w:val="center"/>
              <w:pPrChange w:id="5254" w:author="Daniel Stewart" w:date="2022-02-10T13:42:00Z">
                <w:pPr/>
              </w:pPrChange>
            </w:pPr>
            <w:r w:rsidRPr="00FF20F1">
              <w:t>X</w:t>
            </w:r>
          </w:p>
        </w:tc>
        <w:tc>
          <w:tcPr>
            <w:tcW w:w="886" w:type="dxa"/>
          </w:tcPr>
          <w:p w14:paraId="7882C75E" w14:textId="77777777" w:rsidR="007013A6" w:rsidRPr="00FF20F1" w:rsidRDefault="007013A6">
            <w:pPr>
              <w:pStyle w:val="PlantList"/>
              <w:jc w:val="center"/>
              <w:rPr>
                <w:rPrChange w:id="5255" w:author="Daniel Stewart" w:date="2022-02-10T13:41:00Z">
                  <w:rPr>
                    <w:color w:val="000000"/>
                    <w:lang w:val="en-US"/>
                  </w:rPr>
                </w:rPrChange>
              </w:rPr>
              <w:pPrChange w:id="5256" w:author="Daniel Stewart" w:date="2022-02-10T13:42:00Z">
                <w:pPr/>
              </w:pPrChange>
            </w:pPr>
            <w:r w:rsidRPr="00FF20F1">
              <w:t>X</w:t>
            </w:r>
          </w:p>
        </w:tc>
      </w:tr>
      <w:tr w:rsidR="007013A6" w:rsidRPr="00FF20F1" w14:paraId="1116E1D3" w14:textId="77777777" w:rsidTr="004D3373">
        <w:trPr>
          <w:trHeight w:hRule="exact" w:val="227"/>
        </w:trPr>
        <w:tc>
          <w:tcPr>
            <w:tcW w:w="3119" w:type="dxa"/>
            <w:shd w:val="clear" w:color="auto" w:fill="auto"/>
          </w:tcPr>
          <w:p w14:paraId="1CFF94C2" w14:textId="77777777" w:rsidR="007013A6" w:rsidRPr="00FF20F1" w:rsidRDefault="007013A6">
            <w:pPr>
              <w:pStyle w:val="PlantList"/>
              <w:jc w:val="left"/>
              <w:rPr>
                <w:i/>
                <w:iCs/>
                <w:rPrChange w:id="5257" w:author="Daniel Stewart" w:date="2022-02-10T13:41:00Z">
                  <w:rPr>
                    <w:lang w:val="en-US"/>
                  </w:rPr>
                </w:rPrChange>
              </w:rPr>
              <w:pPrChange w:id="5258" w:author="Daniel Stewart" w:date="2022-02-10T13:43:00Z">
                <w:pPr>
                  <w:jc w:val="left"/>
                </w:pPr>
              </w:pPrChange>
            </w:pPr>
            <w:proofErr w:type="spellStart"/>
            <w:r w:rsidRPr="00FF20F1">
              <w:rPr>
                <w:i/>
                <w:iCs/>
                <w:rPrChange w:id="5259" w:author="Daniel Stewart" w:date="2022-02-10T13:41:00Z">
                  <w:rPr/>
                </w:rPrChange>
              </w:rPr>
              <w:t>Lactua</w:t>
            </w:r>
            <w:proofErr w:type="spellEnd"/>
            <w:r w:rsidRPr="00FF20F1">
              <w:rPr>
                <w:i/>
                <w:iCs/>
                <w:rPrChange w:id="5260" w:author="Daniel Stewart" w:date="2022-02-10T13:41:00Z">
                  <w:rPr/>
                </w:rPrChange>
              </w:rPr>
              <w:t xml:space="preserve"> </w:t>
            </w:r>
            <w:proofErr w:type="spellStart"/>
            <w:r w:rsidRPr="00FF20F1">
              <w:rPr>
                <w:i/>
                <w:iCs/>
                <w:rPrChange w:id="5261" w:author="Daniel Stewart" w:date="2022-02-10T13:41:00Z">
                  <w:rPr/>
                </w:rPrChange>
              </w:rPr>
              <w:t>serriola</w:t>
            </w:r>
            <w:proofErr w:type="spellEnd"/>
          </w:p>
        </w:tc>
        <w:tc>
          <w:tcPr>
            <w:tcW w:w="2941" w:type="dxa"/>
            <w:shd w:val="clear" w:color="auto" w:fill="auto"/>
          </w:tcPr>
          <w:p w14:paraId="13FA8649" w14:textId="77777777" w:rsidR="007013A6" w:rsidRPr="00FF20F1" w:rsidRDefault="007013A6">
            <w:pPr>
              <w:pStyle w:val="PlantList"/>
              <w:pPrChange w:id="5262" w:author="Daniel Stewart" w:date="2022-02-10T13:41:00Z">
                <w:pPr>
                  <w:jc w:val="left"/>
                </w:pPr>
              </w:pPrChange>
            </w:pPr>
            <w:r w:rsidRPr="00FF20F1">
              <w:t>prickly lettuce</w:t>
            </w:r>
          </w:p>
        </w:tc>
        <w:tc>
          <w:tcPr>
            <w:tcW w:w="886" w:type="dxa"/>
            <w:shd w:val="clear" w:color="auto" w:fill="auto"/>
          </w:tcPr>
          <w:p w14:paraId="0CFE4DA7" w14:textId="77777777" w:rsidR="007013A6" w:rsidRPr="00FF20F1" w:rsidRDefault="007013A6">
            <w:pPr>
              <w:pStyle w:val="PlantList"/>
              <w:jc w:val="center"/>
              <w:pPrChange w:id="5263" w:author="Daniel Stewart" w:date="2022-02-10T13:42:00Z">
                <w:pPr/>
              </w:pPrChange>
            </w:pPr>
            <w:r w:rsidRPr="00FF20F1">
              <w:t>E</w:t>
            </w:r>
          </w:p>
        </w:tc>
        <w:tc>
          <w:tcPr>
            <w:tcW w:w="886" w:type="dxa"/>
          </w:tcPr>
          <w:p w14:paraId="12F5BCD0" w14:textId="77777777" w:rsidR="007013A6" w:rsidRPr="00FF20F1" w:rsidRDefault="007013A6">
            <w:pPr>
              <w:pStyle w:val="PlantList"/>
              <w:jc w:val="center"/>
              <w:pPrChange w:id="5264" w:author="Daniel Stewart" w:date="2022-02-10T13:42:00Z">
                <w:pPr/>
              </w:pPrChange>
            </w:pPr>
            <w:r w:rsidRPr="00FF20F1">
              <w:t>X</w:t>
            </w:r>
          </w:p>
        </w:tc>
        <w:tc>
          <w:tcPr>
            <w:tcW w:w="886" w:type="dxa"/>
          </w:tcPr>
          <w:p w14:paraId="7859336D" w14:textId="77777777" w:rsidR="007013A6" w:rsidRPr="00FF20F1" w:rsidRDefault="007013A6">
            <w:pPr>
              <w:pStyle w:val="PlantList"/>
              <w:jc w:val="center"/>
              <w:pPrChange w:id="5265" w:author="Daniel Stewart" w:date="2022-02-10T13:42:00Z">
                <w:pPr/>
              </w:pPrChange>
            </w:pPr>
          </w:p>
        </w:tc>
      </w:tr>
      <w:tr w:rsidR="007013A6" w:rsidRPr="00FF20F1" w14:paraId="4430F86D" w14:textId="77777777" w:rsidTr="004D3373">
        <w:trPr>
          <w:trHeight w:hRule="exact" w:val="227"/>
        </w:trPr>
        <w:tc>
          <w:tcPr>
            <w:tcW w:w="3119" w:type="dxa"/>
            <w:shd w:val="clear" w:color="auto" w:fill="auto"/>
          </w:tcPr>
          <w:p w14:paraId="35E20DA1" w14:textId="77777777" w:rsidR="007013A6" w:rsidRPr="00FF20F1" w:rsidRDefault="007013A6">
            <w:pPr>
              <w:pStyle w:val="PlantList"/>
              <w:jc w:val="left"/>
              <w:rPr>
                <w:i/>
                <w:iCs/>
                <w:rPrChange w:id="5266" w:author="Daniel Stewart" w:date="2022-02-10T13:41:00Z">
                  <w:rPr>
                    <w:lang w:val="en-US"/>
                  </w:rPr>
                </w:rPrChange>
              </w:rPr>
              <w:pPrChange w:id="5267" w:author="Daniel Stewart" w:date="2022-02-10T13:43:00Z">
                <w:pPr>
                  <w:jc w:val="left"/>
                </w:pPr>
              </w:pPrChange>
            </w:pPr>
            <w:proofErr w:type="spellStart"/>
            <w:r w:rsidRPr="00FF20F1">
              <w:rPr>
                <w:i/>
                <w:iCs/>
                <w:rPrChange w:id="5268" w:author="Daniel Stewart" w:date="2022-02-10T13:41:00Z">
                  <w:rPr/>
                </w:rPrChange>
              </w:rPr>
              <w:t>Lapsana</w:t>
            </w:r>
            <w:proofErr w:type="spellEnd"/>
            <w:r w:rsidRPr="00FF20F1">
              <w:rPr>
                <w:i/>
                <w:iCs/>
                <w:rPrChange w:id="5269" w:author="Daniel Stewart" w:date="2022-02-10T13:41:00Z">
                  <w:rPr/>
                </w:rPrChange>
              </w:rPr>
              <w:t xml:space="preserve"> communis</w:t>
            </w:r>
          </w:p>
        </w:tc>
        <w:tc>
          <w:tcPr>
            <w:tcW w:w="2941" w:type="dxa"/>
            <w:shd w:val="clear" w:color="auto" w:fill="auto"/>
          </w:tcPr>
          <w:p w14:paraId="3C31B93F" w14:textId="77777777" w:rsidR="007013A6" w:rsidRPr="00FF20F1" w:rsidRDefault="007013A6">
            <w:pPr>
              <w:pStyle w:val="PlantList"/>
              <w:pPrChange w:id="5270" w:author="Daniel Stewart" w:date="2022-02-10T13:41:00Z">
                <w:pPr>
                  <w:jc w:val="left"/>
                </w:pPr>
              </w:pPrChange>
            </w:pPr>
            <w:r w:rsidRPr="00FF20F1">
              <w:t>nipplewort</w:t>
            </w:r>
          </w:p>
        </w:tc>
        <w:tc>
          <w:tcPr>
            <w:tcW w:w="886" w:type="dxa"/>
            <w:shd w:val="clear" w:color="auto" w:fill="auto"/>
          </w:tcPr>
          <w:p w14:paraId="5A9C84F8" w14:textId="77777777" w:rsidR="007013A6" w:rsidRPr="00FF20F1" w:rsidRDefault="007013A6">
            <w:pPr>
              <w:pStyle w:val="PlantList"/>
              <w:jc w:val="center"/>
              <w:pPrChange w:id="5271" w:author="Daniel Stewart" w:date="2022-02-10T13:42:00Z">
                <w:pPr/>
              </w:pPrChange>
            </w:pPr>
            <w:r w:rsidRPr="00FF20F1">
              <w:t>E</w:t>
            </w:r>
          </w:p>
        </w:tc>
        <w:tc>
          <w:tcPr>
            <w:tcW w:w="886" w:type="dxa"/>
          </w:tcPr>
          <w:p w14:paraId="41A60B31" w14:textId="77777777" w:rsidR="007013A6" w:rsidRPr="00FF20F1" w:rsidRDefault="007013A6">
            <w:pPr>
              <w:pStyle w:val="PlantList"/>
              <w:jc w:val="center"/>
              <w:pPrChange w:id="5272" w:author="Daniel Stewart" w:date="2022-02-10T13:42:00Z">
                <w:pPr/>
              </w:pPrChange>
            </w:pPr>
            <w:r w:rsidRPr="00FF20F1">
              <w:t>X</w:t>
            </w:r>
          </w:p>
        </w:tc>
        <w:tc>
          <w:tcPr>
            <w:tcW w:w="886" w:type="dxa"/>
          </w:tcPr>
          <w:p w14:paraId="1A081C43" w14:textId="77777777" w:rsidR="007013A6" w:rsidRPr="00FF20F1" w:rsidRDefault="007013A6">
            <w:pPr>
              <w:pStyle w:val="PlantList"/>
              <w:jc w:val="center"/>
              <w:pPrChange w:id="5273" w:author="Daniel Stewart" w:date="2022-02-10T13:42:00Z">
                <w:pPr/>
              </w:pPrChange>
            </w:pPr>
          </w:p>
        </w:tc>
      </w:tr>
      <w:tr w:rsidR="007013A6" w:rsidRPr="00FF20F1" w14:paraId="58F70BC6" w14:textId="77777777" w:rsidTr="004D3373">
        <w:trPr>
          <w:trHeight w:hRule="exact" w:val="227"/>
        </w:trPr>
        <w:tc>
          <w:tcPr>
            <w:tcW w:w="3119" w:type="dxa"/>
            <w:shd w:val="clear" w:color="auto" w:fill="auto"/>
            <w:hideMark/>
          </w:tcPr>
          <w:p w14:paraId="25B74F62" w14:textId="77777777" w:rsidR="007013A6" w:rsidRPr="00FF20F1" w:rsidRDefault="007013A6">
            <w:pPr>
              <w:pStyle w:val="PlantList"/>
              <w:jc w:val="left"/>
              <w:rPr>
                <w:i/>
                <w:iCs/>
                <w:rPrChange w:id="5274" w:author="Daniel Stewart" w:date="2022-02-10T13:41:00Z">
                  <w:rPr>
                    <w:lang w:val="en-US"/>
                  </w:rPr>
                </w:rPrChange>
              </w:rPr>
              <w:pPrChange w:id="5275" w:author="Daniel Stewart" w:date="2022-02-10T13:43:00Z">
                <w:pPr>
                  <w:jc w:val="left"/>
                </w:pPr>
              </w:pPrChange>
            </w:pPr>
            <w:r w:rsidRPr="00FF20F1">
              <w:rPr>
                <w:i/>
                <w:iCs/>
                <w:rPrChange w:id="5276" w:author="Daniel Stewart" w:date="2022-02-10T13:41:00Z">
                  <w:rPr/>
                </w:rPrChange>
              </w:rPr>
              <w:t>Lathyrus palustris </w:t>
            </w:r>
          </w:p>
        </w:tc>
        <w:tc>
          <w:tcPr>
            <w:tcW w:w="2941" w:type="dxa"/>
            <w:shd w:val="clear" w:color="auto" w:fill="auto"/>
            <w:hideMark/>
          </w:tcPr>
          <w:p w14:paraId="046D17A8" w14:textId="77777777" w:rsidR="007013A6" w:rsidRPr="00FF20F1" w:rsidRDefault="007013A6">
            <w:pPr>
              <w:pStyle w:val="PlantList"/>
              <w:pPrChange w:id="5277" w:author="Daniel Stewart" w:date="2022-02-10T13:41:00Z">
                <w:pPr>
                  <w:jc w:val="left"/>
                </w:pPr>
              </w:pPrChange>
            </w:pPr>
            <w:r w:rsidRPr="00FF20F1">
              <w:t>marsh pea </w:t>
            </w:r>
          </w:p>
        </w:tc>
        <w:tc>
          <w:tcPr>
            <w:tcW w:w="886" w:type="dxa"/>
            <w:shd w:val="clear" w:color="auto" w:fill="auto"/>
            <w:hideMark/>
          </w:tcPr>
          <w:p w14:paraId="68312C38" w14:textId="77777777" w:rsidR="007013A6" w:rsidRPr="00FF20F1" w:rsidRDefault="007013A6">
            <w:pPr>
              <w:pStyle w:val="PlantList"/>
              <w:jc w:val="center"/>
              <w:pPrChange w:id="5278" w:author="Daniel Stewart" w:date="2022-02-10T13:42:00Z">
                <w:pPr/>
              </w:pPrChange>
            </w:pPr>
            <w:r w:rsidRPr="00FF20F1">
              <w:t>N</w:t>
            </w:r>
          </w:p>
        </w:tc>
        <w:tc>
          <w:tcPr>
            <w:tcW w:w="886" w:type="dxa"/>
          </w:tcPr>
          <w:p w14:paraId="417A5648" w14:textId="77777777" w:rsidR="007013A6" w:rsidRPr="00FF20F1" w:rsidRDefault="007013A6">
            <w:pPr>
              <w:pStyle w:val="PlantList"/>
              <w:jc w:val="center"/>
              <w:pPrChange w:id="5279" w:author="Daniel Stewart" w:date="2022-02-10T13:42:00Z">
                <w:pPr/>
              </w:pPrChange>
            </w:pPr>
            <w:r w:rsidRPr="00FF20F1">
              <w:t>X</w:t>
            </w:r>
          </w:p>
        </w:tc>
        <w:tc>
          <w:tcPr>
            <w:tcW w:w="886" w:type="dxa"/>
          </w:tcPr>
          <w:p w14:paraId="0D4CDE41" w14:textId="77777777" w:rsidR="007013A6" w:rsidRPr="00FF20F1" w:rsidRDefault="007013A6">
            <w:pPr>
              <w:pStyle w:val="PlantList"/>
              <w:jc w:val="center"/>
              <w:rPr>
                <w:rPrChange w:id="5280" w:author="Daniel Stewart" w:date="2022-02-10T13:41:00Z">
                  <w:rPr>
                    <w:color w:val="000000"/>
                    <w:lang w:val="en-US"/>
                  </w:rPr>
                </w:rPrChange>
              </w:rPr>
              <w:pPrChange w:id="5281" w:author="Daniel Stewart" w:date="2022-02-10T13:42:00Z">
                <w:pPr/>
              </w:pPrChange>
            </w:pPr>
            <w:r w:rsidRPr="00FF20F1">
              <w:t>X</w:t>
            </w:r>
          </w:p>
        </w:tc>
      </w:tr>
      <w:tr w:rsidR="007013A6" w:rsidRPr="00FF20F1" w14:paraId="586CA22B" w14:textId="77777777" w:rsidTr="004D3373">
        <w:trPr>
          <w:trHeight w:hRule="exact" w:val="227"/>
        </w:trPr>
        <w:tc>
          <w:tcPr>
            <w:tcW w:w="3119" w:type="dxa"/>
            <w:shd w:val="clear" w:color="auto" w:fill="auto"/>
            <w:hideMark/>
          </w:tcPr>
          <w:p w14:paraId="188B928F" w14:textId="77777777" w:rsidR="007013A6" w:rsidRPr="00FF20F1" w:rsidRDefault="007013A6">
            <w:pPr>
              <w:pStyle w:val="PlantList"/>
              <w:jc w:val="left"/>
              <w:rPr>
                <w:i/>
                <w:iCs/>
                <w:rPrChange w:id="5282" w:author="Daniel Stewart" w:date="2022-02-10T13:41:00Z">
                  <w:rPr>
                    <w:lang w:val="en-US"/>
                  </w:rPr>
                </w:rPrChange>
              </w:rPr>
              <w:pPrChange w:id="5283" w:author="Daniel Stewart" w:date="2022-02-10T13:43:00Z">
                <w:pPr>
                  <w:jc w:val="left"/>
                </w:pPr>
              </w:pPrChange>
            </w:pPr>
            <w:proofErr w:type="spellStart"/>
            <w:r w:rsidRPr="00FF20F1">
              <w:rPr>
                <w:i/>
                <w:iCs/>
                <w:rPrChange w:id="5284" w:author="Daniel Stewart" w:date="2022-02-10T13:41:00Z">
                  <w:rPr/>
                </w:rPrChange>
              </w:rPr>
              <w:t>Leersia</w:t>
            </w:r>
            <w:proofErr w:type="spellEnd"/>
            <w:r w:rsidRPr="00FF20F1">
              <w:rPr>
                <w:i/>
                <w:iCs/>
                <w:rPrChange w:id="5285" w:author="Daniel Stewart" w:date="2022-02-10T13:41:00Z">
                  <w:rPr/>
                </w:rPrChange>
              </w:rPr>
              <w:t> </w:t>
            </w:r>
            <w:proofErr w:type="spellStart"/>
            <w:r w:rsidRPr="00FF20F1">
              <w:rPr>
                <w:i/>
                <w:iCs/>
                <w:rPrChange w:id="5286" w:author="Daniel Stewart" w:date="2022-02-10T13:41:00Z">
                  <w:rPr/>
                </w:rPrChange>
              </w:rPr>
              <w:t>oryzoides</w:t>
            </w:r>
            <w:proofErr w:type="spellEnd"/>
            <w:r w:rsidRPr="00FF20F1">
              <w:rPr>
                <w:i/>
                <w:iCs/>
                <w:rPrChange w:id="5287" w:author="Daniel Stewart" w:date="2022-02-10T13:41:00Z">
                  <w:rPr/>
                </w:rPrChange>
              </w:rPr>
              <w:t> </w:t>
            </w:r>
          </w:p>
        </w:tc>
        <w:tc>
          <w:tcPr>
            <w:tcW w:w="2941" w:type="dxa"/>
            <w:shd w:val="clear" w:color="auto" w:fill="auto"/>
            <w:hideMark/>
          </w:tcPr>
          <w:p w14:paraId="3D823371" w14:textId="77777777" w:rsidR="007013A6" w:rsidRPr="00FF20F1" w:rsidRDefault="007013A6">
            <w:pPr>
              <w:pStyle w:val="PlantList"/>
              <w:pPrChange w:id="5288" w:author="Daniel Stewart" w:date="2022-02-10T13:41:00Z">
                <w:pPr>
                  <w:jc w:val="left"/>
                </w:pPr>
              </w:pPrChange>
            </w:pPr>
            <w:r w:rsidRPr="00FF20F1">
              <w:t>rice cutgrass </w:t>
            </w:r>
          </w:p>
        </w:tc>
        <w:tc>
          <w:tcPr>
            <w:tcW w:w="886" w:type="dxa"/>
            <w:shd w:val="clear" w:color="auto" w:fill="auto"/>
            <w:hideMark/>
          </w:tcPr>
          <w:p w14:paraId="46FC586E" w14:textId="77777777" w:rsidR="007013A6" w:rsidRPr="00FF20F1" w:rsidRDefault="007013A6">
            <w:pPr>
              <w:pStyle w:val="PlantList"/>
              <w:jc w:val="center"/>
              <w:pPrChange w:id="5289" w:author="Daniel Stewart" w:date="2022-02-10T13:42:00Z">
                <w:pPr/>
              </w:pPrChange>
            </w:pPr>
            <w:r w:rsidRPr="00FF20F1">
              <w:t>N</w:t>
            </w:r>
          </w:p>
        </w:tc>
        <w:tc>
          <w:tcPr>
            <w:tcW w:w="886" w:type="dxa"/>
          </w:tcPr>
          <w:p w14:paraId="59D960C1" w14:textId="77777777" w:rsidR="007013A6" w:rsidRPr="00FF20F1" w:rsidRDefault="007013A6">
            <w:pPr>
              <w:pStyle w:val="PlantList"/>
              <w:jc w:val="center"/>
              <w:pPrChange w:id="5290" w:author="Daniel Stewart" w:date="2022-02-10T13:42:00Z">
                <w:pPr/>
              </w:pPrChange>
            </w:pPr>
          </w:p>
        </w:tc>
        <w:tc>
          <w:tcPr>
            <w:tcW w:w="886" w:type="dxa"/>
          </w:tcPr>
          <w:p w14:paraId="0361C26E" w14:textId="77777777" w:rsidR="007013A6" w:rsidRPr="00FF20F1" w:rsidRDefault="007013A6">
            <w:pPr>
              <w:pStyle w:val="PlantList"/>
              <w:jc w:val="center"/>
              <w:rPr>
                <w:rPrChange w:id="5291" w:author="Daniel Stewart" w:date="2022-02-10T13:41:00Z">
                  <w:rPr>
                    <w:color w:val="000000"/>
                    <w:lang w:val="en-US"/>
                  </w:rPr>
                </w:rPrChange>
              </w:rPr>
              <w:pPrChange w:id="5292" w:author="Daniel Stewart" w:date="2022-02-10T13:42:00Z">
                <w:pPr/>
              </w:pPrChange>
            </w:pPr>
            <w:r w:rsidRPr="00FF20F1">
              <w:t>X</w:t>
            </w:r>
          </w:p>
        </w:tc>
      </w:tr>
      <w:tr w:rsidR="007013A6" w:rsidRPr="00FF20F1" w14:paraId="3C6DC547" w14:textId="77777777" w:rsidTr="004D3373">
        <w:trPr>
          <w:trHeight w:hRule="exact" w:val="227"/>
        </w:trPr>
        <w:tc>
          <w:tcPr>
            <w:tcW w:w="3119" w:type="dxa"/>
            <w:shd w:val="clear" w:color="auto" w:fill="auto"/>
            <w:hideMark/>
          </w:tcPr>
          <w:p w14:paraId="5A962BE7" w14:textId="77777777" w:rsidR="007013A6" w:rsidRPr="00FF20F1" w:rsidRDefault="007013A6">
            <w:pPr>
              <w:pStyle w:val="PlantList"/>
              <w:jc w:val="left"/>
              <w:rPr>
                <w:i/>
                <w:iCs/>
                <w:rPrChange w:id="5293" w:author="Daniel Stewart" w:date="2022-02-10T13:41:00Z">
                  <w:rPr>
                    <w:lang w:val="en-US"/>
                  </w:rPr>
                </w:rPrChange>
              </w:rPr>
              <w:pPrChange w:id="5294" w:author="Daniel Stewart" w:date="2022-02-10T13:43:00Z">
                <w:pPr>
                  <w:jc w:val="left"/>
                </w:pPr>
              </w:pPrChange>
            </w:pPr>
            <w:proofErr w:type="spellStart"/>
            <w:r w:rsidRPr="00FF20F1">
              <w:rPr>
                <w:i/>
                <w:iCs/>
                <w:rPrChange w:id="5295" w:author="Daniel Stewart" w:date="2022-02-10T13:41:00Z">
                  <w:rPr/>
                </w:rPrChange>
              </w:rPr>
              <w:t>Lemna</w:t>
            </w:r>
            <w:proofErr w:type="spellEnd"/>
            <w:r w:rsidRPr="00FF20F1">
              <w:rPr>
                <w:i/>
                <w:iCs/>
                <w:rPrChange w:id="5296" w:author="Daniel Stewart" w:date="2022-02-10T13:41:00Z">
                  <w:rPr/>
                </w:rPrChange>
              </w:rPr>
              <w:t xml:space="preserve"> sp. </w:t>
            </w:r>
          </w:p>
        </w:tc>
        <w:tc>
          <w:tcPr>
            <w:tcW w:w="2941" w:type="dxa"/>
            <w:shd w:val="clear" w:color="auto" w:fill="auto"/>
            <w:hideMark/>
          </w:tcPr>
          <w:p w14:paraId="4E1F266B" w14:textId="77777777" w:rsidR="007013A6" w:rsidRPr="00FF20F1" w:rsidRDefault="007013A6">
            <w:pPr>
              <w:pStyle w:val="PlantList"/>
              <w:pPrChange w:id="5297" w:author="Daniel Stewart" w:date="2022-02-10T13:41:00Z">
                <w:pPr>
                  <w:jc w:val="left"/>
                </w:pPr>
              </w:pPrChange>
            </w:pPr>
            <w:r w:rsidRPr="00FF20F1">
              <w:t>duckweed </w:t>
            </w:r>
          </w:p>
        </w:tc>
        <w:tc>
          <w:tcPr>
            <w:tcW w:w="886" w:type="dxa"/>
            <w:shd w:val="clear" w:color="auto" w:fill="auto"/>
            <w:hideMark/>
          </w:tcPr>
          <w:p w14:paraId="1C11A71F" w14:textId="77777777" w:rsidR="007013A6" w:rsidRPr="00FF20F1" w:rsidRDefault="007013A6">
            <w:pPr>
              <w:pStyle w:val="PlantList"/>
              <w:jc w:val="center"/>
              <w:pPrChange w:id="5298" w:author="Daniel Stewart" w:date="2022-02-10T13:42:00Z">
                <w:pPr/>
              </w:pPrChange>
            </w:pPr>
            <w:r w:rsidRPr="00FF20F1">
              <w:t>N</w:t>
            </w:r>
          </w:p>
        </w:tc>
        <w:tc>
          <w:tcPr>
            <w:tcW w:w="886" w:type="dxa"/>
          </w:tcPr>
          <w:p w14:paraId="6C451857" w14:textId="77777777" w:rsidR="007013A6" w:rsidRPr="00FF20F1" w:rsidRDefault="007013A6">
            <w:pPr>
              <w:pStyle w:val="PlantList"/>
              <w:jc w:val="center"/>
              <w:pPrChange w:id="5299" w:author="Daniel Stewart" w:date="2022-02-10T13:42:00Z">
                <w:pPr/>
              </w:pPrChange>
            </w:pPr>
          </w:p>
        </w:tc>
        <w:tc>
          <w:tcPr>
            <w:tcW w:w="886" w:type="dxa"/>
          </w:tcPr>
          <w:p w14:paraId="31C3B7C5" w14:textId="77777777" w:rsidR="007013A6" w:rsidRPr="00FF20F1" w:rsidRDefault="007013A6">
            <w:pPr>
              <w:pStyle w:val="PlantList"/>
              <w:jc w:val="center"/>
              <w:rPr>
                <w:rPrChange w:id="5300" w:author="Daniel Stewart" w:date="2022-02-10T13:41:00Z">
                  <w:rPr>
                    <w:color w:val="000000"/>
                    <w:lang w:val="en-US"/>
                  </w:rPr>
                </w:rPrChange>
              </w:rPr>
              <w:pPrChange w:id="5301" w:author="Daniel Stewart" w:date="2022-02-10T13:42:00Z">
                <w:pPr/>
              </w:pPrChange>
            </w:pPr>
            <w:r w:rsidRPr="00FF20F1">
              <w:t>X</w:t>
            </w:r>
          </w:p>
        </w:tc>
      </w:tr>
      <w:tr w:rsidR="007013A6" w:rsidRPr="00FF20F1" w:rsidDel="00BF6793" w14:paraId="163D924F" w14:textId="77777777" w:rsidTr="004D3373">
        <w:trPr>
          <w:trHeight w:hRule="exact" w:val="227"/>
          <w:del w:id="5302" w:author="Daniel Stewart" w:date="2022-02-09T16:17:00Z"/>
        </w:trPr>
        <w:tc>
          <w:tcPr>
            <w:tcW w:w="3119" w:type="dxa"/>
            <w:shd w:val="clear" w:color="auto" w:fill="auto"/>
            <w:hideMark/>
          </w:tcPr>
          <w:p w14:paraId="5A35FDEC" w14:textId="31AF85E8" w:rsidR="007013A6" w:rsidRPr="00FF20F1" w:rsidDel="00BF6793" w:rsidRDefault="007013A6">
            <w:pPr>
              <w:pStyle w:val="PlantList"/>
              <w:jc w:val="left"/>
              <w:rPr>
                <w:del w:id="5303" w:author="Daniel Stewart" w:date="2022-02-09T16:17:00Z"/>
                <w:i/>
                <w:iCs/>
                <w:rPrChange w:id="5304" w:author="Daniel Stewart" w:date="2022-02-10T13:41:00Z">
                  <w:rPr>
                    <w:del w:id="5305" w:author="Daniel Stewart" w:date="2022-02-09T16:17:00Z"/>
                    <w:lang w:val="en-US"/>
                  </w:rPr>
                </w:rPrChange>
              </w:rPr>
              <w:pPrChange w:id="5306" w:author="Daniel Stewart" w:date="2022-02-10T13:43:00Z">
                <w:pPr/>
              </w:pPrChange>
            </w:pPr>
            <w:del w:id="5307" w:author="Daniel Stewart" w:date="2022-02-09T16:17:00Z">
              <w:r w:rsidRPr="00FF20F1" w:rsidDel="00BF6793">
                <w:rPr>
                  <w:i/>
                  <w:iCs/>
                  <w:rPrChange w:id="5308" w:author="Daniel Stewart" w:date="2022-02-10T13:41:00Z">
                    <w:rPr>
                      <w:lang w:val="en-US"/>
                    </w:rPr>
                  </w:rPrChange>
                </w:rPr>
                <w:delText>Leymus mollis </w:delText>
              </w:r>
            </w:del>
          </w:p>
        </w:tc>
        <w:tc>
          <w:tcPr>
            <w:tcW w:w="2941" w:type="dxa"/>
            <w:shd w:val="clear" w:color="auto" w:fill="auto"/>
            <w:hideMark/>
          </w:tcPr>
          <w:p w14:paraId="645B2B5C" w14:textId="5F485024" w:rsidR="007013A6" w:rsidRPr="00FF20F1" w:rsidDel="00BF6793" w:rsidRDefault="007013A6">
            <w:pPr>
              <w:pStyle w:val="PlantList"/>
              <w:jc w:val="left"/>
              <w:rPr>
                <w:del w:id="5309" w:author="Daniel Stewart" w:date="2022-02-09T16:17:00Z"/>
              </w:rPr>
              <w:pPrChange w:id="5310" w:author="Daniel Stewart" w:date="2022-02-10T13:43:00Z">
                <w:pPr/>
              </w:pPrChange>
            </w:pPr>
            <w:del w:id="5311" w:author="Daniel Stewart" w:date="2022-02-09T16:17:00Z">
              <w:r w:rsidRPr="00FF20F1" w:rsidDel="00BF6793">
                <w:delText>dunegrass </w:delText>
              </w:r>
            </w:del>
          </w:p>
        </w:tc>
        <w:tc>
          <w:tcPr>
            <w:tcW w:w="886" w:type="dxa"/>
            <w:shd w:val="clear" w:color="auto" w:fill="auto"/>
            <w:hideMark/>
          </w:tcPr>
          <w:p w14:paraId="189B6674" w14:textId="09B0157A" w:rsidR="007013A6" w:rsidRPr="00FF20F1" w:rsidDel="00BF6793" w:rsidRDefault="007013A6">
            <w:pPr>
              <w:pStyle w:val="PlantList"/>
              <w:jc w:val="left"/>
              <w:rPr>
                <w:del w:id="5312" w:author="Daniel Stewart" w:date="2022-02-09T16:17:00Z"/>
              </w:rPr>
              <w:pPrChange w:id="5313" w:author="Daniel Stewart" w:date="2022-02-10T13:43:00Z">
                <w:pPr/>
              </w:pPrChange>
            </w:pPr>
            <w:del w:id="5314" w:author="Daniel Stewart" w:date="2022-02-09T16:17:00Z">
              <w:r w:rsidRPr="00FF20F1" w:rsidDel="00BF6793">
                <w:delText>N</w:delText>
              </w:r>
            </w:del>
          </w:p>
        </w:tc>
        <w:tc>
          <w:tcPr>
            <w:tcW w:w="886" w:type="dxa"/>
          </w:tcPr>
          <w:p w14:paraId="1CB6378D" w14:textId="43349E4B" w:rsidR="007013A6" w:rsidRPr="00FF20F1" w:rsidDel="00BF6793" w:rsidRDefault="007013A6">
            <w:pPr>
              <w:pStyle w:val="PlantList"/>
              <w:jc w:val="left"/>
              <w:rPr>
                <w:del w:id="5315" w:author="Daniel Stewart" w:date="2022-02-09T16:17:00Z"/>
              </w:rPr>
              <w:pPrChange w:id="5316" w:author="Daniel Stewart" w:date="2022-02-10T13:43:00Z">
                <w:pPr/>
              </w:pPrChange>
            </w:pPr>
          </w:p>
        </w:tc>
        <w:tc>
          <w:tcPr>
            <w:tcW w:w="886" w:type="dxa"/>
          </w:tcPr>
          <w:p w14:paraId="157DD3AC" w14:textId="079A8ADD" w:rsidR="007013A6" w:rsidRPr="00FF20F1" w:rsidDel="00BF6793" w:rsidRDefault="007013A6">
            <w:pPr>
              <w:pStyle w:val="PlantList"/>
              <w:jc w:val="left"/>
              <w:rPr>
                <w:del w:id="5317" w:author="Daniel Stewart" w:date="2022-02-09T16:17:00Z"/>
                <w:rPrChange w:id="5318" w:author="Daniel Stewart" w:date="2022-02-10T13:41:00Z">
                  <w:rPr>
                    <w:del w:id="5319" w:author="Daniel Stewart" w:date="2022-02-09T16:17:00Z"/>
                    <w:color w:val="000000"/>
                    <w:lang w:val="en-US"/>
                  </w:rPr>
                </w:rPrChange>
              </w:rPr>
              <w:pPrChange w:id="5320" w:author="Daniel Stewart" w:date="2022-02-10T13:43:00Z">
                <w:pPr/>
              </w:pPrChange>
            </w:pPr>
            <w:del w:id="5321" w:author="Daniel Stewart" w:date="2022-02-09T16:17:00Z">
              <w:r w:rsidRPr="00FF20F1" w:rsidDel="00BF6793">
                <w:delText>X</w:delText>
              </w:r>
            </w:del>
          </w:p>
        </w:tc>
      </w:tr>
      <w:tr w:rsidR="007013A6" w:rsidRPr="00FF20F1" w14:paraId="7F194103" w14:textId="77777777" w:rsidTr="004D3373">
        <w:trPr>
          <w:trHeight w:hRule="exact" w:val="227"/>
        </w:trPr>
        <w:tc>
          <w:tcPr>
            <w:tcW w:w="3119" w:type="dxa"/>
            <w:shd w:val="clear" w:color="auto" w:fill="auto"/>
            <w:hideMark/>
          </w:tcPr>
          <w:p w14:paraId="6214B39F" w14:textId="77777777" w:rsidR="007013A6" w:rsidRPr="00FF20F1" w:rsidRDefault="007013A6">
            <w:pPr>
              <w:pStyle w:val="PlantList"/>
              <w:jc w:val="left"/>
              <w:rPr>
                <w:i/>
                <w:iCs/>
                <w:rPrChange w:id="5322" w:author="Daniel Stewart" w:date="2022-02-10T13:41:00Z">
                  <w:rPr>
                    <w:lang w:val="en-US"/>
                  </w:rPr>
                </w:rPrChange>
              </w:rPr>
              <w:pPrChange w:id="5323" w:author="Daniel Stewart" w:date="2022-02-10T13:43:00Z">
                <w:pPr>
                  <w:jc w:val="left"/>
                </w:pPr>
              </w:pPrChange>
            </w:pPr>
            <w:proofErr w:type="spellStart"/>
            <w:r w:rsidRPr="00FF20F1">
              <w:rPr>
                <w:i/>
                <w:iCs/>
                <w:rPrChange w:id="5324" w:author="Daniel Stewart" w:date="2022-02-10T13:41:00Z">
                  <w:rPr/>
                </w:rPrChange>
              </w:rPr>
              <w:t>Lilaeopsis</w:t>
            </w:r>
            <w:proofErr w:type="spellEnd"/>
            <w:r w:rsidRPr="00FF20F1">
              <w:rPr>
                <w:i/>
                <w:iCs/>
                <w:rPrChange w:id="5325" w:author="Daniel Stewart" w:date="2022-02-10T13:41:00Z">
                  <w:rPr/>
                </w:rPrChange>
              </w:rPr>
              <w:t> occidentalis </w:t>
            </w:r>
          </w:p>
        </w:tc>
        <w:tc>
          <w:tcPr>
            <w:tcW w:w="2941" w:type="dxa"/>
            <w:shd w:val="clear" w:color="auto" w:fill="auto"/>
            <w:hideMark/>
          </w:tcPr>
          <w:p w14:paraId="4F3BBCD8" w14:textId="77777777" w:rsidR="007013A6" w:rsidRPr="00FF20F1" w:rsidRDefault="007013A6">
            <w:pPr>
              <w:pStyle w:val="PlantList"/>
              <w:pPrChange w:id="5326" w:author="Daniel Stewart" w:date="2022-02-10T13:41:00Z">
                <w:pPr>
                  <w:jc w:val="left"/>
                </w:pPr>
              </w:pPrChange>
            </w:pPr>
            <w:r w:rsidRPr="00FF20F1">
              <w:t>western </w:t>
            </w:r>
            <w:proofErr w:type="spellStart"/>
            <w:r w:rsidRPr="00FF20F1">
              <w:t>lilaeopsis</w:t>
            </w:r>
            <w:proofErr w:type="spellEnd"/>
          </w:p>
        </w:tc>
        <w:tc>
          <w:tcPr>
            <w:tcW w:w="886" w:type="dxa"/>
            <w:shd w:val="clear" w:color="auto" w:fill="auto"/>
            <w:hideMark/>
          </w:tcPr>
          <w:p w14:paraId="41C87B64" w14:textId="77777777" w:rsidR="007013A6" w:rsidRPr="00FF20F1" w:rsidRDefault="007013A6">
            <w:pPr>
              <w:pStyle w:val="PlantList"/>
              <w:jc w:val="center"/>
              <w:pPrChange w:id="5327" w:author="Daniel Stewart" w:date="2022-02-10T13:42:00Z">
                <w:pPr/>
              </w:pPrChange>
            </w:pPr>
            <w:r w:rsidRPr="00FF20F1">
              <w:t>N</w:t>
            </w:r>
          </w:p>
        </w:tc>
        <w:tc>
          <w:tcPr>
            <w:tcW w:w="886" w:type="dxa"/>
          </w:tcPr>
          <w:p w14:paraId="43328BC3" w14:textId="77777777" w:rsidR="007013A6" w:rsidRPr="00FF20F1" w:rsidRDefault="007013A6">
            <w:pPr>
              <w:pStyle w:val="PlantList"/>
              <w:jc w:val="center"/>
              <w:pPrChange w:id="5328" w:author="Daniel Stewart" w:date="2022-02-10T13:42:00Z">
                <w:pPr/>
              </w:pPrChange>
            </w:pPr>
            <w:r w:rsidRPr="00FF20F1">
              <w:t>X</w:t>
            </w:r>
          </w:p>
        </w:tc>
        <w:tc>
          <w:tcPr>
            <w:tcW w:w="886" w:type="dxa"/>
          </w:tcPr>
          <w:p w14:paraId="052888EB" w14:textId="77777777" w:rsidR="007013A6" w:rsidRPr="00FF20F1" w:rsidRDefault="007013A6">
            <w:pPr>
              <w:pStyle w:val="PlantList"/>
              <w:jc w:val="center"/>
              <w:rPr>
                <w:rPrChange w:id="5329" w:author="Daniel Stewart" w:date="2022-02-10T13:41:00Z">
                  <w:rPr>
                    <w:color w:val="000000"/>
                    <w:lang w:val="en-US"/>
                  </w:rPr>
                </w:rPrChange>
              </w:rPr>
              <w:pPrChange w:id="5330" w:author="Daniel Stewart" w:date="2022-02-10T13:42:00Z">
                <w:pPr/>
              </w:pPrChange>
            </w:pPr>
            <w:r w:rsidRPr="00FF20F1">
              <w:t>X</w:t>
            </w:r>
          </w:p>
        </w:tc>
      </w:tr>
      <w:tr w:rsidR="007013A6" w:rsidRPr="00FF20F1" w14:paraId="3211AA8C" w14:textId="77777777" w:rsidTr="004D3373">
        <w:trPr>
          <w:trHeight w:hRule="exact" w:val="227"/>
        </w:trPr>
        <w:tc>
          <w:tcPr>
            <w:tcW w:w="3119" w:type="dxa"/>
            <w:shd w:val="clear" w:color="auto" w:fill="auto"/>
            <w:hideMark/>
          </w:tcPr>
          <w:p w14:paraId="06DFFF4A" w14:textId="77777777" w:rsidR="007013A6" w:rsidRPr="00FF20F1" w:rsidRDefault="007013A6">
            <w:pPr>
              <w:pStyle w:val="PlantList"/>
              <w:jc w:val="left"/>
              <w:rPr>
                <w:i/>
                <w:iCs/>
                <w:rPrChange w:id="5331" w:author="Daniel Stewart" w:date="2022-02-10T13:41:00Z">
                  <w:rPr>
                    <w:lang w:val="en-US"/>
                  </w:rPr>
                </w:rPrChange>
              </w:rPr>
              <w:pPrChange w:id="5332" w:author="Daniel Stewart" w:date="2022-02-10T13:43:00Z">
                <w:pPr>
                  <w:jc w:val="left"/>
                </w:pPr>
              </w:pPrChange>
            </w:pPr>
            <w:proofErr w:type="spellStart"/>
            <w:r w:rsidRPr="00FF20F1">
              <w:rPr>
                <w:i/>
                <w:iCs/>
                <w:rPrChange w:id="5333" w:author="Daniel Stewart" w:date="2022-02-10T13:41:00Z">
                  <w:rPr/>
                </w:rPrChange>
              </w:rPr>
              <w:t>Limosella</w:t>
            </w:r>
            <w:proofErr w:type="spellEnd"/>
            <w:r w:rsidRPr="00FF20F1">
              <w:rPr>
                <w:i/>
                <w:iCs/>
                <w:rPrChange w:id="5334" w:author="Daniel Stewart" w:date="2022-02-10T13:41:00Z">
                  <w:rPr/>
                </w:rPrChange>
              </w:rPr>
              <w:t> aquatica </w:t>
            </w:r>
          </w:p>
        </w:tc>
        <w:tc>
          <w:tcPr>
            <w:tcW w:w="2941" w:type="dxa"/>
            <w:shd w:val="clear" w:color="auto" w:fill="auto"/>
            <w:hideMark/>
          </w:tcPr>
          <w:p w14:paraId="5A515C46" w14:textId="77777777" w:rsidR="007013A6" w:rsidRPr="00FF20F1" w:rsidRDefault="007013A6">
            <w:pPr>
              <w:pStyle w:val="PlantList"/>
              <w:pPrChange w:id="5335" w:author="Daniel Stewart" w:date="2022-02-10T13:41:00Z">
                <w:pPr>
                  <w:jc w:val="left"/>
                </w:pPr>
              </w:pPrChange>
            </w:pPr>
            <w:r w:rsidRPr="00FF20F1">
              <w:t>water </w:t>
            </w:r>
            <w:proofErr w:type="spellStart"/>
            <w:r w:rsidRPr="00FF20F1">
              <w:t>mudwort</w:t>
            </w:r>
            <w:proofErr w:type="spellEnd"/>
            <w:r w:rsidRPr="00FF20F1">
              <w:t> </w:t>
            </w:r>
          </w:p>
        </w:tc>
        <w:tc>
          <w:tcPr>
            <w:tcW w:w="886" w:type="dxa"/>
            <w:shd w:val="clear" w:color="auto" w:fill="auto"/>
            <w:hideMark/>
          </w:tcPr>
          <w:p w14:paraId="7E4DD194" w14:textId="77777777" w:rsidR="007013A6" w:rsidRPr="00FF20F1" w:rsidRDefault="007013A6">
            <w:pPr>
              <w:pStyle w:val="PlantList"/>
              <w:jc w:val="center"/>
              <w:pPrChange w:id="5336" w:author="Daniel Stewart" w:date="2022-02-10T13:42:00Z">
                <w:pPr/>
              </w:pPrChange>
            </w:pPr>
            <w:r w:rsidRPr="00FF20F1">
              <w:t>N</w:t>
            </w:r>
          </w:p>
        </w:tc>
        <w:tc>
          <w:tcPr>
            <w:tcW w:w="886" w:type="dxa"/>
          </w:tcPr>
          <w:p w14:paraId="0A6E070A" w14:textId="77777777" w:rsidR="007013A6" w:rsidRPr="00FF20F1" w:rsidRDefault="007013A6">
            <w:pPr>
              <w:pStyle w:val="PlantList"/>
              <w:jc w:val="center"/>
              <w:pPrChange w:id="5337" w:author="Daniel Stewart" w:date="2022-02-10T13:42:00Z">
                <w:pPr/>
              </w:pPrChange>
            </w:pPr>
            <w:r w:rsidRPr="00FF20F1">
              <w:t>X</w:t>
            </w:r>
          </w:p>
        </w:tc>
        <w:tc>
          <w:tcPr>
            <w:tcW w:w="886" w:type="dxa"/>
          </w:tcPr>
          <w:p w14:paraId="3A10D03E" w14:textId="77777777" w:rsidR="007013A6" w:rsidRPr="00FF20F1" w:rsidRDefault="007013A6">
            <w:pPr>
              <w:pStyle w:val="PlantList"/>
              <w:jc w:val="center"/>
              <w:rPr>
                <w:rPrChange w:id="5338" w:author="Daniel Stewart" w:date="2022-02-10T13:41:00Z">
                  <w:rPr>
                    <w:color w:val="000000"/>
                    <w:lang w:val="en-US"/>
                  </w:rPr>
                </w:rPrChange>
              </w:rPr>
              <w:pPrChange w:id="5339" w:author="Daniel Stewart" w:date="2022-02-10T13:42:00Z">
                <w:pPr/>
              </w:pPrChange>
            </w:pPr>
            <w:r w:rsidRPr="00FF20F1">
              <w:t>X</w:t>
            </w:r>
          </w:p>
        </w:tc>
      </w:tr>
      <w:tr w:rsidR="007013A6" w:rsidRPr="00FF20F1" w14:paraId="4D6A413D" w14:textId="77777777" w:rsidTr="004D3373">
        <w:trPr>
          <w:trHeight w:hRule="exact" w:val="227"/>
        </w:trPr>
        <w:tc>
          <w:tcPr>
            <w:tcW w:w="3119" w:type="dxa"/>
            <w:shd w:val="clear" w:color="auto" w:fill="auto"/>
          </w:tcPr>
          <w:p w14:paraId="6AC89665" w14:textId="77777777" w:rsidR="007013A6" w:rsidRPr="00FF20F1" w:rsidRDefault="007013A6">
            <w:pPr>
              <w:pStyle w:val="PlantList"/>
              <w:jc w:val="left"/>
              <w:rPr>
                <w:i/>
                <w:iCs/>
                <w:rPrChange w:id="5340" w:author="Daniel Stewart" w:date="2022-02-10T13:41:00Z">
                  <w:rPr>
                    <w:lang w:val="en-US"/>
                  </w:rPr>
                </w:rPrChange>
              </w:rPr>
              <w:pPrChange w:id="5341" w:author="Daniel Stewart" w:date="2022-02-10T13:43:00Z">
                <w:pPr>
                  <w:jc w:val="left"/>
                </w:pPr>
              </w:pPrChange>
            </w:pPr>
            <w:r w:rsidRPr="00FF20F1">
              <w:rPr>
                <w:i/>
                <w:iCs/>
                <w:rPrChange w:id="5342" w:author="Daniel Stewart" w:date="2022-02-10T13:41:00Z">
                  <w:rPr/>
                </w:rPrChange>
              </w:rPr>
              <w:t xml:space="preserve">Lolium </w:t>
            </w:r>
            <w:proofErr w:type="spellStart"/>
            <w:r w:rsidRPr="00FF20F1">
              <w:rPr>
                <w:i/>
                <w:iCs/>
                <w:rPrChange w:id="5343" w:author="Daniel Stewart" w:date="2022-02-10T13:41:00Z">
                  <w:rPr/>
                </w:rPrChange>
              </w:rPr>
              <w:t>perenne</w:t>
            </w:r>
            <w:proofErr w:type="spellEnd"/>
          </w:p>
        </w:tc>
        <w:tc>
          <w:tcPr>
            <w:tcW w:w="2941" w:type="dxa"/>
            <w:shd w:val="clear" w:color="auto" w:fill="auto"/>
          </w:tcPr>
          <w:p w14:paraId="2C3EA338" w14:textId="77777777" w:rsidR="007013A6" w:rsidRPr="00FF20F1" w:rsidRDefault="007013A6">
            <w:pPr>
              <w:pStyle w:val="PlantList"/>
              <w:pPrChange w:id="5344" w:author="Daniel Stewart" w:date="2022-02-10T13:41:00Z">
                <w:pPr>
                  <w:jc w:val="left"/>
                </w:pPr>
              </w:pPrChange>
            </w:pPr>
            <w:r w:rsidRPr="00FF20F1">
              <w:t>perennial ryegrass</w:t>
            </w:r>
          </w:p>
        </w:tc>
        <w:tc>
          <w:tcPr>
            <w:tcW w:w="886" w:type="dxa"/>
            <w:shd w:val="clear" w:color="auto" w:fill="auto"/>
          </w:tcPr>
          <w:p w14:paraId="7A085F00" w14:textId="77777777" w:rsidR="007013A6" w:rsidRPr="00FF20F1" w:rsidRDefault="007013A6">
            <w:pPr>
              <w:pStyle w:val="PlantList"/>
              <w:jc w:val="center"/>
              <w:pPrChange w:id="5345" w:author="Daniel Stewart" w:date="2022-02-10T13:42:00Z">
                <w:pPr/>
              </w:pPrChange>
            </w:pPr>
            <w:r w:rsidRPr="00FF20F1">
              <w:t>E</w:t>
            </w:r>
          </w:p>
        </w:tc>
        <w:tc>
          <w:tcPr>
            <w:tcW w:w="886" w:type="dxa"/>
          </w:tcPr>
          <w:p w14:paraId="2E318407" w14:textId="77777777" w:rsidR="007013A6" w:rsidRPr="00FF20F1" w:rsidRDefault="007013A6">
            <w:pPr>
              <w:pStyle w:val="PlantList"/>
              <w:jc w:val="center"/>
              <w:pPrChange w:id="5346" w:author="Daniel Stewart" w:date="2022-02-10T13:42:00Z">
                <w:pPr/>
              </w:pPrChange>
            </w:pPr>
            <w:r w:rsidRPr="00FF20F1">
              <w:t>X</w:t>
            </w:r>
          </w:p>
        </w:tc>
        <w:tc>
          <w:tcPr>
            <w:tcW w:w="886" w:type="dxa"/>
          </w:tcPr>
          <w:p w14:paraId="3CA2D24A" w14:textId="77777777" w:rsidR="007013A6" w:rsidRPr="00FF20F1" w:rsidRDefault="007013A6">
            <w:pPr>
              <w:pStyle w:val="PlantList"/>
              <w:jc w:val="center"/>
              <w:pPrChange w:id="5347" w:author="Daniel Stewart" w:date="2022-02-10T13:42:00Z">
                <w:pPr/>
              </w:pPrChange>
            </w:pPr>
          </w:p>
        </w:tc>
      </w:tr>
      <w:tr w:rsidR="007013A6" w:rsidRPr="00FF20F1" w14:paraId="702936A5" w14:textId="77777777" w:rsidTr="004D3373">
        <w:trPr>
          <w:trHeight w:hRule="exact" w:val="227"/>
        </w:trPr>
        <w:tc>
          <w:tcPr>
            <w:tcW w:w="3119" w:type="dxa"/>
            <w:shd w:val="clear" w:color="auto" w:fill="auto"/>
            <w:hideMark/>
          </w:tcPr>
          <w:p w14:paraId="0055B1A2" w14:textId="77777777" w:rsidR="007013A6" w:rsidRPr="00FF20F1" w:rsidRDefault="007013A6">
            <w:pPr>
              <w:pStyle w:val="PlantList"/>
              <w:jc w:val="left"/>
              <w:rPr>
                <w:i/>
                <w:iCs/>
                <w:rPrChange w:id="5348" w:author="Daniel Stewart" w:date="2022-02-10T13:41:00Z">
                  <w:rPr>
                    <w:lang w:val="en-US"/>
                  </w:rPr>
                </w:rPrChange>
              </w:rPr>
              <w:pPrChange w:id="5349" w:author="Daniel Stewart" w:date="2022-02-10T13:43:00Z">
                <w:pPr>
                  <w:jc w:val="left"/>
                </w:pPr>
              </w:pPrChange>
            </w:pPr>
            <w:r w:rsidRPr="00FF20F1">
              <w:rPr>
                <w:i/>
                <w:iCs/>
                <w:rPrChange w:id="5350" w:author="Daniel Stewart" w:date="2022-02-10T13:41:00Z">
                  <w:rPr/>
                </w:rPrChange>
              </w:rPr>
              <w:t>Lotus </w:t>
            </w:r>
            <w:proofErr w:type="spellStart"/>
            <w:r w:rsidRPr="00FF20F1">
              <w:rPr>
                <w:i/>
                <w:iCs/>
                <w:rPrChange w:id="5351" w:author="Daniel Stewart" w:date="2022-02-10T13:41:00Z">
                  <w:rPr/>
                </w:rPrChange>
              </w:rPr>
              <w:t>corniculatus</w:t>
            </w:r>
            <w:proofErr w:type="spellEnd"/>
            <w:r w:rsidRPr="00FF20F1">
              <w:rPr>
                <w:i/>
                <w:iCs/>
                <w:rPrChange w:id="5352" w:author="Daniel Stewart" w:date="2022-02-10T13:41:00Z">
                  <w:rPr/>
                </w:rPrChange>
              </w:rPr>
              <w:t> </w:t>
            </w:r>
          </w:p>
        </w:tc>
        <w:tc>
          <w:tcPr>
            <w:tcW w:w="2941" w:type="dxa"/>
            <w:shd w:val="clear" w:color="auto" w:fill="auto"/>
            <w:hideMark/>
          </w:tcPr>
          <w:p w14:paraId="728C399D" w14:textId="77777777" w:rsidR="007013A6" w:rsidRPr="00FF20F1" w:rsidRDefault="007013A6">
            <w:pPr>
              <w:pStyle w:val="PlantList"/>
              <w:pPrChange w:id="5353" w:author="Daniel Stewart" w:date="2022-02-10T13:41:00Z">
                <w:pPr>
                  <w:jc w:val="left"/>
                </w:pPr>
              </w:pPrChange>
            </w:pPr>
            <w:r w:rsidRPr="00FF20F1">
              <w:t>common bird's-foot trefoil </w:t>
            </w:r>
          </w:p>
        </w:tc>
        <w:tc>
          <w:tcPr>
            <w:tcW w:w="886" w:type="dxa"/>
            <w:shd w:val="clear" w:color="auto" w:fill="auto"/>
            <w:hideMark/>
          </w:tcPr>
          <w:p w14:paraId="088B2ADC" w14:textId="77777777" w:rsidR="007013A6" w:rsidRPr="00FF20F1" w:rsidRDefault="007013A6">
            <w:pPr>
              <w:pStyle w:val="PlantList"/>
              <w:jc w:val="center"/>
              <w:pPrChange w:id="5354" w:author="Daniel Stewart" w:date="2022-02-10T13:42:00Z">
                <w:pPr/>
              </w:pPrChange>
            </w:pPr>
            <w:r w:rsidRPr="00FF20F1">
              <w:t>E</w:t>
            </w:r>
          </w:p>
        </w:tc>
        <w:tc>
          <w:tcPr>
            <w:tcW w:w="886" w:type="dxa"/>
          </w:tcPr>
          <w:p w14:paraId="5DF7EE4C" w14:textId="77777777" w:rsidR="007013A6" w:rsidRPr="00FF20F1" w:rsidRDefault="007013A6">
            <w:pPr>
              <w:pStyle w:val="PlantList"/>
              <w:jc w:val="center"/>
              <w:pPrChange w:id="5355" w:author="Daniel Stewart" w:date="2022-02-10T13:42:00Z">
                <w:pPr/>
              </w:pPrChange>
            </w:pPr>
            <w:r w:rsidRPr="00FF20F1">
              <w:t>X</w:t>
            </w:r>
          </w:p>
        </w:tc>
        <w:tc>
          <w:tcPr>
            <w:tcW w:w="886" w:type="dxa"/>
          </w:tcPr>
          <w:p w14:paraId="0B7DB22E" w14:textId="77777777" w:rsidR="007013A6" w:rsidRPr="00FF20F1" w:rsidRDefault="007013A6">
            <w:pPr>
              <w:pStyle w:val="PlantList"/>
              <w:jc w:val="center"/>
              <w:rPr>
                <w:rPrChange w:id="5356" w:author="Daniel Stewart" w:date="2022-02-10T13:41:00Z">
                  <w:rPr>
                    <w:color w:val="000000"/>
                    <w:lang w:val="en-US"/>
                  </w:rPr>
                </w:rPrChange>
              </w:rPr>
              <w:pPrChange w:id="5357" w:author="Daniel Stewart" w:date="2022-02-10T13:42:00Z">
                <w:pPr/>
              </w:pPrChange>
            </w:pPr>
            <w:r w:rsidRPr="00FF20F1">
              <w:t>X</w:t>
            </w:r>
          </w:p>
        </w:tc>
      </w:tr>
      <w:tr w:rsidR="007013A6" w:rsidRPr="00FF20F1" w14:paraId="4162375A" w14:textId="77777777" w:rsidTr="004D3373">
        <w:trPr>
          <w:trHeight w:hRule="exact" w:val="227"/>
        </w:trPr>
        <w:tc>
          <w:tcPr>
            <w:tcW w:w="3119" w:type="dxa"/>
            <w:shd w:val="clear" w:color="auto" w:fill="auto"/>
          </w:tcPr>
          <w:p w14:paraId="78225106" w14:textId="77777777" w:rsidR="007013A6" w:rsidRPr="00FF20F1" w:rsidRDefault="007013A6">
            <w:pPr>
              <w:pStyle w:val="PlantList"/>
              <w:jc w:val="left"/>
              <w:rPr>
                <w:i/>
                <w:iCs/>
                <w:rPrChange w:id="5358" w:author="Daniel Stewart" w:date="2022-02-10T13:41:00Z">
                  <w:rPr>
                    <w:lang w:val="en-US"/>
                  </w:rPr>
                </w:rPrChange>
              </w:rPr>
              <w:pPrChange w:id="5359" w:author="Daniel Stewart" w:date="2022-02-10T13:43:00Z">
                <w:pPr>
                  <w:jc w:val="left"/>
                </w:pPr>
              </w:pPrChange>
            </w:pPr>
            <w:r w:rsidRPr="00FF20F1">
              <w:rPr>
                <w:i/>
                <w:iCs/>
                <w:rPrChange w:id="5360" w:author="Daniel Stewart" w:date="2022-02-10T13:41:00Z">
                  <w:rPr/>
                </w:rPrChange>
              </w:rPr>
              <w:t xml:space="preserve">Lotus </w:t>
            </w:r>
            <w:proofErr w:type="spellStart"/>
            <w:r w:rsidRPr="00FF20F1">
              <w:rPr>
                <w:i/>
                <w:iCs/>
                <w:rPrChange w:id="5361" w:author="Daniel Stewart" w:date="2022-02-10T13:41:00Z">
                  <w:rPr/>
                </w:rPrChange>
              </w:rPr>
              <w:t>pedunculatus</w:t>
            </w:r>
            <w:proofErr w:type="spellEnd"/>
          </w:p>
        </w:tc>
        <w:tc>
          <w:tcPr>
            <w:tcW w:w="2941" w:type="dxa"/>
            <w:shd w:val="clear" w:color="auto" w:fill="auto"/>
          </w:tcPr>
          <w:p w14:paraId="578B4166" w14:textId="77777777" w:rsidR="007013A6" w:rsidRPr="00FF20F1" w:rsidRDefault="007013A6">
            <w:pPr>
              <w:pStyle w:val="PlantList"/>
              <w:pPrChange w:id="5362" w:author="Daniel Stewart" w:date="2022-02-10T13:41:00Z">
                <w:pPr>
                  <w:jc w:val="left"/>
                </w:pPr>
              </w:pPrChange>
            </w:pPr>
            <w:r w:rsidRPr="00FF20F1">
              <w:t>stalked bird’s-foot trefoil</w:t>
            </w:r>
          </w:p>
        </w:tc>
        <w:tc>
          <w:tcPr>
            <w:tcW w:w="886" w:type="dxa"/>
            <w:shd w:val="clear" w:color="auto" w:fill="auto"/>
          </w:tcPr>
          <w:p w14:paraId="1458C764" w14:textId="77777777" w:rsidR="007013A6" w:rsidRPr="00FF20F1" w:rsidRDefault="007013A6">
            <w:pPr>
              <w:pStyle w:val="PlantList"/>
              <w:jc w:val="center"/>
              <w:pPrChange w:id="5363" w:author="Daniel Stewart" w:date="2022-02-10T13:42:00Z">
                <w:pPr/>
              </w:pPrChange>
            </w:pPr>
            <w:r w:rsidRPr="00FF20F1">
              <w:t>E</w:t>
            </w:r>
          </w:p>
        </w:tc>
        <w:tc>
          <w:tcPr>
            <w:tcW w:w="886" w:type="dxa"/>
          </w:tcPr>
          <w:p w14:paraId="2CE5F8EF" w14:textId="77777777" w:rsidR="007013A6" w:rsidRPr="00FF20F1" w:rsidRDefault="007013A6">
            <w:pPr>
              <w:pStyle w:val="PlantList"/>
              <w:jc w:val="center"/>
              <w:pPrChange w:id="5364" w:author="Daniel Stewart" w:date="2022-02-10T13:42:00Z">
                <w:pPr/>
              </w:pPrChange>
            </w:pPr>
            <w:r w:rsidRPr="00FF20F1">
              <w:t>X</w:t>
            </w:r>
          </w:p>
        </w:tc>
        <w:tc>
          <w:tcPr>
            <w:tcW w:w="886" w:type="dxa"/>
          </w:tcPr>
          <w:p w14:paraId="0D8BA5BF" w14:textId="77777777" w:rsidR="007013A6" w:rsidRPr="00FF20F1" w:rsidRDefault="007013A6">
            <w:pPr>
              <w:pStyle w:val="PlantList"/>
              <w:jc w:val="center"/>
              <w:pPrChange w:id="5365" w:author="Daniel Stewart" w:date="2022-02-10T13:42:00Z">
                <w:pPr/>
              </w:pPrChange>
            </w:pPr>
          </w:p>
        </w:tc>
      </w:tr>
      <w:tr w:rsidR="007013A6" w:rsidRPr="00FF20F1" w14:paraId="7F6F7F6F" w14:textId="77777777" w:rsidTr="004D3373">
        <w:trPr>
          <w:trHeight w:hRule="exact" w:val="227"/>
        </w:trPr>
        <w:tc>
          <w:tcPr>
            <w:tcW w:w="3119" w:type="dxa"/>
            <w:shd w:val="clear" w:color="auto" w:fill="auto"/>
            <w:hideMark/>
          </w:tcPr>
          <w:p w14:paraId="6FF23C8D" w14:textId="77777777" w:rsidR="007013A6" w:rsidRPr="00FF20F1" w:rsidRDefault="007013A6">
            <w:pPr>
              <w:pStyle w:val="PlantList"/>
              <w:jc w:val="left"/>
              <w:rPr>
                <w:i/>
                <w:iCs/>
                <w:rPrChange w:id="5366" w:author="Daniel Stewart" w:date="2022-02-10T13:41:00Z">
                  <w:rPr>
                    <w:lang w:val="en-US"/>
                  </w:rPr>
                </w:rPrChange>
              </w:rPr>
              <w:pPrChange w:id="5367" w:author="Daniel Stewart" w:date="2022-02-10T13:43:00Z">
                <w:pPr>
                  <w:jc w:val="left"/>
                </w:pPr>
              </w:pPrChange>
            </w:pPr>
            <w:proofErr w:type="spellStart"/>
            <w:r w:rsidRPr="00FF20F1">
              <w:rPr>
                <w:i/>
                <w:iCs/>
                <w:rPrChange w:id="5368" w:author="Daniel Stewart" w:date="2022-02-10T13:41:00Z">
                  <w:rPr/>
                </w:rPrChange>
              </w:rPr>
              <w:t>Ludwigia</w:t>
            </w:r>
            <w:proofErr w:type="spellEnd"/>
            <w:r w:rsidRPr="00FF20F1">
              <w:rPr>
                <w:i/>
                <w:iCs/>
                <w:rPrChange w:id="5369" w:author="Daniel Stewart" w:date="2022-02-10T13:41:00Z">
                  <w:rPr/>
                </w:rPrChange>
              </w:rPr>
              <w:t> palustris </w:t>
            </w:r>
          </w:p>
        </w:tc>
        <w:tc>
          <w:tcPr>
            <w:tcW w:w="2941" w:type="dxa"/>
            <w:shd w:val="clear" w:color="auto" w:fill="auto"/>
            <w:hideMark/>
          </w:tcPr>
          <w:p w14:paraId="3B09EAA7" w14:textId="77777777" w:rsidR="007013A6" w:rsidRPr="00FF20F1" w:rsidRDefault="007013A6">
            <w:pPr>
              <w:pStyle w:val="PlantList"/>
              <w:pPrChange w:id="5370" w:author="Daniel Stewart" w:date="2022-02-10T13:41:00Z">
                <w:pPr>
                  <w:jc w:val="left"/>
                </w:pPr>
              </w:pPrChange>
            </w:pPr>
            <w:r w:rsidRPr="00FF20F1">
              <w:t>water purslane </w:t>
            </w:r>
          </w:p>
        </w:tc>
        <w:tc>
          <w:tcPr>
            <w:tcW w:w="886" w:type="dxa"/>
            <w:shd w:val="clear" w:color="auto" w:fill="auto"/>
            <w:hideMark/>
          </w:tcPr>
          <w:p w14:paraId="067BE535" w14:textId="77777777" w:rsidR="007013A6" w:rsidRPr="00FF20F1" w:rsidRDefault="007013A6">
            <w:pPr>
              <w:pStyle w:val="PlantList"/>
              <w:jc w:val="center"/>
              <w:pPrChange w:id="5371" w:author="Daniel Stewart" w:date="2022-02-10T13:42:00Z">
                <w:pPr/>
              </w:pPrChange>
            </w:pPr>
            <w:r w:rsidRPr="00FF20F1">
              <w:t>N</w:t>
            </w:r>
          </w:p>
        </w:tc>
        <w:tc>
          <w:tcPr>
            <w:tcW w:w="886" w:type="dxa"/>
          </w:tcPr>
          <w:p w14:paraId="5A14E23E" w14:textId="77777777" w:rsidR="007013A6" w:rsidRPr="00FF20F1" w:rsidRDefault="007013A6">
            <w:pPr>
              <w:pStyle w:val="PlantList"/>
              <w:jc w:val="center"/>
              <w:pPrChange w:id="5372" w:author="Daniel Stewart" w:date="2022-02-10T13:42:00Z">
                <w:pPr/>
              </w:pPrChange>
            </w:pPr>
            <w:r w:rsidRPr="00FF20F1">
              <w:t>X</w:t>
            </w:r>
          </w:p>
        </w:tc>
        <w:tc>
          <w:tcPr>
            <w:tcW w:w="886" w:type="dxa"/>
          </w:tcPr>
          <w:p w14:paraId="6E384301" w14:textId="77777777" w:rsidR="007013A6" w:rsidRPr="00FF20F1" w:rsidRDefault="007013A6">
            <w:pPr>
              <w:pStyle w:val="PlantList"/>
              <w:jc w:val="center"/>
              <w:rPr>
                <w:rPrChange w:id="5373" w:author="Daniel Stewart" w:date="2022-02-10T13:41:00Z">
                  <w:rPr>
                    <w:color w:val="000000"/>
                    <w:lang w:val="en-US"/>
                  </w:rPr>
                </w:rPrChange>
              </w:rPr>
              <w:pPrChange w:id="5374" w:author="Daniel Stewart" w:date="2022-02-10T13:42:00Z">
                <w:pPr/>
              </w:pPrChange>
            </w:pPr>
            <w:r w:rsidRPr="00FF20F1">
              <w:t>X</w:t>
            </w:r>
          </w:p>
        </w:tc>
      </w:tr>
      <w:tr w:rsidR="007013A6" w:rsidRPr="00FF20F1" w14:paraId="794B70BA" w14:textId="77777777" w:rsidTr="004D3373">
        <w:trPr>
          <w:trHeight w:hRule="exact" w:val="227"/>
        </w:trPr>
        <w:tc>
          <w:tcPr>
            <w:tcW w:w="3119" w:type="dxa"/>
            <w:shd w:val="clear" w:color="auto" w:fill="auto"/>
          </w:tcPr>
          <w:p w14:paraId="7378D21D" w14:textId="77777777" w:rsidR="007013A6" w:rsidRPr="00FF20F1" w:rsidRDefault="007013A6">
            <w:pPr>
              <w:pStyle w:val="PlantList"/>
              <w:jc w:val="left"/>
              <w:rPr>
                <w:i/>
                <w:iCs/>
                <w:rPrChange w:id="5375" w:author="Daniel Stewart" w:date="2022-02-10T13:41:00Z">
                  <w:rPr>
                    <w:lang w:val="en-US"/>
                  </w:rPr>
                </w:rPrChange>
              </w:rPr>
              <w:pPrChange w:id="5376" w:author="Daniel Stewart" w:date="2022-02-10T13:43:00Z">
                <w:pPr>
                  <w:jc w:val="left"/>
                </w:pPr>
              </w:pPrChange>
            </w:pPr>
            <w:proofErr w:type="spellStart"/>
            <w:r w:rsidRPr="00FF20F1">
              <w:rPr>
                <w:i/>
                <w:iCs/>
                <w:rPrChange w:id="5377" w:author="Daniel Stewart" w:date="2022-02-10T13:41:00Z">
                  <w:rPr/>
                </w:rPrChange>
              </w:rPr>
              <w:t>Lycopus</w:t>
            </w:r>
            <w:proofErr w:type="spellEnd"/>
            <w:r w:rsidRPr="00FF20F1">
              <w:rPr>
                <w:i/>
                <w:iCs/>
                <w:rPrChange w:id="5378" w:author="Daniel Stewart" w:date="2022-02-10T13:41:00Z">
                  <w:rPr/>
                </w:rPrChange>
              </w:rPr>
              <w:t xml:space="preserve"> americanus</w:t>
            </w:r>
          </w:p>
        </w:tc>
        <w:tc>
          <w:tcPr>
            <w:tcW w:w="2941" w:type="dxa"/>
            <w:shd w:val="clear" w:color="auto" w:fill="auto"/>
          </w:tcPr>
          <w:p w14:paraId="7D21880F" w14:textId="77777777" w:rsidR="007013A6" w:rsidRPr="00FF20F1" w:rsidRDefault="007013A6">
            <w:pPr>
              <w:pStyle w:val="PlantList"/>
              <w:pPrChange w:id="5379" w:author="Daniel Stewart" w:date="2022-02-10T13:41:00Z">
                <w:pPr>
                  <w:jc w:val="left"/>
                </w:pPr>
              </w:pPrChange>
            </w:pPr>
            <w:r w:rsidRPr="00FF20F1">
              <w:t>American bugleweed</w:t>
            </w:r>
          </w:p>
        </w:tc>
        <w:tc>
          <w:tcPr>
            <w:tcW w:w="886" w:type="dxa"/>
            <w:shd w:val="clear" w:color="auto" w:fill="auto"/>
          </w:tcPr>
          <w:p w14:paraId="0A6DAC73" w14:textId="77777777" w:rsidR="007013A6" w:rsidRPr="00FF20F1" w:rsidRDefault="007013A6">
            <w:pPr>
              <w:pStyle w:val="PlantList"/>
              <w:jc w:val="center"/>
              <w:pPrChange w:id="5380" w:author="Daniel Stewart" w:date="2022-02-10T13:42:00Z">
                <w:pPr/>
              </w:pPrChange>
            </w:pPr>
            <w:r w:rsidRPr="00FF20F1">
              <w:t>N</w:t>
            </w:r>
          </w:p>
        </w:tc>
        <w:tc>
          <w:tcPr>
            <w:tcW w:w="886" w:type="dxa"/>
          </w:tcPr>
          <w:p w14:paraId="2C7D7B24" w14:textId="77777777" w:rsidR="007013A6" w:rsidRPr="00FF20F1" w:rsidRDefault="007013A6">
            <w:pPr>
              <w:pStyle w:val="PlantList"/>
              <w:jc w:val="center"/>
              <w:pPrChange w:id="5381" w:author="Daniel Stewart" w:date="2022-02-10T13:42:00Z">
                <w:pPr/>
              </w:pPrChange>
            </w:pPr>
            <w:r w:rsidRPr="00FF20F1">
              <w:t>X</w:t>
            </w:r>
          </w:p>
        </w:tc>
        <w:tc>
          <w:tcPr>
            <w:tcW w:w="886" w:type="dxa"/>
          </w:tcPr>
          <w:p w14:paraId="64E9D2DE" w14:textId="77777777" w:rsidR="007013A6" w:rsidRPr="00FF20F1" w:rsidRDefault="007013A6">
            <w:pPr>
              <w:pStyle w:val="PlantList"/>
              <w:jc w:val="center"/>
              <w:pPrChange w:id="5382" w:author="Daniel Stewart" w:date="2022-02-10T13:42:00Z">
                <w:pPr/>
              </w:pPrChange>
            </w:pPr>
          </w:p>
        </w:tc>
      </w:tr>
      <w:tr w:rsidR="007013A6" w:rsidRPr="00FF20F1" w14:paraId="10F15D72" w14:textId="77777777" w:rsidTr="004D3373">
        <w:trPr>
          <w:trHeight w:hRule="exact" w:val="227"/>
        </w:trPr>
        <w:tc>
          <w:tcPr>
            <w:tcW w:w="3119" w:type="dxa"/>
            <w:shd w:val="clear" w:color="auto" w:fill="auto"/>
            <w:hideMark/>
          </w:tcPr>
          <w:p w14:paraId="5E3086DB" w14:textId="77777777" w:rsidR="007013A6" w:rsidRPr="00FF20F1" w:rsidRDefault="007013A6">
            <w:pPr>
              <w:pStyle w:val="PlantList"/>
              <w:jc w:val="left"/>
              <w:rPr>
                <w:i/>
                <w:iCs/>
                <w:rPrChange w:id="5383" w:author="Daniel Stewart" w:date="2022-02-10T13:41:00Z">
                  <w:rPr>
                    <w:lang w:val="en-US"/>
                  </w:rPr>
                </w:rPrChange>
              </w:rPr>
              <w:pPrChange w:id="5384" w:author="Daniel Stewart" w:date="2022-02-10T13:43:00Z">
                <w:pPr>
                  <w:jc w:val="left"/>
                </w:pPr>
              </w:pPrChange>
            </w:pPr>
            <w:proofErr w:type="spellStart"/>
            <w:r w:rsidRPr="00FF20F1">
              <w:rPr>
                <w:i/>
                <w:iCs/>
                <w:rPrChange w:id="5385" w:author="Daniel Stewart" w:date="2022-02-10T13:41:00Z">
                  <w:rPr/>
                </w:rPrChange>
              </w:rPr>
              <w:t>Lycopus</w:t>
            </w:r>
            <w:proofErr w:type="spellEnd"/>
            <w:r w:rsidRPr="00FF20F1">
              <w:rPr>
                <w:i/>
                <w:iCs/>
                <w:rPrChange w:id="5386" w:author="Daniel Stewart" w:date="2022-02-10T13:41:00Z">
                  <w:rPr/>
                </w:rPrChange>
              </w:rPr>
              <w:t> europaeus </w:t>
            </w:r>
          </w:p>
        </w:tc>
        <w:tc>
          <w:tcPr>
            <w:tcW w:w="2941" w:type="dxa"/>
            <w:shd w:val="clear" w:color="auto" w:fill="auto"/>
            <w:hideMark/>
          </w:tcPr>
          <w:p w14:paraId="06B25FFF" w14:textId="77777777" w:rsidR="007013A6" w:rsidRPr="00FF20F1" w:rsidRDefault="007013A6">
            <w:pPr>
              <w:pStyle w:val="PlantList"/>
              <w:pPrChange w:id="5387" w:author="Daniel Stewart" w:date="2022-02-10T13:41:00Z">
                <w:pPr>
                  <w:jc w:val="left"/>
                </w:pPr>
              </w:pPrChange>
            </w:pPr>
            <w:r w:rsidRPr="00FF20F1">
              <w:t>European horehound </w:t>
            </w:r>
          </w:p>
        </w:tc>
        <w:tc>
          <w:tcPr>
            <w:tcW w:w="886" w:type="dxa"/>
            <w:shd w:val="clear" w:color="auto" w:fill="auto"/>
            <w:hideMark/>
          </w:tcPr>
          <w:p w14:paraId="0419645A" w14:textId="77777777" w:rsidR="007013A6" w:rsidRPr="00FF20F1" w:rsidRDefault="007013A6">
            <w:pPr>
              <w:pStyle w:val="PlantList"/>
              <w:jc w:val="center"/>
              <w:pPrChange w:id="5388" w:author="Daniel Stewart" w:date="2022-02-10T13:42:00Z">
                <w:pPr/>
              </w:pPrChange>
            </w:pPr>
            <w:r w:rsidRPr="00FF20F1">
              <w:t>E</w:t>
            </w:r>
          </w:p>
        </w:tc>
        <w:tc>
          <w:tcPr>
            <w:tcW w:w="886" w:type="dxa"/>
          </w:tcPr>
          <w:p w14:paraId="5D2B7256" w14:textId="77777777" w:rsidR="007013A6" w:rsidRPr="00FF20F1" w:rsidRDefault="007013A6">
            <w:pPr>
              <w:pStyle w:val="PlantList"/>
              <w:jc w:val="center"/>
              <w:pPrChange w:id="5389" w:author="Daniel Stewart" w:date="2022-02-10T13:42:00Z">
                <w:pPr/>
              </w:pPrChange>
            </w:pPr>
          </w:p>
        </w:tc>
        <w:tc>
          <w:tcPr>
            <w:tcW w:w="886" w:type="dxa"/>
          </w:tcPr>
          <w:p w14:paraId="66CE3C6F" w14:textId="77777777" w:rsidR="007013A6" w:rsidRPr="00FF20F1" w:rsidRDefault="007013A6">
            <w:pPr>
              <w:pStyle w:val="PlantList"/>
              <w:jc w:val="center"/>
              <w:rPr>
                <w:rPrChange w:id="5390" w:author="Daniel Stewart" w:date="2022-02-10T13:41:00Z">
                  <w:rPr>
                    <w:color w:val="000000"/>
                    <w:lang w:val="en-US"/>
                  </w:rPr>
                </w:rPrChange>
              </w:rPr>
              <w:pPrChange w:id="5391" w:author="Daniel Stewart" w:date="2022-02-10T13:42:00Z">
                <w:pPr/>
              </w:pPrChange>
            </w:pPr>
            <w:r w:rsidRPr="00FF20F1">
              <w:t>X</w:t>
            </w:r>
          </w:p>
        </w:tc>
      </w:tr>
      <w:tr w:rsidR="007013A6" w:rsidRPr="00FF20F1" w14:paraId="5EDC605C" w14:textId="77777777" w:rsidTr="004D3373">
        <w:trPr>
          <w:trHeight w:hRule="exact" w:val="227"/>
        </w:trPr>
        <w:tc>
          <w:tcPr>
            <w:tcW w:w="3119" w:type="dxa"/>
            <w:shd w:val="clear" w:color="auto" w:fill="auto"/>
          </w:tcPr>
          <w:p w14:paraId="169AA034" w14:textId="77777777" w:rsidR="007013A6" w:rsidRPr="00FF20F1" w:rsidRDefault="007013A6">
            <w:pPr>
              <w:pStyle w:val="PlantList"/>
              <w:jc w:val="left"/>
              <w:rPr>
                <w:i/>
                <w:iCs/>
                <w:rPrChange w:id="5392" w:author="Daniel Stewart" w:date="2022-02-10T13:41:00Z">
                  <w:rPr>
                    <w:lang w:val="en-US"/>
                  </w:rPr>
                </w:rPrChange>
              </w:rPr>
              <w:pPrChange w:id="5393" w:author="Daniel Stewart" w:date="2022-02-10T13:43:00Z">
                <w:pPr>
                  <w:jc w:val="left"/>
                </w:pPr>
              </w:pPrChange>
            </w:pPr>
            <w:proofErr w:type="spellStart"/>
            <w:r w:rsidRPr="00FF20F1">
              <w:rPr>
                <w:i/>
                <w:iCs/>
                <w:rPrChange w:id="5394" w:author="Daniel Stewart" w:date="2022-02-10T13:41:00Z">
                  <w:rPr/>
                </w:rPrChange>
              </w:rPr>
              <w:t>Lycopus</w:t>
            </w:r>
            <w:proofErr w:type="spellEnd"/>
            <w:r w:rsidRPr="00FF20F1">
              <w:rPr>
                <w:i/>
                <w:iCs/>
                <w:rPrChange w:id="5395" w:author="Daniel Stewart" w:date="2022-02-10T13:41:00Z">
                  <w:rPr/>
                </w:rPrChange>
              </w:rPr>
              <w:t xml:space="preserve"> </w:t>
            </w:r>
            <w:r w:rsidRPr="007013A6">
              <w:t>sp.</w:t>
            </w:r>
          </w:p>
        </w:tc>
        <w:tc>
          <w:tcPr>
            <w:tcW w:w="2941" w:type="dxa"/>
            <w:shd w:val="clear" w:color="auto" w:fill="auto"/>
          </w:tcPr>
          <w:p w14:paraId="4500B0CC" w14:textId="77777777" w:rsidR="007013A6" w:rsidRPr="00FF20F1" w:rsidRDefault="007013A6">
            <w:pPr>
              <w:pStyle w:val="PlantList"/>
              <w:pPrChange w:id="5396" w:author="Daniel Stewart" w:date="2022-02-10T13:41:00Z">
                <w:pPr>
                  <w:jc w:val="left"/>
                </w:pPr>
              </w:pPrChange>
            </w:pPr>
            <w:r w:rsidRPr="00FF20F1">
              <w:t>horehound</w:t>
            </w:r>
          </w:p>
        </w:tc>
        <w:tc>
          <w:tcPr>
            <w:tcW w:w="886" w:type="dxa"/>
            <w:shd w:val="clear" w:color="auto" w:fill="auto"/>
          </w:tcPr>
          <w:p w14:paraId="468B6E02" w14:textId="77777777" w:rsidR="007013A6" w:rsidRPr="00FF20F1" w:rsidRDefault="007013A6">
            <w:pPr>
              <w:pStyle w:val="PlantList"/>
              <w:jc w:val="center"/>
              <w:pPrChange w:id="5397" w:author="Daniel Stewart" w:date="2022-02-10T13:42:00Z">
                <w:pPr/>
              </w:pPrChange>
            </w:pPr>
            <w:r w:rsidRPr="00FF20F1">
              <w:t>U</w:t>
            </w:r>
          </w:p>
        </w:tc>
        <w:tc>
          <w:tcPr>
            <w:tcW w:w="886" w:type="dxa"/>
          </w:tcPr>
          <w:p w14:paraId="6E080BC7" w14:textId="77777777" w:rsidR="007013A6" w:rsidRPr="00FF20F1" w:rsidRDefault="007013A6">
            <w:pPr>
              <w:pStyle w:val="PlantList"/>
              <w:jc w:val="center"/>
              <w:pPrChange w:id="5398" w:author="Daniel Stewart" w:date="2022-02-10T13:42:00Z">
                <w:pPr/>
              </w:pPrChange>
            </w:pPr>
            <w:r w:rsidRPr="00FF20F1">
              <w:t>X</w:t>
            </w:r>
          </w:p>
        </w:tc>
        <w:tc>
          <w:tcPr>
            <w:tcW w:w="886" w:type="dxa"/>
          </w:tcPr>
          <w:p w14:paraId="45B8D551" w14:textId="77777777" w:rsidR="007013A6" w:rsidRPr="00FF20F1" w:rsidRDefault="007013A6">
            <w:pPr>
              <w:pStyle w:val="PlantList"/>
              <w:jc w:val="center"/>
              <w:pPrChange w:id="5399" w:author="Daniel Stewart" w:date="2022-02-10T13:42:00Z">
                <w:pPr/>
              </w:pPrChange>
            </w:pPr>
          </w:p>
        </w:tc>
      </w:tr>
      <w:tr w:rsidR="007013A6" w:rsidRPr="00FF20F1" w14:paraId="1B888137" w14:textId="77777777" w:rsidTr="004D3373">
        <w:trPr>
          <w:trHeight w:hRule="exact" w:val="227"/>
        </w:trPr>
        <w:tc>
          <w:tcPr>
            <w:tcW w:w="3119" w:type="dxa"/>
            <w:shd w:val="clear" w:color="auto" w:fill="auto"/>
            <w:hideMark/>
          </w:tcPr>
          <w:p w14:paraId="4769A4C1" w14:textId="77777777" w:rsidR="007013A6" w:rsidRPr="00FF20F1" w:rsidRDefault="007013A6">
            <w:pPr>
              <w:pStyle w:val="PlantList"/>
              <w:jc w:val="left"/>
              <w:rPr>
                <w:i/>
                <w:iCs/>
                <w:rPrChange w:id="5400" w:author="Daniel Stewart" w:date="2022-02-10T13:41:00Z">
                  <w:rPr>
                    <w:lang w:val="en-US"/>
                  </w:rPr>
                </w:rPrChange>
              </w:rPr>
              <w:pPrChange w:id="5401" w:author="Daniel Stewart" w:date="2022-02-10T13:43:00Z">
                <w:pPr>
                  <w:jc w:val="left"/>
                </w:pPr>
              </w:pPrChange>
            </w:pPr>
            <w:proofErr w:type="spellStart"/>
            <w:r w:rsidRPr="00FF20F1">
              <w:rPr>
                <w:i/>
                <w:iCs/>
                <w:rPrChange w:id="5402" w:author="Daniel Stewart" w:date="2022-02-10T13:41:00Z">
                  <w:rPr/>
                </w:rPrChange>
              </w:rPr>
              <w:t>Lysichiton</w:t>
            </w:r>
            <w:proofErr w:type="spellEnd"/>
            <w:r w:rsidRPr="00FF20F1">
              <w:rPr>
                <w:i/>
                <w:iCs/>
                <w:rPrChange w:id="5403" w:author="Daniel Stewart" w:date="2022-02-10T13:41:00Z">
                  <w:rPr/>
                </w:rPrChange>
              </w:rPr>
              <w:t> americanus </w:t>
            </w:r>
          </w:p>
        </w:tc>
        <w:tc>
          <w:tcPr>
            <w:tcW w:w="2941" w:type="dxa"/>
            <w:shd w:val="clear" w:color="auto" w:fill="auto"/>
            <w:hideMark/>
          </w:tcPr>
          <w:p w14:paraId="3AE25934" w14:textId="77777777" w:rsidR="007013A6" w:rsidRPr="00FF20F1" w:rsidRDefault="007013A6">
            <w:pPr>
              <w:pStyle w:val="PlantList"/>
              <w:pPrChange w:id="5404" w:author="Daniel Stewart" w:date="2022-02-10T13:41:00Z">
                <w:pPr>
                  <w:jc w:val="left"/>
                </w:pPr>
              </w:pPrChange>
            </w:pPr>
            <w:r w:rsidRPr="00FF20F1">
              <w:t>skunk cabbage </w:t>
            </w:r>
          </w:p>
        </w:tc>
        <w:tc>
          <w:tcPr>
            <w:tcW w:w="886" w:type="dxa"/>
            <w:shd w:val="clear" w:color="auto" w:fill="auto"/>
            <w:hideMark/>
          </w:tcPr>
          <w:p w14:paraId="1884F89C" w14:textId="77777777" w:rsidR="007013A6" w:rsidRPr="00FF20F1" w:rsidRDefault="007013A6">
            <w:pPr>
              <w:pStyle w:val="PlantList"/>
              <w:jc w:val="center"/>
              <w:pPrChange w:id="5405" w:author="Daniel Stewart" w:date="2022-02-10T13:42:00Z">
                <w:pPr/>
              </w:pPrChange>
            </w:pPr>
            <w:r w:rsidRPr="00FF20F1">
              <w:t>N</w:t>
            </w:r>
          </w:p>
        </w:tc>
        <w:tc>
          <w:tcPr>
            <w:tcW w:w="886" w:type="dxa"/>
          </w:tcPr>
          <w:p w14:paraId="40422E8C" w14:textId="77777777" w:rsidR="007013A6" w:rsidRPr="00FF20F1" w:rsidRDefault="007013A6">
            <w:pPr>
              <w:pStyle w:val="PlantList"/>
              <w:jc w:val="center"/>
              <w:pPrChange w:id="5406" w:author="Daniel Stewart" w:date="2022-02-10T13:42:00Z">
                <w:pPr/>
              </w:pPrChange>
            </w:pPr>
            <w:r w:rsidRPr="00FF20F1">
              <w:t>X</w:t>
            </w:r>
          </w:p>
        </w:tc>
        <w:tc>
          <w:tcPr>
            <w:tcW w:w="886" w:type="dxa"/>
          </w:tcPr>
          <w:p w14:paraId="46007B57" w14:textId="77777777" w:rsidR="007013A6" w:rsidRPr="00FF20F1" w:rsidRDefault="007013A6">
            <w:pPr>
              <w:pStyle w:val="PlantList"/>
              <w:jc w:val="center"/>
              <w:rPr>
                <w:rPrChange w:id="5407" w:author="Daniel Stewart" w:date="2022-02-10T13:41:00Z">
                  <w:rPr>
                    <w:color w:val="000000"/>
                    <w:lang w:val="en-US"/>
                  </w:rPr>
                </w:rPrChange>
              </w:rPr>
              <w:pPrChange w:id="5408" w:author="Daniel Stewart" w:date="2022-02-10T13:42:00Z">
                <w:pPr/>
              </w:pPrChange>
            </w:pPr>
            <w:r w:rsidRPr="00FF20F1">
              <w:t>X</w:t>
            </w:r>
          </w:p>
        </w:tc>
      </w:tr>
      <w:tr w:rsidR="007013A6" w:rsidRPr="00FF20F1" w14:paraId="2BBB51DB" w14:textId="77777777" w:rsidTr="004D3373">
        <w:trPr>
          <w:trHeight w:hRule="exact" w:val="227"/>
        </w:trPr>
        <w:tc>
          <w:tcPr>
            <w:tcW w:w="3119" w:type="dxa"/>
            <w:shd w:val="clear" w:color="auto" w:fill="auto"/>
          </w:tcPr>
          <w:p w14:paraId="5ED1CED4" w14:textId="77777777" w:rsidR="007013A6" w:rsidRPr="00FF20F1" w:rsidRDefault="007013A6">
            <w:pPr>
              <w:pStyle w:val="PlantList"/>
              <w:jc w:val="left"/>
              <w:rPr>
                <w:i/>
                <w:iCs/>
                <w:rPrChange w:id="5409" w:author="Daniel Stewart" w:date="2022-02-10T13:41:00Z">
                  <w:rPr>
                    <w:lang w:val="en-US"/>
                  </w:rPr>
                </w:rPrChange>
              </w:rPr>
              <w:pPrChange w:id="5410" w:author="Daniel Stewart" w:date="2022-02-10T13:43:00Z">
                <w:pPr>
                  <w:jc w:val="left"/>
                </w:pPr>
              </w:pPrChange>
            </w:pPr>
            <w:proofErr w:type="spellStart"/>
            <w:r w:rsidRPr="00FF20F1">
              <w:rPr>
                <w:i/>
                <w:iCs/>
                <w:rPrChange w:id="5411" w:author="Daniel Stewart" w:date="2022-02-10T13:41:00Z">
                  <w:rPr/>
                </w:rPrChange>
              </w:rPr>
              <w:t>Lysimachia</w:t>
            </w:r>
            <w:proofErr w:type="spellEnd"/>
            <w:r w:rsidRPr="00FF20F1">
              <w:rPr>
                <w:i/>
                <w:iCs/>
                <w:rPrChange w:id="5412" w:author="Daniel Stewart" w:date="2022-02-10T13:41:00Z">
                  <w:rPr/>
                </w:rPrChange>
              </w:rPr>
              <w:t xml:space="preserve"> maritima</w:t>
            </w:r>
          </w:p>
        </w:tc>
        <w:tc>
          <w:tcPr>
            <w:tcW w:w="2941" w:type="dxa"/>
            <w:shd w:val="clear" w:color="auto" w:fill="auto"/>
          </w:tcPr>
          <w:p w14:paraId="31F88F88" w14:textId="77777777" w:rsidR="007013A6" w:rsidRPr="00FF20F1" w:rsidRDefault="007013A6">
            <w:pPr>
              <w:pStyle w:val="PlantList"/>
              <w:pPrChange w:id="5413" w:author="Daniel Stewart" w:date="2022-02-10T13:41:00Z">
                <w:pPr>
                  <w:jc w:val="left"/>
                </w:pPr>
              </w:pPrChange>
            </w:pPr>
            <w:r w:rsidRPr="00FF20F1">
              <w:t>sea milkwort</w:t>
            </w:r>
          </w:p>
        </w:tc>
        <w:tc>
          <w:tcPr>
            <w:tcW w:w="886" w:type="dxa"/>
            <w:shd w:val="clear" w:color="auto" w:fill="auto"/>
          </w:tcPr>
          <w:p w14:paraId="27A71931" w14:textId="77777777" w:rsidR="007013A6" w:rsidRPr="00FF20F1" w:rsidRDefault="007013A6">
            <w:pPr>
              <w:pStyle w:val="PlantList"/>
              <w:jc w:val="center"/>
              <w:pPrChange w:id="5414" w:author="Daniel Stewart" w:date="2022-02-10T13:42:00Z">
                <w:pPr/>
              </w:pPrChange>
            </w:pPr>
            <w:r w:rsidRPr="00FF20F1">
              <w:t>N</w:t>
            </w:r>
          </w:p>
        </w:tc>
        <w:tc>
          <w:tcPr>
            <w:tcW w:w="886" w:type="dxa"/>
          </w:tcPr>
          <w:p w14:paraId="507E3CE6" w14:textId="77777777" w:rsidR="007013A6" w:rsidRPr="00FF20F1" w:rsidRDefault="007013A6">
            <w:pPr>
              <w:pStyle w:val="PlantList"/>
              <w:jc w:val="center"/>
              <w:pPrChange w:id="5415" w:author="Daniel Stewart" w:date="2022-02-10T13:42:00Z">
                <w:pPr/>
              </w:pPrChange>
            </w:pPr>
            <w:r w:rsidRPr="00FF20F1">
              <w:t>X</w:t>
            </w:r>
          </w:p>
        </w:tc>
        <w:tc>
          <w:tcPr>
            <w:tcW w:w="886" w:type="dxa"/>
          </w:tcPr>
          <w:p w14:paraId="15F32411" w14:textId="77777777" w:rsidR="007013A6" w:rsidRPr="00FF20F1" w:rsidRDefault="007013A6">
            <w:pPr>
              <w:pStyle w:val="PlantList"/>
              <w:jc w:val="center"/>
              <w:pPrChange w:id="5416" w:author="Daniel Stewart" w:date="2022-02-10T13:42:00Z">
                <w:pPr/>
              </w:pPrChange>
            </w:pPr>
          </w:p>
        </w:tc>
      </w:tr>
      <w:tr w:rsidR="007013A6" w:rsidRPr="00FF20F1" w14:paraId="24E6F6D8" w14:textId="77777777" w:rsidTr="004D3373">
        <w:trPr>
          <w:trHeight w:hRule="exact" w:val="227"/>
        </w:trPr>
        <w:tc>
          <w:tcPr>
            <w:tcW w:w="3119" w:type="dxa"/>
            <w:shd w:val="clear" w:color="auto" w:fill="auto"/>
            <w:hideMark/>
          </w:tcPr>
          <w:p w14:paraId="4C400271" w14:textId="77777777" w:rsidR="007013A6" w:rsidRPr="00FF20F1" w:rsidRDefault="007013A6">
            <w:pPr>
              <w:pStyle w:val="PlantList"/>
              <w:jc w:val="left"/>
              <w:rPr>
                <w:i/>
                <w:iCs/>
                <w:rPrChange w:id="5417" w:author="Daniel Stewart" w:date="2022-02-10T13:41:00Z">
                  <w:rPr>
                    <w:lang w:val="en-US"/>
                  </w:rPr>
                </w:rPrChange>
              </w:rPr>
              <w:pPrChange w:id="5418" w:author="Daniel Stewart" w:date="2022-02-10T13:43:00Z">
                <w:pPr>
                  <w:jc w:val="left"/>
                </w:pPr>
              </w:pPrChange>
            </w:pPr>
            <w:proofErr w:type="spellStart"/>
            <w:r w:rsidRPr="00FF20F1">
              <w:rPr>
                <w:i/>
                <w:iCs/>
                <w:rPrChange w:id="5419" w:author="Daniel Stewart" w:date="2022-02-10T13:41:00Z">
                  <w:rPr/>
                </w:rPrChange>
              </w:rPr>
              <w:t>Lysimachia</w:t>
            </w:r>
            <w:proofErr w:type="spellEnd"/>
            <w:r w:rsidRPr="00FF20F1">
              <w:rPr>
                <w:i/>
                <w:iCs/>
                <w:rPrChange w:id="5420" w:author="Daniel Stewart" w:date="2022-02-10T13:41:00Z">
                  <w:rPr/>
                </w:rPrChange>
              </w:rPr>
              <w:t> </w:t>
            </w:r>
            <w:proofErr w:type="spellStart"/>
            <w:r w:rsidRPr="00FF20F1">
              <w:rPr>
                <w:i/>
                <w:iCs/>
                <w:rPrChange w:id="5421" w:author="Daniel Stewart" w:date="2022-02-10T13:41:00Z">
                  <w:rPr/>
                </w:rPrChange>
              </w:rPr>
              <w:t>nummularia</w:t>
            </w:r>
            <w:proofErr w:type="spellEnd"/>
            <w:r w:rsidRPr="00FF20F1">
              <w:rPr>
                <w:i/>
                <w:iCs/>
                <w:rPrChange w:id="5422" w:author="Daniel Stewart" w:date="2022-02-10T13:41:00Z">
                  <w:rPr/>
                </w:rPrChange>
              </w:rPr>
              <w:t> </w:t>
            </w:r>
          </w:p>
        </w:tc>
        <w:tc>
          <w:tcPr>
            <w:tcW w:w="2941" w:type="dxa"/>
            <w:shd w:val="clear" w:color="auto" w:fill="auto"/>
            <w:hideMark/>
          </w:tcPr>
          <w:p w14:paraId="4EAA989E" w14:textId="77777777" w:rsidR="007013A6" w:rsidRPr="00FF20F1" w:rsidRDefault="007013A6">
            <w:pPr>
              <w:pStyle w:val="PlantList"/>
              <w:pPrChange w:id="5423" w:author="Daniel Stewart" w:date="2022-02-10T13:41:00Z">
                <w:pPr>
                  <w:jc w:val="left"/>
                </w:pPr>
              </w:pPrChange>
            </w:pPr>
            <w:r w:rsidRPr="00FF20F1">
              <w:t>creeping jenny </w:t>
            </w:r>
          </w:p>
        </w:tc>
        <w:tc>
          <w:tcPr>
            <w:tcW w:w="886" w:type="dxa"/>
            <w:shd w:val="clear" w:color="auto" w:fill="auto"/>
            <w:hideMark/>
          </w:tcPr>
          <w:p w14:paraId="01ADD100" w14:textId="77777777" w:rsidR="007013A6" w:rsidRPr="00FF20F1" w:rsidRDefault="007013A6">
            <w:pPr>
              <w:pStyle w:val="PlantList"/>
              <w:jc w:val="center"/>
              <w:pPrChange w:id="5424" w:author="Daniel Stewart" w:date="2022-02-10T13:42:00Z">
                <w:pPr/>
              </w:pPrChange>
            </w:pPr>
            <w:r w:rsidRPr="00FF20F1">
              <w:t>E</w:t>
            </w:r>
          </w:p>
        </w:tc>
        <w:tc>
          <w:tcPr>
            <w:tcW w:w="886" w:type="dxa"/>
          </w:tcPr>
          <w:p w14:paraId="04379A30" w14:textId="77777777" w:rsidR="007013A6" w:rsidRPr="00FF20F1" w:rsidRDefault="007013A6">
            <w:pPr>
              <w:pStyle w:val="PlantList"/>
              <w:jc w:val="center"/>
              <w:pPrChange w:id="5425" w:author="Daniel Stewart" w:date="2022-02-10T13:42:00Z">
                <w:pPr/>
              </w:pPrChange>
            </w:pPr>
            <w:r w:rsidRPr="00FF20F1">
              <w:t>X</w:t>
            </w:r>
          </w:p>
        </w:tc>
        <w:tc>
          <w:tcPr>
            <w:tcW w:w="886" w:type="dxa"/>
          </w:tcPr>
          <w:p w14:paraId="6422C4DB" w14:textId="77777777" w:rsidR="007013A6" w:rsidRPr="00FF20F1" w:rsidRDefault="007013A6">
            <w:pPr>
              <w:pStyle w:val="PlantList"/>
              <w:jc w:val="center"/>
              <w:rPr>
                <w:rPrChange w:id="5426" w:author="Daniel Stewart" w:date="2022-02-10T13:41:00Z">
                  <w:rPr>
                    <w:color w:val="000000"/>
                    <w:lang w:val="en-US"/>
                  </w:rPr>
                </w:rPrChange>
              </w:rPr>
              <w:pPrChange w:id="5427" w:author="Daniel Stewart" w:date="2022-02-10T13:42:00Z">
                <w:pPr/>
              </w:pPrChange>
            </w:pPr>
            <w:r w:rsidRPr="00FF20F1">
              <w:t>X</w:t>
            </w:r>
          </w:p>
        </w:tc>
      </w:tr>
      <w:tr w:rsidR="007013A6" w:rsidRPr="00FF20F1" w14:paraId="65B5B871" w14:textId="77777777" w:rsidTr="004D3373">
        <w:trPr>
          <w:trHeight w:hRule="exact" w:val="227"/>
        </w:trPr>
        <w:tc>
          <w:tcPr>
            <w:tcW w:w="3119" w:type="dxa"/>
            <w:shd w:val="clear" w:color="auto" w:fill="auto"/>
            <w:hideMark/>
          </w:tcPr>
          <w:p w14:paraId="4B98793C" w14:textId="77777777" w:rsidR="007013A6" w:rsidRPr="00FF20F1" w:rsidRDefault="007013A6">
            <w:pPr>
              <w:pStyle w:val="PlantList"/>
              <w:jc w:val="left"/>
              <w:rPr>
                <w:i/>
                <w:iCs/>
                <w:rPrChange w:id="5428" w:author="Daniel Stewart" w:date="2022-02-10T13:41:00Z">
                  <w:rPr>
                    <w:lang w:val="en-US"/>
                  </w:rPr>
                </w:rPrChange>
              </w:rPr>
              <w:pPrChange w:id="5429" w:author="Daniel Stewart" w:date="2022-02-10T13:43:00Z">
                <w:pPr>
                  <w:jc w:val="left"/>
                </w:pPr>
              </w:pPrChange>
            </w:pPr>
            <w:proofErr w:type="spellStart"/>
            <w:r w:rsidRPr="00FF20F1">
              <w:rPr>
                <w:i/>
                <w:iCs/>
                <w:rPrChange w:id="5430" w:author="Daniel Stewart" w:date="2022-02-10T13:41:00Z">
                  <w:rPr/>
                </w:rPrChange>
              </w:rPr>
              <w:t>Lysimachia</w:t>
            </w:r>
            <w:proofErr w:type="spellEnd"/>
            <w:r w:rsidRPr="00FF20F1">
              <w:rPr>
                <w:i/>
                <w:iCs/>
                <w:rPrChange w:id="5431" w:author="Daniel Stewart" w:date="2022-02-10T13:41:00Z">
                  <w:rPr/>
                </w:rPrChange>
              </w:rPr>
              <w:t> </w:t>
            </w:r>
            <w:proofErr w:type="spellStart"/>
            <w:r w:rsidRPr="00FF20F1">
              <w:rPr>
                <w:i/>
                <w:iCs/>
                <w:rPrChange w:id="5432" w:author="Daniel Stewart" w:date="2022-02-10T13:41:00Z">
                  <w:rPr/>
                </w:rPrChange>
              </w:rPr>
              <w:t>terrestris</w:t>
            </w:r>
            <w:proofErr w:type="spellEnd"/>
            <w:r w:rsidRPr="00FF20F1">
              <w:rPr>
                <w:i/>
                <w:iCs/>
                <w:rPrChange w:id="5433" w:author="Daniel Stewart" w:date="2022-02-10T13:41:00Z">
                  <w:rPr/>
                </w:rPrChange>
              </w:rPr>
              <w:t> </w:t>
            </w:r>
          </w:p>
        </w:tc>
        <w:tc>
          <w:tcPr>
            <w:tcW w:w="2941" w:type="dxa"/>
            <w:shd w:val="clear" w:color="auto" w:fill="auto"/>
            <w:hideMark/>
          </w:tcPr>
          <w:p w14:paraId="336FD88D" w14:textId="77777777" w:rsidR="007013A6" w:rsidRPr="00FF20F1" w:rsidRDefault="007013A6">
            <w:pPr>
              <w:pStyle w:val="PlantList"/>
              <w:pPrChange w:id="5434" w:author="Daniel Stewart" w:date="2022-02-10T13:41:00Z">
                <w:pPr>
                  <w:jc w:val="left"/>
                </w:pPr>
              </w:pPrChange>
            </w:pPr>
            <w:r w:rsidRPr="00FF20F1">
              <w:t>bog loosestrife </w:t>
            </w:r>
          </w:p>
        </w:tc>
        <w:tc>
          <w:tcPr>
            <w:tcW w:w="886" w:type="dxa"/>
            <w:shd w:val="clear" w:color="auto" w:fill="auto"/>
            <w:hideMark/>
          </w:tcPr>
          <w:p w14:paraId="64D36652" w14:textId="77777777" w:rsidR="007013A6" w:rsidRPr="00FF20F1" w:rsidRDefault="007013A6">
            <w:pPr>
              <w:pStyle w:val="PlantList"/>
              <w:jc w:val="center"/>
              <w:pPrChange w:id="5435" w:author="Daniel Stewart" w:date="2022-02-10T13:42:00Z">
                <w:pPr/>
              </w:pPrChange>
            </w:pPr>
            <w:r w:rsidRPr="00FF20F1">
              <w:t>E</w:t>
            </w:r>
          </w:p>
        </w:tc>
        <w:tc>
          <w:tcPr>
            <w:tcW w:w="886" w:type="dxa"/>
          </w:tcPr>
          <w:p w14:paraId="1D095479" w14:textId="77777777" w:rsidR="007013A6" w:rsidRPr="00FF20F1" w:rsidRDefault="007013A6">
            <w:pPr>
              <w:pStyle w:val="PlantList"/>
              <w:jc w:val="center"/>
              <w:pPrChange w:id="5436" w:author="Daniel Stewart" w:date="2022-02-10T13:42:00Z">
                <w:pPr/>
              </w:pPrChange>
            </w:pPr>
            <w:r w:rsidRPr="00FF20F1">
              <w:t>X</w:t>
            </w:r>
          </w:p>
        </w:tc>
        <w:tc>
          <w:tcPr>
            <w:tcW w:w="886" w:type="dxa"/>
          </w:tcPr>
          <w:p w14:paraId="09FA6307" w14:textId="77777777" w:rsidR="007013A6" w:rsidRPr="00FF20F1" w:rsidRDefault="007013A6">
            <w:pPr>
              <w:pStyle w:val="PlantList"/>
              <w:jc w:val="center"/>
              <w:rPr>
                <w:rPrChange w:id="5437" w:author="Daniel Stewart" w:date="2022-02-10T13:41:00Z">
                  <w:rPr>
                    <w:color w:val="000000"/>
                    <w:lang w:val="en-US"/>
                  </w:rPr>
                </w:rPrChange>
              </w:rPr>
              <w:pPrChange w:id="5438" w:author="Daniel Stewart" w:date="2022-02-10T13:42:00Z">
                <w:pPr/>
              </w:pPrChange>
            </w:pPr>
            <w:r w:rsidRPr="00FF20F1">
              <w:t>X</w:t>
            </w:r>
          </w:p>
        </w:tc>
      </w:tr>
      <w:tr w:rsidR="007013A6" w:rsidRPr="00FF20F1" w14:paraId="73693AAA" w14:textId="77777777" w:rsidTr="004D3373">
        <w:trPr>
          <w:trHeight w:hRule="exact" w:val="227"/>
        </w:trPr>
        <w:tc>
          <w:tcPr>
            <w:tcW w:w="3119" w:type="dxa"/>
            <w:shd w:val="clear" w:color="auto" w:fill="auto"/>
            <w:hideMark/>
          </w:tcPr>
          <w:p w14:paraId="0771AA09" w14:textId="77777777" w:rsidR="007013A6" w:rsidRPr="00FF20F1" w:rsidRDefault="007013A6">
            <w:pPr>
              <w:pStyle w:val="PlantList"/>
              <w:jc w:val="left"/>
              <w:rPr>
                <w:i/>
                <w:iCs/>
                <w:rPrChange w:id="5439" w:author="Daniel Stewart" w:date="2022-02-10T13:41:00Z">
                  <w:rPr>
                    <w:lang w:val="en-US"/>
                  </w:rPr>
                </w:rPrChange>
              </w:rPr>
              <w:pPrChange w:id="5440" w:author="Daniel Stewart" w:date="2022-02-10T13:43:00Z">
                <w:pPr>
                  <w:jc w:val="left"/>
                </w:pPr>
              </w:pPrChange>
            </w:pPr>
            <w:proofErr w:type="spellStart"/>
            <w:r w:rsidRPr="00FF20F1">
              <w:rPr>
                <w:i/>
                <w:iCs/>
                <w:rPrChange w:id="5441" w:author="Daniel Stewart" w:date="2022-02-10T13:41:00Z">
                  <w:rPr/>
                </w:rPrChange>
              </w:rPr>
              <w:t>Lysimacia</w:t>
            </w:r>
            <w:proofErr w:type="spellEnd"/>
            <w:r w:rsidRPr="00FF20F1">
              <w:rPr>
                <w:i/>
                <w:iCs/>
                <w:rPrChange w:id="5442" w:author="Daniel Stewart" w:date="2022-02-10T13:41:00Z">
                  <w:rPr/>
                </w:rPrChange>
              </w:rPr>
              <w:t> </w:t>
            </w:r>
            <w:proofErr w:type="spellStart"/>
            <w:r w:rsidRPr="00FF20F1">
              <w:rPr>
                <w:i/>
                <w:iCs/>
                <w:rPrChange w:id="5443" w:author="Daniel Stewart" w:date="2022-02-10T13:41:00Z">
                  <w:rPr/>
                </w:rPrChange>
              </w:rPr>
              <w:t>thyrsiflora</w:t>
            </w:r>
            <w:proofErr w:type="spellEnd"/>
            <w:r w:rsidRPr="00FF20F1">
              <w:rPr>
                <w:i/>
                <w:iCs/>
                <w:rPrChange w:id="5444" w:author="Daniel Stewart" w:date="2022-02-10T13:41:00Z">
                  <w:rPr/>
                </w:rPrChange>
              </w:rPr>
              <w:t> </w:t>
            </w:r>
          </w:p>
        </w:tc>
        <w:tc>
          <w:tcPr>
            <w:tcW w:w="2941" w:type="dxa"/>
            <w:shd w:val="clear" w:color="auto" w:fill="auto"/>
            <w:hideMark/>
          </w:tcPr>
          <w:p w14:paraId="2E94CCB9" w14:textId="77777777" w:rsidR="007013A6" w:rsidRPr="00FF20F1" w:rsidRDefault="007013A6">
            <w:pPr>
              <w:pStyle w:val="PlantList"/>
              <w:pPrChange w:id="5445" w:author="Daniel Stewart" w:date="2022-02-10T13:41:00Z">
                <w:pPr>
                  <w:jc w:val="left"/>
                </w:pPr>
              </w:pPrChange>
            </w:pPr>
            <w:r w:rsidRPr="00FF20F1">
              <w:t>tufted loosestrife </w:t>
            </w:r>
          </w:p>
        </w:tc>
        <w:tc>
          <w:tcPr>
            <w:tcW w:w="886" w:type="dxa"/>
            <w:shd w:val="clear" w:color="auto" w:fill="auto"/>
            <w:hideMark/>
          </w:tcPr>
          <w:p w14:paraId="1D7EAA8E" w14:textId="77777777" w:rsidR="007013A6" w:rsidRPr="00FF20F1" w:rsidRDefault="007013A6">
            <w:pPr>
              <w:pStyle w:val="PlantList"/>
              <w:jc w:val="center"/>
              <w:pPrChange w:id="5446" w:author="Daniel Stewart" w:date="2022-02-10T13:42:00Z">
                <w:pPr/>
              </w:pPrChange>
            </w:pPr>
            <w:r w:rsidRPr="00FF20F1">
              <w:t>N</w:t>
            </w:r>
          </w:p>
        </w:tc>
        <w:tc>
          <w:tcPr>
            <w:tcW w:w="886" w:type="dxa"/>
          </w:tcPr>
          <w:p w14:paraId="1F61B8CB" w14:textId="77777777" w:rsidR="007013A6" w:rsidRPr="00FF20F1" w:rsidRDefault="007013A6">
            <w:pPr>
              <w:pStyle w:val="PlantList"/>
              <w:jc w:val="center"/>
              <w:pPrChange w:id="5447" w:author="Daniel Stewart" w:date="2022-02-10T13:42:00Z">
                <w:pPr/>
              </w:pPrChange>
            </w:pPr>
            <w:r w:rsidRPr="00FF20F1">
              <w:t>X</w:t>
            </w:r>
          </w:p>
        </w:tc>
        <w:tc>
          <w:tcPr>
            <w:tcW w:w="886" w:type="dxa"/>
          </w:tcPr>
          <w:p w14:paraId="02FB07DC" w14:textId="77777777" w:rsidR="007013A6" w:rsidRPr="00FF20F1" w:rsidRDefault="007013A6">
            <w:pPr>
              <w:pStyle w:val="PlantList"/>
              <w:jc w:val="center"/>
              <w:rPr>
                <w:rPrChange w:id="5448" w:author="Daniel Stewart" w:date="2022-02-10T13:41:00Z">
                  <w:rPr>
                    <w:color w:val="000000"/>
                    <w:lang w:val="en-US"/>
                  </w:rPr>
                </w:rPrChange>
              </w:rPr>
              <w:pPrChange w:id="5449" w:author="Daniel Stewart" w:date="2022-02-10T13:42:00Z">
                <w:pPr/>
              </w:pPrChange>
            </w:pPr>
            <w:r w:rsidRPr="00FF20F1">
              <w:t>X</w:t>
            </w:r>
          </w:p>
        </w:tc>
      </w:tr>
      <w:tr w:rsidR="007013A6" w:rsidRPr="00FF20F1" w14:paraId="52CB4771" w14:textId="77777777" w:rsidTr="004D3373">
        <w:trPr>
          <w:trHeight w:hRule="exact" w:val="227"/>
        </w:trPr>
        <w:tc>
          <w:tcPr>
            <w:tcW w:w="3119" w:type="dxa"/>
            <w:shd w:val="clear" w:color="auto" w:fill="auto"/>
            <w:hideMark/>
          </w:tcPr>
          <w:p w14:paraId="26FC915C" w14:textId="77777777" w:rsidR="007013A6" w:rsidRPr="00FF20F1" w:rsidRDefault="007013A6">
            <w:pPr>
              <w:pStyle w:val="PlantList"/>
              <w:jc w:val="left"/>
              <w:rPr>
                <w:i/>
                <w:iCs/>
                <w:rPrChange w:id="5450" w:author="Daniel Stewart" w:date="2022-02-10T13:41:00Z">
                  <w:rPr>
                    <w:lang w:val="en-US"/>
                  </w:rPr>
                </w:rPrChange>
              </w:rPr>
              <w:pPrChange w:id="5451" w:author="Daniel Stewart" w:date="2022-02-10T13:43:00Z">
                <w:pPr>
                  <w:jc w:val="left"/>
                </w:pPr>
              </w:pPrChange>
            </w:pPr>
            <w:proofErr w:type="spellStart"/>
            <w:r w:rsidRPr="00FF20F1">
              <w:rPr>
                <w:i/>
                <w:iCs/>
                <w:rPrChange w:id="5452" w:author="Daniel Stewart" w:date="2022-02-10T13:41:00Z">
                  <w:rPr/>
                </w:rPrChange>
              </w:rPr>
              <w:t>Lysimachia</w:t>
            </w:r>
            <w:proofErr w:type="spellEnd"/>
            <w:r w:rsidRPr="00FF20F1">
              <w:rPr>
                <w:i/>
                <w:iCs/>
                <w:rPrChange w:id="5453" w:author="Daniel Stewart" w:date="2022-02-10T13:41:00Z">
                  <w:rPr/>
                </w:rPrChange>
              </w:rPr>
              <w:t> vulgaris </w:t>
            </w:r>
          </w:p>
        </w:tc>
        <w:tc>
          <w:tcPr>
            <w:tcW w:w="2941" w:type="dxa"/>
            <w:shd w:val="clear" w:color="auto" w:fill="auto"/>
            <w:hideMark/>
          </w:tcPr>
          <w:p w14:paraId="42613BBB" w14:textId="77777777" w:rsidR="007013A6" w:rsidRPr="00FF20F1" w:rsidRDefault="007013A6">
            <w:pPr>
              <w:pStyle w:val="PlantList"/>
              <w:pPrChange w:id="5454" w:author="Daniel Stewart" w:date="2022-02-10T13:41:00Z">
                <w:pPr>
                  <w:jc w:val="left"/>
                </w:pPr>
              </w:pPrChange>
            </w:pPr>
            <w:r w:rsidRPr="00FF20F1">
              <w:t>yellow loosestrife </w:t>
            </w:r>
          </w:p>
        </w:tc>
        <w:tc>
          <w:tcPr>
            <w:tcW w:w="886" w:type="dxa"/>
            <w:shd w:val="clear" w:color="auto" w:fill="auto"/>
            <w:hideMark/>
          </w:tcPr>
          <w:p w14:paraId="273D4F73" w14:textId="77777777" w:rsidR="007013A6" w:rsidRPr="00FF20F1" w:rsidRDefault="007013A6">
            <w:pPr>
              <w:pStyle w:val="PlantList"/>
              <w:jc w:val="center"/>
              <w:pPrChange w:id="5455" w:author="Daniel Stewart" w:date="2022-02-10T13:42:00Z">
                <w:pPr/>
              </w:pPrChange>
            </w:pPr>
            <w:r w:rsidRPr="00FF20F1">
              <w:t>E</w:t>
            </w:r>
          </w:p>
        </w:tc>
        <w:tc>
          <w:tcPr>
            <w:tcW w:w="886" w:type="dxa"/>
          </w:tcPr>
          <w:p w14:paraId="761DB26F" w14:textId="77777777" w:rsidR="007013A6" w:rsidRPr="00FF20F1" w:rsidRDefault="007013A6">
            <w:pPr>
              <w:pStyle w:val="PlantList"/>
              <w:jc w:val="center"/>
              <w:pPrChange w:id="5456" w:author="Daniel Stewart" w:date="2022-02-10T13:42:00Z">
                <w:pPr/>
              </w:pPrChange>
            </w:pPr>
          </w:p>
        </w:tc>
        <w:tc>
          <w:tcPr>
            <w:tcW w:w="886" w:type="dxa"/>
          </w:tcPr>
          <w:p w14:paraId="6C534D59" w14:textId="77777777" w:rsidR="007013A6" w:rsidRPr="00FF20F1" w:rsidRDefault="007013A6">
            <w:pPr>
              <w:pStyle w:val="PlantList"/>
              <w:jc w:val="center"/>
              <w:rPr>
                <w:rPrChange w:id="5457" w:author="Daniel Stewart" w:date="2022-02-10T13:41:00Z">
                  <w:rPr>
                    <w:color w:val="000000"/>
                    <w:lang w:val="en-US"/>
                  </w:rPr>
                </w:rPrChange>
              </w:rPr>
              <w:pPrChange w:id="5458" w:author="Daniel Stewart" w:date="2022-02-10T13:42:00Z">
                <w:pPr/>
              </w:pPrChange>
            </w:pPr>
            <w:r w:rsidRPr="00FF20F1">
              <w:t>X</w:t>
            </w:r>
          </w:p>
        </w:tc>
      </w:tr>
      <w:tr w:rsidR="007013A6" w:rsidRPr="00FF20F1" w14:paraId="3A65B8BE" w14:textId="77777777" w:rsidTr="004D3373">
        <w:trPr>
          <w:trHeight w:hRule="exact" w:val="227"/>
        </w:trPr>
        <w:tc>
          <w:tcPr>
            <w:tcW w:w="3119" w:type="dxa"/>
            <w:shd w:val="clear" w:color="auto" w:fill="auto"/>
            <w:hideMark/>
          </w:tcPr>
          <w:p w14:paraId="5B809A7B" w14:textId="77777777" w:rsidR="007013A6" w:rsidRPr="00FF20F1" w:rsidRDefault="007013A6">
            <w:pPr>
              <w:pStyle w:val="PlantList"/>
              <w:jc w:val="left"/>
              <w:rPr>
                <w:i/>
                <w:iCs/>
                <w:rPrChange w:id="5459" w:author="Daniel Stewart" w:date="2022-02-10T13:41:00Z">
                  <w:rPr>
                    <w:lang w:val="en-US"/>
                  </w:rPr>
                </w:rPrChange>
              </w:rPr>
              <w:pPrChange w:id="5460" w:author="Daniel Stewart" w:date="2022-02-10T13:43:00Z">
                <w:pPr>
                  <w:jc w:val="left"/>
                </w:pPr>
              </w:pPrChange>
            </w:pPr>
            <w:r w:rsidRPr="00FF20F1">
              <w:rPr>
                <w:i/>
                <w:iCs/>
                <w:rPrChange w:id="5461" w:author="Daniel Stewart" w:date="2022-02-10T13:41:00Z">
                  <w:rPr/>
                </w:rPrChange>
              </w:rPr>
              <w:t>Lythrum salicaria </w:t>
            </w:r>
          </w:p>
        </w:tc>
        <w:tc>
          <w:tcPr>
            <w:tcW w:w="2941" w:type="dxa"/>
            <w:shd w:val="clear" w:color="auto" w:fill="auto"/>
            <w:hideMark/>
          </w:tcPr>
          <w:p w14:paraId="6FB3581E" w14:textId="77777777" w:rsidR="007013A6" w:rsidRPr="00FF20F1" w:rsidRDefault="007013A6">
            <w:pPr>
              <w:pStyle w:val="PlantList"/>
              <w:pPrChange w:id="5462" w:author="Daniel Stewart" w:date="2022-02-10T13:41:00Z">
                <w:pPr>
                  <w:jc w:val="left"/>
                </w:pPr>
              </w:pPrChange>
            </w:pPr>
            <w:r w:rsidRPr="00FF20F1">
              <w:t>purple loosestrife </w:t>
            </w:r>
          </w:p>
        </w:tc>
        <w:tc>
          <w:tcPr>
            <w:tcW w:w="886" w:type="dxa"/>
            <w:shd w:val="clear" w:color="auto" w:fill="auto"/>
            <w:hideMark/>
          </w:tcPr>
          <w:p w14:paraId="4E486544" w14:textId="77777777" w:rsidR="007013A6" w:rsidRPr="00FF20F1" w:rsidRDefault="007013A6">
            <w:pPr>
              <w:pStyle w:val="PlantList"/>
              <w:jc w:val="center"/>
              <w:pPrChange w:id="5463" w:author="Daniel Stewart" w:date="2022-02-10T13:42:00Z">
                <w:pPr/>
              </w:pPrChange>
            </w:pPr>
            <w:r w:rsidRPr="00FF20F1">
              <w:t>I</w:t>
            </w:r>
          </w:p>
        </w:tc>
        <w:tc>
          <w:tcPr>
            <w:tcW w:w="886" w:type="dxa"/>
          </w:tcPr>
          <w:p w14:paraId="4A61D0F9" w14:textId="77777777" w:rsidR="007013A6" w:rsidRPr="00FF20F1" w:rsidRDefault="007013A6">
            <w:pPr>
              <w:pStyle w:val="PlantList"/>
              <w:jc w:val="center"/>
              <w:pPrChange w:id="5464" w:author="Daniel Stewart" w:date="2022-02-10T13:42:00Z">
                <w:pPr/>
              </w:pPrChange>
            </w:pPr>
            <w:r w:rsidRPr="00FF20F1">
              <w:t>X</w:t>
            </w:r>
          </w:p>
        </w:tc>
        <w:tc>
          <w:tcPr>
            <w:tcW w:w="886" w:type="dxa"/>
          </w:tcPr>
          <w:p w14:paraId="259AB02F" w14:textId="77777777" w:rsidR="007013A6" w:rsidRPr="00FF20F1" w:rsidRDefault="007013A6">
            <w:pPr>
              <w:pStyle w:val="PlantList"/>
              <w:jc w:val="center"/>
              <w:rPr>
                <w:rPrChange w:id="5465" w:author="Daniel Stewart" w:date="2022-02-10T13:41:00Z">
                  <w:rPr>
                    <w:color w:val="000000"/>
                    <w:lang w:val="en-US"/>
                  </w:rPr>
                </w:rPrChange>
              </w:rPr>
              <w:pPrChange w:id="5466" w:author="Daniel Stewart" w:date="2022-02-10T13:42:00Z">
                <w:pPr/>
              </w:pPrChange>
            </w:pPr>
            <w:r w:rsidRPr="00FF20F1">
              <w:t>X</w:t>
            </w:r>
          </w:p>
        </w:tc>
      </w:tr>
      <w:tr w:rsidR="007013A6" w:rsidRPr="00FF20F1" w14:paraId="6F270939" w14:textId="77777777" w:rsidTr="004D3373">
        <w:trPr>
          <w:trHeight w:hRule="exact" w:val="227"/>
        </w:trPr>
        <w:tc>
          <w:tcPr>
            <w:tcW w:w="3119" w:type="dxa"/>
            <w:shd w:val="clear" w:color="auto" w:fill="auto"/>
          </w:tcPr>
          <w:p w14:paraId="6B6D174E" w14:textId="77777777" w:rsidR="007013A6" w:rsidRPr="00FF20F1" w:rsidRDefault="007013A6">
            <w:pPr>
              <w:pStyle w:val="PlantList"/>
              <w:jc w:val="left"/>
              <w:rPr>
                <w:i/>
                <w:iCs/>
                <w:rPrChange w:id="5467" w:author="Daniel Stewart" w:date="2022-02-10T13:41:00Z">
                  <w:rPr>
                    <w:lang w:val="en-US"/>
                  </w:rPr>
                </w:rPrChange>
              </w:rPr>
              <w:pPrChange w:id="5468" w:author="Daniel Stewart" w:date="2022-02-10T13:43:00Z">
                <w:pPr>
                  <w:jc w:val="left"/>
                </w:pPr>
              </w:pPrChange>
            </w:pPr>
            <w:r w:rsidRPr="00FF20F1">
              <w:rPr>
                <w:i/>
                <w:iCs/>
                <w:rPrChange w:id="5469" w:author="Daniel Stewart" w:date="2022-02-10T13:41:00Z">
                  <w:rPr/>
                </w:rPrChange>
              </w:rPr>
              <w:t xml:space="preserve">Lythrum </w:t>
            </w:r>
            <w:proofErr w:type="spellStart"/>
            <w:r w:rsidRPr="00FF20F1">
              <w:rPr>
                <w:i/>
                <w:iCs/>
                <w:rPrChange w:id="5470" w:author="Daniel Stewart" w:date="2022-02-10T13:41:00Z">
                  <w:rPr/>
                </w:rPrChange>
              </w:rPr>
              <w:t>portula</w:t>
            </w:r>
            <w:proofErr w:type="spellEnd"/>
          </w:p>
        </w:tc>
        <w:tc>
          <w:tcPr>
            <w:tcW w:w="2941" w:type="dxa"/>
            <w:shd w:val="clear" w:color="auto" w:fill="auto"/>
          </w:tcPr>
          <w:p w14:paraId="5323F3B6" w14:textId="77777777" w:rsidR="007013A6" w:rsidRPr="00FF20F1" w:rsidRDefault="007013A6">
            <w:pPr>
              <w:pStyle w:val="PlantList"/>
              <w:pPrChange w:id="5471" w:author="Daniel Stewart" w:date="2022-02-10T13:41:00Z">
                <w:pPr>
                  <w:jc w:val="left"/>
                </w:pPr>
              </w:pPrChange>
            </w:pPr>
            <w:r w:rsidRPr="00FF20F1">
              <w:t>European water-purslane</w:t>
            </w:r>
          </w:p>
        </w:tc>
        <w:tc>
          <w:tcPr>
            <w:tcW w:w="886" w:type="dxa"/>
            <w:shd w:val="clear" w:color="auto" w:fill="auto"/>
          </w:tcPr>
          <w:p w14:paraId="25496802" w14:textId="77777777" w:rsidR="007013A6" w:rsidRPr="00FF20F1" w:rsidRDefault="007013A6">
            <w:pPr>
              <w:pStyle w:val="PlantList"/>
              <w:jc w:val="center"/>
              <w:pPrChange w:id="5472" w:author="Daniel Stewart" w:date="2022-02-10T13:42:00Z">
                <w:pPr/>
              </w:pPrChange>
            </w:pPr>
            <w:r w:rsidRPr="00FF20F1">
              <w:t>E</w:t>
            </w:r>
          </w:p>
        </w:tc>
        <w:tc>
          <w:tcPr>
            <w:tcW w:w="886" w:type="dxa"/>
          </w:tcPr>
          <w:p w14:paraId="0C27D4DE" w14:textId="77777777" w:rsidR="007013A6" w:rsidRPr="00FF20F1" w:rsidRDefault="007013A6">
            <w:pPr>
              <w:pStyle w:val="PlantList"/>
              <w:jc w:val="center"/>
              <w:pPrChange w:id="5473" w:author="Daniel Stewart" w:date="2022-02-10T13:42:00Z">
                <w:pPr/>
              </w:pPrChange>
            </w:pPr>
            <w:r w:rsidRPr="00FF20F1">
              <w:t>X</w:t>
            </w:r>
          </w:p>
        </w:tc>
        <w:tc>
          <w:tcPr>
            <w:tcW w:w="886" w:type="dxa"/>
          </w:tcPr>
          <w:p w14:paraId="6F1E0EB4" w14:textId="77777777" w:rsidR="007013A6" w:rsidRPr="00FF20F1" w:rsidRDefault="007013A6">
            <w:pPr>
              <w:pStyle w:val="PlantList"/>
              <w:jc w:val="center"/>
              <w:pPrChange w:id="5474" w:author="Daniel Stewart" w:date="2022-02-10T13:42:00Z">
                <w:pPr/>
              </w:pPrChange>
            </w:pPr>
          </w:p>
        </w:tc>
      </w:tr>
      <w:tr w:rsidR="007013A6" w:rsidRPr="00FF20F1" w14:paraId="135D71ED" w14:textId="77777777" w:rsidTr="004D3373">
        <w:trPr>
          <w:trHeight w:hRule="exact" w:val="227"/>
        </w:trPr>
        <w:tc>
          <w:tcPr>
            <w:tcW w:w="3119" w:type="dxa"/>
            <w:shd w:val="clear" w:color="auto" w:fill="auto"/>
          </w:tcPr>
          <w:p w14:paraId="4799B708" w14:textId="77777777" w:rsidR="007013A6" w:rsidRPr="00FF20F1" w:rsidRDefault="007013A6">
            <w:pPr>
              <w:pStyle w:val="PlantList"/>
              <w:jc w:val="left"/>
              <w:rPr>
                <w:i/>
                <w:iCs/>
                <w:rPrChange w:id="5475" w:author="Daniel Stewart" w:date="2022-02-10T13:41:00Z">
                  <w:rPr>
                    <w:lang w:val="en-US"/>
                  </w:rPr>
                </w:rPrChange>
              </w:rPr>
              <w:pPrChange w:id="5476" w:author="Daniel Stewart" w:date="2022-02-10T13:43:00Z">
                <w:pPr>
                  <w:jc w:val="left"/>
                </w:pPr>
              </w:pPrChange>
            </w:pPr>
            <w:r w:rsidRPr="00FF20F1">
              <w:rPr>
                <w:i/>
                <w:iCs/>
                <w:rPrChange w:id="5477" w:author="Daniel Stewart" w:date="2022-02-10T13:41:00Z">
                  <w:rPr/>
                </w:rPrChange>
              </w:rPr>
              <w:t>Melilotus alba</w:t>
            </w:r>
          </w:p>
        </w:tc>
        <w:tc>
          <w:tcPr>
            <w:tcW w:w="2941" w:type="dxa"/>
            <w:shd w:val="clear" w:color="auto" w:fill="auto"/>
          </w:tcPr>
          <w:p w14:paraId="6F0F9A53" w14:textId="77777777" w:rsidR="007013A6" w:rsidRPr="00FF20F1" w:rsidRDefault="007013A6">
            <w:pPr>
              <w:pStyle w:val="PlantList"/>
              <w:pPrChange w:id="5478" w:author="Daniel Stewart" w:date="2022-02-10T13:41:00Z">
                <w:pPr>
                  <w:jc w:val="left"/>
                </w:pPr>
              </w:pPrChange>
            </w:pPr>
            <w:r w:rsidRPr="00FF20F1">
              <w:t xml:space="preserve">white </w:t>
            </w:r>
            <w:proofErr w:type="gramStart"/>
            <w:r w:rsidRPr="00FF20F1">
              <w:t>sweet-clover</w:t>
            </w:r>
            <w:proofErr w:type="gramEnd"/>
          </w:p>
        </w:tc>
        <w:tc>
          <w:tcPr>
            <w:tcW w:w="886" w:type="dxa"/>
            <w:shd w:val="clear" w:color="auto" w:fill="auto"/>
          </w:tcPr>
          <w:p w14:paraId="44A05BFC" w14:textId="77777777" w:rsidR="007013A6" w:rsidRPr="00FF20F1" w:rsidRDefault="007013A6">
            <w:pPr>
              <w:pStyle w:val="PlantList"/>
              <w:jc w:val="center"/>
              <w:pPrChange w:id="5479" w:author="Daniel Stewart" w:date="2022-02-10T13:42:00Z">
                <w:pPr/>
              </w:pPrChange>
            </w:pPr>
            <w:r w:rsidRPr="00FF20F1">
              <w:t>E</w:t>
            </w:r>
          </w:p>
        </w:tc>
        <w:tc>
          <w:tcPr>
            <w:tcW w:w="886" w:type="dxa"/>
          </w:tcPr>
          <w:p w14:paraId="56F5B9DF" w14:textId="77777777" w:rsidR="007013A6" w:rsidRPr="00FF20F1" w:rsidRDefault="007013A6">
            <w:pPr>
              <w:pStyle w:val="PlantList"/>
              <w:jc w:val="center"/>
              <w:pPrChange w:id="5480" w:author="Daniel Stewart" w:date="2022-02-10T13:42:00Z">
                <w:pPr/>
              </w:pPrChange>
            </w:pPr>
            <w:r w:rsidRPr="00FF20F1">
              <w:t>X</w:t>
            </w:r>
          </w:p>
        </w:tc>
        <w:tc>
          <w:tcPr>
            <w:tcW w:w="886" w:type="dxa"/>
          </w:tcPr>
          <w:p w14:paraId="2BE88C5C" w14:textId="77777777" w:rsidR="007013A6" w:rsidRPr="00FF20F1" w:rsidRDefault="007013A6">
            <w:pPr>
              <w:pStyle w:val="PlantList"/>
              <w:jc w:val="center"/>
              <w:pPrChange w:id="5481" w:author="Daniel Stewart" w:date="2022-02-10T13:42:00Z">
                <w:pPr/>
              </w:pPrChange>
            </w:pPr>
          </w:p>
        </w:tc>
      </w:tr>
      <w:tr w:rsidR="007013A6" w:rsidRPr="00FF20F1" w14:paraId="332D46BB" w14:textId="77777777" w:rsidTr="004D3373">
        <w:trPr>
          <w:trHeight w:hRule="exact" w:val="227"/>
        </w:trPr>
        <w:tc>
          <w:tcPr>
            <w:tcW w:w="3119" w:type="dxa"/>
            <w:shd w:val="clear" w:color="auto" w:fill="auto"/>
            <w:hideMark/>
          </w:tcPr>
          <w:p w14:paraId="02E85609" w14:textId="77777777" w:rsidR="007013A6" w:rsidRPr="00FF20F1" w:rsidRDefault="007013A6">
            <w:pPr>
              <w:pStyle w:val="PlantList"/>
              <w:jc w:val="left"/>
              <w:rPr>
                <w:i/>
                <w:iCs/>
                <w:rPrChange w:id="5482" w:author="Daniel Stewart" w:date="2022-02-10T13:41:00Z">
                  <w:rPr>
                    <w:lang w:val="en-US"/>
                  </w:rPr>
                </w:rPrChange>
              </w:rPr>
              <w:pPrChange w:id="5483" w:author="Daniel Stewart" w:date="2022-02-10T13:43:00Z">
                <w:pPr>
                  <w:jc w:val="left"/>
                </w:pPr>
              </w:pPrChange>
            </w:pPr>
            <w:r w:rsidRPr="00FF20F1">
              <w:rPr>
                <w:i/>
                <w:iCs/>
                <w:rPrChange w:id="5484" w:author="Daniel Stewart" w:date="2022-02-10T13:41:00Z">
                  <w:rPr/>
                </w:rPrChange>
              </w:rPr>
              <w:t>Mentha aquatica </w:t>
            </w:r>
          </w:p>
        </w:tc>
        <w:tc>
          <w:tcPr>
            <w:tcW w:w="2941" w:type="dxa"/>
            <w:shd w:val="clear" w:color="auto" w:fill="auto"/>
            <w:hideMark/>
          </w:tcPr>
          <w:p w14:paraId="26394EF1" w14:textId="77777777" w:rsidR="007013A6" w:rsidRPr="00FF20F1" w:rsidRDefault="007013A6">
            <w:pPr>
              <w:pStyle w:val="PlantList"/>
              <w:pPrChange w:id="5485" w:author="Daniel Stewart" w:date="2022-02-10T13:41:00Z">
                <w:pPr>
                  <w:jc w:val="left"/>
                </w:pPr>
              </w:pPrChange>
            </w:pPr>
            <w:r w:rsidRPr="00FF20F1">
              <w:t>water mint </w:t>
            </w:r>
          </w:p>
        </w:tc>
        <w:tc>
          <w:tcPr>
            <w:tcW w:w="886" w:type="dxa"/>
            <w:shd w:val="clear" w:color="auto" w:fill="auto"/>
            <w:hideMark/>
          </w:tcPr>
          <w:p w14:paraId="7F964BD1" w14:textId="77777777" w:rsidR="007013A6" w:rsidRPr="00FF20F1" w:rsidRDefault="007013A6">
            <w:pPr>
              <w:pStyle w:val="PlantList"/>
              <w:jc w:val="center"/>
              <w:pPrChange w:id="5486" w:author="Daniel Stewart" w:date="2022-02-10T13:42:00Z">
                <w:pPr/>
              </w:pPrChange>
            </w:pPr>
            <w:r w:rsidRPr="00FF20F1">
              <w:t>E</w:t>
            </w:r>
          </w:p>
        </w:tc>
        <w:tc>
          <w:tcPr>
            <w:tcW w:w="886" w:type="dxa"/>
          </w:tcPr>
          <w:p w14:paraId="43E780B8" w14:textId="77777777" w:rsidR="007013A6" w:rsidRPr="00FF20F1" w:rsidRDefault="007013A6">
            <w:pPr>
              <w:pStyle w:val="PlantList"/>
              <w:jc w:val="center"/>
              <w:pPrChange w:id="5487" w:author="Daniel Stewart" w:date="2022-02-10T13:42:00Z">
                <w:pPr/>
              </w:pPrChange>
            </w:pPr>
            <w:r w:rsidRPr="00FF20F1">
              <w:t>X</w:t>
            </w:r>
          </w:p>
        </w:tc>
        <w:tc>
          <w:tcPr>
            <w:tcW w:w="886" w:type="dxa"/>
          </w:tcPr>
          <w:p w14:paraId="2341ECFC" w14:textId="77777777" w:rsidR="007013A6" w:rsidRPr="00FF20F1" w:rsidRDefault="007013A6">
            <w:pPr>
              <w:pStyle w:val="PlantList"/>
              <w:jc w:val="center"/>
              <w:rPr>
                <w:rPrChange w:id="5488" w:author="Daniel Stewart" w:date="2022-02-10T13:41:00Z">
                  <w:rPr>
                    <w:color w:val="000000"/>
                    <w:lang w:val="en-US"/>
                  </w:rPr>
                </w:rPrChange>
              </w:rPr>
              <w:pPrChange w:id="5489" w:author="Daniel Stewart" w:date="2022-02-10T13:42:00Z">
                <w:pPr/>
              </w:pPrChange>
            </w:pPr>
            <w:r w:rsidRPr="00FF20F1">
              <w:t>X</w:t>
            </w:r>
          </w:p>
        </w:tc>
      </w:tr>
      <w:tr w:rsidR="007013A6" w:rsidRPr="00FF20F1" w14:paraId="21214C75" w14:textId="77777777" w:rsidTr="004D3373">
        <w:trPr>
          <w:trHeight w:hRule="exact" w:val="227"/>
        </w:trPr>
        <w:tc>
          <w:tcPr>
            <w:tcW w:w="3119" w:type="dxa"/>
            <w:shd w:val="clear" w:color="auto" w:fill="auto"/>
            <w:hideMark/>
          </w:tcPr>
          <w:p w14:paraId="6AFF3CD6" w14:textId="77777777" w:rsidR="007013A6" w:rsidRPr="00FF20F1" w:rsidRDefault="007013A6">
            <w:pPr>
              <w:pStyle w:val="PlantList"/>
              <w:jc w:val="left"/>
              <w:rPr>
                <w:i/>
                <w:iCs/>
                <w:rPrChange w:id="5490" w:author="Daniel Stewart" w:date="2022-02-10T13:41:00Z">
                  <w:rPr>
                    <w:lang w:val="en-US"/>
                  </w:rPr>
                </w:rPrChange>
              </w:rPr>
              <w:pPrChange w:id="5491" w:author="Daniel Stewart" w:date="2022-02-10T13:43:00Z">
                <w:pPr>
                  <w:jc w:val="left"/>
                </w:pPr>
              </w:pPrChange>
            </w:pPr>
            <w:r w:rsidRPr="00FF20F1">
              <w:rPr>
                <w:i/>
                <w:iCs/>
                <w:rPrChange w:id="5492" w:author="Daniel Stewart" w:date="2022-02-10T13:41:00Z">
                  <w:rPr/>
                </w:rPrChange>
              </w:rPr>
              <w:t>Mentha canadensis</w:t>
            </w:r>
          </w:p>
        </w:tc>
        <w:tc>
          <w:tcPr>
            <w:tcW w:w="2941" w:type="dxa"/>
            <w:shd w:val="clear" w:color="auto" w:fill="auto"/>
            <w:hideMark/>
          </w:tcPr>
          <w:p w14:paraId="5CCDD3D4" w14:textId="77777777" w:rsidR="007013A6" w:rsidRPr="00FF20F1" w:rsidRDefault="007013A6">
            <w:pPr>
              <w:pStyle w:val="PlantList"/>
              <w:pPrChange w:id="5493" w:author="Daniel Stewart" w:date="2022-02-10T13:41:00Z">
                <w:pPr>
                  <w:jc w:val="left"/>
                </w:pPr>
              </w:pPrChange>
            </w:pPr>
            <w:r w:rsidRPr="00FF20F1">
              <w:t>field mint </w:t>
            </w:r>
          </w:p>
        </w:tc>
        <w:tc>
          <w:tcPr>
            <w:tcW w:w="886" w:type="dxa"/>
            <w:shd w:val="clear" w:color="auto" w:fill="auto"/>
            <w:hideMark/>
          </w:tcPr>
          <w:p w14:paraId="5F44500B" w14:textId="77777777" w:rsidR="007013A6" w:rsidRPr="00FF20F1" w:rsidRDefault="007013A6">
            <w:pPr>
              <w:pStyle w:val="PlantList"/>
              <w:jc w:val="center"/>
              <w:pPrChange w:id="5494" w:author="Daniel Stewart" w:date="2022-02-10T13:42:00Z">
                <w:pPr/>
              </w:pPrChange>
            </w:pPr>
            <w:r w:rsidRPr="00FF20F1">
              <w:t>N</w:t>
            </w:r>
          </w:p>
        </w:tc>
        <w:tc>
          <w:tcPr>
            <w:tcW w:w="886" w:type="dxa"/>
          </w:tcPr>
          <w:p w14:paraId="5ABFA2A4" w14:textId="77777777" w:rsidR="007013A6" w:rsidRPr="00FF20F1" w:rsidRDefault="007013A6">
            <w:pPr>
              <w:pStyle w:val="PlantList"/>
              <w:jc w:val="center"/>
              <w:pPrChange w:id="5495" w:author="Daniel Stewart" w:date="2022-02-10T13:42:00Z">
                <w:pPr/>
              </w:pPrChange>
            </w:pPr>
            <w:r w:rsidRPr="00FF20F1">
              <w:t>X</w:t>
            </w:r>
          </w:p>
        </w:tc>
        <w:tc>
          <w:tcPr>
            <w:tcW w:w="886" w:type="dxa"/>
          </w:tcPr>
          <w:p w14:paraId="04CF55F5" w14:textId="77777777" w:rsidR="007013A6" w:rsidRPr="00FF20F1" w:rsidRDefault="007013A6">
            <w:pPr>
              <w:pStyle w:val="PlantList"/>
              <w:jc w:val="center"/>
              <w:rPr>
                <w:rPrChange w:id="5496" w:author="Daniel Stewart" w:date="2022-02-10T13:41:00Z">
                  <w:rPr>
                    <w:color w:val="000000"/>
                    <w:lang w:val="en-US"/>
                  </w:rPr>
                </w:rPrChange>
              </w:rPr>
              <w:pPrChange w:id="5497" w:author="Daniel Stewart" w:date="2022-02-10T13:42:00Z">
                <w:pPr/>
              </w:pPrChange>
            </w:pPr>
            <w:r w:rsidRPr="00FF20F1">
              <w:t>X</w:t>
            </w:r>
          </w:p>
        </w:tc>
      </w:tr>
      <w:tr w:rsidR="007013A6" w:rsidRPr="00FF20F1" w14:paraId="705C1943" w14:textId="77777777" w:rsidTr="00BF6793">
        <w:tblPrEx>
          <w:tblW w:w="8718" w:type="dxa"/>
          <w:tblCellMar>
            <w:left w:w="0" w:type="dxa"/>
            <w:right w:w="0" w:type="dxa"/>
          </w:tblCellMar>
          <w:tblPrExChange w:id="5498" w:author="Daniel Stewart" w:date="2022-02-09T16:18:00Z">
            <w:tblPrEx>
              <w:tblW w:w="8718" w:type="dxa"/>
              <w:tblCellMar>
                <w:left w:w="0" w:type="dxa"/>
                <w:right w:w="0" w:type="dxa"/>
              </w:tblCellMar>
            </w:tblPrEx>
          </w:tblPrExChange>
        </w:tblPrEx>
        <w:trPr>
          <w:trHeight w:hRule="exact" w:val="227"/>
          <w:trPrChange w:id="5499" w:author="Daniel Stewart" w:date="2022-02-09T16:18:00Z">
            <w:trPr>
              <w:trHeight w:hRule="exact" w:val="227"/>
            </w:trPr>
          </w:trPrChange>
        </w:trPr>
        <w:tc>
          <w:tcPr>
            <w:tcW w:w="3119" w:type="dxa"/>
            <w:shd w:val="clear" w:color="auto" w:fill="auto"/>
            <w:hideMark/>
            <w:tcPrChange w:id="5500" w:author="Daniel Stewart" w:date="2022-02-09T16:18:00Z">
              <w:tcPr>
                <w:tcW w:w="3119" w:type="dxa"/>
                <w:shd w:val="clear" w:color="auto" w:fill="auto"/>
                <w:hideMark/>
              </w:tcPr>
            </w:tcPrChange>
          </w:tcPr>
          <w:p w14:paraId="157EDDAD" w14:textId="77777777" w:rsidR="007013A6" w:rsidRPr="00FF20F1" w:rsidRDefault="007013A6">
            <w:pPr>
              <w:pStyle w:val="PlantList"/>
              <w:jc w:val="left"/>
              <w:rPr>
                <w:i/>
                <w:iCs/>
                <w:rPrChange w:id="5501" w:author="Daniel Stewart" w:date="2022-02-10T13:41:00Z">
                  <w:rPr>
                    <w:lang w:val="en-US"/>
                  </w:rPr>
                </w:rPrChange>
              </w:rPr>
              <w:pPrChange w:id="5502" w:author="Daniel Stewart" w:date="2022-02-10T13:43:00Z">
                <w:pPr>
                  <w:jc w:val="left"/>
                </w:pPr>
              </w:pPrChange>
            </w:pPr>
            <w:r w:rsidRPr="00FF20F1">
              <w:rPr>
                <w:i/>
                <w:iCs/>
                <w:rPrChange w:id="5503" w:author="Daniel Stewart" w:date="2022-02-10T13:41:00Z">
                  <w:rPr/>
                </w:rPrChange>
              </w:rPr>
              <w:t>Mentha x </w:t>
            </w:r>
            <w:proofErr w:type="spellStart"/>
            <w:r w:rsidRPr="00FF20F1">
              <w:rPr>
                <w:i/>
                <w:iCs/>
                <w:rPrChange w:id="5504" w:author="Daniel Stewart" w:date="2022-02-10T13:41:00Z">
                  <w:rPr/>
                </w:rPrChange>
              </w:rPr>
              <w:t>piperata</w:t>
            </w:r>
            <w:proofErr w:type="spellEnd"/>
            <w:r w:rsidRPr="00FF20F1">
              <w:rPr>
                <w:i/>
                <w:iCs/>
                <w:rPrChange w:id="5505" w:author="Daniel Stewart" w:date="2022-02-10T13:41:00Z">
                  <w:rPr/>
                </w:rPrChange>
              </w:rPr>
              <w:t> </w:t>
            </w:r>
          </w:p>
        </w:tc>
        <w:tc>
          <w:tcPr>
            <w:tcW w:w="2941" w:type="dxa"/>
            <w:shd w:val="clear" w:color="auto" w:fill="auto"/>
            <w:hideMark/>
            <w:tcPrChange w:id="5506" w:author="Daniel Stewart" w:date="2022-02-09T16:18:00Z">
              <w:tcPr>
                <w:tcW w:w="2941" w:type="dxa"/>
                <w:shd w:val="clear" w:color="auto" w:fill="auto"/>
                <w:hideMark/>
              </w:tcPr>
            </w:tcPrChange>
          </w:tcPr>
          <w:p w14:paraId="3F0B0007" w14:textId="77777777" w:rsidR="007013A6" w:rsidRPr="00FF20F1" w:rsidRDefault="007013A6">
            <w:pPr>
              <w:pStyle w:val="PlantList"/>
              <w:pPrChange w:id="5507" w:author="Daniel Stewart" w:date="2022-02-10T13:41:00Z">
                <w:pPr>
                  <w:jc w:val="left"/>
                </w:pPr>
              </w:pPrChange>
            </w:pPr>
            <w:r w:rsidRPr="00FF20F1">
              <w:t>peppermint </w:t>
            </w:r>
          </w:p>
        </w:tc>
        <w:tc>
          <w:tcPr>
            <w:tcW w:w="886" w:type="dxa"/>
            <w:shd w:val="clear" w:color="auto" w:fill="auto"/>
            <w:hideMark/>
            <w:tcPrChange w:id="5508" w:author="Daniel Stewart" w:date="2022-02-09T16:18:00Z">
              <w:tcPr>
                <w:tcW w:w="886" w:type="dxa"/>
                <w:shd w:val="clear" w:color="auto" w:fill="auto"/>
                <w:hideMark/>
              </w:tcPr>
            </w:tcPrChange>
          </w:tcPr>
          <w:p w14:paraId="240CDFA4" w14:textId="77777777" w:rsidR="007013A6" w:rsidRPr="00FF20F1" w:rsidRDefault="007013A6">
            <w:pPr>
              <w:pStyle w:val="PlantList"/>
              <w:jc w:val="center"/>
              <w:pPrChange w:id="5509" w:author="Daniel Stewart" w:date="2022-02-10T13:42:00Z">
                <w:pPr/>
              </w:pPrChange>
            </w:pPr>
            <w:r w:rsidRPr="00FF20F1">
              <w:t>E</w:t>
            </w:r>
          </w:p>
        </w:tc>
        <w:tc>
          <w:tcPr>
            <w:tcW w:w="886" w:type="dxa"/>
            <w:tcPrChange w:id="5510" w:author="Daniel Stewart" w:date="2022-02-09T16:18:00Z">
              <w:tcPr>
                <w:tcW w:w="886" w:type="dxa"/>
              </w:tcPr>
            </w:tcPrChange>
          </w:tcPr>
          <w:p w14:paraId="1CEC5AEA" w14:textId="77777777" w:rsidR="007013A6" w:rsidRPr="00FF20F1" w:rsidRDefault="007013A6">
            <w:pPr>
              <w:pStyle w:val="PlantList"/>
              <w:jc w:val="center"/>
              <w:pPrChange w:id="5511" w:author="Daniel Stewart" w:date="2022-02-10T13:42:00Z">
                <w:pPr/>
              </w:pPrChange>
            </w:pPr>
          </w:p>
        </w:tc>
        <w:tc>
          <w:tcPr>
            <w:tcW w:w="886" w:type="dxa"/>
            <w:tcPrChange w:id="5512" w:author="Daniel Stewart" w:date="2022-02-09T16:18:00Z">
              <w:tcPr>
                <w:tcW w:w="886" w:type="dxa"/>
              </w:tcPr>
            </w:tcPrChange>
          </w:tcPr>
          <w:p w14:paraId="32688FA9" w14:textId="77777777" w:rsidR="007013A6" w:rsidRPr="00FF20F1" w:rsidRDefault="007013A6">
            <w:pPr>
              <w:pStyle w:val="PlantList"/>
              <w:jc w:val="center"/>
              <w:rPr>
                <w:rPrChange w:id="5513" w:author="Daniel Stewart" w:date="2022-02-10T13:41:00Z">
                  <w:rPr>
                    <w:color w:val="000000"/>
                    <w:lang w:val="en-US"/>
                  </w:rPr>
                </w:rPrChange>
              </w:rPr>
              <w:pPrChange w:id="5514" w:author="Daniel Stewart" w:date="2022-02-10T13:42:00Z">
                <w:pPr/>
              </w:pPrChange>
            </w:pPr>
            <w:r w:rsidRPr="00FF20F1">
              <w:t>X</w:t>
            </w:r>
          </w:p>
        </w:tc>
      </w:tr>
      <w:tr w:rsidR="007013A6" w:rsidRPr="00FF20F1" w14:paraId="5E45F71C" w14:textId="77777777" w:rsidTr="004D3373">
        <w:trPr>
          <w:trHeight w:hRule="exact" w:val="227"/>
        </w:trPr>
        <w:tc>
          <w:tcPr>
            <w:tcW w:w="3119" w:type="dxa"/>
            <w:shd w:val="clear" w:color="auto" w:fill="auto"/>
            <w:hideMark/>
          </w:tcPr>
          <w:p w14:paraId="18421B80" w14:textId="77777777" w:rsidR="007013A6" w:rsidRPr="00FF20F1" w:rsidRDefault="007013A6">
            <w:pPr>
              <w:pStyle w:val="PlantList"/>
              <w:jc w:val="left"/>
              <w:rPr>
                <w:i/>
                <w:iCs/>
                <w:rPrChange w:id="5515" w:author="Daniel Stewart" w:date="2022-02-10T13:41:00Z">
                  <w:rPr>
                    <w:lang w:val="en-US"/>
                  </w:rPr>
                </w:rPrChange>
              </w:rPr>
              <w:pPrChange w:id="5516" w:author="Daniel Stewart" w:date="2022-02-10T13:43:00Z">
                <w:pPr>
                  <w:jc w:val="left"/>
                </w:pPr>
              </w:pPrChange>
            </w:pPr>
            <w:r w:rsidRPr="00FF20F1">
              <w:rPr>
                <w:i/>
                <w:iCs/>
                <w:rPrChange w:id="5517" w:author="Daniel Stewart" w:date="2022-02-10T13:41:00Z">
                  <w:rPr/>
                </w:rPrChange>
              </w:rPr>
              <w:t>Mentha spicata </w:t>
            </w:r>
          </w:p>
        </w:tc>
        <w:tc>
          <w:tcPr>
            <w:tcW w:w="2941" w:type="dxa"/>
            <w:shd w:val="clear" w:color="auto" w:fill="auto"/>
            <w:hideMark/>
          </w:tcPr>
          <w:p w14:paraId="3B25B03A" w14:textId="77777777" w:rsidR="007013A6" w:rsidRPr="00FF20F1" w:rsidRDefault="007013A6">
            <w:pPr>
              <w:pStyle w:val="PlantList"/>
              <w:pPrChange w:id="5518" w:author="Daniel Stewart" w:date="2022-02-10T13:41:00Z">
                <w:pPr>
                  <w:jc w:val="left"/>
                </w:pPr>
              </w:pPrChange>
            </w:pPr>
            <w:r w:rsidRPr="00FF20F1">
              <w:t>spearmint </w:t>
            </w:r>
          </w:p>
        </w:tc>
        <w:tc>
          <w:tcPr>
            <w:tcW w:w="886" w:type="dxa"/>
            <w:shd w:val="clear" w:color="auto" w:fill="auto"/>
            <w:hideMark/>
          </w:tcPr>
          <w:p w14:paraId="2FE679C9" w14:textId="77777777" w:rsidR="007013A6" w:rsidRPr="00FF20F1" w:rsidRDefault="007013A6">
            <w:pPr>
              <w:pStyle w:val="PlantList"/>
              <w:jc w:val="center"/>
              <w:pPrChange w:id="5519" w:author="Daniel Stewart" w:date="2022-02-10T13:42:00Z">
                <w:pPr/>
              </w:pPrChange>
            </w:pPr>
            <w:r w:rsidRPr="00FF20F1">
              <w:t>E</w:t>
            </w:r>
          </w:p>
        </w:tc>
        <w:tc>
          <w:tcPr>
            <w:tcW w:w="886" w:type="dxa"/>
          </w:tcPr>
          <w:p w14:paraId="37DAF042" w14:textId="77777777" w:rsidR="007013A6" w:rsidRPr="00FF20F1" w:rsidRDefault="007013A6">
            <w:pPr>
              <w:pStyle w:val="PlantList"/>
              <w:jc w:val="center"/>
              <w:pPrChange w:id="5520" w:author="Daniel Stewart" w:date="2022-02-10T13:42:00Z">
                <w:pPr/>
              </w:pPrChange>
            </w:pPr>
          </w:p>
        </w:tc>
        <w:tc>
          <w:tcPr>
            <w:tcW w:w="886" w:type="dxa"/>
          </w:tcPr>
          <w:p w14:paraId="653FDE74" w14:textId="77777777" w:rsidR="007013A6" w:rsidRPr="00FF20F1" w:rsidRDefault="007013A6">
            <w:pPr>
              <w:pStyle w:val="PlantList"/>
              <w:jc w:val="center"/>
              <w:rPr>
                <w:rPrChange w:id="5521" w:author="Daniel Stewart" w:date="2022-02-10T13:41:00Z">
                  <w:rPr>
                    <w:color w:val="000000"/>
                    <w:lang w:val="en-US"/>
                  </w:rPr>
                </w:rPrChange>
              </w:rPr>
              <w:pPrChange w:id="5522" w:author="Daniel Stewart" w:date="2022-02-10T13:42:00Z">
                <w:pPr/>
              </w:pPrChange>
            </w:pPr>
            <w:r w:rsidRPr="00FF20F1">
              <w:t>X</w:t>
            </w:r>
          </w:p>
        </w:tc>
      </w:tr>
      <w:tr w:rsidR="007013A6" w:rsidRPr="00FF20F1" w:rsidDel="00BF6793" w14:paraId="40783643" w14:textId="77777777" w:rsidTr="00BF6793">
        <w:trPr>
          <w:trHeight w:hRule="exact" w:val="227"/>
          <w:del w:id="5523" w:author="Daniel Stewart" w:date="2022-02-09T16:18:00Z"/>
        </w:trPr>
        <w:tc>
          <w:tcPr>
            <w:tcW w:w="3119" w:type="dxa"/>
            <w:shd w:val="clear" w:color="auto" w:fill="auto"/>
          </w:tcPr>
          <w:p w14:paraId="3D25C763" w14:textId="04A52A46" w:rsidR="007013A6" w:rsidRPr="00FF20F1" w:rsidDel="00BF6793" w:rsidRDefault="007013A6">
            <w:pPr>
              <w:pStyle w:val="PlantList"/>
              <w:jc w:val="left"/>
              <w:rPr>
                <w:del w:id="5524" w:author="Daniel Stewart" w:date="2022-02-09T16:18:00Z"/>
                <w:i/>
                <w:iCs/>
                <w:rPrChange w:id="5525" w:author="Daniel Stewart" w:date="2022-02-10T13:41:00Z">
                  <w:rPr>
                    <w:del w:id="5526" w:author="Daniel Stewart" w:date="2022-02-09T16:18:00Z"/>
                    <w:i/>
                    <w:iCs/>
                    <w:color w:val="000000"/>
                    <w:lang w:val="en-US"/>
                  </w:rPr>
                </w:rPrChange>
              </w:rPr>
              <w:pPrChange w:id="5527" w:author="Daniel Stewart" w:date="2022-02-10T13:43:00Z">
                <w:pPr/>
              </w:pPrChange>
            </w:pPr>
            <w:del w:id="5528" w:author="Daniel Stewart" w:date="2022-02-09T16:18:00Z">
              <w:r w:rsidRPr="00FF20F1" w:rsidDel="00BF6793">
                <w:rPr>
                  <w:i/>
                  <w:iCs/>
                  <w:rPrChange w:id="5529" w:author="Daniel Stewart" w:date="2022-02-10T13:41:00Z">
                    <w:rPr>
                      <w:lang w:val="en-US"/>
                    </w:rPr>
                  </w:rPrChange>
                </w:rPr>
                <w:delText>Species </w:delText>
              </w:r>
            </w:del>
          </w:p>
        </w:tc>
        <w:tc>
          <w:tcPr>
            <w:tcW w:w="2941" w:type="dxa"/>
            <w:shd w:val="clear" w:color="auto" w:fill="auto"/>
          </w:tcPr>
          <w:p w14:paraId="6D5EEF1D" w14:textId="40216320" w:rsidR="007013A6" w:rsidRPr="00FF20F1" w:rsidDel="00BF6793" w:rsidRDefault="007013A6">
            <w:pPr>
              <w:pStyle w:val="PlantList"/>
              <w:jc w:val="left"/>
              <w:rPr>
                <w:del w:id="5530" w:author="Daniel Stewart" w:date="2022-02-09T16:18:00Z"/>
                <w:rPrChange w:id="5531" w:author="Daniel Stewart" w:date="2022-02-10T13:41:00Z">
                  <w:rPr>
                    <w:del w:id="5532" w:author="Daniel Stewart" w:date="2022-02-09T16:18:00Z"/>
                    <w:color w:val="000000"/>
                    <w:lang w:val="en-US"/>
                  </w:rPr>
                </w:rPrChange>
              </w:rPr>
              <w:pPrChange w:id="5533" w:author="Daniel Stewart" w:date="2022-02-10T13:43:00Z">
                <w:pPr/>
              </w:pPrChange>
            </w:pPr>
            <w:del w:id="5534" w:author="Daniel Stewart" w:date="2022-02-09T16:18:00Z">
              <w:r w:rsidRPr="00FF20F1" w:rsidDel="00BF6793">
                <w:delText>Common Name </w:delText>
              </w:r>
            </w:del>
          </w:p>
        </w:tc>
        <w:tc>
          <w:tcPr>
            <w:tcW w:w="886" w:type="dxa"/>
            <w:shd w:val="clear" w:color="auto" w:fill="auto"/>
          </w:tcPr>
          <w:p w14:paraId="6E0816AE" w14:textId="6D9DE407" w:rsidR="007013A6" w:rsidRPr="00FF20F1" w:rsidDel="00BF6793" w:rsidRDefault="007013A6">
            <w:pPr>
              <w:pStyle w:val="PlantList"/>
              <w:jc w:val="left"/>
              <w:rPr>
                <w:del w:id="5535" w:author="Daniel Stewart" w:date="2022-02-09T16:18:00Z"/>
                <w:rPrChange w:id="5536" w:author="Daniel Stewart" w:date="2022-02-10T13:41:00Z">
                  <w:rPr>
                    <w:del w:id="5537" w:author="Daniel Stewart" w:date="2022-02-09T16:18:00Z"/>
                    <w:color w:val="000000"/>
                    <w:lang w:val="en-US"/>
                  </w:rPr>
                </w:rPrChange>
              </w:rPr>
              <w:pPrChange w:id="5538" w:author="Daniel Stewart" w:date="2022-02-10T13:43:00Z">
                <w:pPr/>
              </w:pPrChange>
            </w:pPr>
            <w:del w:id="5539" w:author="Daniel Stewart" w:date="2022-02-09T16:18:00Z">
              <w:r w:rsidRPr="00FF20F1" w:rsidDel="00BF6793">
                <w:delText>Origin</w:delText>
              </w:r>
            </w:del>
          </w:p>
        </w:tc>
        <w:tc>
          <w:tcPr>
            <w:tcW w:w="886" w:type="dxa"/>
          </w:tcPr>
          <w:p w14:paraId="475B07D3" w14:textId="413E493E" w:rsidR="007013A6" w:rsidRPr="00FF20F1" w:rsidDel="00BF6793" w:rsidRDefault="007013A6">
            <w:pPr>
              <w:pStyle w:val="PlantList"/>
              <w:jc w:val="left"/>
              <w:rPr>
                <w:del w:id="5540" w:author="Daniel Stewart" w:date="2022-02-09T16:18:00Z"/>
                <w:rPrChange w:id="5541" w:author="Daniel Stewart" w:date="2022-02-10T13:41:00Z">
                  <w:rPr>
                    <w:del w:id="5542" w:author="Daniel Stewart" w:date="2022-02-09T16:18:00Z"/>
                    <w:color w:val="000000"/>
                    <w:lang w:val="en-US"/>
                  </w:rPr>
                </w:rPrChange>
              </w:rPr>
              <w:pPrChange w:id="5543" w:author="Daniel Stewart" w:date="2022-02-10T13:43:00Z">
                <w:pPr/>
              </w:pPrChange>
            </w:pPr>
            <w:del w:id="5544" w:author="Daniel Stewart" w:date="2022-02-09T16:18:00Z">
              <w:r w:rsidRPr="00FF20F1" w:rsidDel="00BF6793">
                <w:delText>2015</w:delText>
              </w:r>
            </w:del>
          </w:p>
        </w:tc>
        <w:tc>
          <w:tcPr>
            <w:tcW w:w="886" w:type="dxa"/>
          </w:tcPr>
          <w:p w14:paraId="0A47F1D0" w14:textId="68BA4169" w:rsidR="007013A6" w:rsidRPr="00FF20F1" w:rsidDel="00BF6793" w:rsidRDefault="007013A6">
            <w:pPr>
              <w:pStyle w:val="PlantList"/>
              <w:jc w:val="left"/>
              <w:rPr>
                <w:del w:id="5545" w:author="Daniel Stewart" w:date="2022-02-09T16:18:00Z"/>
              </w:rPr>
              <w:pPrChange w:id="5546" w:author="Daniel Stewart" w:date="2022-02-10T13:43:00Z">
                <w:pPr/>
              </w:pPrChange>
            </w:pPr>
            <w:del w:id="5547" w:author="Daniel Stewart" w:date="2022-02-09T16:18:00Z">
              <w:r w:rsidRPr="00FF20F1" w:rsidDel="00BF6793">
                <w:delText>2021</w:delText>
              </w:r>
            </w:del>
          </w:p>
        </w:tc>
      </w:tr>
      <w:tr w:rsidR="007013A6" w:rsidRPr="00FF20F1" w14:paraId="2578EEE4" w14:textId="77777777" w:rsidTr="004D3373">
        <w:trPr>
          <w:trHeight w:hRule="exact" w:val="227"/>
        </w:trPr>
        <w:tc>
          <w:tcPr>
            <w:tcW w:w="3119" w:type="dxa"/>
            <w:shd w:val="clear" w:color="auto" w:fill="auto"/>
            <w:hideMark/>
          </w:tcPr>
          <w:p w14:paraId="7B0BB29B" w14:textId="77777777" w:rsidR="007013A6" w:rsidRPr="00FF20F1" w:rsidRDefault="007013A6">
            <w:pPr>
              <w:pStyle w:val="PlantList"/>
              <w:jc w:val="left"/>
              <w:rPr>
                <w:i/>
                <w:iCs/>
                <w:rPrChange w:id="5548" w:author="Daniel Stewart" w:date="2022-02-10T13:41:00Z">
                  <w:rPr>
                    <w:lang w:val="en-US"/>
                  </w:rPr>
                </w:rPrChange>
              </w:rPr>
              <w:pPrChange w:id="5549" w:author="Daniel Stewart" w:date="2022-02-10T13:43:00Z">
                <w:pPr>
                  <w:jc w:val="left"/>
                </w:pPr>
              </w:pPrChange>
            </w:pPr>
            <w:proofErr w:type="spellStart"/>
            <w:r w:rsidRPr="00FF20F1">
              <w:rPr>
                <w:i/>
                <w:iCs/>
                <w:rPrChange w:id="5550" w:author="Daniel Stewart" w:date="2022-02-10T13:41:00Z">
                  <w:rPr/>
                </w:rPrChange>
              </w:rPr>
              <w:t>Menyanthes</w:t>
            </w:r>
            <w:proofErr w:type="spellEnd"/>
            <w:r w:rsidRPr="00FF20F1">
              <w:rPr>
                <w:i/>
                <w:iCs/>
                <w:rPrChange w:id="5551" w:author="Daniel Stewart" w:date="2022-02-10T13:41:00Z">
                  <w:rPr/>
                </w:rPrChange>
              </w:rPr>
              <w:t> trifoliata </w:t>
            </w:r>
          </w:p>
        </w:tc>
        <w:tc>
          <w:tcPr>
            <w:tcW w:w="2941" w:type="dxa"/>
            <w:shd w:val="clear" w:color="auto" w:fill="auto"/>
            <w:hideMark/>
          </w:tcPr>
          <w:p w14:paraId="0ACFCD36" w14:textId="77777777" w:rsidR="007013A6" w:rsidRPr="00FF20F1" w:rsidRDefault="007013A6">
            <w:pPr>
              <w:pStyle w:val="PlantList"/>
              <w:pPrChange w:id="5552" w:author="Daniel Stewart" w:date="2022-02-10T13:41:00Z">
                <w:pPr>
                  <w:jc w:val="left"/>
                </w:pPr>
              </w:pPrChange>
            </w:pPr>
            <w:r w:rsidRPr="00FF20F1">
              <w:t>buckbean </w:t>
            </w:r>
          </w:p>
        </w:tc>
        <w:tc>
          <w:tcPr>
            <w:tcW w:w="886" w:type="dxa"/>
            <w:shd w:val="clear" w:color="auto" w:fill="auto"/>
            <w:hideMark/>
          </w:tcPr>
          <w:p w14:paraId="61004F7B" w14:textId="77777777" w:rsidR="007013A6" w:rsidRPr="00FF20F1" w:rsidRDefault="007013A6">
            <w:pPr>
              <w:pStyle w:val="PlantList"/>
              <w:jc w:val="center"/>
              <w:pPrChange w:id="5553" w:author="Daniel Stewart" w:date="2022-02-10T13:42:00Z">
                <w:pPr/>
              </w:pPrChange>
            </w:pPr>
            <w:r w:rsidRPr="00FF20F1">
              <w:t>N</w:t>
            </w:r>
          </w:p>
        </w:tc>
        <w:tc>
          <w:tcPr>
            <w:tcW w:w="886" w:type="dxa"/>
          </w:tcPr>
          <w:p w14:paraId="63F60ABB" w14:textId="77777777" w:rsidR="007013A6" w:rsidRPr="00FF20F1" w:rsidRDefault="007013A6">
            <w:pPr>
              <w:pStyle w:val="PlantList"/>
              <w:jc w:val="center"/>
              <w:pPrChange w:id="5554" w:author="Daniel Stewart" w:date="2022-02-10T13:42:00Z">
                <w:pPr/>
              </w:pPrChange>
            </w:pPr>
            <w:r w:rsidRPr="00FF20F1">
              <w:t>X</w:t>
            </w:r>
          </w:p>
        </w:tc>
        <w:tc>
          <w:tcPr>
            <w:tcW w:w="886" w:type="dxa"/>
          </w:tcPr>
          <w:p w14:paraId="71069B19" w14:textId="77777777" w:rsidR="007013A6" w:rsidRPr="00FF20F1" w:rsidRDefault="007013A6">
            <w:pPr>
              <w:pStyle w:val="PlantList"/>
              <w:jc w:val="center"/>
              <w:rPr>
                <w:rPrChange w:id="5555" w:author="Daniel Stewart" w:date="2022-02-10T13:41:00Z">
                  <w:rPr>
                    <w:color w:val="000000"/>
                    <w:lang w:val="en-US"/>
                  </w:rPr>
                </w:rPrChange>
              </w:rPr>
              <w:pPrChange w:id="5556" w:author="Daniel Stewart" w:date="2022-02-10T13:42:00Z">
                <w:pPr/>
              </w:pPrChange>
            </w:pPr>
            <w:r w:rsidRPr="00FF20F1">
              <w:t>X</w:t>
            </w:r>
          </w:p>
        </w:tc>
      </w:tr>
      <w:tr w:rsidR="007013A6" w:rsidRPr="00FF20F1" w14:paraId="55373CA8" w14:textId="77777777" w:rsidTr="004D3373">
        <w:trPr>
          <w:trHeight w:hRule="exact" w:val="227"/>
        </w:trPr>
        <w:tc>
          <w:tcPr>
            <w:tcW w:w="3119" w:type="dxa"/>
            <w:shd w:val="clear" w:color="auto" w:fill="auto"/>
            <w:hideMark/>
          </w:tcPr>
          <w:p w14:paraId="2B716E61" w14:textId="77777777" w:rsidR="007013A6" w:rsidRPr="00FF20F1" w:rsidRDefault="007013A6">
            <w:pPr>
              <w:pStyle w:val="PlantList"/>
              <w:jc w:val="left"/>
              <w:rPr>
                <w:i/>
                <w:iCs/>
                <w:rPrChange w:id="5557" w:author="Daniel Stewart" w:date="2022-02-10T13:41:00Z">
                  <w:rPr>
                    <w:lang w:val="en-US"/>
                  </w:rPr>
                </w:rPrChange>
              </w:rPr>
              <w:pPrChange w:id="5558" w:author="Daniel Stewart" w:date="2022-02-10T13:43:00Z">
                <w:pPr>
                  <w:jc w:val="left"/>
                </w:pPr>
              </w:pPrChange>
            </w:pPr>
            <w:r w:rsidRPr="00FF20F1">
              <w:rPr>
                <w:i/>
                <w:iCs/>
                <w:rPrChange w:id="5559" w:author="Daniel Stewart" w:date="2022-02-10T13:41:00Z">
                  <w:rPr/>
                </w:rPrChange>
              </w:rPr>
              <w:t>Mimulus </w:t>
            </w:r>
            <w:proofErr w:type="spellStart"/>
            <w:r w:rsidRPr="00FF20F1">
              <w:rPr>
                <w:i/>
                <w:iCs/>
                <w:rPrChange w:id="5560" w:author="Daniel Stewart" w:date="2022-02-10T13:41:00Z">
                  <w:rPr/>
                </w:rPrChange>
              </w:rPr>
              <w:t>gutattus</w:t>
            </w:r>
            <w:proofErr w:type="spellEnd"/>
            <w:r w:rsidRPr="00FF20F1">
              <w:rPr>
                <w:i/>
                <w:iCs/>
                <w:rPrChange w:id="5561" w:author="Daniel Stewart" w:date="2022-02-10T13:41:00Z">
                  <w:rPr/>
                </w:rPrChange>
              </w:rPr>
              <w:t> </w:t>
            </w:r>
          </w:p>
        </w:tc>
        <w:tc>
          <w:tcPr>
            <w:tcW w:w="2941" w:type="dxa"/>
            <w:shd w:val="clear" w:color="auto" w:fill="auto"/>
            <w:hideMark/>
          </w:tcPr>
          <w:p w14:paraId="39A45901" w14:textId="77777777" w:rsidR="007013A6" w:rsidRPr="00FF20F1" w:rsidRDefault="007013A6">
            <w:pPr>
              <w:pStyle w:val="PlantList"/>
              <w:pPrChange w:id="5562" w:author="Daniel Stewart" w:date="2022-02-10T13:41:00Z">
                <w:pPr>
                  <w:jc w:val="left"/>
                </w:pPr>
              </w:pPrChange>
            </w:pPr>
            <w:r w:rsidRPr="00FF20F1">
              <w:t xml:space="preserve">yellow </w:t>
            </w:r>
            <w:proofErr w:type="gramStart"/>
            <w:r w:rsidRPr="00FF20F1">
              <w:t>monkey-flower</w:t>
            </w:r>
            <w:proofErr w:type="gramEnd"/>
            <w:r w:rsidRPr="00FF20F1">
              <w:t> </w:t>
            </w:r>
          </w:p>
        </w:tc>
        <w:tc>
          <w:tcPr>
            <w:tcW w:w="886" w:type="dxa"/>
            <w:shd w:val="clear" w:color="auto" w:fill="auto"/>
            <w:hideMark/>
          </w:tcPr>
          <w:p w14:paraId="70F74610" w14:textId="77777777" w:rsidR="007013A6" w:rsidRPr="00FF20F1" w:rsidRDefault="007013A6">
            <w:pPr>
              <w:pStyle w:val="PlantList"/>
              <w:jc w:val="center"/>
              <w:pPrChange w:id="5563" w:author="Daniel Stewart" w:date="2022-02-10T13:42:00Z">
                <w:pPr/>
              </w:pPrChange>
            </w:pPr>
            <w:r w:rsidRPr="00FF20F1">
              <w:t>N</w:t>
            </w:r>
          </w:p>
        </w:tc>
        <w:tc>
          <w:tcPr>
            <w:tcW w:w="886" w:type="dxa"/>
          </w:tcPr>
          <w:p w14:paraId="5947D7AF" w14:textId="77777777" w:rsidR="007013A6" w:rsidRPr="00FF20F1" w:rsidRDefault="007013A6">
            <w:pPr>
              <w:pStyle w:val="PlantList"/>
              <w:jc w:val="center"/>
              <w:pPrChange w:id="5564" w:author="Daniel Stewart" w:date="2022-02-10T13:42:00Z">
                <w:pPr/>
              </w:pPrChange>
            </w:pPr>
          </w:p>
        </w:tc>
        <w:tc>
          <w:tcPr>
            <w:tcW w:w="886" w:type="dxa"/>
          </w:tcPr>
          <w:p w14:paraId="342A48CA" w14:textId="77777777" w:rsidR="007013A6" w:rsidRPr="00FF20F1" w:rsidRDefault="007013A6">
            <w:pPr>
              <w:pStyle w:val="PlantList"/>
              <w:jc w:val="center"/>
              <w:rPr>
                <w:rPrChange w:id="5565" w:author="Daniel Stewart" w:date="2022-02-10T13:41:00Z">
                  <w:rPr>
                    <w:color w:val="000000"/>
                    <w:lang w:val="en-US"/>
                  </w:rPr>
                </w:rPrChange>
              </w:rPr>
              <w:pPrChange w:id="5566" w:author="Daniel Stewart" w:date="2022-02-10T13:42:00Z">
                <w:pPr/>
              </w:pPrChange>
            </w:pPr>
            <w:r w:rsidRPr="00FF20F1">
              <w:t>X</w:t>
            </w:r>
          </w:p>
        </w:tc>
      </w:tr>
      <w:tr w:rsidR="007013A6" w:rsidRPr="00FF20F1" w:rsidDel="00BF6793" w14:paraId="5CE2F8E3" w14:textId="77777777" w:rsidTr="004D3373">
        <w:trPr>
          <w:trHeight w:hRule="exact" w:val="227"/>
          <w:del w:id="5567" w:author="Daniel Stewart" w:date="2022-02-09T16:19:00Z"/>
        </w:trPr>
        <w:tc>
          <w:tcPr>
            <w:tcW w:w="3119" w:type="dxa"/>
            <w:shd w:val="clear" w:color="auto" w:fill="auto"/>
            <w:hideMark/>
          </w:tcPr>
          <w:p w14:paraId="431ED99D" w14:textId="670ED7C6" w:rsidR="007013A6" w:rsidRPr="00FF20F1" w:rsidDel="00BF6793" w:rsidRDefault="007013A6">
            <w:pPr>
              <w:pStyle w:val="PlantList"/>
              <w:jc w:val="left"/>
              <w:rPr>
                <w:del w:id="5568" w:author="Daniel Stewart" w:date="2022-02-09T16:19:00Z"/>
                <w:i/>
                <w:iCs/>
                <w:rPrChange w:id="5569" w:author="Daniel Stewart" w:date="2022-02-10T13:41:00Z">
                  <w:rPr>
                    <w:del w:id="5570" w:author="Daniel Stewart" w:date="2022-02-09T16:19:00Z"/>
                    <w:lang w:val="en-US"/>
                  </w:rPr>
                </w:rPrChange>
              </w:rPr>
              <w:pPrChange w:id="5571" w:author="Daniel Stewart" w:date="2022-02-10T13:43:00Z">
                <w:pPr/>
              </w:pPrChange>
            </w:pPr>
            <w:del w:id="5572" w:author="Daniel Stewart" w:date="2022-02-09T16:19:00Z">
              <w:r w:rsidRPr="00FF20F1" w:rsidDel="00BF6793">
                <w:rPr>
                  <w:i/>
                  <w:iCs/>
                  <w:rPrChange w:id="5573" w:author="Daniel Stewart" w:date="2022-02-10T13:41:00Z">
                    <w:rPr>
                      <w:lang w:val="en-US"/>
                    </w:rPr>
                  </w:rPrChange>
                </w:rPr>
                <w:delText>Bryophyta </w:delText>
              </w:r>
            </w:del>
          </w:p>
        </w:tc>
        <w:tc>
          <w:tcPr>
            <w:tcW w:w="2941" w:type="dxa"/>
            <w:shd w:val="clear" w:color="auto" w:fill="auto"/>
            <w:hideMark/>
          </w:tcPr>
          <w:p w14:paraId="118F3B0C" w14:textId="1257B042" w:rsidR="007013A6" w:rsidRPr="00FF20F1" w:rsidDel="00BF6793" w:rsidRDefault="007013A6">
            <w:pPr>
              <w:pStyle w:val="PlantList"/>
              <w:jc w:val="left"/>
              <w:rPr>
                <w:del w:id="5574" w:author="Daniel Stewart" w:date="2022-02-09T16:19:00Z"/>
              </w:rPr>
              <w:pPrChange w:id="5575" w:author="Daniel Stewart" w:date="2022-02-10T13:43:00Z">
                <w:pPr/>
              </w:pPrChange>
            </w:pPr>
            <w:del w:id="5576" w:author="Daniel Stewart" w:date="2022-02-09T16:19:00Z">
              <w:r w:rsidRPr="00FF20F1" w:rsidDel="00BF6793">
                <w:delText>unidentified moss </w:delText>
              </w:r>
            </w:del>
          </w:p>
        </w:tc>
        <w:tc>
          <w:tcPr>
            <w:tcW w:w="886" w:type="dxa"/>
            <w:shd w:val="clear" w:color="auto" w:fill="auto"/>
            <w:hideMark/>
          </w:tcPr>
          <w:p w14:paraId="3ED8FB20" w14:textId="419A3266" w:rsidR="007013A6" w:rsidRPr="00FF20F1" w:rsidDel="00BF6793" w:rsidRDefault="007013A6">
            <w:pPr>
              <w:pStyle w:val="PlantList"/>
              <w:jc w:val="left"/>
              <w:rPr>
                <w:del w:id="5577" w:author="Daniel Stewart" w:date="2022-02-09T16:19:00Z"/>
              </w:rPr>
              <w:pPrChange w:id="5578" w:author="Daniel Stewart" w:date="2022-02-10T13:43:00Z">
                <w:pPr/>
              </w:pPrChange>
            </w:pPr>
            <w:del w:id="5579" w:author="Daniel Stewart" w:date="2022-02-09T16:19:00Z">
              <w:r w:rsidRPr="00FF20F1" w:rsidDel="00BF6793">
                <w:delText>U</w:delText>
              </w:r>
            </w:del>
          </w:p>
        </w:tc>
        <w:tc>
          <w:tcPr>
            <w:tcW w:w="886" w:type="dxa"/>
          </w:tcPr>
          <w:p w14:paraId="2526C435" w14:textId="538C4074" w:rsidR="007013A6" w:rsidRPr="00FF20F1" w:rsidDel="00BF6793" w:rsidRDefault="007013A6">
            <w:pPr>
              <w:pStyle w:val="PlantList"/>
              <w:jc w:val="left"/>
              <w:rPr>
                <w:del w:id="5580" w:author="Daniel Stewart" w:date="2022-02-09T16:19:00Z"/>
              </w:rPr>
              <w:pPrChange w:id="5581" w:author="Daniel Stewart" w:date="2022-02-10T13:43:00Z">
                <w:pPr/>
              </w:pPrChange>
            </w:pPr>
          </w:p>
        </w:tc>
        <w:tc>
          <w:tcPr>
            <w:tcW w:w="886" w:type="dxa"/>
          </w:tcPr>
          <w:p w14:paraId="5B41E6F7" w14:textId="59F453D3" w:rsidR="007013A6" w:rsidRPr="00FF20F1" w:rsidDel="00BF6793" w:rsidRDefault="007013A6">
            <w:pPr>
              <w:pStyle w:val="PlantList"/>
              <w:jc w:val="left"/>
              <w:rPr>
                <w:del w:id="5582" w:author="Daniel Stewart" w:date="2022-02-09T16:19:00Z"/>
                <w:rPrChange w:id="5583" w:author="Daniel Stewart" w:date="2022-02-10T13:41:00Z">
                  <w:rPr>
                    <w:del w:id="5584" w:author="Daniel Stewart" w:date="2022-02-09T16:19:00Z"/>
                    <w:color w:val="000000"/>
                    <w:lang w:val="en-US"/>
                  </w:rPr>
                </w:rPrChange>
              </w:rPr>
              <w:pPrChange w:id="5585" w:author="Daniel Stewart" w:date="2022-02-10T13:43:00Z">
                <w:pPr/>
              </w:pPrChange>
            </w:pPr>
            <w:del w:id="5586" w:author="Daniel Stewart" w:date="2022-02-09T16:19:00Z">
              <w:r w:rsidRPr="00FF20F1" w:rsidDel="00BF6793">
                <w:delText>X</w:delText>
              </w:r>
            </w:del>
          </w:p>
        </w:tc>
      </w:tr>
      <w:tr w:rsidR="007013A6" w:rsidRPr="00FF20F1" w14:paraId="2E5B0123" w14:textId="77777777" w:rsidTr="004D3373">
        <w:trPr>
          <w:trHeight w:hRule="exact" w:val="227"/>
        </w:trPr>
        <w:tc>
          <w:tcPr>
            <w:tcW w:w="3119" w:type="dxa"/>
            <w:shd w:val="clear" w:color="auto" w:fill="auto"/>
            <w:hideMark/>
          </w:tcPr>
          <w:p w14:paraId="4C515DEC" w14:textId="77777777" w:rsidR="007013A6" w:rsidRPr="00FF20F1" w:rsidRDefault="007013A6">
            <w:pPr>
              <w:pStyle w:val="PlantList"/>
              <w:jc w:val="left"/>
              <w:rPr>
                <w:i/>
                <w:iCs/>
                <w:rPrChange w:id="5587" w:author="Daniel Stewart" w:date="2022-02-10T13:41:00Z">
                  <w:rPr>
                    <w:lang w:val="en-US"/>
                  </w:rPr>
                </w:rPrChange>
              </w:rPr>
              <w:pPrChange w:id="5588" w:author="Daniel Stewart" w:date="2022-02-10T13:43:00Z">
                <w:pPr>
                  <w:jc w:val="left"/>
                </w:pPr>
              </w:pPrChange>
            </w:pPr>
            <w:r w:rsidRPr="00FF20F1">
              <w:rPr>
                <w:i/>
                <w:iCs/>
                <w:rPrChange w:id="5589" w:author="Daniel Stewart" w:date="2022-02-10T13:41:00Z">
                  <w:rPr/>
                </w:rPrChange>
              </w:rPr>
              <w:t>Myosotis </w:t>
            </w:r>
            <w:proofErr w:type="spellStart"/>
            <w:r w:rsidRPr="00FF20F1">
              <w:rPr>
                <w:i/>
                <w:iCs/>
                <w:rPrChange w:id="5590" w:author="Daniel Stewart" w:date="2022-02-10T13:41:00Z">
                  <w:rPr/>
                </w:rPrChange>
              </w:rPr>
              <w:t>scorpioides</w:t>
            </w:r>
            <w:proofErr w:type="spellEnd"/>
            <w:r w:rsidRPr="00FF20F1">
              <w:rPr>
                <w:i/>
                <w:iCs/>
                <w:rPrChange w:id="5591" w:author="Daniel Stewart" w:date="2022-02-10T13:41:00Z">
                  <w:rPr/>
                </w:rPrChange>
              </w:rPr>
              <w:t> </w:t>
            </w:r>
          </w:p>
        </w:tc>
        <w:tc>
          <w:tcPr>
            <w:tcW w:w="2941" w:type="dxa"/>
            <w:shd w:val="clear" w:color="auto" w:fill="auto"/>
            <w:hideMark/>
          </w:tcPr>
          <w:p w14:paraId="688D15C7" w14:textId="77777777" w:rsidR="007013A6" w:rsidRPr="00FF20F1" w:rsidRDefault="007013A6">
            <w:pPr>
              <w:pStyle w:val="PlantList"/>
              <w:pPrChange w:id="5592" w:author="Daniel Stewart" w:date="2022-02-10T13:41:00Z">
                <w:pPr>
                  <w:jc w:val="left"/>
                </w:pPr>
              </w:pPrChange>
            </w:pPr>
            <w:r w:rsidRPr="00FF20F1">
              <w:t>European forget-me-not </w:t>
            </w:r>
          </w:p>
        </w:tc>
        <w:tc>
          <w:tcPr>
            <w:tcW w:w="886" w:type="dxa"/>
            <w:shd w:val="clear" w:color="auto" w:fill="auto"/>
            <w:hideMark/>
          </w:tcPr>
          <w:p w14:paraId="0789547B" w14:textId="77777777" w:rsidR="007013A6" w:rsidRPr="00FF20F1" w:rsidRDefault="007013A6">
            <w:pPr>
              <w:pStyle w:val="PlantList"/>
              <w:jc w:val="center"/>
              <w:pPrChange w:id="5593" w:author="Daniel Stewart" w:date="2022-02-10T13:42:00Z">
                <w:pPr/>
              </w:pPrChange>
            </w:pPr>
            <w:r w:rsidRPr="00FF20F1">
              <w:t>E</w:t>
            </w:r>
          </w:p>
        </w:tc>
        <w:tc>
          <w:tcPr>
            <w:tcW w:w="886" w:type="dxa"/>
          </w:tcPr>
          <w:p w14:paraId="3A7A965A" w14:textId="77777777" w:rsidR="007013A6" w:rsidRPr="00FF20F1" w:rsidRDefault="007013A6">
            <w:pPr>
              <w:pStyle w:val="PlantList"/>
              <w:jc w:val="center"/>
              <w:pPrChange w:id="5594" w:author="Daniel Stewart" w:date="2022-02-10T13:42:00Z">
                <w:pPr/>
              </w:pPrChange>
            </w:pPr>
            <w:r w:rsidRPr="00FF20F1">
              <w:t>X</w:t>
            </w:r>
          </w:p>
        </w:tc>
        <w:tc>
          <w:tcPr>
            <w:tcW w:w="886" w:type="dxa"/>
          </w:tcPr>
          <w:p w14:paraId="0BE6BFDC" w14:textId="77777777" w:rsidR="007013A6" w:rsidRPr="00FF20F1" w:rsidRDefault="007013A6">
            <w:pPr>
              <w:pStyle w:val="PlantList"/>
              <w:jc w:val="center"/>
              <w:rPr>
                <w:rPrChange w:id="5595" w:author="Daniel Stewart" w:date="2022-02-10T13:41:00Z">
                  <w:rPr>
                    <w:color w:val="000000"/>
                    <w:lang w:val="en-US"/>
                  </w:rPr>
                </w:rPrChange>
              </w:rPr>
              <w:pPrChange w:id="5596" w:author="Daniel Stewart" w:date="2022-02-10T13:42:00Z">
                <w:pPr/>
              </w:pPrChange>
            </w:pPr>
            <w:r w:rsidRPr="00FF20F1">
              <w:t>X</w:t>
            </w:r>
          </w:p>
        </w:tc>
      </w:tr>
      <w:tr w:rsidR="007013A6" w:rsidRPr="00FF20F1" w14:paraId="4655DEC2" w14:textId="77777777" w:rsidTr="004D3373">
        <w:trPr>
          <w:trHeight w:hRule="exact" w:val="227"/>
        </w:trPr>
        <w:tc>
          <w:tcPr>
            <w:tcW w:w="3119" w:type="dxa"/>
            <w:shd w:val="clear" w:color="auto" w:fill="auto"/>
            <w:hideMark/>
          </w:tcPr>
          <w:p w14:paraId="7447679D" w14:textId="77777777" w:rsidR="007013A6" w:rsidRPr="00FF20F1" w:rsidRDefault="007013A6">
            <w:pPr>
              <w:pStyle w:val="PlantList"/>
              <w:jc w:val="left"/>
              <w:rPr>
                <w:i/>
                <w:iCs/>
                <w:rPrChange w:id="5597" w:author="Daniel Stewart" w:date="2022-02-10T13:41:00Z">
                  <w:rPr>
                    <w:lang w:val="en-US"/>
                  </w:rPr>
                </w:rPrChange>
              </w:rPr>
              <w:pPrChange w:id="5598" w:author="Daniel Stewart" w:date="2022-02-10T13:43:00Z">
                <w:pPr>
                  <w:jc w:val="left"/>
                </w:pPr>
              </w:pPrChange>
            </w:pPr>
            <w:r w:rsidRPr="00FF20F1">
              <w:rPr>
                <w:i/>
                <w:iCs/>
                <w:rPrChange w:id="5599" w:author="Daniel Stewart" w:date="2022-02-10T13:41:00Z">
                  <w:rPr/>
                </w:rPrChange>
              </w:rPr>
              <w:t>Myrica gale </w:t>
            </w:r>
          </w:p>
        </w:tc>
        <w:tc>
          <w:tcPr>
            <w:tcW w:w="2941" w:type="dxa"/>
            <w:shd w:val="clear" w:color="auto" w:fill="auto"/>
            <w:hideMark/>
          </w:tcPr>
          <w:p w14:paraId="725EF24F" w14:textId="77777777" w:rsidR="007013A6" w:rsidRPr="00FF20F1" w:rsidRDefault="007013A6">
            <w:pPr>
              <w:pStyle w:val="PlantList"/>
              <w:pPrChange w:id="5600" w:author="Daniel Stewart" w:date="2022-02-10T13:41:00Z">
                <w:pPr>
                  <w:jc w:val="left"/>
                </w:pPr>
              </w:pPrChange>
            </w:pPr>
            <w:r w:rsidRPr="00FF20F1">
              <w:t>sweet gale </w:t>
            </w:r>
          </w:p>
        </w:tc>
        <w:tc>
          <w:tcPr>
            <w:tcW w:w="886" w:type="dxa"/>
            <w:shd w:val="clear" w:color="auto" w:fill="auto"/>
            <w:hideMark/>
          </w:tcPr>
          <w:p w14:paraId="3F82BFB4" w14:textId="77777777" w:rsidR="007013A6" w:rsidRPr="00FF20F1" w:rsidRDefault="007013A6">
            <w:pPr>
              <w:pStyle w:val="PlantList"/>
              <w:jc w:val="center"/>
              <w:pPrChange w:id="5601" w:author="Daniel Stewart" w:date="2022-02-10T13:42:00Z">
                <w:pPr/>
              </w:pPrChange>
            </w:pPr>
            <w:r w:rsidRPr="00FF20F1">
              <w:t>N</w:t>
            </w:r>
          </w:p>
        </w:tc>
        <w:tc>
          <w:tcPr>
            <w:tcW w:w="886" w:type="dxa"/>
          </w:tcPr>
          <w:p w14:paraId="160131BD" w14:textId="77777777" w:rsidR="007013A6" w:rsidRPr="00FF20F1" w:rsidRDefault="007013A6">
            <w:pPr>
              <w:pStyle w:val="PlantList"/>
              <w:jc w:val="center"/>
              <w:pPrChange w:id="5602" w:author="Daniel Stewart" w:date="2022-02-10T13:42:00Z">
                <w:pPr/>
              </w:pPrChange>
            </w:pPr>
          </w:p>
        </w:tc>
        <w:tc>
          <w:tcPr>
            <w:tcW w:w="886" w:type="dxa"/>
          </w:tcPr>
          <w:p w14:paraId="46DDCEDD" w14:textId="77777777" w:rsidR="007013A6" w:rsidRPr="00FF20F1" w:rsidRDefault="007013A6">
            <w:pPr>
              <w:pStyle w:val="PlantList"/>
              <w:jc w:val="center"/>
              <w:rPr>
                <w:rPrChange w:id="5603" w:author="Daniel Stewart" w:date="2022-02-10T13:41:00Z">
                  <w:rPr>
                    <w:color w:val="000000"/>
                    <w:lang w:val="en-US"/>
                  </w:rPr>
                </w:rPrChange>
              </w:rPr>
              <w:pPrChange w:id="5604" w:author="Daniel Stewart" w:date="2022-02-10T13:42:00Z">
                <w:pPr/>
              </w:pPrChange>
            </w:pPr>
            <w:r w:rsidRPr="00FF20F1">
              <w:t>X</w:t>
            </w:r>
          </w:p>
        </w:tc>
      </w:tr>
      <w:tr w:rsidR="007013A6" w:rsidRPr="00FF20F1" w14:paraId="70DC7F4F" w14:textId="77777777" w:rsidTr="004D3373">
        <w:trPr>
          <w:trHeight w:hRule="exact" w:val="227"/>
        </w:trPr>
        <w:tc>
          <w:tcPr>
            <w:tcW w:w="3119" w:type="dxa"/>
            <w:shd w:val="clear" w:color="auto" w:fill="auto"/>
            <w:hideMark/>
          </w:tcPr>
          <w:p w14:paraId="674F9696" w14:textId="77777777" w:rsidR="007013A6" w:rsidRPr="00FF20F1" w:rsidRDefault="007013A6">
            <w:pPr>
              <w:pStyle w:val="PlantList"/>
              <w:jc w:val="left"/>
              <w:rPr>
                <w:i/>
                <w:iCs/>
                <w:rPrChange w:id="5605" w:author="Daniel Stewart" w:date="2022-02-10T13:41:00Z">
                  <w:rPr>
                    <w:lang w:val="en-US"/>
                  </w:rPr>
                </w:rPrChange>
              </w:rPr>
              <w:pPrChange w:id="5606" w:author="Daniel Stewart" w:date="2022-02-10T13:43:00Z">
                <w:pPr>
                  <w:jc w:val="left"/>
                </w:pPr>
              </w:pPrChange>
            </w:pPr>
            <w:proofErr w:type="spellStart"/>
            <w:r w:rsidRPr="00FF20F1">
              <w:rPr>
                <w:i/>
                <w:iCs/>
                <w:rPrChange w:id="5607" w:author="Daniel Stewart" w:date="2022-02-10T13:41:00Z">
                  <w:rPr/>
                </w:rPrChange>
              </w:rPr>
              <w:t>Myriophyllum</w:t>
            </w:r>
            <w:proofErr w:type="spellEnd"/>
            <w:r w:rsidRPr="00FF20F1">
              <w:rPr>
                <w:i/>
                <w:iCs/>
                <w:rPrChange w:id="5608" w:author="Daniel Stewart" w:date="2022-02-10T13:41:00Z">
                  <w:rPr/>
                </w:rPrChange>
              </w:rPr>
              <w:t> </w:t>
            </w:r>
            <w:proofErr w:type="spellStart"/>
            <w:r w:rsidRPr="00FF20F1">
              <w:rPr>
                <w:i/>
                <w:iCs/>
                <w:rPrChange w:id="5609" w:author="Daniel Stewart" w:date="2022-02-10T13:41:00Z">
                  <w:rPr/>
                </w:rPrChange>
              </w:rPr>
              <w:t>hippuroides</w:t>
            </w:r>
            <w:proofErr w:type="spellEnd"/>
            <w:r w:rsidRPr="00FF20F1">
              <w:rPr>
                <w:i/>
                <w:iCs/>
                <w:rPrChange w:id="5610" w:author="Daniel Stewart" w:date="2022-02-10T13:41:00Z">
                  <w:rPr/>
                </w:rPrChange>
              </w:rPr>
              <w:t> </w:t>
            </w:r>
          </w:p>
        </w:tc>
        <w:tc>
          <w:tcPr>
            <w:tcW w:w="2941" w:type="dxa"/>
            <w:shd w:val="clear" w:color="auto" w:fill="auto"/>
            <w:hideMark/>
          </w:tcPr>
          <w:p w14:paraId="7350D7B9" w14:textId="77777777" w:rsidR="007013A6" w:rsidRPr="00FF20F1" w:rsidRDefault="007013A6">
            <w:pPr>
              <w:pStyle w:val="PlantList"/>
              <w:pPrChange w:id="5611" w:author="Daniel Stewart" w:date="2022-02-10T13:41:00Z">
                <w:pPr>
                  <w:jc w:val="left"/>
                </w:pPr>
              </w:pPrChange>
            </w:pPr>
            <w:r w:rsidRPr="00FF20F1">
              <w:t xml:space="preserve">western </w:t>
            </w:r>
            <w:proofErr w:type="gramStart"/>
            <w:r w:rsidRPr="00FF20F1">
              <w:t>water-milfoil</w:t>
            </w:r>
            <w:proofErr w:type="gramEnd"/>
            <w:r w:rsidRPr="00FF20F1">
              <w:t> </w:t>
            </w:r>
          </w:p>
        </w:tc>
        <w:tc>
          <w:tcPr>
            <w:tcW w:w="886" w:type="dxa"/>
            <w:shd w:val="clear" w:color="auto" w:fill="auto"/>
            <w:hideMark/>
          </w:tcPr>
          <w:p w14:paraId="7F70CF3C" w14:textId="77777777" w:rsidR="007013A6" w:rsidRPr="00FF20F1" w:rsidRDefault="007013A6">
            <w:pPr>
              <w:pStyle w:val="PlantList"/>
              <w:jc w:val="center"/>
              <w:pPrChange w:id="5612" w:author="Daniel Stewart" w:date="2022-02-10T13:42:00Z">
                <w:pPr/>
              </w:pPrChange>
            </w:pPr>
            <w:r w:rsidRPr="00FF20F1">
              <w:t>N</w:t>
            </w:r>
          </w:p>
        </w:tc>
        <w:tc>
          <w:tcPr>
            <w:tcW w:w="886" w:type="dxa"/>
          </w:tcPr>
          <w:p w14:paraId="25CB3AE4" w14:textId="77777777" w:rsidR="007013A6" w:rsidRPr="00FF20F1" w:rsidRDefault="007013A6">
            <w:pPr>
              <w:pStyle w:val="PlantList"/>
              <w:jc w:val="center"/>
              <w:pPrChange w:id="5613" w:author="Daniel Stewart" w:date="2022-02-10T13:42:00Z">
                <w:pPr/>
              </w:pPrChange>
            </w:pPr>
          </w:p>
        </w:tc>
        <w:tc>
          <w:tcPr>
            <w:tcW w:w="886" w:type="dxa"/>
          </w:tcPr>
          <w:p w14:paraId="009F0DAE" w14:textId="77777777" w:rsidR="007013A6" w:rsidRPr="00FF20F1" w:rsidRDefault="007013A6">
            <w:pPr>
              <w:pStyle w:val="PlantList"/>
              <w:jc w:val="center"/>
              <w:rPr>
                <w:rPrChange w:id="5614" w:author="Daniel Stewart" w:date="2022-02-10T13:41:00Z">
                  <w:rPr>
                    <w:color w:val="000000"/>
                    <w:lang w:val="en-US"/>
                  </w:rPr>
                </w:rPrChange>
              </w:rPr>
              <w:pPrChange w:id="5615" w:author="Daniel Stewart" w:date="2022-02-10T13:42:00Z">
                <w:pPr/>
              </w:pPrChange>
            </w:pPr>
            <w:r w:rsidRPr="00FF20F1">
              <w:t>X</w:t>
            </w:r>
          </w:p>
        </w:tc>
      </w:tr>
      <w:tr w:rsidR="007013A6" w:rsidRPr="00FF20F1" w14:paraId="0B8525DC" w14:textId="77777777" w:rsidTr="004D3373">
        <w:trPr>
          <w:trHeight w:hRule="exact" w:val="227"/>
        </w:trPr>
        <w:tc>
          <w:tcPr>
            <w:tcW w:w="3119" w:type="dxa"/>
            <w:shd w:val="clear" w:color="auto" w:fill="auto"/>
          </w:tcPr>
          <w:p w14:paraId="560CF542" w14:textId="77777777" w:rsidR="007013A6" w:rsidRPr="00FF20F1" w:rsidRDefault="007013A6">
            <w:pPr>
              <w:pStyle w:val="PlantList"/>
              <w:jc w:val="left"/>
              <w:rPr>
                <w:i/>
                <w:iCs/>
                <w:rPrChange w:id="5616" w:author="Daniel Stewart" w:date="2022-02-10T13:41:00Z">
                  <w:rPr>
                    <w:lang w:val="en-US"/>
                  </w:rPr>
                </w:rPrChange>
              </w:rPr>
              <w:pPrChange w:id="5617" w:author="Daniel Stewart" w:date="2022-02-10T13:43:00Z">
                <w:pPr>
                  <w:jc w:val="left"/>
                </w:pPr>
              </w:pPrChange>
            </w:pPr>
            <w:proofErr w:type="spellStart"/>
            <w:r w:rsidRPr="00FF20F1">
              <w:rPr>
                <w:i/>
                <w:iCs/>
                <w:rPrChange w:id="5618" w:author="Daniel Stewart" w:date="2022-02-10T13:41:00Z">
                  <w:rPr/>
                </w:rPrChange>
              </w:rPr>
              <w:t>Myriophyllum</w:t>
            </w:r>
            <w:proofErr w:type="spellEnd"/>
            <w:r w:rsidRPr="00FF20F1">
              <w:rPr>
                <w:i/>
                <w:iCs/>
                <w:rPrChange w:id="5619" w:author="Daniel Stewart" w:date="2022-02-10T13:41:00Z">
                  <w:rPr/>
                </w:rPrChange>
              </w:rPr>
              <w:t xml:space="preserve"> </w:t>
            </w:r>
            <w:proofErr w:type="spellStart"/>
            <w:r w:rsidRPr="00FF20F1">
              <w:rPr>
                <w:i/>
                <w:iCs/>
                <w:rPrChange w:id="5620" w:author="Daniel Stewart" w:date="2022-02-10T13:41:00Z">
                  <w:rPr/>
                </w:rPrChange>
              </w:rPr>
              <w:t>ussuriense</w:t>
            </w:r>
            <w:proofErr w:type="spellEnd"/>
          </w:p>
        </w:tc>
        <w:tc>
          <w:tcPr>
            <w:tcW w:w="2941" w:type="dxa"/>
            <w:shd w:val="clear" w:color="auto" w:fill="auto"/>
          </w:tcPr>
          <w:p w14:paraId="4A29B839" w14:textId="77777777" w:rsidR="007013A6" w:rsidRPr="00FF20F1" w:rsidRDefault="007013A6">
            <w:pPr>
              <w:pStyle w:val="PlantList"/>
              <w:pPrChange w:id="5621" w:author="Daniel Stewart" w:date="2022-02-10T13:41:00Z">
                <w:pPr>
                  <w:jc w:val="left"/>
                </w:pPr>
              </w:pPrChange>
            </w:pPr>
            <w:proofErr w:type="spellStart"/>
            <w:r w:rsidRPr="00FF20F1">
              <w:t>Ussurian</w:t>
            </w:r>
            <w:proofErr w:type="spellEnd"/>
            <w:r w:rsidRPr="00FF20F1">
              <w:t xml:space="preserve"> </w:t>
            </w:r>
            <w:proofErr w:type="gramStart"/>
            <w:r w:rsidRPr="00FF20F1">
              <w:t>water-milfoil</w:t>
            </w:r>
            <w:proofErr w:type="gramEnd"/>
          </w:p>
        </w:tc>
        <w:tc>
          <w:tcPr>
            <w:tcW w:w="886" w:type="dxa"/>
            <w:shd w:val="clear" w:color="auto" w:fill="auto"/>
          </w:tcPr>
          <w:p w14:paraId="3D8D34FB" w14:textId="77777777" w:rsidR="007013A6" w:rsidRPr="00FF20F1" w:rsidRDefault="007013A6">
            <w:pPr>
              <w:pStyle w:val="PlantList"/>
              <w:jc w:val="center"/>
              <w:pPrChange w:id="5622" w:author="Daniel Stewart" w:date="2022-02-10T13:42:00Z">
                <w:pPr/>
              </w:pPrChange>
            </w:pPr>
            <w:r w:rsidRPr="00FF20F1">
              <w:t>N</w:t>
            </w:r>
          </w:p>
        </w:tc>
        <w:tc>
          <w:tcPr>
            <w:tcW w:w="886" w:type="dxa"/>
          </w:tcPr>
          <w:p w14:paraId="6D364597" w14:textId="77777777" w:rsidR="007013A6" w:rsidRPr="00FF20F1" w:rsidRDefault="007013A6">
            <w:pPr>
              <w:pStyle w:val="PlantList"/>
              <w:jc w:val="center"/>
              <w:pPrChange w:id="5623" w:author="Daniel Stewart" w:date="2022-02-10T13:42:00Z">
                <w:pPr/>
              </w:pPrChange>
            </w:pPr>
            <w:r w:rsidRPr="00FF20F1">
              <w:t>X</w:t>
            </w:r>
          </w:p>
        </w:tc>
        <w:tc>
          <w:tcPr>
            <w:tcW w:w="886" w:type="dxa"/>
          </w:tcPr>
          <w:p w14:paraId="5618ABD6" w14:textId="77777777" w:rsidR="007013A6" w:rsidRPr="00FF20F1" w:rsidRDefault="007013A6">
            <w:pPr>
              <w:pStyle w:val="PlantList"/>
              <w:jc w:val="center"/>
              <w:pPrChange w:id="5624" w:author="Daniel Stewart" w:date="2022-02-10T13:42:00Z">
                <w:pPr/>
              </w:pPrChange>
            </w:pPr>
          </w:p>
        </w:tc>
      </w:tr>
      <w:tr w:rsidR="007013A6" w:rsidRPr="00FF20F1" w14:paraId="21545905" w14:textId="77777777" w:rsidTr="007013A6">
        <w:tblPrEx>
          <w:tblW w:w="8718" w:type="dxa"/>
          <w:tblCellMar>
            <w:left w:w="0" w:type="dxa"/>
            <w:right w:w="0" w:type="dxa"/>
          </w:tblCellMar>
          <w:tblPrExChange w:id="5625" w:author="Daniel Stewart" w:date="2022-02-10T13:44:00Z">
            <w:tblPrEx>
              <w:tblW w:w="8718" w:type="dxa"/>
              <w:tblCellMar>
                <w:left w:w="0" w:type="dxa"/>
                <w:right w:w="0" w:type="dxa"/>
              </w:tblCellMar>
            </w:tblPrEx>
          </w:tblPrExChange>
        </w:tblPrEx>
        <w:trPr>
          <w:trHeight w:hRule="exact" w:val="227"/>
          <w:trPrChange w:id="5626" w:author="Daniel Stewart" w:date="2022-02-10T13:44:00Z">
            <w:trPr>
              <w:trHeight w:hRule="exact" w:val="227"/>
            </w:trPr>
          </w:trPrChange>
        </w:trPr>
        <w:tc>
          <w:tcPr>
            <w:tcW w:w="3119" w:type="dxa"/>
            <w:shd w:val="clear" w:color="auto" w:fill="auto"/>
            <w:tcPrChange w:id="5627" w:author="Daniel Stewart" w:date="2022-02-10T13:44:00Z">
              <w:tcPr>
                <w:tcW w:w="3119" w:type="dxa"/>
                <w:shd w:val="clear" w:color="auto" w:fill="auto"/>
              </w:tcPr>
            </w:tcPrChange>
          </w:tcPr>
          <w:p w14:paraId="0E0A18BB" w14:textId="77777777" w:rsidR="007013A6" w:rsidRPr="00FF20F1" w:rsidRDefault="007013A6">
            <w:pPr>
              <w:pStyle w:val="PlantList"/>
              <w:jc w:val="left"/>
              <w:rPr>
                <w:i/>
                <w:iCs/>
                <w:rPrChange w:id="5628" w:author="Daniel Stewart" w:date="2022-02-10T13:41:00Z">
                  <w:rPr>
                    <w:lang w:val="en-US"/>
                  </w:rPr>
                </w:rPrChange>
              </w:rPr>
              <w:pPrChange w:id="5629" w:author="Daniel Stewart" w:date="2022-02-10T13:43:00Z">
                <w:pPr>
                  <w:jc w:val="left"/>
                </w:pPr>
              </w:pPrChange>
            </w:pPr>
            <w:proofErr w:type="spellStart"/>
            <w:r w:rsidRPr="00FF20F1">
              <w:rPr>
                <w:i/>
                <w:iCs/>
                <w:rPrChange w:id="5630" w:author="Daniel Stewart" w:date="2022-02-10T13:41:00Z">
                  <w:rPr/>
                </w:rPrChange>
              </w:rPr>
              <w:t>Najas</w:t>
            </w:r>
            <w:proofErr w:type="spellEnd"/>
            <w:r w:rsidRPr="00FF20F1">
              <w:rPr>
                <w:i/>
                <w:iCs/>
                <w:rPrChange w:id="5631" w:author="Daniel Stewart" w:date="2022-02-10T13:41:00Z">
                  <w:rPr/>
                </w:rPrChange>
              </w:rPr>
              <w:t xml:space="preserve"> </w:t>
            </w:r>
            <w:proofErr w:type="spellStart"/>
            <w:r w:rsidRPr="00FF20F1">
              <w:rPr>
                <w:i/>
                <w:iCs/>
                <w:rPrChange w:id="5632" w:author="Daniel Stewart" w:date="2022-02-10T13:41:00Z">
                  <w:rPr/>
                </w:rPrChange>
              </w:rPr>
              <w:t>flexilis</w:t>
            </w:r>
            <w:proofErr w:type="spellEnd"/>
          </w:p>
        </w:tc>
        <w:tc>
          <w:tcPr>
            <w:tcW w:w="2941" w:type="dxa"/>
            <w:shd w:val="clear" w:color="auto" w:fill="auto"/>
            <w:tcPrChange w:id="5633" w:author="Daniel Stewart" w:date="2022-02-10T13:44:00Z">
              <w:tcPr>
                <w:tcW w:w="2941" w:type="dxa"/>
                <w:shd w:val="clear" w:color="auto" w:fill="auto"/>
              </w:tcPr>
            </w:tcPrChange>
          </w:tcPr>
          <w:p w14:paraId="34636D11" w14:textId="77777777" w:rsidR="007013A6" w:rsidRPr="00FF20F1" w:rsidRDefault="007013A6">
            <w:pPr>
              <w:pStyle w:val="PlantList"/>
              <w:pPrChange w:id="5634" w:author="Daniel Stewart" w:date="2022-02-10T13:41:00Z">
                <w:pPr>
                  <w:jc w:val="left"/>
                </w:pPr>
              </w:pPrChange>
            </w:pPr>
            <w:r w:rsidRPr="00FF20F1">
              <w:t>wavy water nymph</w:t>
            </w:r>
          </w:p>
        </w:tc>
        <w:tc>
          <w:tcPr>
            <w:tcW w:w="886" w:type="dxa"/>
            <w:shd w:val="clear" w:color="auto" w:fill="auto"/>
            <w:tcPrChange w:id="5635" w:author="Daniel Stewart" w:date="2022-02-10T13:44:00Z">
              <w:tcPr>
                <w:tcW w:w="886" w:type="dxa"/>
                <w:shd w:val="clear" w:color="auto" w:fill="auto"/>
              </w:tcPr>
            </w:tcPrChange>
          </w:tcPr>
          <w:p w14:paraId="655BE251" w14:textId="77777777" w:rsidR="007013A6" w:rsidRPr="00FF20F1" w:rsidRDefault="007013A6">
            <w:pPr>
              <w:pStyle w:val="PlantList"/>
              <w:jc w:val="center"/>
              <w:pPrChange w:id="5636" w:author="Daniel Stewart" w:date="2022-02-10T13:42:00Z">
                <w:pPr/>
              </w:pPrChange>
            </w:pPr>
            <w:r w:rsidRPr="00FF20F1">
              <w:t>N</w:t>
            </w:r>
          </w:p>
        </w:tc>
        <w:tc>
          <w:tcPr>
            <w:tcW w:w="886" w:type="dxa"/>
            <w:tcPrChange w:id="5637" w:author="Daniel Stewart" w:date="2022-02-10T13:44:00Z">
              <w:tcPr>
                <w:tcW w:w="886" w:type="dxa"/>
              </w:tcPr>
            </w:tcPrChange>
          </w:tcPr>
          <w:p w14:paraId="11061FA9" w14:textId="77777777" w:rsidR="007013A6" w:rsidRPr="00FF20F1" w:rsidRDefault="007013A6">
            <w:pPr>
              <w:pStyle w:val="PlantList"/>
              <w:jc w:val="center"/>
              <w:pPrChange w:id="5638" w:author="Daniel Stewart" w:date="2022-02-10T13:42:00Z">
                <w:pPr/>
              </w:pPrChange>
            </w:pPr>
            <w:r w:rsidRPr="00FF20F1">
              <w:t>X</w:t>
            </w:r>
          </w:p>
        </w:tc>
        <w:tc>
          <w:tcPr>
            <w:tcW w:w="886" w:type="dxa"/>
            <w:tcPrChange w:id="5639" w:author="Daniel Stewart" w:date="2022-02-10T13:44:00Z">
              <w:tcPr>
                <w:tcW w:w="886" w:type="dxa"/>
              </w:tcPr>
            </w:tcPrChange>
          </w:tcPr>
          <w:p w14:paraId="32F94EE4" w14:textId="77777777" w:rsidR="007013A6" w:rsidRPr="00FF20F1" w:rsidRDefault="007013A6">
            <w:pPr>
              <w:pStyle w:val="PlantList"/>
              <w:jc w:val="center"/>
              <w:pPrChange w:id="5640" w:author="Daniel Stewart" w:date="2022-02-10T13:42:00Z">
                <w:pPr/>
              </w:pPrChange>
            </w:pPr>
          </w:p>
        </w:tc>
      </w:tr>
      <w:tr w:rsidR="007013A6" w:rsidRPr="00FF20F1" w14:paraId="5901D5F3" w14:textId="77777777" w:rsidTr="007013A6">
        <w:tblPrEx>
          <w:tblW w:w="8718" w:type="dxa"/>
          <w:tblCellMar>
            <w:left w:w="0" w:type="dxa"/>
            <w:right w:w="0" w:type="dxa"/>
          </w:tblCellMar>
          <w:tblPrExChange w:id="5641" w:author="Daniel Stewart" w:date="2022-02-10T13:44:00Z">
            <w:tblPrEx>
              <w:tblW w:w="8718" w:type="dxa"/>
              <w:tblCellMar>
                <w:left w:w="0" w:type="dxa"/>
                <w:right w:w="0" w:type="dxa"/>
              </w:tblCellMar>
            </w:tblPrEx>
          </w:tblPrExChange>
        </w:tblPrEx>
        <w:trPr>
          <w:trHeight w:hRule="exact" w:val="227"/>
          <w:ins w:id="5642" w:author="Daniel Stewart" w:date="2022-02-10T13:44:00Z"/>
          <w:trPrChange w:id="5643" w:author="Daniel Stewart" w:date="2022-02-10T13:44:00Z">
            <w:trPr>
              <w:trHeight w:hRule="exact" w:val="227"/>
            </w:trPr>
          </w:trPrChange>
        </w:trPr>
        <w:tc>
          <w:tcPr>
            <w:tcW w:w="3119" w:type="dxa"/>
            <w:tcBorders>
              <w:bottom w:val="single" w:sz="4" w:space="0" w:color="auto"/>
            </w:tcBorders>
            <w:shd w:val="clear" w:color="auto" w:fill="auto"/>
            <w:tcPrChange w:id="5644" w:author="Daniel Stewart" w:date="2022-02-10T13:44:00Z">
              <w:tcPr>
                <w:tcW w:w="3119" w:type="dxa"/>
                <w:shd w:val="clear" w:color="auto" w:fill="auto"/>
              </w:tcPr>
            </w:tcPrChange>
          </w:tcPr>
          <w:p w14:paraId="0785386F" w14:textId="1A8AF674" w:rsidR="007013A6" w:rsidRPr="007013A6" w:rsidRDefault="007013A6" w:rsidP="007013A6">
            <w:pPr>
              <w:pStyle w:val="PlantList"/>
              <w:jc w:val="left"/>
              <w:rPr>
                <w:ins w:id="5645" w:author="Daniel Stewart" w:date="2022-02-10T13:44:00Z"/>
                <w:i/>
                <w:iCs/>
              </w:rPr>
            </w:pPr>
            <w:ins w:id="564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5647" w:author="Daniel Stewart" w:date="2022-02-10T13:44:00Z">
              <w:tcPr>
                <w:tcW w:w="2941" w:type="dxa"/>
                <w:shd w:val="clear" w:color="auto" w:fill="auto"/>
              </w:tcPr>
            </w:tcPrChange>
          </w:tcPr>
          <w:p w14:paraId="1CD29F91" w14:textId="601D8380" w:rsidR="007013A6" w:rsidRPr="00FF20F1" w:rsidRDefault="007013A6" w:rsidP="007013A6">
            <w:pPr>
              <w:pStyle w:val="PlantList"/>
              <w:rPr>
                <w:ins w:id="5648" w:author="Daniel Stewart" w:date="2022-02-10T13:44:00Z"/>
              </w:rPr>
            </w:pPr>
            <w:ins w:id="5649" w:author="Daniel Stewart" w:date="2022-02-10T13:44:00Z">
              <w:r w:rsidRPr="008D4DC8">
                <w:rPr>
                  <w:b/>
                  <w:bCs/>
                </w:rPr>
                <w:t>Common Name </w:t>
              </w:r>
            </w:ins>
          </w:p>
        </w:tc>
        <w:tc>
          <w:tcPr>
            <w:tcW w:w="886" w:type="dxa"/>
            <w:tcBorders>
              <w:bottom w:val="single" w:sz="4" w:space="0" w:color="auto"/>
            </w:tcBorders>
            <w:shd w:val="clear" w:color="auto" w:fill="auto"/>
            <w:tcPrChange w:id="5650" w:author="Daniel Stewart" w:date="2022-02-10T13:44:00Z">
              <w:tcPr>
                <w:tcW w:w="886" w:type="dxa"/>
                <w:shd w:val="clear" w:color="auto" w:fill="auto"/>
              </w:tcPr>
            </w:tcPrChange>
          </w:tcPr>
          <w:p w14:paraId="57403BB7" w14:textId="674AAAA7" w:rsidR="007013A6" w:rsidRPr="00FF20F1" w:rsidRDefault="007013A6" w:rsidP="007013A6">
            <w:pPr>
              <w:pStyle w:val="PlantList"/>
              <w:jc w:val="center"/>
              <w:rPr>
                <w:ins w:id="5651" w:author="Daniel Stewart" w:date="2022-02-10T13:44:00Z"/>
              </w:rPr>
            </w:pPr>
            <w:ins w:id="5652" w:author="Daniel Stewart" w:date="2022-02-10T13:44:00Z">
              <w:r w:rsidRPr="008D4DC8">
                <w:rPr>
                  <w:b/>
                  <w:bCs/>
                </w:rPr>
                <w:t>Origin</w:t>
              </w:r>
            </w:ins>
          </w:p>
        </w:tc>
        <w:tc>
          <w:tcPr>
            <w:tcW w:w="886" w:type="dxa"/>
            <w:tcBorders>
              <w:bottom w:val="single" w:sz="4" w:space="0" w:color="auto"/>
            </w:tcBorders>
            <w:tcPrChange w:id="5653" w:author="Daniel Stewart" w:date="2022-02-10T13:44:00Z">
              <w:tcPr>
                <w:tcW w:w="886" w:type="dxa"/>
              </w:tcPr>
            </w:tcPrChange>
          </w:tcPr>
          <w:p w14:paraId="563FC49B" w14:textId="3681AAC0" w:rsidR="007013A6" w:rsidRPr="00FF20F1" w:rsidRDefault="007013A6" w:rsidP="007013A6">
            <w:pPr>
              <w:pStyle w:val="PlantList"/>
              <w:jc w:val="center"/>
              <w:rPr>
                <w:ins w:id="5654" w:author="Daniel Stewart" w:date="2022-02-10T13:44:00Z"/>
              </w:rPr>
            </w:pPr>
            <w:ins w:id="5655" w:author="Daniel Stewart" w:date="2022-02-10T13:44:00Z">
              <w:r w:rsidRPr="008D4DC8">
                <w:rPr>
                  <w:b/>
                  <w:bCs/>
                </w:rPr>
                <w:t>2015</w:t>
              </w:r>
            </w:ins>
          </w:p>
        </w:tc>
        <w:tc>
          <w:tcPr>
            <w:tcW w:w="886" w:type="dxa"/>
            <w:tcBorders>
              <w:bottom w:val="single" w:sz="4" w:space="0" w:color="auto"/>
            </w:tcBorders>
            <w:tcPrChange w:id="5656" w:author="Daniel Stewart" w:date="2022-02-10T13:44:00Z">
              <w:tcPr>
                <w:tcW w:w="886" w:type="dxa"/>
              </w:tcPr>
            </w:tcPrChange>
          </w:tcPr>
          <w:p w14:paraId="67664214" w14:textId="278058AD" w:rsidR="007013A6" w:rsidRPr="00FF20F1" w:rsidRDefault="007013A6" w:rsidP="007013A6">
            <w:pPr>
              <w:pStyle w:val="PlantList"/>
              <w:jc w:val="center"/>
              <w:rPr>
                <w:ins w:id="5657" w:author="Daniel Stewart" w:date="2022-02-10T13:44:00Z"/>
              </w:rPr>
            </w:pPr>
            <w:ins w:id="5658" w:author="Daniel Stewart" w:date="2022-02-10T13:44:00Z">
              <w:r w:rsidRPr="008D4DC8">
                <w:rPr>
                  <w:b/>
                  <w:bCs/>
                </w:rPr>
                <w:t>2021</w:t>
              </w:r>
            </w:ins>
          </w:p>
        </w:tc>
      </w:tr>
      <w:tr w:rsidR="007013A6" w:rsidRPr="00FF20F1" w14:paraId="41C94F8C" w14:textId="77777777" w:rsidTr="007013A6">
        <w:tblPrEx>
          <w:tblW w:w="8718" w:type="dxa"/>
          <w:tblCellMar>
            <w:left w:w="0" w:type="dxa"/>
            <w:right w:w="0" w:type="dxa"/>
          </w:tblCellMar>
          <w:tblPrExChange w:id="5659" w:author="Daniel Stewart" w:date="2022-02-10T13:44:00Z">
            <w:tblPrEx>
              <w:tblW w:w="8718" w:type="dxa"/>
              <w:tblCellMar>
                <w:left w:w="0" w:type="dxa"/>
                <w:right w:w="0" w:type="dxa"/>
              </w:tblCellMar>
            </w:tblPrEx>
          </w:tblPrExChange>
        </w:tblPrEx>
        <w:trPr>
          <w:trHeight w:hRule="exact" w:val="227"/>
          <w:trPrChange w:id="5660" w:author="Daniel Stewart" w:date="2022-02-10T13:44:00Z">
            <w:trPr>
              <w:trHeight w:hRule="exact" w:val="227"/>
            </w:trPr>
          </w:trPrChange>
        </w:trPr>
        <w:tc>
          <w:tcPr>
            <w:tcW w:w="3119" w:type="dxa"/>
            <w:tcBorders>
              <w:top w:val="single" w:sz="4" w:space="0" w:color="auto"/>
            </w:tcBorders>
            <w:shd w:val="clear" w:color="auto" w:fill="auto"/>
            <w:tcPrChange w:id="5661" w:author="Daniel Stewart" w:date="2022-02-10T13:44:00Z">
              <w:tcPr>
                <w:tcW w:w="3119" w:type="dxa"/>
                <w:shd w:val="clear" w:color="auto" w:fill="auto"/>
              </w:tcPr>
            </w:tcPrChange>
          </w:tcPr>
          <w:p w14:paraId="3BE7E6A4" w14:textId="77777777" w:rsidR="007013A6" w:rsidRPr="00FF20F1" w:rsidRDefault="007013A6">
            <w:pPr>
              <w:pStyle w:val="PlantList"/>
              <w:jc w:val="left"/>
              <w:rPr>
                <w:i/>
                <w:iCs/>
                <w:rPrChange w:id="5662" w:author="Daniel Stewart" w:date="2022-02-10T13:41:00Z">
                  <w:rPr>
                    <w:lang w:val="en-US"/>
                  </w:rPr>
                </w:rPrChange>
              </w:rPr>
              <w:pPrChange w:id="5663" w:author="Daniel Stewart" w:date="2022-02-10T13:43:00Z">
                <w:pPr>
                  <w:jc w:val="left"/>
                </w:pPr>
              </w:pPrChange>
            </w:pPr>
            <w:r w:rsidRPr="00FF20F1">
              <w:rPr>
                <w:i/>
                <w:iCs/>
                <w:rPrChange w:id="5664" w:author="Daniel Stewart" w:date="2022-02-10T13:41:00Z">
                  <w:rPr/>
                </w:rPrChange>
              </w:rPr>
              <w:t>Nasturtium officinale</w:t>
            </w:r>
          </w:p>
        </w:tc>
        <w:tc>
          <w:tcPr>
            <w:tcW w:w="2941" w:type="dxa"/>
            <w:tcBorders>
              <w:top w:val="single" w:sz="4" w:space="0" w:color="auto"/>
            </w:tcBorders>
            <w:shd w:val="clear" w:color="auto" w:fill="auto"/>
            <w:tcPrChange w:id="5665" w:author="Daniel Stewart" w:date="2022-02-10T13:44:00Z">
              <w:tcPr>
                <w:tcW w:w="2941" w:type="dxa"/>
                <w:shd w:val="clear" w:color="auto" w:fill="auto"/>
              </w:tcPr>
            </w:tcPrChange>
          </w:tcPr>
          <w:p w14:paraId="4A87E28A" w14:textId="77777777" w:rsidR="007013A6" w:rsidRPr="00FF20F1" w:rsidRDefault="007013A6">
            <w:pPr>
              <w:pStyle w:val="PlantList"/>
              <w:pPrChange w:id="5666" w:author="Daniel Stewart" w:date="2022-02-10T13:41:00Z">
                <w:pPr>
                  <w:jc w:val="left"/>
                </w:pPr>
              </w:pPrChange>
            </w:pPr>
            <w:r w:rsidRPr="00FF20F1">
              <w:t>common watercress</w:t>
            </w:r>
          </w:p>
        </w:tc>
        <w:tc>
          <w:tcPr>
            <w:tcW w:w="886" w:type="dxa"/>
            <w:tcBorders>
              <w:top w:val="single" w:sz="4" w:space="0" w:color="auto"/>
            </w:tcBorders>
            <w:shd w:val="clear" w:color="auto" w:fill="auto"/>
            <w:tcPrChange w:id="5667" w:author="Daniel Stewart" w:date="2022-02-10T13:44:00Z">
              <w:tcPr>
                <w:tcW w:w="886" w:type="dxa"/>
                <w:shd w:val="clear" w:color="auto" w:fill="auto"/>
              </w:tcPr>
            </w:tcPrChange>
          </w:tcPr>
          <w:p w14:paraId="5A0AB47A" w14:textId="77777777" w:rsidR="007013A6" w:rsidRPr="00FF20F1" w:rsidRDefault="007013A6">
            <w:pPr>
              <w:pStyle w:val="PlantList"/>
              <w:jc w:val="center"/>
              <w:pPrChange w:id="5668" w:author="Daniel Stewart" w:date="2022-02-10T13:42:00Z">
                <w:pPr/>
              </w:pPrChange>
            </w:pPr>
            <w:r w:rsidRPr="00FF20F1">
              <w:t>E</w:t>
            </w:r>
          </w:p>
        </w:tc>
        <w:tc>
          <w:tcPr>
            <w:tcW w:w="886" w:type="dxa"/>
            <w:tcBorders>
              <w:top w:val="single" w:sz="4" w:space="0" w:color="auto"/>
            </w:tcBorders>
            <w:tcPrChange w:id="5669" w:author="Daniel Stewart" w:date="2022-02-10T13:44:00Z">
              <w:tcPr>
                <w:tcW w:w="886" w:type="dxa"/>
              </w:tcPr>
            </w:tcPrChange>
          </w:tcPr>
          <w:p w14:paraId="67BA9F2F" w14:textId="77777777" w:rsidR="007013A6" w:rsidRPr="00FF20F1" w:rsidRDefault="007013A6">
            <w:pPr>
              <w:pStyle w:val="PlantList"/>
              <w:jc w:val="center"/>
              <w:pPrChange w:id="5670" w:author="Daniel Stewart" w:date="2022-02-10T13:42:00Z">
                <w:pPr/>
              </w:pPrChange>
            </w:pPr>
            <w:r w:rsidRPr="00FF20F1">
              <w:t>X</w:t>
            </w:r>
          </w:p>
        </w:tc>
        <w:tc>
          <w:tcPr>
            <w:tcW w:w="886" w:type="dxa"/>
            <w:tcBorders>
              <w:top w:val="single" w:sz="4" w:space="0" w:color="auto"/>
            </w:tcBorders>
            <w:tcPrChange w:id="5671" w:author="Daniel Stewart" w:date="2022-02-10T13:44:00Z">
              <w:tcPr>
                <w:tcW w:w="886" w:type="dxa"/>
              </w:tcPr>
            </w:tcPrChange>
          </w:tcPr>
          <w:p w14:paraId="7D79B95E" w14:textId="77777777" w:rsidR="007013A6" w:rsidRPr="00FF20F1" w:rsidRDefault="007013A6">
            <w:pPr>
              <w:pStyle w:val="PlantList"/>
              <w:jc w:val="center"/>
              <w:pPrChange w:id="5672" w:author="Daniel Stewart" w:date="2022-02-10T13:42:00Z">
                <w:pPr/>
              </w:pPrChange>
            </w:pPr>
          </w:p>
        </w:tc>
      </w:tr>
      <w:tr w:rsidR="007013A6" w:rsidRPr="00FF20F1" w14:paraId="3866CF97" w14:textId="77777777" w:rsidTr="004D3373">
        <w:trPr>
          <w:trHeight w:hRule="exact" w:val="227"/>
        </w:trPr>
        <w:tc>
          <w:tcPr>
            <w:tcW w:w="3119" w:type="dxa"/>
            <w:shd w:val="clear" w:color="auto" w:fill="auto"/>
            <w:hideMark/>
          </w:tcPr>
          <w:p w14:paraId="62FD8633" w14:textId="77777777" w:rsidR="007013A6" w:rsidRPr="00FF20F1" w:rsidRDefault="007013A6">
            <w:pPr>
              <w:pStyle w:val="PlantList"/>
              <w:jc w:val="left"/>
              <w:rPr>
                <w:i/>
                <w:iCs/>
                <w:rPrChange w:id="5673" w:author="Daniel Stewart" w:date="2022-02-10T13:41:00Z">
                  <w:rPr>
                    <w:lang w:val="en-US"/>
                  </w:rPr>
                </w:rPrChange>
              </w:rPr>
              <w:pPrChange w:id="5674" w:author="Daniel Stewart" w:date="2022-02-10T13:43:00Z">
                <w:pPr>
                  <w:jc w:val="left"/>
                </w:pPr>
              </w:pPrChange>
            </w:pPr>
            <w:r w:rsidRPr="00FF20F1">
              <w:rPr>
                <w:i/>
                <w:iCs/>
                <w:rPrChange w:id="5675" w:author="Daniel Stewart" w:date="2022-02-10T13:41:00Z">
                  <w:rPr/>
                </w:rPrChange>
              </w:rPr>
              <w:t>Oenanthe </w:t>
            </w:r>
            <w:proofErr w:type="spellStart"/>
            <w:r w:rsidRPr="00FF20F1">
              <w:rPr>
                <w:i/>
                <w:iCs/>
                <w:rPrChange w:id="5676" w:author="Daniel Stewart" w:date="2022-02-10T13:41:00Z">
                  <w:rPr/>
                </w:rPrChange>
              </w:rPr>
              <w:t>sarmentosa</w:t>
            </w:r>
            <w:proofErr w:type="spellEnd"/>
            <w:r w:rsidRPr="00FF20F1">
              <w:rPr>
                <w:i/>
                <w:iCs/>
                <w:rPrChange w:id="5677" w:author="Daniel Stewart" w:date="2022-02-10T13:41:00Z">
                  <w:rPr/>
                </w:rPrChange>
              </w:rPr>
              <w:t> </w:t>
            </w:r>
          </w:p>
        </w:tc>
        <w:tc>
          <w:tcPr>
            <w:tcW w:w="2941" w:type="dxa"/>
            <w:shd w:val="clear" w:color="auto" w:fill="auto"/>
            <w:hideMark/>
          </w:tcPr>
          <w:p w14:paraId="33123249" w14:textId="77777777" w:rsidR="007013A6" w:rsidRPr="00FF20F1" w:rsidRDefault="007013A6">
            <w:pPr>
              <w:pStyle w:val="PlantList"/>
              <w:pPrChange w:id="5678" w:author="Daniel Stewart" w:date="2022-02-10T13:41:00Z">
                <w:pPr>
                  <w:jc w:val="left"/>
                </w:pPr>
              </w:pPrChange>
            </w:pPr>
            <w:r w:rsidRPr="00FF20F1">
              <w:t>water parsley </w:t>
            </w:r>
          </w:p>
        </w:tc>
        <w:tc>
          <w:tcPr>
            <w:tcW w:w="886" w:type="dxa"/>
            <w:shd w:val="clear" w:color="auto" w:fill="auto"/>
            <w:hideMark/>
          </w:tcPr>
          <w:p w14:paraId="5C1FF99A" w14:textId="77777777" w:rsidR="007013A6" w:rsidRPr="00FF20F1" w:rsidRDefault="007013A6">
            <w:pPr>
              <w:pStyle w:val="PlantList"/>
              <w:jc w:val="center"/>
              <w:pPrChange w:id="5679" w:author="Daniel Stewart" w:date="2022-02-10T13:42:00Z">
                <w:pPr/>
              </w:pPrChange>
            </w:pPr>
            <w:r w:rsidRPr="00FF20F1">
              <w:t>N</w:t>
            </w:r>
          </w:p>
        </w:tc>
        <w:tc>
          <w:tcPr>
            <w:tcW w:w="886" w:type="dxa"/>
          </w:tcPr>
          <w:p w14:paraId="51B7760A" w14:textId="77777777" w:rsidR="007013A6" w:rsidRPr="00FF20F1" w:rsidRDefault="007013A6">
            <w:pPr>
              <w:pStyle w:val="PlantList"/>
              <w:jc w:val="center"/>
              <w:pPrChange w:id="5680" w:author="Daniel Stewart" w:date="2022-02-10T13:42:00Z">
                <w:pPr/>
              </w:pPrChange>
            </w:pPr>
            <w:r w:rsidRPr="00FF20F1">
              <w:t>X</w:t>
            </w:r>
          </w:p>
        </w:tc>
        <w:tc>
          <w:tcPr>
            <w:tcW w:w="886" w:type="dxa"/>
          </w:tcPr>
          <w:p w14:paraId="06384975" w14:textId="77777777" w:rsidR="007013A6" w:rsidRPr="00FF20F1" w:rsidRDefault="007013A6">
            <w:pPr>
              <w:pStyle w:val="PlantList"/>
              <w:jc w:val="center"/>
              <w:rPr>
                <w:rPrChange w:id="5681" w:author="Daniel Stewart" w:date="2022-02-10T13:41:00Z">
                  <w:rPr>
                    <w:color w:val="000000"/>
                    <w:lang w:val="en-US"/>
                  </w:rPr>
                </w:rPrChange>
              </w:rPr>
              <w:pPrChange w:id="5682" w:author="Daniel Stewart" w:date="2022-02-10T13:42:00Z">
                <w:pPr/>
              </w:pPrChange>
            </w:pPr>
            <w:r w:rsidRPr="00FF20F1">
              <w:t>X</w:t>
            </w:r>
          </w:p>
        </w:tc>
      </w:tr>
      <w:tr w:rsidR="007013A6" w:rsidRPr="00FF20F1" w14:paraId="31DD2EE1" w14:textId="77777777" w:rsidTr="004D3373">
        <w:trPr>
          <w:trHeight w:hRule="exact" w:val="227"/>
        </w:trPr>
        <w:tc>
          <w:tcPr>
            <w:tcW w:w="3119" w:type="dxa"/>
            <w:shd w:val="clear" w:color="auto" w:fill="auto"/>
          </w:tcPr>
          <w:p w14:paraId="5B36B5A3" w14:textId="77777777" w:rsidR="007013A6" w:rsidRPr="00FF20F1" w:rsidRDefault="007013A6">
            <w:pPr>
              <w:pStyle w:val="PlantList"/>
              <w:jc w:val="left"/>
              <w:rPr>
                <w:i/>
                <w:iCs/>
                <w:rPrChange w:id="5683" w:author="Daniel Stewart" w:date="2022-02-10T13:41:00Z">
                  <w:rPr>
                    <w:lang w:val="en-US"/>
                  </w:rPr>
                </w:rPrChange>
              </w:rPr>
              <w:pPrChange w:id="5684" w:author="Daniel Stewart" w:date="2022-02-10T13:43:00Z">
                <w:pPr>
                  <w:jc w:val="left"/>
                </w:pPr>
              </w:pPrChange>
            </w:pPr>
            <w:r w:rsidRPr="00FF20F1">
              <w:rPr>
                <w:i/>
                <w:iCs/>
                <w:rPrChange w:id="5685" w:author="Daniel Stewart" w:date="2022-02-10T13:41:00Z">
                  <w:rPr/>
                </w:rPrChange>
              </w:rPr>
              <w:t xml:space="preserve">Oxalis </w:t>
            </w:r>
            <w:proofErr w:type="spellStart"/>
            <w:r w:rsidRPr="00FF20F1">
              <w:rPr>
                <w:i/>
                <w:iCs/>
                <w:rPrChange w:id="5686" w:author="Daniel Stewart" w:date="2022-02-10T13:41:00Z">
                  <w:rPr/>
                </w:rPrChange>
              </w:rPr>
              <w:t>corniculata</w:t>
            </w:r>
            <w:proofErr w:type="spellEnd"/>
          </w:p>
        </w:tc>
        <w:tc>
          <w:tcPr>
            <w:tcW w:w="2941" w:type="dxa"/>
            <w:shd w:val="clear" w:color="auto" w:fill="auto"/>
          </w:tcPr>
          <w:p w14:paraId="5CE309A0" w14:textId="77777777" w:rsidR="007013A6" w:rsidRPr="00FF20F1" w:rsidRDefault="007013A6">
            <w:pPr>
              <w:pStyle w:val="PlantList"/>
              <w:pPrChange w:id="5687" w:author="Daniel Stewart" w:date="2022-02-10T13:41:00Z">
                <w:pPr>
                  <w:jc w:val="left"/>
                </w:pPr>
              </w:pPrChange>
            </w:pPr>
            <w:r w:rsidRPr="00FF20F1">
              <w:t>yellow oxalis</w:t>
            </w:r>
          </w:p>
        </w:tc>
        <w:tc>
          <w:tcPr>
            <w:tcW w:w="886" w:type="dxa"/>
            <w:shd w:val="clear" w:color="auto" w:fill="auto"/>
          </w:tcPr>
          <w:p w14:paraId="0CF5300C" w14:textId="77777777" w:rsidR="007013A6" w:rsidRPr="00FF20F1" w:rsidRDefault="007013A6">
            <w:pPr>
              <w:pStyle w:val="PlantList"/>
              <w:jc w:val="center"/>
              <w:pPrChange w:id="5688" w:author="Daniel Stewart" w:date="2022-02-10T13:42:00Z">
                <w:pPr/>
              </w:pPrChange>
            </w:pPr>
            <w:r w:rsidRPr="00FF20F1">
              <w:t>E</w:t>
            </w:r>
          </w:p>
        </w:tc>
        <w:tc>
          <w:tcPr>
            <w:tcW w:w="886" w:type="dxa"/>
          </w:tcPr>
          <w:p w14:paraId="3540E592" w14:textId="77777777" w:rsidR="007013A6" w:rsidRPr="00FF20F1" w:rsidRDefault="007013A6">
            <w:pPr>
              <w:pStyle w:val="PlantList"/>
              <w:jc w:val="center"/>
              <w:pPrChange w:id="5689" w:author="Daniel Stewart" w:date="2022-02-10T13:42:00Z">
                <w:pPr/>
              </w:pPrChange>
            </w:pPr>
            <w:r w:rsidRPr="00FF20F1">
              <w:t>X</w:t>
            </w:r>
          </w:p>
        </w:tc>
        <w:tc>
          <w:tcPr>
            <w:tcW w:w="886" w:type="dxa"/>
          </w:tcPr>
          <w:p w14:paraId="15B3E822" w14:textId="77777777" w:rsidR="007013A6" w:rsidRPr="00FF20F1" w:rsidRDefault="007013A6">
            <w:pPr>
              <w:pStyle w:val="PlantList"/>
              <w:jc w:val="center"/>
              <w:pPrChange w:id="5690" w:author="Daniel Stewart" w:date="2022-02-10T13:42:00Z">
                <w:pPr/>
              </w:pPrChange>
            </w:pPr>
          </w:p>
        </w:tc>
      </w:tr>
      <w:tr w:rsidR="007013A6" w:rsidRPr="00FF20F1" w14:paraId="77ED2FB4" w14:textId="77777777" w:rsidTr="004D3373">
        <w:trPr>
          <w:trHeight w:hRule="exact" w:val="227"/>
        </w:trPr>
        <w:tc>
          <w:tcPr>
            <w:tcW w:w="3119" w:type="dxa"/>
            <w:shd w:val="clear" w:color="auto" w:fill="auto"/>
          </w:tcPr>
          <w:p w14:paraId="0D5C2F01" w14:textId="77777777" w:rsidR="007013A6" w:rsidRPr="00FF20F1" w:rsidRDefault="007013A6">
            <w:pPr>
              <w:pStyle w:val="PlantList"/>
              <w:jc w:val="left"/>
              <w:rPr>
                <w:i/>
                <w:iCs/>
                <w:rPrChange w:id="5691" w:author="Daniel Stewart" w:date="2022-02-10T13:41:00Z">
                  <w:rPr>
                    <w:lang w:val="en-US"/>
                  </w:rPr>
                </w:rPrChange>
              </w:rPr>
              <w:pPrChange w:id="5692" w:author="Daniel Stewart" w:date="2022-02-10T13:43:00Z">
                <w:pPr>
                  <w:jc w:val="left"/>
                </w:pPr>
              </w:pPrChange>
            </w:pPr>
            <w:proofErr w:type="spellStart"/>
            <w:r w:rsidRPr="00FF20F1">
              <w:rPr>
                <w:i/>
                <w:iCs/>
                <w:rPrChange w:id="5693" w:author="Daniel Stewart" w:date="2022-02-10T13:41:00Z">
                  <w:rPr/>
                </w:rPrChange>
              </w:rPr>
              <w:t>Persicaria</w:t>
            </w:r>
            <w:proofErr w:type="spellEnd"/>
            <w:r w:rsidRPr="00FF20F1">
              <w:rPr>
                <w:i/>
                <w:iCs/>
                <w:rPrChange w:id="5694" w:author="Daniel Stewart" w:date="2022-02-10T13:41:00Z">
                  <w:rPr/>
                </w:rPrChange>
              </w:rPr>
              <w:t xml:space="preserve"> hydropiper</w:t>
            </w:r>
          </w:p>
        </w:tc>
        <w:tc>
          <w:tcPr>
            <w:tcW w:w="2941" w:type="dxa"/>
            <w:shd w:val="clear" w:color="auto" w:fill="auto"/>
          </w:tcPr>
          <w:p w14:paraId="2483F4DC" w14:textId="77777777" w:rsidR="007013A6" w:rsidRPr="00FF20F1" w:rsidRDefault="007013A6">
            <w:pPr>
              <w:pStyle w:val="PlantList"/>
              <w:pPrChange w:id="5695" w:author="Daniel Stewart" w:date="2022-02-10T13:41:00Z">
                <w:pPr>
                  <w:jc w:val="left"/>
                </w:pPr>
              </w:pPrChange>
            </w:pPr>
            <w:proofErr w:type="spellStart"/>
            <w:r w:rsidRPr="00FF20F1">
              <w:t>marshpepper</w:t>
            </w:r>
            <w:proofErr w:type="spellEnd"/>
            <w:r w:rsidRPr="00FF20F1">
              <w:t xml:space="preserve"> smartweed</w:t>
            </w:r>
          </w:p>
        </w:tc>
        <w:tc>
          <w:tcPr>
            <w:tcW w:w="886" w:type="dxa"/>
            <w:shd w:val="clear" w:color="auto" w:fill="auto"/>
          </w:tcPr>
          <w:p w14:paraId="755557F0" w14:textId="77777777" w:rsidR="007013A6" w:rsidRPr="00FF20F1" w:rsidRDefault="007013A6">
            <w:pPr>
              <w:pStyle w:val="PlantList"/>
              <w:jc w:val="center"/>
              <w:pPrChange w:id="5696" w:author="Daniel Stewart" w:date="2022-02-10T13:42:00Z">
                <w:pPr/>
              </w:pPrChange>
            </w:pPr>
            <w:r w:rsidRPr="00FF20F1">
              <w:t>E</w:t>
            </w:r>
          </w:p>
        </w:tc>
        <w:tc>
          <w:tcPr>
            <w:tcW w:w="886" w:type="dxa"/>
          </w:tcPr>
          <w:p w14:paraId="661B7EFB" w14:textId="77777777" w:rsidR="007013A6" w:rsidRPr="00FF20F1" w:rsidRDefault="007013A6">
            <w:pPr>
              <w:pStyle w:val="PlantList"/>
              <w:jc w:val="center"/>
              <w:pPrChange w:id="5697" w:author="Daniel Stewart" w:date="2022-02-10T13:42:00Z">
                <w:pPr/>
              </w:pPrChange>
            </w:pPr>
            <w:r w:rsidRPr="00FF20F1">
              <w:t>X</w:t>
            </w:r>
          </w:p>
        </w:tc>
        <w:tc>
          <w:tcPr>
            <w:tcW w:w="886" w:type="dxa"/>
          </w:tcPr>
          <w:p w14:paraId="47E3597F" w14:textId="77777777" w:rsidR="007013A6" w:rsidRPr="00FF20F1" w:rsidRDefault="007013A6">
            <w:pPr>
              <w:pStyle w:val="PlantList"/>
              <w:jc w:val="center"/>
              <w:pPrChange w:id="5698" w:author="Daniel Stewart" w:date="2022-02-10T13:42:00Z">
                <w:pPr/>
              </w:pPrChange>
            </w:pPr>
          </w:p>
        </w:tc>
      </w:tr>
      <w:tr w:rsidR="007013A6" w:rsidRPr="00FF20F1" w14:paraId="4A4E8F0C" w14:textId="77777777" w:rsidTr="004D3373">
        <w:trPr>
          <w:trHeight w:hRule="exact" w:val="227"/>
        </w:trPr>
        <w:tc>
          <w:tcPr>
            <w:tcW w:w="3119" w:type="dxa"/>
            <w:shd w:val="clear" w:color="auto" w:fill="auto"/>
          </w:tcPr>
          <w:p w14:paraId="614C1309" w14:textId="77777777" w:rsidR="007013A6" w:rsidRPr="00FF20F1" w:rsidRDefault="007013A6">
            <w:pPr>
              <w:pStyle w:val="PlantList"/>
              <w:jc w:val="left"/>
              <w:rPr>
                <w:i/>
                <w:iCs/>
                <w:rPrChange w:id="5699" w:author="Daniel Stewart" w:date="2022-02-10T13:41:00Z">
                  <w:rPr>
                    <w:lang w:val="en-US"/>
                  </w:rPr>
                </w:rPrChange>
              </w:rPr>
              <w:pPrChange w:id="5700" w:author="Daniel Stewart" w:date="2022-02-10T13:43:00Z">
                <w:pPr>
                  <w:jc w:val="left"/>
                </w:pPr>
              </w:pPrChange>
            </w:pPr>
            <w:proofErr w:type="spellStart"/>
            <w:r w:rsidRPr="00FF20F1">
              <w:rPr>
                <w:i/>
                <w:iCs/>
                <w:rPrChange w:id="5701" w:author="Daniel Stewart" w:date="2022-02-10T13:41:00Z">
                  <w:rPr/>
                </w:rPrChange>
              </w:rPr>
              <w:t>Persicaria</w:t>
            </w:r>
            <w:proofErr w:type="spellEnd"/>
            <w:r w:rsidRPr="00FF20F1">
              <w:rPr>
                <w:i/>
                <w:iCs/>
                <w:rPrChange w:id="5702" w:author="Daniel Stewart" w:date="2022-02-10T13:41:00Z">
                  <w:rPr/>
                </w:rPrChange>
              </w:rPr>
              <w:t xml:space="preserve"> </w:t>
            </w:r>
            <w:proofErr w:type="spellStart"/>
            <w:r w:rsidRPr="00FF20F1">
              <w:rPr>
                <w:i/>
                <w:iCs/>
                <w:rPrChange w:id="5703" w:author="Daniel Stewart" w:date="2022-02-10T13:41:00Z">
                  <w:rPr/>
                </w:rPrChange>
              </w:rPr>
              <w:t>hydropiperoides</w:t>
            </w:r>
            <w:proofErr w:type="spellEnd"/>
          </w:p>
        </w:tc>
        <w:tc>
          <w:tcPr>
            <w:tcW w:w="2941" w:type="dxa"/>
            <w:shd w:val="clear" w:color="auto" w:fill="auto"/>
          </w:tcPr>
          <w:p w14:paraId="3E8329D8" w14:textId="77777777" w:rsidR="007013A6" w:rsidRPr="00FF20F1" w:rsidRDefault="007013A6">
            <w:pPr>
              <w:pStyle w:val="PlantList"/>
              <w:pPrChange w:id="5704" w:author="Daniel Stewart" w:date="2022-02-10T13:41:00Z">
                <w:pPr>
                  <w:jc w:val="left"/>
                </w:pPr>
              </w:pPrChange>
            </w:pPr>
            <w:proofErr w:type="gramStart"/>
            <w:r w:rsidRPr="00FF20F1">
              <w:t>water-pepper</w:t>
            </w:r>
            <w:proofErr w:type="gramEnd"/>
          </w:p>
        </w:tc>
        <w:tc>
          <w:tcPr>
            <w:tcW w:w="886" w:type="dxa"/>
            <w:shd w:val="clear" w:color="auto" w:fill="auto"/>
          </w:tcPr>
          <w:p w14:paraId="48E91AAF" w14:textId="77777777" w:rsidR="007013A6" w:rsidRPr="00FF20F1" w:rsidRDefault="007013A6">
            <w:pPr>
              <w:pStyle w:val="PlantList"/>
              <w:jc w:val="center"/>
              <w:pPrChange w:id="5705" w:author="Daniel Stewart" w:date="2022-02-10T13:42:00Z">
                <w:pPr/>
              </w:pPrChange>
            </w:pPr>
            <w:r w:rsidRPr="00FF20F1">
              <w:t>N</w:t>
            </w:r>
          </w:p>
        </w:tc>
        <w:tc>
          <w:tcPr>
            <w:tcW w:w="886" w:type="dxa"/>
          </w:tcPr>
          <w:p w14:paraId="31B195E6" w14:textId="77777777" w:rsidR="007013A6" w:rsidRPr="00FF20F1" w:rsidRDefault="007013A6">
            <w:pPr>
              <w:pStyle w:val="PlantList"/>
              <w:jc w:val="center"/>
              <w:pPrChange w:id="5706" w:author="Daniel Stewart" w:date="2022-02-10T13:42:00Z">
                <w:pPr/>
              </w:pPrChange>
            </w:pPr>
            <w:r w:rsidRPr="00FF20F1">
              <w:t>X</w:t>
            </w:r>
          </w:p>
        </w:tc>
        <w:tc>
          <w:tcPr>
            <w:tcW w:w="886" w:type="dxa"/>
          </w:tcPr>
          <w:p w14:paraId="04D068BB" w14:textId="77777777" w:rsidR="007013A6" w:rsidRPr="00FF20F1" w:rsidRDefault="007013A6">
            <w:pPr>
              <w:pStyle w:val="PlantList"/>
              <w:jc w:val="center"/>
              <w:pPrChange w:id="5707" w:author="Daniel Stewart" w:date="2022-02-10T13:42:00Z">
                <w:pPr/>
              </w:pPrChange>
            </w:pPr>
          </w:p>
        </w:tc>
      </w:tr>
      <w:tr w:rsidR="007013A6" w:rsidRPr="00FF20F1" w14:paraId="1EF0979D" w14:textId="77777777" w:rsidTr="004D3373">
        <w:trPr>
          <w:trHeight w:hRule="exact" w:val="227"/>
        </w:trPr>
        <w:tc>
          <w:tcPr>
            <w:tcW w:w="3119" w:type="dxa"/>
            <w:shd w:val="clear" w:color="auto" w:fill="auto"/>
          </w:tcPr>
          <w:p w14:paraId="42D29347" w14:textId="77777777" w:rsidR="007013A6" w:rsidRPr="00FF20F1" w:rsidRDefault="007013A6">
            <w:pPr>
              <w:pStyle w:val="PlantList"/>
              <w:jc w:val="left"/>
              <w:rPr>
                <w:i/>
                <w:iCs/>
                <w:rPrChange w:id="5708" w:author="Daniel Stewart" w:date="2022-02-10T13:41:00Z">
                  <w:rPr>
                    <w:lang w:val="en-US"/>
                  </w:rPr>
                </w:rPrChange>
              </w:rPr>
              <w:pPrChange w:id="5709" w:author="Daniel Stewart" w:date="2022-02-10T13:43:00Z">
                <w:pPr>
                  <w:jc w:val="left"/>
                </w:pPr>
              </w:pPrChange>
            </w:pPr>
            <w:proofErr w:type="spellStart"/>
            <w:r w:rsidRPr="00FF20F1">
              <w:rPr>
                <w:i/>
                <w:iCs/>
                <w:rPrChange w:id="5710" w:author="Daniel Stewart" w:date="2022-02-10T13:41:00Z">
                  <w:rPr/>
                </w:rPrChange>
              </w:rPr>
              <w:t>Persicaria</w:t>
            </w:r>
            <w:proofErr w:type="spellEnd"/>
            <w:r w:rsidRPr="00FF20F1">
              <w:rPr>
                <w:i/>
                <w:iCs/>
                <w:rPrChange w:id="5711" w:author="Daniel Stewart" w:date="2022-02-10T13:41:00Z">
                  <w:rPr/>
                </w:rPrChange>
              </w:rPr>
              <w:t xml:space="preserve"> </w:t>
            </w:r>
            <w:proofErr w:type="spellStart"/>
            <w:r w:rsidRPr="00FF20F1">
              <w:rPr>
                <w:i/>
                <w:iCs/>
                <w:rPrChange w:id="5712" w:author="Daniel Stewart" w:date="2022-02-10T13:41:00Z">
                  <w:rPr/>
                </w:rPrChange>
              </w:rPr>
              <w:t>lapathifolia</w:t>
            </w:r>
            <w:proofErr w:type="spellEnd"/>
          </w:p>
        </w:tc>
        <w:tc>
          <w:tcPr>
            <w:tcW w:w="2941" w:type="dxa"/>
            <w:shd w:val="clear" w:color="auto" w:fill="auto"/>
          </w:tcPr>
          <w:p w14:paraId="2368F56B" w14:textId="77777777" w:rsidR="007013A6" w:rsidRPr="00FF20F1" w:rsidRDefault="007013A6">
            <w:pPr>
              <w:pStyle w:val="PlantList"/>
              <w:pPrChange w:id="5713" w:author="Daniel Stewart" w:date="2022-02-10T13:41:00Z">
                <w:pPr>
                  <w:jc w:val="left"/>
                </w:pPr>
              </w:pPrChange>
            </w:pPr>
            <w:r w:rsidRPr="00FF20F1">
              <w:t>willow weed</w:t>
            </w:r>
          </w:p>
        </w:tc>
        <w:tc>
          <w:tcPr>
            <w:tcW w:w="886" w:type="dxa"/>
            <w:shd w:val="clear" w:color="auto" w:fill="auto"/>
          </w:tcPr>
          <w:p w14:paraId="0C9BCF8F" w14:textId="77777777" w:rsidR="007013A6" w:rsidRPr="00FF20F1" w:rsidRDefault="007013A6">
            <w:pPr>
              <w:pStyle w:val="PlantList"/>
              <w:jc w:val="center"/>
              <w:pPrChange w:id="5714" w:author="Daniel Stewart" w:date="2022-02-10T13:42:00Z">
                <w:pPr/>
              </w:pPrChange>
            </w:pPr>
            <w:r w:rsidRPr="00FF20F1">
              <w:t>N</w:t>
            </w:r>
          </w:p>
        </w:tc>
        <w:tc>
          <w:tcPr>
            <w:tcW w:w="886" w:type="dxa"/>
          </w:tcPr>
          <w:p w14:paraId="50765194" w14:textId="77777777" w:rsidR="007013A6" w:rsidRPr="00FF20F1" w:rsidRDefault="007013A6">
            <w:pPr>
              <w:pStyle w:val="PlantList"/>
              <w:jc w:val="center"/>
              <w:pPrChange w:id="5715" w:author="Daniel Stewart" w:date="2022-02-10T13:42:00Z">
                <w:pPr/>
              </w:pPrChange>
            </w:pPr>
            <w:r w:rsidRPr="00FF20F1">
              <w:t>X</w:t>
            </w:r>
          </w:p>
        </w:tc>
        <w:tc>
          <w:tcPr>
            <w:tcW w:w="886" w:type="dxa"/>
          </w:tcPr>
          <w:p w14:paraId="6624702F" w14:textId="77777777" w:rsidR="007013A6" w:rsidRPr="00FF20F1" w:rsidRDefault="007013A6">
            <w:pPr>
              <w:pStyle w:val="PlantList"/>
              <w:jc w:val="center"/>
              <w:pPrChange w:id="5716" w:author="Daniel Stewart" w:date="2022-02-10T13:42:00Z">
                <w:pPr/>
              </w:pPrChange>
            </w:pPr>
          </w:p>
        </w:tc>
      </w:tr>
      <w:tr w:rsidR="007013A6" w:rsidRPr="00FF20F1" w14:paraId="4ECCB8A8" w14:textId="77777777" w:rsidTr="004D3373">
        <w:trPr>
          <w:trHeight w:hRule="exact" w:val="227"/>
        </w:trPr>
        <w:tc>
          <w:tcPr>
            <w:tcW w:w="3119" w:type="dxa"/>
            <w:shd w:val="clear" w:color="auto" w:fill="auto"/>
          </w:tcPr>
          <w:p w14:paraId="0EF52207" w14:textId="77777777" w:rsidR="007013A6" w:rsidRPr="00FF20F1" w:rsidRDefault="007013A6">
            <w:pPr>
              <w:pStyle w:val="PlantList"/>
              <w:jc w:val="left"/>
              <w:rPr>
                <w:i/>
                <w:iCs/>
                <w:rPrChange w:id="5717" w:author="Daniel Stewart" w:date="2022-02-10T13:41:00Z">
                  <w:rPr>
                    <w:lang w:val="en-US"/>
                  </w:rPr>
                </w:rPrChange>
              </w:rPr>
              <w:pPrChange w:id="5718" w:author="Daniel Stewart" w:date="2022-02-10T13:43:00Z">
                <w:pPr>
                  <w:jc w:val="left"/>
                </w:pPr>
              </w:pPrChange>
            </w:pPr>
            <w:proofErr w:type="spellStart"/>
            <w:r w:rsidRPr="00FF20F1">
              <w:rPr>
                <w:i/>
                <w:iCs/>
                <w:rPrChange w:id="5719" w:author="Daniel Stewart" w:date="2022-02-10T13:41:00Z">
                  <w:rPr/>
                </w:rPrChange>
              </w:rPr>
              <w:t>Persicara</w:t>
            </w:r>
            <w:proofErr w:type="spellEnd"/>
            <w:r w:rsidRPr="00FF20F1">
              <w:rPr>
                <w:i/>
                <w:iCs/>
                <w:rPrChange w:id="5720" w:author="Daniel Stewart" w:date="2022-02-10T13:41:00Z">
                  <w:rPr/>
                </w:rPrChange>
              </w:rPr>
              <w:t xml:space="preserve"> minor</w:t>
            </w:r>
          </w:p>
        </w:tc>
        <w:tc>
          <w:tcPr>
            <w:tcW w:w="2941" w:type="dxa"/>
            <w:shd w:val="clear" w:color="auto" w:fill="auto"/>
          </w:tcPr>
          <w:p w14:paraId="6D271EA9" w14:textId="77777777" w:rsidR="007013A6" w:rsidRPr="00FF20F1" w:rsidRDefault="007013A6">
            <w:pPr>
              <w:pStyle w:val="PlantList"/>
              <w:pPrChange w:id="5721" w:author="Daniel Stewart" w:date="2022-02-10T13:41:00Z">
                <w:pPr>
                  <w:jc w:val="left"/>
                </w:pPr>
              </w:pPrChange>
            </w:pPr>
            <w:r w:rsidRPr="00FF20F1">
              <w:t>Asian knotweed</w:t>
            </w:r>
          </w:p>
        </w:tc>
        <w:tc>
          <w:tcPr>
            <w:tcW w:w="886" w:type="dxa"/>
            <w:shd w:val="clear" w:color="auto" w:fill="auto"/>
          </w:tcPr>
          <w:p w14:paraId="10D03B79" w14:textId="77777777" w:rsidR="007013A6" w:rsidRPr="00FF20F1" w:rsidRDefault="007013A6">
            <w:pPr>
              <w:pStyle w:val="PlantList"/>
              <w:jc w:val="center"/>
              <w:pPrChange w:id="5722" w:author="Daniel Stewart" w:date="2022-02-10T13:42:00Z">
                <w:pPr/>
              </w:pPrChange>
            </w:pPr>
            <w:r w:rsidRPr="00FF20F1">
              <w:t>E</w:t>
            </w:r>
          </w:p>
        </w:tc>
        <w:tc>
          <w:tcPr>
            <w:tcW w:w="886" w:type="dxa"/>
          </w:tcPr>
          <w:p w14:paraId="1F865106" w14:textId="77777777" w:rsidR="007013A6" w:rsidRPr="00FF20F1" w:rsidRDefault="007013A6">
            <w:pPr>
              <w:pStyle w:val="PlantList"/>
              <w:jc w:val="center"/>
              <w:pPrChange w:id="5723" w:author="Daniel Stewart" w:date="2022-02-10T13:42:00Z">
                <w:pPr/>
              </w:pPrChange>
            </w:pPr>
            <w:r w:rsidRPr="00FF20F1">
              <w:t>X</w:t>
            </w:r>
          </w:p>
        </w:tc>
        <w:tc>
          <w:tcPr>
            <w:tcW w:w="886" w:type="dxa"/>
          </w:tcPr>
          <w:p w14:paraId="7EDF1244" w14:textId="77777777" w:rsidR="007013A6" w:rsidRPr="00FF20F1" w:rsidRDefault="007013A6">
            <w:pPr>
              <w:pStyle w:val="PlantList"/>
              <w:jc w:val="center"/>
              <w:pPrChange w:id="5724" w:author="Daniel Stewart" w:date="2022-02-10T13:42:00Z">
                <w:pPr/>
              </w:pPrChange>
            </w:pPr>
          </w:p>
        </w:tc>
      </w:tr>
      <w:tr w:rsidR="007013A6" w:rsidRPr="00FF20F1" w14:paraId="0C2D872E" w14:textId="77777777" w:rsidTr="004D3373">
        <w:trPr>
          <w:trHeight w:hRule="exact" w:val="227"/>
        </w:trPr>
        <w:tc>
          <w:tcPr>
            <w:tcW w:w="3119" w:type="dxa"/>
            <w:shd w:val="clear" w:color="auto" w:fill="auto"/>
            <w:hideMark/>
          </w:tcPr>
          <w:p w14:paraId="1ED4EBE9" w14:textId="77777777" w:rsidR="007013A6" w:rsidRPr="00FF20F1" w:rsidRDefault="007013A6">
            <w:pPr>
              <w:pStyle w:val="PlantList"/>
              <w:jc w:val="left"/>
              <w:rPr>
                <w:i/>
                <w:iCs/>
                <w:rPrChange w:id="5725" w:author="Daniel Stewart" w:date="2022-02-10T13:41:00Z">
                  <w:rPr>
                    <w:lang w:val="en-US"/>
                  </w:rPr>
                </w:rPrChange>
              </w:rPr>
              <w:pPrChange w:id="5726" w:author="Daniel Stewart" w:date="2022-02-10T13:43:00Z">
                <w:pPr>
                  <w:jc w:val="left"/>
                </w:pPr>
              </w:pPrChange>
            </w:pPr>
            <w:proofErr w:type="spellStart"/>
            <w:r w:rsidRPr="00FF20F1">
              <w:rPr>
                <w:i/>
                <w:iCs/>
                <w:rPrChange w:id="5727" w:author="Daniel Stewart" w:date="2022-02-10T13:41:00Z">
                  <w:rPr/>
                </w:rPrChange>
              </w:rPr>
              <w:t>Persicaria</w:t>
            </w:r>
            <w:proofErr w:type="spellEnd"/>
            <w:r w:rsidRPr="00FF20F1">
              <w:rPr>
                <w:i/>
                <w:iCs/>
                <w:rPrChange w:id="5728" w:author="Daniel Stewart" w:date="2022-02-10T13:41:00Z">
                  <w:rPr/>
                </w:rPrChange>
              </w:rPr>
              <w:t> sp. </w:t>
            </w:r>
          </w:p>
        </w:tc>
        <w:tc>
          <w:tcPr>
            <w:tcW w:w="2941" w:type="dxa"/>
            <w:shd w:val="clear" w:color="auto" w:fill="auto"/>
            <w:hideMark/>
          </w:tcPr>
          <w:p w14:paraId="696B0C2E" w14:textId="77777777" w:rsidR="007013A6" w:rsidRPr="00FF20F1" w:rsidRDefault="007013A6">
            <w:pPr>
              <w:pStyle w:val="PlantList"/>
              <w:pPrChange w:id="5729" w:author="Daniel Stewart" w:date="2022-02-10T13:41:00Z">
                <w:pPr>
                  <w:jc w:val="left"/>
                </w:pPr>
              </w:pPrChange>
            </w:pPr>
            <w:r w:rsidRPr="00FF20F1">
              <w:t>unidentified smartweed</w:t>
            </w:r>
          </w:p>
        </w:tc>
        <w:tc>
          <w:tcPr>
            <w:tcW w:w="886" w:type="dxa"/>
            <w:shd w:val="clear" w:color="auto" w:fill="auto"/>
            <w:hideMark/>
          </w:tcPr>
          <w:p w14:paraId="4ABF25F0" w14:textId="77777777" w:rsidR="007013A6" w:rsidRPr="00FF20F1" w:rsidRDefault="007013A6">
            <w:pPr>
              <w:pStyle w:val="PlantList"/>
              <w:jc w:val="center"/>
              <w:pPrChange w:id="5730" w:author="Daniel Stewart" w:date="2022-02-10T13:42:00Z">
                <w:pPr/>
              </w:pPrChange>
            </w:pPr>
            <w:r w:rsidRPr="00FF20F1">
              <w:t>U</w:t>
            </w:r>
          </w:p>
        </w:tc>
        <w:tc>
          <w:tcPr>
            <w:tcW w:w="886" w:type="dxa"/>
          </w:tcPr>
          <w:p w14:paraId="221F513D" w14:textId="77777777" w:rsidR="007013A6" w:rsidRPr="00FF20F1" w:rsidRDefault="007013A6">
            <w:pPr>
              <w:pStyle w:val="PlantList"/>
              <w:jc w:val="center"/>
              <w:pPrChange w:id="5731" w:author="Daniel Stewart" w:date="2022-02-10T13:42:00Z">
                <w:pPr/>
              </w:pPrChange>
            </w:pPr>
            <w:r w:rsidRPr="00FF20F1">
              <w:t>X</w:t>
            </w:r>
          </w:p>
        </w:tc>
        <w:tc>
          <w:tcPr>
            <w:tcW w:w="886" w:type="dxa"/>
          </w:tcPr>
          <w:p w14:paraId="267C5DF7" w14:textId="77777777" w:rsidR="007013A6" w:rsidRPr="00FF20F1" w:rsidRDefault="007013A6">
            <w:pPr>
              <w:pStyle w:val="PlantList"/>
              <w:jc w:val="center"/>
              <w:rPr>
                <w:rPrChange w:id="5732" w:author="Daniel Stewart" w:date="2022-02-10T13:41:00Z">
                  <w:rPr>
                    <w:color w:val="000000"/>
                    <w:lang w:val="en-US"/>
                  </w:rPr>
                </w:rPrChange>
              </w:rPr>
              <w:pPrChange w:id="5733" w:author="Daniel Stewart" w:date="2022-02-10T13:42:00Z">
                <w:pPr/>
              </w:pPrChange>
            </w:pPr>
            <w:r w:rsidRPr="00FF20F1">
              <w:t>X</w:t>
            </w:r>
          </w:p>
        </w:tc>
      </w:tr>
      <w:tr w:rsidR="007013A6" w:rsidRPr="00FF20F1" w14:paraId="62826BC9" w14:textId="77777777" w:rsidTr="004D3373">
        <w:trPr>
          <w:trHeight w:hRule="exact" w:val="227"/>
        </w:trPr>
        <w:tc>
          <w:tcPr>
            <w:tcW w:w="3119" w:type="dxa"/>
            <w:shd w:val="clear" w:color="auto" w:fill="auto"/>
            <w:hideMark/>
          </w:tcPr>
          <w:p w14:paraId="49A796E6" w14:textId="77777777" w:rsidR="007013A6" w:rsidRPr="00FF20F1" w:rsidRDefault="007013A6">
            <w:pPr>
              <w:pStyle w:val="PlantList"/>
              <w:jc w:val="left"/>
              <w:rPr>
                <w:i/>
                <w:iCs/>
                <w:rPrChange w:id="5734" w:author="Daniel Stewart" w:date="2022-02-10T13:41:00Z">
                  <w:rPr>
                    <w:lang w:val="en-US"/>
                  </w:rPr>
                </w:rPrChange>
              </w:rPr>
              <w:pPrChange w:id="5735" w:author="Daniel Stewart" w:date="2022-02-10T13:43:00Z">
                <w:pPr>
                  <w:jc w:val="left"/>
                </w:pPr>
              </w:pPrChange>
            </w:pPr>
            <w:proofErr w:type="spellStart"/>
            <w:r w:rsidRPr="00FF20F1">
              <w:rPr>
                <w:i/>
                <w:iCs/>
                <w:rPrChange w:id="5736" w:author="Daniel Stewart" w:date="2022-02-10T13:41:00Z">
                  <w:rPr/>
                </w:rPrChange>
              </w:rPr>
              <w:t>Phalarus</w:t>
            </w:r>
            <w:proofErr w:type="spellEnd"/>
            <w:r w:rsidRPr="00FF20F1">
              <w:rPr>
                <w:i/>
                <w:iCs/>
                <w:rPrChange w:id="5737" w:author="Daniel Stewart" w:date="2022-02-10T13:41:00Z">
                  <w:rPr/>
                </w:rPrChange>
              </w:rPr>
              <w:t> arundinacea </w:t>
            </w:r>
          </w:p>
        </w:tc>
        <w:tc>
          <w:tcPr>
            <w:tcW w:w="2941" w:type="dxa"/>
            <w:shd w:val="clear" w:color="auto" w:fill="auto"/>
            <w:hideMark/>
          </w:tcPr>
          <w:p w14:paraId="3D54CF52" w14:textId="77777777" w:rsidR="007013A6" w:rsidRPr="00FF20F1" w:rsidRDefault="007013A6">
            <w:pPr>
              <w:pStyle w:val="PlantList"/>
              <w:pPrChange w:id="5738" w:author="Daniel Stewart" w:date="2022-02-10T13:41:00Z">
                <w:pPr>
                  <w:jc w:val="left"/>
                </w:pPr>
              </w:pPrChange>
            </w:pPr>
            <w:r w:rsidRPr="00FF20F1">
              <w:t>reed canary</w:t>
            </w:r>
            <w:del w:id="5739" w:author="Daniel Stewart" w:date="2022-02-09T16:19:00Z">
              <w:r w:rsidRPr="00FF20F1" w:rsidDel="00BF6793">
                <w:delText xml:space="preserve"> </w:delText>
              </w:r>
            </w:del>
            <w:r w:rsidRPr="00FF20F1">
              <w:t>grass </w:t>
            </w:r>
          </w:p>
        </w:tc>
        <w:tc>
          <w:tcPr>
            <w:tcW w:w="886" w:type="dxa"/>
            <w:shd w:val="clear" w:color="auto" w:fill="auto"/>
            <w:hideMark/>
          </w:tcPr>
          <w:p w14:paraId="79A2477D" w14:textId="77777777" w:rsidR="007013A6" w:rsidRPr="00FF20F1" w:rsidRDefault="007013A6">
            <w:pPr>
              <w:pStyle w:val="PlantList"/>
              <w:jc w:val="center"/>
              <w:pPrChange w:id="5740" w:author="Daniel Stewart" w:date="2022-02-10T13:42:00Z">
                <w:pPr/>
              </w:pPrChange>
            </w:pPr>
            <w:r w:rsidRPr="00FF20F1">
              <w:t>I</w:t>
            </w:r>
          </w:p>
        </w:tc>
        <w:tc>
          <w:tcPr>
            <w:tcW w:w="886" w:type="dxa"/>
          </w:tcPr>
          <w:p w14:paraId="619D8A48" w14:textId="77777777" w:rsidR="007013A6" w:rsidRPr="00FF20F1" w:rsidRDefault="007013A6">
            <w:pPr>
              <w:pStyle w:val="PlantList"/>
              <w:jc w:val="center"/>
              <w:pPrChange w:id="5741" w:author="Daniel Stewart" w:date="2022-02-10T13:42:00Z">
                <w:pPr/>
              </w:pPrChange>
            </w:pPr>
            <w:r w:rsidRPr="00FF20F1">
              <w:t>X</w:t>
            </w:r>
          </w:p>
        </w:tc>
        <w:tc>
          <w:tcPr>
            <w:tcW w:w="886" w:type="dxa"/>
          </w:tcPr>
          <w:p w14:paraId="73CEE05E" w14:textId="77777777" w:rsidR="007013A6" w:rsidRPr="00FF20F1" w:rsidRDefault="007013A6">
            <w:pPr>
              <w:pStyle w:val="PlantList"/>
              <w:jc w:val="center"/>
              <w:rPr>
                <w:rPrChange w:id="5742" w:author="Daniel Stewart" w:date="2022-02-10T13:41:00Z">
                  <w:rPr>
                    <w:color w:val="000000"/>
                    <w:lang w:val="en-US"/>
                  </w:rPr>
                </w:rPrChange>
              </w:rPr>
              <w:pPrChange w:id="5743" w:author="Daniel Stewart" w:date="2022-02-10T13:42:00Z">
                <w:pPr/>
              </w:pPrChange>
            </w:pPr>
            <w:r w:rsidRPr="00FF20F1">
              <w:t>X</w:t>
            </w:r>
          </w:p>
        </w:tc>
      </w:tr>
      <w:tr w:rsidR="007013A6" w:rsidRPr="00FF20F1" w14:paraId="45DA6712" w14:textId="77777777" w:rsidTr="004D3373">
        <w:trPr>
          <w:trHeight w:hRule="exact" w:val="227"/>
        </w:trPr>
        <w:tc>
          <w:tcPr>
            <w:tcW w:w="3119" w:type="dxa"/>
            <w:shd w:val="clear" w:color="auto" w:fill="auto"/>
            <w:hideMark/>
          </w:tcPr>
          <w:p w14:paraId="406DDEC1" w14:textId="77777777" w:rsidR="007013A6" w:rsidRPr="00FF20F1" w:rsidRDefault="007013A6">
            <w:pPr>
              <w:pStyle w:val="PlantList"/>
              <w:jc w:val="left"/>
              <w:rPr>
                <w:i/>
                <w:iCs/>
                <w:rPrChange w:id="5744" w:author="Daniel Stewart" w:date="2022-02-10T13:41:00Z">
                  <w:rPr>
                    <w:lang w:val="en-US"/>
                  </w:rPr>
                </w:rPrChange>
              </w:rPr>
              <w:pPrChange w:id="5745" w:author="Daniel Stewart" w:date="2022-02-10T13:43:00Z">
                <w:pPr>
                  <w:jc w:val="left"/>
                </w:pPr>
              </w:pPrChange>
            </w:pPr>
            <w:r w:rsidRPr="00FF20F1">
              <w:rPr>
                <w:i/>
                <w:iCs/>
                <w:rPrChange w:id="5746" w:author="Daniel Stewart" w:date="2022-02-10T13:41:00Z">
                  <w:rPr/>
                </w:rPrChange>
              </w:rPr>
              <w:t>Plantago lanceolata  </w:t>
            </w:r>
          </w:p>
        </w:tc>
        <w:tc>
          <w:tcPr>
            <w:tcW w:w="2941" w:type="dxa"/>
            <w:shd w:val="clear" w:color="auto" w:fill="auto"/>
            <w:hideMark/>
          </w:tcPr>
          <w:p w14:paraId="520758B2" w14:textId="77777777" w:rsidR="007013A6" w:rsidRPr="00FF20F1" w:rsidRDefault="007013A6">
            <w:pPr>
              <w:pStyle w:val="PlantList"/>
              <w:pPrChange w:id="5747" w:author="Daniel Stewart" w:date="2022-02-10T13:41:00Z">
                <w:pPr>
                  <w:jc w:val="left"/>
                </w:pPr>
              </w:pPrChange>
            </w:pPr>
            <w:r w:rsidRPr="00FF20F1">
              <w:t>ribwort plantain </w:t>
            </w:r>
          </w:p>
        </w:tc>
        <w:tc>
          <w:tcPr>
            <w:tcW w:w="886" w:type="dxa"/>
            <w:shd w:val="clear" w:color="auto" w:fill="auto"/>
            <w:hideMark/>
          </w:tcPr>
          <w:p w14:paraId="7EE2828C" w14:textId="77777777" w:rsidR="007013A6" w:rsidRPr="00FF20F1" w:rsidRDefault="007013A6">
            <w:pPr>
              <w:pStyle w:val="PlantList"/>
              <w:jc w:val="center"/>
              <w:pPrChange w:id="5748" w:author="Daniel Stewart" w:date="2022-02-10T13:42:00Z">
                <w:pPr/>
              </w:pPrChange>
            </w:pPr>
            <w:r w:rsidRPr="00FF20F1">
              <w:t>E</w:t>
            </w:r>
          </w:p>
        </w:tc>
        <w:tc>
          <w:tcPr>
            <w:tcW w:w="886" w:type="dxa"/>
          </w:tcPr>
          <w:p w14:paraId="52B7258D" w14:textId="77777777" w:rsidR="007013A6" w:rsidRPr="00FF20F1" w:rsidRDefault="007013A6">
            <w:pPr>
              <w:pStyle w:val="PlantList"/>
              <w:jc w:val="center"/>
              <w:pPrChange w:id="5749" w:author="Daniel Stewart" w:date="2022-02-10T13:42:00Z">
                <w:pPr/>
              </w:pPrChange>
            </w:pPr>
            <w:r w:rsidRPr="00FF20F1">
              <w:t>X</w:t>
            </w:r>
          </w:p>
        </w:tc>
        <w:tc>
          <w:tcPr>
            <w:tcW w:w="886" w:type="dxa"/>
          </w:tcPr>
          <w:p w14:paraId="57287341" w14:textId="77777777" w:rsidR="007013A6" w:rsidRPr="00FF20F1" w:rsidRDefault="007013A6">
            <w:pPr>
              <w:pStyle w:val="PlantList"/>
              <w:jc w:val="center"/>
              <w:rPr>
                <w:rPrChange w:id="5750" w:author="Daniel Stewart" w:date="2022-02-10T13:41:00Z">
                  <w:rPr>
                    <w:color w:val="000000"/>
                    <w:lang w:val="en-US"/>
                  </w:rPr>
                </w:rPrChange>
              </w:rPr>
              <w:pPrChange w:id="5751" w:author="Daniel Stewart" w:date="2022-02-10T13:42:00Z">
                <w:pPr/>
              </w:pPrChange>
            </w:pPr>
            <w:r w:rsidRPr="00FF20F1">
              <w:t>X</w:t>
            </w:r>
          </w:p>
        </w:tc>
      </w:tr>
      <w:tr w:rsidR="007013A6" w:rsidRPr="00FF20F1" w14:paraId="377AD356" w14:textId="77777777" w:rsidTr="004D3373">
        <w:trPr>
          <w:trHeight w:hRule="exact" w:val="227"/>
        </w:trPr>
        <w:tc>
          <w:tcPr>
            <w:tcW w:w="3119" w:type="dxa"/>
            <w:shd w:val="clear" w:color="auto" w:fill="auto"/>
            <w:hideMark/>
          </w:tcPr>
          <w:p w14:paraId="66B0EAF0" w14:textId="77777777" w:rsidR="007013A6" w:rsidRPr="00FF20F1" w:rsidRDefault="007013A6">
            <w:pPr>
              <w:pStyle w:val="PlantList"/>
              <w:jc w:val="left"/>
              <w:rPr>
                <w:i/>
                <w:iCs/>
                <w:rPrChange w:id="5752" w:author="Daniel Stewart" w:date="2022-02-10T13:41:00Z">
                  <w:rPr>
                    <w:lang w:val="en-US"/>
                  </w:rPr>
                </w:rPrChange>
              </w:rPr>
              <w:pPrChange w:id="5753" w:author="Daniel Stewart" w:date="2022-02-10T13:43:00Z">
                <w:pPr>
                  <w:jc w:val="left"/>
                </w:pPr>
              </w:pPrChange>
            </w:pPr>
            <w:r w:rsidRPr="00FF20F1">
              <w:rPr>
                <w:i/>
                <w:iCs/>
                <w:rPrChange w:id="5754" w:author="Daniel Stewart" w:date="2022-02-10T13:41:00Z">
                  <w:rPr/>
                </w:rPrChange>
              </w:rPr>
              <w:t>Plantago major </w:t>
            </w:r>
          </w:p>
        </w:tc>
        <w:tc>
          <w:tcPr>
            <w:tcW w:w="2941" w:type="dxa"/>
            <w:shd w:val="clear" w:color="auto" w:fill="auto"/>
            <w:hideMark/>
          </w:tcPr>
          <w:p w14:paraId="2C31EB61" w14:textId="77777777" w:rsidR="007013A6" w:rsidRPr="00FF20F1" w:rsidRDefault="007013A6">
            <w:pPr>
              <w:pStyle w:val="PlantList"/>
              <w:pPrChange w:id="5755" w:author="Daniel Stewart" w:date="2022-02-10T13:41:00Z">
                <w:pPr>
                  <w:jc w:val="left"/>
                </w:pPr>
              </w:pPrChange>
            </w:pPr>
            <w:r w:rsidRPr="00FF20F1">
              <w:t>common plantain </w:t>
            </w:r>
          </w:p>
        </w:tc>
        <w:tc>
          <w:tcPr>
            <w:tcW w:w="886" w:type="dxa"/>
            <w:shd w:val="clear" w:color="auto" w:fill="auto"/>
            <w:hideMark/>
          </w:tcPr>
          <w:p w14:paraId="121FBB30" w14:textId="77777777" w:rsidR="007013A6" w:rsidRPr="00FF20F1" w:rsidRDefault="007013A6">
            <w:pPr>
              <w:pStyle w:val="PlantList"/>
              <w:jc w:val="center"/>
              <w:pPrChange w:id="5756" w:author="Daniel Stewart" w:date="2022-02-10T13:42:00Z">
                <w:pPr/>
              </w:pPrChange>
            </w:pPr>
            <w:r w:rsidRPr="00FF20F1">
              <w:t>E</w:t>
            </w:r>
          </w:p>
        </w:tc>
        <w:tc>
          <w:tcPr>
            <w:tcW w:w="886" w:type="dxa"/>
          </w:tcPr>
          <w:p w14:paraId="665CD6D5" w14:textId="77777777" w:rsidR="007013A6" w:rsidRPr="00FF20F1" w:rsidRDefault="007013A6">
            <w:pPr>
              <w:pStyle w:val="PlantList"/>
              <w:jc w:val="center"/>
              <w:pPrChange w:id="5757" w:author="Daniel Stewart" w:date="2022-02-10T13:42:00Z">
                <w:pPr/>
              </w:pPrChange>
            </w:pPr>
            <w:r w:rsidRPr="00FF20F1">
              <w:t>X</w:t>
            </w:r>
          </w:p>
        </w:tc>
        <w:tc>
          <w:tcPr>
            <w:tcW w:w="886" w:type="dxa"/>
          </w:tcPr>
          <w:p w14:paraId="12AAA4A4" w14:textId="77777777" w:rsidR="007013A6" w:rsidRPr="00FF20F1" w:rsidRDefault="007013A6">
            <w:pPr>
              <w:pStyle w:val="PlantList"/>
              <w:jc w:val="center"/>
              <w:rPr>
                <w:rPrChange w:id="5758" w:author="Daniel Stewart" w:date="2022-02-10T13:41:00Z">
                  <w:rPr>
                    <w:color w:val="000000"/>
                    <w:lang w:val="en-US"/>
                  </w:rPr>
                </w:rPrChange>
              </w:rPr>
              <w:pPrChange w:id="5759" w:author="Daniel Stewart" w:date="2022-02-10T13:42:00Z">
                <w:pPr/>
              </w:pPrChange>
            </w:pPr>
            <w:r w:rsidRPr="00FF20F1">
              <w:t>X</w:t>
            </w:r>
          </w:p>
        </w:tc>
      </w:tr>
      <w:tr w:rsidR="007013A6" w:rsidRPr="00FF20F1" w14:paraId="4E998700" w14:textId="77777777" w:rsidTr="004D3373">
        <w:trPr>
          <w:trHeight w:hRule="exact" w:val="227"/>
        </w:trPr>
        <w:tc>
          <w:tcPr>
            <w:tcW w:w="3119" w:type="dxa"/>
            <w:shd w:val="clear" w:color="auto" w:fill="auto"/>
            <w:hideMark/>
          </w:tcPr>
          <w:p w14:paraId="7E0A6713" w14:textId="77777777" w:rsidR="007013A6" w:rsidRPr="00FF20F1" w:rsidRDefault="007013A6">
            <w:pPr>
              <w:pStyle w:val="PlantList"/>
              <w:jc w:val="left"/>
              <w:rPr>
                <w:i/>
                <w:iCs/>
                <w:rPrChange w:id="5760" w:author="Daniel Stewart" w:date="2022-02-10T13:41:00Z">
                  <w:rPr>
                    <w:lang w:val="en-US"/>
                  </w:rPr>
                </w:rPrChange>
              </w:rPr>
              <w:pPrChange w:id="5761" w:author="Daniel Stewart" w:date="2022-02-10T13:43:00Z">
                <w:pPr>
                  <w:jc w:val="left"/>
                </w:pPr>
              </w:pPrChange>
            </w:pPr>
            <w:r w:rsidRPr="00FF20F1">
              <w:rPr>
                <w:i/>
                <w:iCs/>
                <w:rPrChange w:id="5762" w:author="Daniel Stewart" w:date="2022-02-10T13:41:00Z">
                  <w:rPr/>
                </w:rPrChange>
              </w:rPr>
              <w:t>Poa annua </w:t>
            </w:r>
          </w:p>
        </w:tc>
        <w:tc>
          <w:tcPr>
            <w:tcW w:w="2941" w:type="dxa"/>
            <w:shd w:val="clear" w:color="auto" w:fill="auto"/>
            <w:hideMark/>
          </w:tcPr>
          <w:p w14:paraId="70214620" w14:textId="77777777" w:rsidR="007013A6" w:rsidRPr="00FF20F1" w:rsidRDefault="007013A6">
            <w:pPr>
              <w:pStyle w:val="PlantList"/>
              <w:pPrChange w:id="5763" w:author="Daniel Stewart" w:date="2022-02-10T13:41:00Z">
                <w:pPr>
                  <w:jc w:val="left"/>
                </w:pPr>
              </w:pPrChange>
            </w:pPr>
            <w:r w:rsidRPr="00FF20F1">
              <w:t>annual bluegrass </w:t>
            </w:r>
          </w:p>
        </w:tc>
        <w:tc>
          <w:tcPr>
            <w:tcW w:w="886" w:type="dxa"/>
            <w:shd w:val="clear" w:color="auto" w:fill="auto"/>
            <w:hideMark/>
          </w:tcPr>
          <w:p w14:paraId="478C2E23" w14:textId="77777777" w:rsidR="007013A6" w:rsidRPr="00FF20F1" w:rsidRDefault="007013A6">
            <w:pPr>
              <w:pStyle w:val="PlantList"/>
              <w:jc w:val="center"/>
              <w:pPrChange w:id="5764" w:author="Daniel Stewart" w:date="2022-02-10T13:42:00Z">
                <w:pPr/>
              </w:pPrChange>
            </w:pPr>
            <w:r w:rsidRPr="00FF20F1">
              <w:t>E</w:t>
            </w:r>
          </w:p>
        </w:tc>
        <w:tc>
          <w:tcPr>
            <w:tcW w:w="886" w:type="dxa"/>
          </w:tcPr>
          <w:p w14:paraId="67D2DFEF" w14:textId="77777777" w:rsidR="007013A6" w:rsidRPr="00FF20F1" w:rsidRDefault="007013A6">
            <w:pPr>
              <w:pStyle w:val="PlantList"/>
              <w:jc w:val="center"/>
              <w:pPrChange w:id="5765" w:author="Daniel Stewart" w:date="2022-02-10T13:42:00Z">
                <w:pPr/>
              </w:pPrChange>
            </w:pPr>
            <w:r w:rsidRPr="00FF20F1">
              <w:t>X</w:t>
            </w:r>
          </w:p>
        </w:tc>
        <w:tc>
          <w:tcPr>
            <w:tcW w:w="886" w:type="dxa"/>
          </w:tcPr>
          <w:p w14:paraId="1FE5D142" w14:textId="77777777" w:rsidR="007013A6" w:rsidRPr="00FF20F1" w:rsidRDefault="007013A6">
            <w:pPr>
              <w:pStyle w:val="PlantList"/>
              <w:jc w:val="center"/>
              <w:rPr>
                <w:rPrChange w:id="5766" w:author="Daniel Stewart" w:date="2022-02-10T13:41:00Z">
                  <w:rPr>
                    <w:color w:val="000000"/>
                    <w:lang w:val="en-US"/>
                  </w:rPr>
                </w:rPrChange>
              </w:rPr>
              <w:pPrChange w:id="5767" w:author="Daniel Stewart" w:date="2022-02-10T13:42:00Z">
                <w:pPr/>
              </w:pPrChange>
            </w:pPr>
            <w:r w:rsidRPr="00FF20F1">
              <w:t>X</w:t>
            </w:r>
          </w:p>
        </w:tc>
      </w:tr>
      <w:tr w:rsidR="007013A6" w:rsidRPr="00FF20F1" w14:paraId="30C10D07" w14:textId="77777777" w:rsidTr="004D3373">
        <w:trPr>
          <w:trHeight w:hRule="exact" w:val="227"/>
        </w:trPr>
        <w:tc>
          <w:tcPr>
            <w:tcW w:w="3119" w:type="dxa"/>
            <w:shd w:val="clear" w:color="auto" w:fill="auto"/>
            <w:hideMark/>
          </w:tcPr>
          <w:p w14:paraId="72DCE36A" w14:textId="77777777" w:rsidR="007013A6" w:rsidRPr="00FF20F1" w:rsidRDefault="007013A6">
            <w:pPr>
              <w:pStyle w:val="PlantList"/>
              <w:jc w:val="left"/>
              <w:rPr>
                <w:i/>
                <w:iCs/>
                <w:rPrChange w:id="5768" w:author="Daniel Stewart" w:date="2022-02-10T13:41:00Z">
                  <w:rPr>
                    <w:lang w:val="en-US"/>
                  </w:rPr>
                </w:rPrChange>
              </w:rPr>
              <w:pPrChange w:id="5769" w:author="Daniel Stewart" w:date="2022-02-10T13:43:00Z">
                <w:pPr>
                  <w:jc w:val="left"/>
                </w:pPr>
              </w:pPrChange>
            </w:pPr>
            <w:r w:rsidRPr="00FF20F1">
              <w:rPr>
                <w:i/>
                <w:iCs/>
                <w:rPrChange w:id="5770" w:author="Daniel Stewart" w:date="2022-02-10T13:41:00Z">
                  <w:rPr/>
                </w:rPrChange>
              </w:rPr>
              <w:t>Poa pratensis </w:t>
            </w:r>
          </w:p>
        </w:tc>
        <w:tc>
          <w:tcPr>
            <w:tcW w:w="2941" w:type="dxa"/>
            <w:shd w:val="clear" w:color="auto" w:fill="auto"/>
            <w:hideMark/>
          </w:tcPr>
          <w:p w14:paraId="1F0D403D" w14:textId="77777777" w:rsidR="007013A6" w:rsidRPr="00FF20F1" w:rsidRDefault="007013A6">
            <w:pPr>
              <w:pStyle w:val="PlantList"/>
              <w:pPrChange w:id="5771" w:author="Daniel Stewart" w:date="2022-02-10T13:41:00Z">
                <w:pPr>
                  <w:jc w:val="left"/>
                </w:pPr>
              </w:pPrChange>
            </w:pPr>
            <w:r w:rsidRPr="00FF20F1">
              <w:t>Kentucky bluegrass </w:t>
            </w:r>
          </w:p>
        </w:tc>
        <w:tc>
          <w:tcPr>
            <w:tcW w:w="886" w:type="dxa"/>
            <w:shd w:val="clear" w:color="auto" w:fill="auto"/>
            <w:hideMark/>
          </w:tcPr>
          <w:p w14:paraId="5A6618D5" w14:textId="77777777" w:rsidR="007013A6" w:rsidRPr="00FF20F1" w:rsidRDefault="007013A6">
            <w:pPr>
              <w:pStyle w:val="PlantList"/>
              <w:jc w:val="center"/>
              <w:pPrChange w:id="5772" w:author="Daniel Stewart" w:date="2022-02-10T13:42:00Z">
                <w:pPr/>
              </w:pPrChange>
            </w:pPr>
            <w:r w:rsidRPr="00FF20F1">
              <w:t>U</w:t>
            </w:r>
          </w:p>
        </w:tc>
        <w:tc>
          <w:tcPr>
            <w:tcW w:w="886" w:type="dxa"/>
          </w:tcPr>
          <w:p w14:paraId="19D397D2" w14:textId="77777777" w:rsidR="007013A6" w:rsidRPr="00FF20F1" w:rsidRDefault="007013A6">
            <w:pPr>
              <w:pStyle w:val="PlantList"/>
              <w:jc w:val="center"/>
              <w:pPrChange w:id="5773" w:author="Daniel Stewart" w:date="2022-02-10T13:42:00Z">
                <w:pPr/>
              </w:pPrChange>
            </w:pPr>
            <w:r w:rsidRPr="00FF20F1">
              <w:t>X</w:t>
            </w:r>
          </w:p>
        </w:tc>
        <w:tc>
          <w:tcPr>
            <w:tcW w:w="886" w:type="dxa"/>
          </w:tcPr>
          <w:p w14:paraId="6574111A" w14:textId="77777777" w:rsidR="007013A6" w:rsidRPr="00FF20F1" w:rsidRDefault="007013A6">
            <w:pPr>
              <w:pStyle w:val="PlantList"/>
              <w:jc w:val="center"/>
              <w:rPr>
                <w:rPrChange w:id="5774" w:author="Daniel Stewart" w:date="2022-02-10T13:41:00Z">
                  <w:rPr>
                    <w:color w:val="000000"/>
                    <w:lang w:val="en-US"/>
                  </w:rPr>
                </w:rPrChange>
              </w:rPr>
              <w:pPrChange w:id="5775" w:author="Daniel Stewart" w:date="2022-02-10T13:42:00Z">
                <w:pPr/>
              </w:pPrChange>
            </w:pPr>
            <w:r w:rsidRPr="00FF20F1">
              <w:t>X</w:t>
            </w:r>
          </w:p>
        </w:tc>
      </w:tr>
      <w:tr w:rsidR="007013A6" w:rsidRPr="00FF20F1" w14:paraId="3F4EDB7E" w14:textId="77777777" w:rsidTr="004D3373">
        <w:trPr>
          <w:trHeight w:hRule="exact" w:val="227"/>
        </w:trPr>
        <w:tc>
          <w:tcPr>
            <w:tcW w:w="3119" w:type="dxa"/>
            <w:shd w:val="clear" w:color="auto" w:fill="auto"/>
          </w:tcPr>
          <w:p w14:paraId="791DA5AC" w14:textId="77777777" w:rsidR="007013A6" w:rsidRPr="00FF20F1" w:rsidRDefault="007013A6">
            <w:pPr>
              <w:pStyle w:val="PlantList"/>
              <w:jc w:val="left"/>
              <w:rPr>
                <w:i/>
                <w:iCs/>
                <w:rPrChange w:id="5776" w:author="Daniel Stewart" w:date="2022-02-10T13:41:00Z">
                  <w:rPr>
                    <w:lang w:val="en-US"/>
                  </w:rPr>
                </w:rPrChange>
              </w:rPr>
              <w:pPrChange w:id="5777" w:author="Daniel Stewart" w:date="2022-02-10T13:43:00Z">
                <w:pPr>
                  <w:jc w:val="left"/>
                </w:pPr>
              </w:pPrChange>
            </w:pPr>
            <w:r w:rsidRPr="00FF20F1">
              <w:rPr>
                <w:i/>
                <w:iCs/>
                <w:rPrChange w:id="5778" w:author="Daniel Stewart" w:date="2022-02-10T13:41:00Z">
                  <w:rPr/>
                </w:rPrChange>
              </w:rPr>
              <w:t xml:space="preserve">Poa </w:t>
            </w:r>
            <w:proofErr w:type="spellStart"/>
            <w:r w:rsidRPr="00FF20F1">
              <w:rPr>
                <w:i/>
                <w:iCs/>
                <w:rPrChange w:id="5779" w:author="Daniel Stewart" w:date="2022-02-10T13:41:00Z">
                  <w:rPr/>
                </w:rPrChange>
              </w:rPr>
              <w:t>trivalis</w:t>
            </w:r>
            <w:proofErr w:type="spellEnd"/>
          </w:p>
        </w:tc>
        <w:tc>
          <w:tcPr>
            <w:tcW w:w="2941" w:type="dxa"/>
            <w:shd w:val="clear" w:color="auto" w:fill="auto"/>
          </w:tcPr>
          <w:p w14:paraId="0169B96A" w14:textId="77777777" w:rsidR="007013A6" w:rsidRPr="00FF20F1" w:rsidRDefault="007013A6">
            <w:pPr>
              <w:pStyle w:val="PlantList"/>
              <w:pPrChange w:id="5780" w:author="Daniel Stewart" w:date="2022-02-10T13:41:00Z">
                <w:pPr>
                  <w:jc w:val="left"/>
                </w:pPr>
              </w:pPrChange>
            </w:pPr>
            <w:r w:rsidRPr="00FF20F1">
              <w:t>rough bluegrass</w:t>
            </w:r>
          </w:p>
        </w:tc>
        <w:tc>
          <w:tcPr>
            <w:tcW w:w="886" w:type="dxa"/>
            <w:shd w:val="clear" w:color="auto" w:fill="auto"/>
          </w:tcPr>
          <w:p w14:paraId="4FFAC9C9" w14:textId="77777777" w:rsidR="007013A6" w:rsidRPr="00FF20F1" w:rsidRDefault="007013A6">
            <w:pPr>
              <w:pStyle w:val="PlantList"/>
              <w:jc w:val="center"/>
              <w:pPrChange w:id="5781" w:author="Daniel Stewart" w:date="2022-02-10T13:42:00Z">
                <w:pPr/>
              </w:pPrChange>
            </w:pPr>
            <w:r w:rsidRPr="00FF20F1">
              <w:t>E</w:t>
            </w:r>
          </w:p>
        </w:tc>
        <w:tc>
          <w:tcPr>
            <w:tcW w:w="886" w:type="dxa"/>
          </w:tcPr>
          <w:p w14:paraId="631BF94A" w14:textId="77777777" w:rsidR="007013A6" w:rsidRPr="00FF20F1" w:rsidRDefault="007013A6">
            <w:pPr>
              <w:pStyle w:val="PlantList"/>
              <w:jc w:val="center"/>
              <w:pPrChange w:id="5782" w:author="Daniel Stewart" w:date="2022-02-10T13:42:00Z">
                <w:pPr/>
              </w:pPrChange>
            </w:pPr>
            <w:r w:rsidRPr="00FF20F1">
              <w:t>X</w:t>
            </w:r>
          </w:p>
        </w:tc>
        <w:tc>
          <w:tcPr>
            <w:tcW w:w="886" w:type="dxa"/>
          </w:tcPr>
          <w:p w14:paraId="433765F2" w14:textId="77777777" w:rsidR="007013A6" w:rsidRPr="00FF20F1" w:rsidRDefault="007013A6">
            <w:pPr>
              <w:pStyle w:val="PlantList"/>
              <w:jc w:val="center"/>
              <w:pPrChange w:id="5783" w:author="Daniel Stewart" w:date="2022-02-10T13:42:00Z">
                <w:pPr/>
              </w:pPrChange>
            </w:pPr>
          </w:p>
        </w:tc>
      </w:tr>
      <w:tr w:rsidR="007013A6" w:rsidRPr="00FF20F1" w14:paraId="311B7722" w14:textId="77777777" w:rsidTr="004D3373">
        <w:trPr>
          <w:trHeight w:hRule="exact" w:val="227"/>
        </w:trPr>
        <w:tc>
          <w:tcPr>
            <w:tcW w:w="3119" w:type="dxa"/>
            <w:shd w:val="clear" w:color="auto" w:fill="auto"/>
          </w:tcPr>
          <w:p w14:paraId="4F473DCD" w14:textId="77777777" w:rsidR="007013A6" w:rsidRPr="00FF20F1" w:rsidRDefault="007013A6">
            <w:pPr>
              <w:pStyle w:val="PlantList"/>
              <w:jc w:val="left"/>
              <w:rPr>
                <w:i/>
                <w:iCs/>
                <w:rPrChange w:id="5784" w:author="Daniel Stewart" w:date="2022-02-10T13:41:00Z">
                  <w:rPr>
                    <w:lang w:val="en-US"/>
                  </w:rPr>
                </w:rPrChange>
              </w:rPr>
              <w:pPrChange w:id="5785" w:author="Daniel Stewart" w:date="2022-02-10T13:43:00Z">
                <w:pPr>
                  <w:jc w:val="left"/>
                </w:pPr>
              </w:pPrChange>
            </w:pPr>
            <w:r w:rsidRPr="00FF20F1">
              <w:rPr>
                <w:i/>
                <w:iCs/>
              </w:rPr>
              <w:t>Poa</w:t>
            </w:r>
            <w:r w:rsidRPr="00FF20F1">
              <w:rPr>
                <w:i/>
                <w:iCs/>
                <w:rPrChange w:id="5786" w:author="Daniel Stewart" w:date="2022-02-10T13:41:00Z">
                  <w:rPr/>
                </w:rPrChange>
              </w:rPr>
              <w:t xml:space="preserve"> </w:t>
            </w:r>
            <w:r w:rsidRPr="007013A6">
              <w:t>sp.</w:t>
            </w:r>
          </w:p>
        </w:tc>
        <w:tc>
          <w:tcPr>
            <w:tcW w:w="2941" w:type="dxa"/>
            <w:shd w:val="clear" w:color="auto" w:fill="auto"/>
          </w:tcPr>
          <w:p w14:paraId="7B1AB0D2" w14:textId="77777777" w:rsidR="007013A6" w:rsidRPr="00FF20F1" w:rsidRDefault="007013A6">
            <w:pPr>
              <w:pStyle w:val="PlantList"/>
              <w:pPrChange w:id="5787" w:author="Daniel Stewart" w:date="2022-02-10T13:41:00Z">
                <w:pPr>
                  <w:jc w:val="left"/>
                </w:pPr>
              </w:pPrChange>
            </w:pPr>
            <w:r w:rsidRPr="00FF20F1">
              <w:t>bluegrass</w:t>
            </w:r>
          </w:p>
        </w:tc>
        <w:tc>
          <w:tcPr>
            <w:tcW w:w="886" w:type="dxa"/>
            <w:shd w:val="clear" w:color="auto" w:fill="auto"/>
          </w:tcPr>
          <w:p w14:paraId="49FE4FD7" w14:textId="77777777" w:rsidR="007013A6" w:rsidRPr="00FF20F1" w:rsidRDefault="007013A6">
            <w:pPr>
              <w:pStyle w:val="PlantList"/>
              <w:jc w:val="center"/>
              <w:pPrChange w:id="5788" w:author="Daniel Stewart" w:date="2022-02-10T13:42:00Z">
                <w:pPr/>
              </w:pPrChange>
            </w:pPr>
            <w:r w:rsidRPr="00FF20F1">
              <w:t>E</w:t>
            </w:r>
          </w:p>
        </w:tc>
        <w:tc>
          <w:tcPr>
            <w:tcW w:w="886" w:type="dxa"/>
          </w:tcPr>
          <w:p w14:paraId="3C49C625" w14:textId="77777777" w:rsidR="007013A6" w:rsidRPr="00FF20F1" w:rsidRDefault="007013A6">
            <w:pPr>
              <w:pStyle w:val="PlantList"/>
              <w:jc w:val="center"/>
              <w:pPrChange w:id="5789" w:author="Daniel Stewart" w:date="2022-02-10T13:42:00Z">
                <w:pPr/>
              </w:pPrChange>
            </w:pPr>
            <w:r w:rsidRPr="00FF20F1">
              <w:t>X</w:t>
            </w:r>
          </w:p>
        </w:tc>
        <w:tc>
          <w:tcPr>
            <w:tcW w:w="886" w:type="dxa"/>
          </w:tcPr>
          <w:p w14:paraId="75434784" w14:textId="77777777" w:rsidR="007013A6" w:rsidRPr="00FF20F1" w:rsidRDefault="007013A6">
            <w:pPr>
              <w:pStyle w:val="PlantList"/>
              <w:jc w:val="center"/>
              <w:pPrChange w:id="5790" w:author="Daniel Stewart" w:date="2022-02-10T13:42:00Z">
                <w:pPr/>
              </w:pPrChange>
            </w:pPr>
          </w:p>
        </w:tc>
      </w:tr>
      <w:tr w:rsidR="007013A6" w:rsidRPr="00FF20F1" w14:paraId="2AF2704B" w14:textId="77777777" w:rsidTr="004D3373">
        <w:trPr>
          <w:trHeight w:hRule="exact" w:val="227"/>
        </w:trPr>
        <w:tc>
          <w:tcPr>
            <w:tcW w:w="3119" w:type="dxa"/>
            <w:shd w:val="clear" w:color="auto" w:fill="auto"/>
          </w:tcPr>
          <w:p w14:paraId="05B627A6" w14:textId="77777777" w:rsidR="007013A6" w:rsidRPr="00FF20F1" w:rsidRDefault="007013A6">
            <w:pPr>
              <w:pStyle w:val="PlantList"/>
              <w:jc w:val="left"/>
              <w:rPr>
                <w:i/>
                <w:iCs/>
                <w:rPrChange w:id="5791" w:author="Daniel Stewart" w:date="2022-02-10T13:41:00Z">
                  <w:rPr>
                    <w:lang w:val="en-US"/>
                  </w:rPr>
                </w:rPrChange>
              </w:rPr>
              <w:pPrChange w:id="5792" w:author="Daniel Stewart" w:date="2022-02-10T13:43:00Z">
                <w:pPr>
                  <w:jc w:val="left"/>
                </w:pPr>
              </w:pPrChange>
            </w:pPr>
            <w:proofErr w:type="spellStart"/>
            <w:r w:rsidRPr="00FF20F1">
              <w:rPr>
                <w:i/>
                <w:iCs/>
                <w:rPrChange w:id="5793" w:author="Daniel Stewart" w:date="2022-02-10T13:41:00Z">
                  <w:rPr/>
                </w:rPrChange>
              </w:rPr>
              <w:t>Poaceae</w:t>
            </w:r>
            <w:proofErr w:type="spellEnd"/>
            <w:r w:rsidRPr="00FF20F1">
              <w:rPr>
                <w:i/>
                <w:iCs/>
                <w:rPrChange w:id="5794" w:author="Daniel Stewart" w:date="2022-02-10T13:41:00Z">
                  <w:rPr/>
                </w:rPrChange>
              </w:rPr>
              <w:t> </w:t>
            </w:r>
          </w:p>
        </w:tc>
        <w:tc>
          <w:tcPr>
            <w:tcW w:w="2941" w:type="dxa"/>
            <w:shd w:val="clear" w:color="auto" w:fill="auto"/>
          </w:tcPr>
          <w:p w14:paraId="381BCC0B" w14:textId="77777777" w:rsidR="007013A6" w:rsidRPr="00FF20F1" w:rsidRDefault="007013A6">
            <w:pPr>
              <w:pStyle w:val="PlantList"/>
              <w:pPrChange w:id="5795" w:author="Daniel Stewart" w:date="2022-02-10T13:41:00Z">
                <w:pPr>
                  <w:jc w:val="left"/>
                </w:pPr>
              </w:pPrChange>
            </w:pPr>
            <w:r w:rsidRPr="00FF20F1">
              <w:t>unidentified grasses </w:t>
            </w:r>
          </w:p>
        </w:tc>
        <w:tc>
          <w:tcPr>
            <w:tcW w:w="886" w:type="dxa"/>
            <w:shd w:val="clear" w:color="auto" w:fill="auto"/>
          </w:tcPr>
          <w:p w14:paraId="1D6F9971" w14:textId="77777777" w:rsidR="007013A6" w:rsidRPr="00FF20F1" w:rsidRDefault="007013A6">
            <w:pPr>
              <w:pStyle w:val="PlantList"/>
              <w:jc w:val="center"/>
              <w:pPrChange w:id="5796" w:author="Daniel Stewart" w:date="2022-02-10T13:42:00Z">
                <w:pPr/>
              </w:pPrChange>
            </w:pPr>
            <w:r w:rsidRPr="00FF20F1">
              <w:t>U</w:t>
            </w:r>
          </w:p>
        </w:tc>
        <w:tc>
          <w:tcPr>
            <w:tcW w:w="886" w:type="dxa"/>
          </w:tcPr>
          <w:p w14:paraId="5D5E368D" w14:textId="77777777" w:rsidR="007013A6" w:rsidRPr="00FF20F1" w:rsidRDefault="007013A6">
            <w:pPr>
              <w:pStyle w:val="PlantList"/>
              <w:jc w:val="center"/>
              <w:pPrChange w:id="5797" w:author="Daniel Stewart" w:date="2022-02-10T13:42:00Z">
                <w:pPr/>
              </w:pPrChange>
            </w:pPr>
          </w:p>
        </w:tc>
        <w:tc>
          <w:tcPr>
            <w:tcW w:w="886" w:type="dxa"/>
          </w:tcPr>
          <w:p w14:paraId="025FA966" w14:textId="77777777" w:rsidR="007013A6" w:rsidRPr="00FF20F1" w:rsidRDefault="007013A6">
            <w:pPr>
              <w:pStyle w:val="PlantList"/>
              <w:jc w:val="center"/>
              <w:pPrChange w:id="5798" w:author="Daniel Stewart" w:date="2022-02-10T13:42:00Z">
                <w:pPr/>
              </w:pPrChange>
            </w:pPr>
            <w:r w:rsidRPr="00FF20F1">
              <w:t>X</w:t>
            </w:r>
          </w:p>
        </w:tc>
      </w:tr>
      <w:tr w:rsidR="007013A6" w:rsidRPr="00FF20F1" w14:paraId="023F333E" w14:textId="77777777" w:rsidTr="004D3373">
        <w:trPr>
          <w:trHeight w:hRule="exact" w:val="227"/>
        </w:trPr>
        <w:tc>
          <w:tcPr>
            <w:tcW w:w="3119" w:type="dxa"/>
            <w:shd w:val="clear" w:color="auto" w:fill="auto"/>
            <w:hideMark/>
          </w:tcPr>
          <w:p w14:paraId="31CAB69B" w14:textId="77777777" w:rsidR="007013A6" w:rsidRPr="00FF20F1" w:rsidRDefault="007013A6">
            <w:pPr>
              <w:pStyle w:val="PlantList"/>
              <w:jc w:val="left"/>
              <w:rPr>
                <w:i/>
                <w:iCs/>
                <w:rPrChange w:id="5799" w:author="Daniel Stewart" w:date="2022-02-10T13:41:00Z">
                  <w:rPr>
                    <w:lang w:val="en-US"/>
                  </w:rPr>
                </w:rPrChange>
              </w:rPr>
              <w:pPrChange w:id="5800" w:author="Daniel Stewart" w:date="2022-02-10T13:43:00Z">
                <w:pPr>
                  <w:jc w:val="left"/>
                </w:pPr>
              </w:pPrChange>
            </w:pPr>
            <w:r w:rsidRPr="00FF20F1">
              <w:rPr>
                <w:i/>
                <w:iCs/>
                <w:rPrChange w:id="5801" w:author="Daniel Stewart" w:date="2022-02-10T13:41:00Z">
                  <w:rPr/>
                </w:rPrChange>
              </w:rPr>
              <w:t>Polygonum </w:t>
            </w:r>
            <w:proofErr w:type="spellStart"/>
            <w:r w:rsidRPr="00FF20F1">
              <w:rPr>
                <w:i/>
                <w:iCs/>
                <w:rPrChange w:id="5802" w:author="Daniel Stewart" w:date="2022-02-10T13:41:00Z">
                  <w:rPr/>
                </w:rPrChange>
              </w:rPr>
              <w:t>aviculare</w:t>
            </w:r>
            <w:proofErr w:type="spellEnd"/>
            <w:r w:rsidRPr="00FF20F1">
              <w:rPr>
                <w:i/>
                <w:iCs/>
                <w:rPrChange w:id="5803" w:author="Daniel Stewart" w:date="2022-02-10T13:41:00Z">
                  <w:rPr/>
                </w:rPrChange>
              </w:rPr>
              <w:t> </w:t>
            </w:r>
          </w:p>
        </w:tc>
        <w:tc>
          <w:tcPr>
            <w:tcW w:w="2941" w:type="dxa"/>
            <w:shd w:val="clear" w:color="auto" w:fill="auto"/>
            <w:hideMark/>
          </w:tcPr>
          <w:p w14:paraId="48CC1C1E" w14:textId="77777777" w:rsidR="007013A6" w:rsidRPr="00FF20F1" w:rsidRDefault="007013A6">
            <w:pPr>
              <w:pStyle w:val="PlantList"/>
              <w:pPrChange w:id="5804" w:author="Daniel Stewart" w:date="2022-02-10T13:41:00Z">
                <w:pPr>
                  <w:jc w:val="left"/>
                </w:pPr>
              </w:pPrChange>
            </w:pPr>
            <w:r w:rsidRPr="00FF20F1">
              <w:t>common knotgrass </w:t>
            </w:r>
          </w:p>
        </w:tc>
        <w:tc>
          <w:tcPr>
            <w:tcW w:w="886" w:type="dxa"/>
            <w:shd w:val="clear" w:color="auto" w:fill="auto"/>
            <w:hideMark/>
          </w:tcPr>
          <w:p w14:paraId="595F937F" w14:textId="77777777" w:rsidR="007013A6" w:rsidRPr="00FF20F1" w:rsidRDefault="007013A6">
            <w:pPr>
              <w:pStyle w:val="PlantList"/>
              <w:jc w:val="center"/>
              <w:pPrChange w:id="5805" w:author="Daniel Stewart" w:date="2022-02-10T13:42:00Z">
                <w:pPr/>
              </w:pPrChange>
            </w:pPr>
            <w:r w:rsidRPr="00FF20F1">
              <w:t>E</w:t>
            </w:r>
          </w:p>
        </w:tc>
        <w:tc>
          <w:tcPr>
            <w:tcW w:w="886" w:type="dxa"/>
          </w:tcPr>
          <w:p w14:paraId="42AA5EDB" w14:textId="77777777" w:rsidR="007013A6" w:rsidRPr="00FF20F1" w:rsidRDefault="007013A6">
            <w:pPr>
              <w:pStyle w:val="PlantList"/>
              <w:jc w:val="center"/>
              <w:pPrChange w:id="5806" w:author="Daniel Stewart" w:date="2022-02-10T13:42:00Z">
                <w:pPr/>
              </w:pPrChange>
            </w:pPr>
          </w:p>
        </w:tc>
        <w:tc>
          <w:tcPr>
            <w:tcW w:w="886" w:type="dxa"/>
          </w:tcPr>
          <w:p w14:paraId="1D05CABB" w14:textId="77777777" w:rsidR="007013A6" w:rsidRPr="00FF20F1" w:rsidRDefault="007013A6">
            <w:pPr>
              <w:pStyle w:val="PlantList"/>
              <w:jc w:val="center"/>
              <w:rPr>
                <w:rPrChange w:id="5807" w:author="Daniel Stewart" w:date="2022-02-10T13:41:00Z">
                  <w:rPr>
                    <w:color w:val="000000"/>
                    <w:lang w:val="en-US"/>
                  </w:rPr>
                </w:rPrChange>
              </w:rPr>
              <w:pPrChange w:id="5808" w:author="Daniel Stewart" w:date="2022-02-10T13:42:00Z">
                <w:pPr/>
              </w:pPrChange>
            </w:pPr>
            <w:r w:rsidRPr="00FF20F1">
              <w:t>X</w:t>
            </w:r>
          </w:p>
        </w:tc>
      </w:tr>
      <w:tr w:rsidR="007013A6" w:rsidRPr="00FF20F1" w14:paraId="6C19E4DD" w14:textId="77777777" w:rsidTr="004D3373">
        <w:trPr>
          <w:trHeight w:hRule="exact" w:val="227"/>
        </w:trPr>
        <w:tc>
          <w:tcPr>
            <w:tcW w:w="3119" w:type="dxa"/>
            <w:shd w:val="clear" w:color="auto" w:fill="auto"/>
          </w:tcPr>
          <w:p w14:paraId="4D9D73B1" w14:textId="77777777" w:rsidR="007013A6" w:rsidRPr="00FF20F1" w:rsidRDefault="007013A6">
            <w:pPr>
              <w:pStyle w:val="PlantList"/>
              <w:jc w:val="left"/>
              <w:rPr>
                <w:i/>
                <w:iCs/>
                <w:rPrChange w:id="5809" w:author="Daniel Stewart" w:date="2022-02-10T13:41:00Z">
                  <w:rPr>
                    <w:lang w:val="en-US"/>
                  </w:rPr>
                </w:rPrChange>
              </w:rPr>
              <w:pPrChange w:id="5810" w:author="Daniel Stewart" w:date="2022-02-10T13:43:00Z">
                <w:pPr>
                  <w:jc w:val="left"/>
                </w:pPr>
              </w:pPrChange>
            </w:pPr>
            <w:r w:rsidRPr="00FF20F1">
              <w:rPr>
                <w:i/>
                <w:iCs/>
                <w:rPrChange w:id="5811" w:author="Daniel Stewart" w:date="2022-02-10T13:41:00Z">
                  <w:rPr/>
                </w:rPrChange>
              </w:rPr>
              <w:t>Populus balsamifera</w:t>
            </w:r>
          </w:p>
        </w:tc>
        <w:tc>
          <w:tcPr>
            <w:tcW w:w="2941" w:type="dxa"/>
            <w:shd w:val="clear" w:color="auto" w:fill="auto"/>
          </w:tcPr>
          <w:p w14:paraId="2C6C208D" w14:textId="77777777" w:rsidR="007013A6" w:rsidRPr="00FF20F1" w:rsidRDefault="007013A6">
            <w:pPr>
              <w:pStyle w:val="PlantList"/>
              <w:pPrChange w:id="5812" w:author="Daniel Stewart" w:date="2022-02-10T13:41:00Z">
                <w:pPr>
                  <w:jc w:val="left"/>
                </w:pPr>
              </w:pPrChange>
            </w:pPr>
            <w:r w:rsidRPr="00FF20F1">
              <w:t>black cottonwood</w:t>
            </w:r>
          </w:p>
        </w:tc>
        <w:tc>
          <w:tcPr>
            <w:tcW w:w="886" w:type="dxa"/>
            <w:shd w:val="clear" w:color="auto" w:fill="auto"/>
          </w:tcPr>
          <w:p w14:paraId="4B298422" w14:textId="77777777" w:rsidR="007013A6" w:rsidRPr="00FF20F1" w:rsidRDefault="007013A6">
            <w:pPr>
              <w:pStyle w:val="PlantList"/>
              <w:jc w:val="center"/>
              <w:pPrChange w:id="5813" w:author="Daniel Stewart" w:date="2022-02-10T13:42:00Z">
                <w:pPr/>
              </w:pPrChange>
            </w:pPr>
            <w:r w:rsidRPr="00FF20F1">
              <w:t>N</w:t>
            </w:r>
          </w:p>
        </w:tc>
        <w:tc>
          <w:tcPr>
            <w:tcW w:w="886" w:type="dxa"/>
          </w:tcPr>
          <w:p w14:paraId="12BEEE10" w14:textId="77777777" w:rsidR="007013A6" w:rsidRPr="00FF20F1" w:rsidRDefault="007013A6">
            <w:pPr>
              <w:pStyle w:val="PlantList"/>
              <w:jc w:val="center"/>
              <w:pPrChange w:id="5814" w:author="Daniel Stewart" w:date="2022-02-10T13:42:00Z">
                <w:pPr/>
              </w:pPrChange>
            </w:pPr>
            <w:r w:rsidRPr="00FF20F1">
              <w:t>X</w:t>
            </w:r>
          </w:p>
        </w:tc>
        <w:tc>
          <w:tcPr>
            <w:tcW w:w="886" w:type="dxa"/>
          </w:tcPr>
          <w:p w14:paraId="41BF89E5" w14:textId="77777777" w:rsidR="007013A6" w:rsidRPr="00FF20F1" w:rsidRDefault="007013A6">
            <w:pPr>
              <w:pStyle w:val="PlantList"/>
              <w:jc w:val="center"/>
              <w:pPrChange w:id="5815" w:author="Daniel Stewart" w:date="2022-02-10T13:42:00Z">
                <w:pPr/>
              </w:pPrChange>
            </w:pPr>
          </w:p>
        </w:tc>
      </w:tr>
      <w:tr w:rsidR="007013A6" w:rsidRPr="00FF20F1" w14:paraId="451704E2" w14:textId="77777777" w:rsidTr="004D3373">
        <w:trPr>
          <w:trHeight w:hRule="exact" w:val="227"/>
        </w:trPr>
        <w:tc>
          <w:tcPr>
            <w:tcW w:w="3119" w:type="dxa"/>
            <w:shd w:val="clear" w:color="auto" w:fill="auto"/>
            <w:hideMark/>
          </w:tcPr>
          <w:p w14:paraId="386DE7D9" w14:textId="77777777" w:rsidR="007013A6" w:rsidRPr="00FF20F1" w:rsidRDefault="007013A6">
            <w:pPr>
              <w:pStyle w:val="PlantList"/>
              <w:jc w:val="left"/>
              <w:rPr>
                <w:i/>
                <w:iCs/>
                <w:rPrChange w:id="5816" w:author="Daniel Stewart" w:date="2022-02-10T13:41:00Z">
                  <w:rPr>
                    <w:lang w:val="en-US"/>
                  </w:rPr>
                </w:rPrChange>
              </w:rPr>
              <w:pPrChange w:id="5817" w:author="Daniel Stewart" w:date="2022-02-10T13:43:00Z">
                <w:pPr>
                  <w:jc w:val="left"/>
                </w:pPr>
              </w:pPrChange>
            </w:pPr>
            <w:proofErr w:type="spellStart"/>
            <w:r w:rsidRPr="00FF20F1">
              <w:rPr>
                <w:i/>
                <w:iCs/>
                <w:rPrChange w:id="5818" w:author="Daniel Stewart" w:date="2022-02-10T13:41:00Z">
                  <w:rPr/>
                </w:rPrChange>
              </w:rPr>
              <w:t>Potamogeton</w:t>
            </w:r>
            <w:proofErr w:type="spellEnd"/>
            <w:r w:rsidRPr="00FF20F1">
              <w:rPr>
                <w:i/>
                <w:iCs/>
                <w:rPrChange w:id="5819" w:author="Daniel Stewart" w:date="2022-02-10T13:41:00Z">
                  <w:rPr/>
                </w:rPrChange>
              </w:rPr>
              <w:t> </w:t>
            </w:r>
            <w:proofErr w:type="spellStart"/>
            <w:r w:rsidRPr="00FF20F1">
              <w:rPr>
                <w:i/>
                <w:iCs/>
                <w:rPrChange w:id="5820" w:author="Daniel Stewart" w:date="2022-02-10T13:41:00Z">
                  <w:rPr/>
                </w:rPrChange>
              </w:rPr>
              <w:t>foliosus</w:t>
            </w:r>
            <w:proofErr w:type="spellEnd"/>
            <w:r w:rsidRPr="00FF20F1">
              <w:rPr>
                <w:i/>
                <w:iCs/>
                <w:rPrChange w:id="5821" w:author="Daniel Stewart" w:date="2022-02-10T13:41:00Z">
                  <w:rPr/>
                </w:rPrChange>
              </w:rPr>
              <w:t> </w:t>
            </w:r>
          </w:p>
        </w:tc>
        <w:tc>
          <w:tcPr>
            <w:tcW w:w="2941" w:type="dxa"/>
            <w:shd w:val="clear" w:color="auto" w:fill="auto"/>
            <w:hideMark/>
          </w:tcPr>
          <w:p w14:paraId="6B644985" w14:textId="77777777" w:rsidR="007013A6" w:rsidRPr="00FF20F1" w:rsidRDefault="007013A6">
            <w:pPr>
              <w:pStyle w:val="PlantList"/>
              <w:pPrChange w:id="5822" w:author="Daniel Stewart" w:date="2022-02-10T13:41:00Z">
                <w:pPr>
                  <w:jc w:val="left"/>
                </w:pPr>
              </w:pPrChange>
            </w:pPr>
            <w:r w:rsidRPr="00FF20F1">
              <w:t>leafy pondweed </w:t>
            </w:r>
          </w:p>
        </w:tc>
        <w:tc>
          <w:tcPr>
            <w:tcW w:w="886" w:type="dxa"/>
            <w:shd w:val="clear" w:color="auto" w:fill="auto"/>
            <w:hideMark/>
          </w:tcPr>
          <w:p w14:paraId="01655D6B" w14:textId="77777777" w:rsidR="007013A6" w:rsidRPr="00FF20F1" w:rsidRDefault="007013A6">
            <w:pPr>
              <w:pStyle w:val="PlantList"/>
              <w:jc w:val="center"/>
              <w:pPrChange w:id="5823" w:author="Daniel Stewart" w:date="2022-02-10T13:42:00Z">
                <w:pPr/>
              </w:pPrChange>
            </w:pPr>
            <w:r w:rsidRPr="00FF20F1">
              <w:t>N</w:t>
            </w:r>
          </w:p>
        </w:tc>
        <w:tc>
          <w:tcPr>
            <w:tcW w:w="886" w:type="dxa"/>
          </w:tcPr>
          <w:p w14:paraId="28BD8D24" w14:textId="77777777" w:rsidR="007013A6" w:rsidRPr="00FF20F1" w:rsidRDefault="007013A6">
            <w:pPr>
              <w:pStyle w:val="PlantList"/>
              <w:jc w:val="center"/>
              <w:pPrChange w:id="5824" w:author="Daniel Stewart" w:date="2022-02-10T13:42:00Z">
                <w:pPr/>
              </w:pPrChange>
            </w:pPr>
          </w:p>
        </w:tc>
        <w:tc>
          <w:tcPr>
            <w:tcW w:w="886" w:type="dxa"/>
          </w:tcPr>
          <w:p w14:paraId="0ADC6B8F" w14:textId="77777777" w:rsidR="007013A6" w:rsidRPr="00FF20F1" w:rsidRDefault="007013A6">
            <w:pPr>
              <w:pStyle w:val="PlantList"/>
              <w:jc w:val="center"/>
              <w:rPr>
                <w:rPrChange w:id="5825" w:author="Daniel Stewart" w:date="2022-02-10T13:41:00Z">
                  <w:rPr>
                    <w:color w:val="000000"/>
                    <w:lang w:val="en-US"/>
                  </w:rPr>
                </w:rPrChange>
              </w:rPr>
              <w:pPrChange w:id="5826" w:author="Daniel Stewart" w:date="2022-02-10T13:42:00Z">
                <w:pPr/>
              </w:pPrChange>
            </w:pPr>
            <w:r w:rsidRPr="00FF20F1">
              <w:t>X</w:t>
            </w:r>
          </w:p>
        </w:tc>
      </w:tr>
      <w:tr w:rsidR="007013A6" w:rsidRPr="00FF20F1" w:rsidDel="00BF6793" w14:paraId="4E827212" w14:textId="77777777" w:rsidTr="004D3373">
        <w:trPr>
          <w:trHeight w:hRule="exact" w:val="227"/>
          <w:del w:id="5827" w:author="Daniel Stewart" w:date="2022-02-09T16:22:00Z"/>
        </w:trPr>
        <w:tc>
          <w:tcPr>
            <w:tcW w:w="3119" w:type="dxa"/>
            <w:shd w:val="clear" w:color="auto" w:fill="auto"/>
            <w:hideMark/>
          </w:tcPr>
          <w:p w14:paraId="1F232F94" w14:textId="0862DD93" w:rsidR="007013A6" w:rsidRPr="00FF20F1" w:rsidDel="00BF6793" w:rsidRDefault="007013A6">
            <w:pPr>
              <w:pStyle w:val="PlantList"/>
              <w:jc w:val="left"/>
              <w:rPr>
                <w:del w:id="5828" w:author="Daniel Stewart" w:date="2022-02-09T16:22:00Z"/>
                <w:i/>
                <w:iCs/>
                <w:rPrChange w:id="5829" w:author="Daniel Stewart" w:date="2022-02-10T13:41:00Z">
                  <w:rPr>
                    <w:del w:id="5830" w:author="Daniel Stewart" w:date="2022-02-09T16:22:00Z"/>
                    <w:lang w:val="en-US"/>
                  </w:rPr>
                </w:rPrChange>
              </w:rPr>
              <w:pPrChange w:id="5831" w:author="Daniel Stewart" w:date="2022-02-10T13:43:00Z">
                <w:pPr/>
              </w:pPrChange>
            </w:pPr>
            <w:del w:id="5832" w:author="Daniel Stewart" w:date="2022-02-09T16:22:00Z">
              <w:r w:rsidRPr="00FF20F1" w:rsidDel="00BF6793">
                <w:rPr>
                  <w:i/>
                  <w:iCs/>
                  <w:rPrChange w:id="5833" w:author="Daniel Stewart" w:date="2022-02-10T13:41:00Z">
                    <w:rPr>
                      <w:lang w:val="en-US"/>
                    </w:rPr>
                  </w:rPrChange>
                </w:rPr>
                <w:delText>Potamogeton natans </w:delText>
              </w:r>
            </w:del>
          </w:p>
        </w:tc>
        <w:tc>
          <w:tcPr>
            <w:tcW w:w="2941" w:type="dxa"/>
            <w:shd w:val="clear" w:color="auto" w:fill="auto"/>
            <w:hideMark/>
          </w:tcPr>
          <w:p w14:paraId="23E4F7EA" w14:textId="13E02409" w:rsidR="007013A6" w:rsidRPr="00FF20F1" w:rsidDel="00BF6793" w:rsidRDefault="007013A6">
            <w:pPr>
              <w:pStyle w:val="PlantList"/>
              <w:jc w:val="left"/>
              <w:rPr>
                <w:del w:id="5834" w:author="Daniel Stewart" w:date="2022-02-09T16:22:00Z"/>
              </w:rPr>
              <w:pPrChange w:id="5835" w:author="Daniel Stewart" w:date="2022-02-10T13:43:00Z">
                <w:pPr/>
              </w:pPrChange>
            </w:pPr>
            <w:del w:id="5836" w:author="Daniel Stewart" w:date="2022-02-09T16:22:00Z">
              <w:r w:rsidRPr="00FF20F1" w:rsidDel="00BF6793">
                <w:delText>floating pondweed </w:delText>
              </w:r>
            </w:del>
          </w:p>
        </w:tc>
        <w:tc>
          <w:tcPr>
            <w:tcW w:w="886" w:type="dxa"/>
            <w:shd w:val="clear" w:color="auto" w:fill="auto"/>
            <w:hideMark/>
          </w:tcPr>
          <w:p w14:paraId="220799DC" w14:textId="76965150" w:rsidR="007013A6" w:rsidRPr="00FF20F1" w:rsidDel="00BF6793" w:rsidRDefault="007013A6">
            <w:pPr>
              <w:pStyle w:val="PlantList"/>
              <w:jc w:val="left"/>
              <w:rPr>
                <w:del w:id="5837" w:author="Daniel Stewart" w:date="2022-02-09T16:22:00Z"/>
              </w:rPr>
              <w:pPrChange w:id="5838" w:author="Daniel Stewart" w:date="2022-02-10T13:43:00Z">
                <w:pPr/>
              </w:pPrChange>
            </w:pPr>
            <w:del w:id="5839" w:author="Daniel Stewart" w:date="2022-02-09T16:22:00Z">
              <w:r w:rsidRPr="00FF20F1" w:rsidDel="00BF6793">
                <w:delText>N</w:delText>
              </w:r>
            </w:del>
          </w:p>
        </w:tc>
        <w:tc>
          <w:tcPr>
            <w:tcW w:w="886" w:type="dxa"/>
          </w:tcPr>
          <w:p w14:paraId="18A65C33" w14:textId="7FBA720E" w:rsidR="007013A6" w:rsidRPr="00FF20F1" w:rsidDel="00BF6793" w:rsidRDefault="007013A6">
            <w:pPr>
              <w:pStyle w:val="PlantList"/>
              <w:jc w:val="left"/>
              <w:rPr>
                <w:del w:id="5840" w:author="Daniel Stewart" w:date="2022-02-09T16:22:00Z"/>
              </w:rPr>
              <w:pPrChange w:id="5841" w:author="Daniel Stewart" w:date="2022-02-10T13:43:00Z">
                <w:pPr/>
              </w:pPrChange>
            </w:pPr>
            <w:del w:id="5842" w:author="Daniel Stewart" w:date="2022-02-09T16:21:00Z">
              <w:r w:rsidRPr="00FF20F1" w:rsidDel="00BF6793">
                <w:delText>X</w:delText>
              </w:r>
            </w:del>
          </w:p>
        </w:tc>
        <w:tc>
          <w:tcPr>
            <w:tcW w:w="886" w:type="dxa"/>
          </w:tcPr>
          <w:p w14:paraId="412BCABF" w14:textId="290014D7" w:rsidR="007013A6" w:rsidRPr="00FF20F1" w:rsidDel="00BF6793" w:rsidRDefault="007013A6">
            <w:pPr>
              <w:pStyle w:val="PlantList"/>
              <w:jc w:val="left"/>
              <w:rPr>
                <w:del w:id="5843" w:author="Daniel Stewart" w:date="2022-02-09T16:22:00Z"/>
                <w:rPrChange w:id="5844" w:author="Daniel Stewart" w:date="2022-02-10T13:41:00Z">
                  <w:rPr>
                    <w:del w:id="5845" w:author="Daniel Stewart" w:date="2022-02-09T16:22:00Z"/>
                    <w:color w:val="000000"/>
                    <w:lang w:val="en-US"/>
                  </w:rPr>
                </w:rPrChange>
              </w:rPr>
              <w:pPrChange w:id="5846" w:author="Daniel Stewart" w:date="2022-02-10T13:43:00Z">
                <w:pPr/>
              </w:pPrChange>
            </w:pPr>
            <w:del w:id="5847" w:author="Daniel Stewart" w:date="2022-02-09T16:22:00Z">
              <w:r w:rsidRPr="00FF20F1" w:rsidDel="00BF6793">
                <w:delText>X</w:delText>
              </w:r>
            </w:del>
          </w:p>
        </w:tc>
      </w:tr>
      <w:tr w:rsidR="007013A6" w:rsidRPr="00FF20F1" w14:paraId="41065B91" w14:textId="77777777" w:rsidTr="004D3373">
        <w:trPr>
          <w:trHeight w:hRule="exact" w:val="227"/>
        </w:trPr>
        <w:tc>
          <w:tcPr>
            <w:tcW w:w="3119" w:type="dxa"/>
            <w:shd w:val="clear" w:color="auto" w:fill="auto"/>
          </w:tcPr>
          <w:p w14:paraId="576668D1" w14:textId="77777777" w:rsidR="007013A6" w:rsidRPr="00FF20F1" w:rsidRDefault="007013A6">
            <w:pPr>
              <w:pStyle w:val="PlantList"/>
              <w:jc w:val="left"/>
              <w:rPr>
                <w:i/>
                <w:iCs/>
                <w:rPrChange w:id="5848" w:author="Daniel Stewart" w:date="2022-02-10T13:41:00Z">
                  <w:rPr>
                    <w:lang w:val="en-US"/>
                  </w:rPr>
                </w:rPrChange>
              </w:rPr>
              <w:pPrChange w:id="5849" w:author="Daniel Stewart" w:date="2022-02-10T13:43:00Z">
                <w:pPr>
                  <w:jc w:val="left"/>
                </w:pPr>
              </w:pPrChange>
            </w:pPr>
            <w:proofErr w:type="spellStart"/>
            <w:r w:rsidRPr="00FF20F1">
              <w:rPr>
                <w:i/>
                <w:iCs/>
                <w:rPrChange w:id="5850" w:author="Daniel Stewart" w:date="2022-02-10T13:41:00Z">
                  <w:rPr/>
                </w:rPrChange>
              </w:rPr>
              <w:t>Potamogeton</w:t>
            </w:r>
            <w:proofErr w:type="spellEnd"/>
            <w:r w:rsidRPr="00FF20F1">
              <w:rPr>
                <w:i/>
                <w:iCs/>
                <w:rPrChange w:id="5851" w:author="Daniel Stewart" w:date="2022-02-10T13:41:00Z">
                  <w:rPr/>
                </w:rPrChange>
              </w:rPr>
              <w:t xml:space="preserve"> </w:t>
            </w:r>
            <w:proofErr w:type="spellStart"/>
            <w:r w:rsidRPr="00FF20F1">
              <w:rPr>
                <w:i/>
                <w:iCs/>
                <w:rPrChange w:id="5852" w:author="Daniel Stewart" w:date="2022-02-10T13:41:00Z">
                  <w:rPr/>
                </w:rPrChange>
              </w:rPr>
              <w:t>pusillus</w:t>
            </w:r>
            <w:proofErr w:type="spellEnd"/>
          </w:p>
        </w:tc>
        <w:tc>
          <w:tcPr>
            <w:tcW w:w="2941" w:type="dxa"/>
            <w:shd w:val="clear" w:color="auto" w:fill="auto"/>
          </w:tcPr>
          <w:p w14:paraId="0ED009DF" w14:textId="77777777" w:rsidR="007013A6" w:rsidRPr="00FF20F1" w:rsidRDefault="007013A6">
            <w:pPr>
              <w:pStyle w:val="PlantList"/>
              <w:pPrChange w:id="5853" w:author="Daniel Stewart" w:date="2022-02-10T13:41:00Z">
                <w:pPr>
                  <w:jc w:val="left"/>
                </w:pPr>
              </w:pPrChange>
            </w:pPr>
            <w:r w:rsidRPr="00FF20F1">
              <w:t>small pondweed</w:t>
            </w:r>
          </w:p>
        </w:tc>
        <w:tc>
          <w:tcPr>
            <w:tcW w:w="886" w:type="dxa"/>
            <w:shd w:val="clear" w:color="auto" w:fill="auto"/>
          </w:tcPr>
          <w:p w14:paraId="5E1771B9" w14:textId="77777777" w:rsidR="007013A6" w:rsidRPr="00FF20F1" w:rsidRDefault="007013A6">
            <w:pPr>
              <w:pStyle w:val="PlantList"/>
              <w:jc w:val="center"/>
              <w:pPrChange w:id="5854" w:author="Daniel Stewart" w:date="2022-02-10T13:42:00Z">
                <w:pPr/>
              </w:pPrChange>
            </w:pPr>
            <w:r w:rsidRPr="00FF20F1">
              <w:t>N</w:t>
            </w:r>
          </w:p>
        </w:tc>
        <w:tc>
          <w:tcPr>
            <w:tcW w:w="886" w:type="dxa"/>
          </w:tcPr>
          <w:p w14:paraId="4472AB83" w14:textId="77777777" w:rsidR="007013A6" w:rsidRPr="00FF20F1" w:rsidRDefault="007013A6">
            <w:pPr>
              <w:pStyle w:val="PlantList"/>
              <w:jc w:val="center"/>
              <w:pPrChange w:id="5855" w:author="Daniel Stewart" w:date="2022-02-10T13:42:00Z">
                <w:pPr/>
              </w:pPrChange>
            </w:pPr>
            <w:r w:rsidRPr="00FF20F1">
              <w:t>X</w:t>
            </w:r>
          </w:p>
        </w:tc>
        <w:tc>
          <w:tcPr>
            <w:tcW w:w="886" w:type="dxa"/>
          </w:tcPr>
          <w:p w14:paraId="7E2A8A3E" w14:textId="77777777" w:rsidR="007013A6" w:rsidRPr="00FF20F1" w:rsidRDefault="007013A6">
            <w:pPr>
              <w:pStyle w:val="PlantList"/>
              <w:jc w:val="center"/>
              <w:pPrChange w:id="5856" w:author="Daniel Stewart" w:date="2022-02-10T13:42:00Z">
                <w:pPr/>
              </w:pPrChange>
            </w:pPr>
          </w:p>
        </w:tc>
      </w:tr>
      <w:tr w:rsidR="007013A6" w:rsidRPr="00FF20F1" w14:paraId="69A968DA" w14:textId="77777777" w:rsidTr="004D3373">
        <w:trPr>
          <w:trHeight w:hRule="exact" w:val="227"/>
        </w:trPr>
        <w:tc>
          <w:tcPr>
            <w:tcW w:w="3119" w:type="dxa"/>
            <w:shd w:val="clear" w:color="auto" w:fill="auto"/>
            <w:hideMark/>
          </w:tcPr>
          <w:p w14:paraId="2BF3AB02" w14:textId="77777777" w:rsidR="007013A6" w:rsidRPr="00FF20F1" w:rsidRDefault="007013A6">
            <w:pPr>
              <w:pStyle w:val="PlantList"/>
              <w:jc w:val="left"/>
              <w:rPr>
                <w:i/>
                <w:iCs/>
                <w:rPrChange w:id="5857" w:author="Daniel Stewart" w:date="2022-02-10T13:41:00Z">
                  <w:rPr>
                    <w:lang w:val="en-US"/>
                  </w:rPr>
                </w:rPrChange>
              </w:rPr>
              <w:pPrChange w:id="5858" w:author="Daniel Stewart" w:date="2022-02-10T13:43:00Z">
                <w:pPr>
                  <w:jc w:val="left"/>
                </w:pPr>
              </w:pPrChange>
            </w:pPr>
            <w:r w:rsidRPr="00FF20F1">
              <w:rPr>
                <w:i/>
                <w:iCs/>
                <w:rPrChange w:id="5859" w:author="Daniel Stewart" w:date="2022-02-10T13:41:00Z">
                  <w:rPr/>
                </w:rPrChange>
              </w:rPr>
              <w:t>Potentilla anserina </w:t>
            </w:r>
          </w:p>
        </w:tc>
        <w:tc>
          <w:tcPr>
            <w:tcW w:w="2941" w:type="dxa"/>
            <w:shd w:val="clear" w:color="auto" w:fill="auto"/>
            <w:hideMark/>
          </w:tcPr>
          <w:p w14:paraId="3DF443B1" w14:textId="77777777" w:rsidR="007013A6" w:rsidRPr="00FF20F1" w:rsidRDefault="007013A6">
            <w:pPr>
              <w:pStyle w:val="PlantList"/>
              <w:pPrChange w:id="5860" w:author="Daniel Stewart" w:date="2022-02-10T13:41:00Z">
                <w:pPr>
                  <w:jc w:val="left"/>
                </w:pPr>
              </w:pPrChange>
            </w:pPr>
            <w:r w:rsidRPr="00FF20F1">
              <w:t>silverweed </w:t>
            </w:r>
          </w:p>
        </w:tc>
        <w:tc>
          <w:tcPr>
            <w:tcW w:w="886" w:type="dxa"/>
            <w:shd w:val="clear" w:color="auto" w:fill="auto"/>
            <w:hideMark/>
          </w:tcPr>
          <w:p w14:paraId="5ED5C094" w14:textId="77777777" w:rsidR="007013A6" w:rsidRPr="00FF20F1" w:rsidRDefault="007013A6">
            <w:pPr>
              <w:pStyle w:val="PlantList"/>
              <w:jc w:val="center"/>
              <w:pPrChange w:id="5861" w:author="Daniel Stewart" w:date="2022-02-10T13:42:00Z">
                <w:pPr/>
              </w:pPrChange>
            </w:pPr>
            <w:r w:rsidRPr="00FF20F1">
              <w:t>N</w:t>
            </w:r>
          </w:p>
        </w:tc>
        <w:tc>
          <w:tcPr>
            <w:tcW w:w="886" w:type="dxa"/>
          </w:tcPr>
          <w:p w14:paraId="4949E174" w14:textId="77777777" w:rsidR="007013A6" w:rsidRPr="00FF20F1" w:rsidRDefault="007013A6">
            <w:pPr>
              <w:pStyle w:val="PlantList"/>
              <w:jc w:val="center"/>
              <w:pPrChange w:id="5862" w:author="Daniel Stewart" w:date="2022-02-10T13:42:00Z">
                <w:pPr/>
              </w:pPrChange>
            </w:pPr>
            <w:r w:rsidRPr="00FF20F1">
              <w:t>X</w:t>
            </w:r>
          </w:p>
        </w:tc>
        <w:tc>
          <w:tcPr>
            <w:tcW w:w="886" w:type="dxa"/>
          </w:tcPr>
          <w:p w14:paraId="325B0A5D" w14:textId="77777777" w:rsidR="007013A6" w:rsidRPr="00FF20F1" w:rsidRDefault="007013A6">
            <w:pPr>
              <w:pStyle w:val="PlantList"/>
              <w:jc w:val="center"/>
              <w:rPr>
                <w:rPrChange w:id="5863" w:author="Daniel Stewart" w:date="2022-02-10T13:41:00Z">
                  <w:rPr>
                    <w:color w:val="000000"/>
                    <w:lang w:val="en-US"/>
                  </w:rPr>
                </w:rPrChange>
              </w:rPr>
              <w:pPrChange w:id="5864" w:author="Daniel Stewart" w:date="2022-02-10T13:42:00Z">
                <w:pPr/>
              </w:pPrChange>
            </w:pPr>
            <w:r w:rsidRPr="00FF20F1">
              <w:t>X</w:t>
            </w:r>
          </w:p>
        </w:tc>
      </w:tr>
      <w:tr w:rsidR="007013A6" w:rsidRPr="00FF20F1" w14:paraId="44F684E6" w14:textId="77777777" w:rsidTr="004D3373">
        <w:trPr>
          <w:trHeight w:hRule="exact" w:val="227"/>
        </w:trPr>
        <w:tc>
          <w:tcPr>
            <w:tcW w:w="3119" w:type="dxa"/>
            <w:shd w:val="clear" w:color="auto" w:fill="auto"/>
          </w:tcPr>
          <w:p w14:paraId="23284F95" w14:textId="77777777" w:rsidR="007013A6" w:rsidRPr="00FF20F1" w:rsidRDefault="007013A6">
            <w:pPr>
              <w:pStyle w:val="PlantList"/>
              <w:jc w:val="left"/>
              <w:rPr>
                <w:i/>
                <w:iCs/>
                <w:rPrChange w:id="5865" w:author="Daniel Stewart" w:date="2022-02-10T13:41:00Z">
                  <w:rPr>
                    <w:lang w:val="en-US"/>
                  </w:rPr>
                </w:rPrChange>
              </w:rPr>
              <w:pPrChange w:id="5866" w:author="Daniel Stewart" w:date="2022-02-10T13:43:00Z">
                <w:pPr>
                  <w:jc w:val="left"/>
                </w:pPr>
              </w:pPrChange>
            </w:pPr>
            <w:r w:rsidRPr="00FF20F1">
              <w:rPr>
                <w:i/>
                <w:iCs/>
                <w:rPrChange w:id="5867" w:author="Daniel Stewart" w:date="2022-02-10T13:41:00Z">
                  <w:rPr/>
                </w:rPrChange>
              </w:rPr>
              <w:t xml:space="preserve">Potentilla </w:t>
            </w:r>
            <w:proofErr w:type="spellStart"/>
            <w:r w:rsidRPr="00FF20F1">
              <w:rPr>
                <w:i/>
                <w:iCs/>
                <w:rPrChange w:id="5868" w:author="Daniel Stewart" w:date="2022-02-10T13:41:00Z">
                  <w:rPr/>
                </w:rPrChange>
              </w:rPr>
              <w:t>egedii</w:t>
            </w:r>
            <w:proofErr w:type="spellEnd"/>
          </w:p>
        </w:tc>
        <w:tc>
          <w:tcPr>
            <w:tcW w:w="2941" w:type="dxa"/>
            <w:shd w:val="clear" w:color="auto" w:fill="auto"/>
          </w:tcPr>
          <w:p w14:paraId="5C81DF8B" w14:textId="77777777" w:rsidR="007013A6" w:rsidRPr="00FF20F1" w:rsidRDefault="007013A6">
            <w:pPr>
              <w:pStyle w:val="PlantList"/>
              <w:pPrChange w:id="5869" w:author="Daniel Stewart" w:date="2022-02-10T13:41:00Z">
                <w:pPr>
                  <w:jc w:val="left"/>
                </w:pPr>
              </w:pPrChange>
            </w:pPr>
            <w:r w:rsidRPr="00FF20F1">
              <w:t>coast silverweed</w:t>
            </w:r>
          </w:p>
        </w:tc>
        <w:tc>
          <w:tcPr>
            <w:tcW w:w="886" w:type="dxa"/>
            <w:shd w:val="clear" w:color="auto" w:fill="auto"/>
          </w:tcPr>
          <w:p w14:paraId="7D69BE38" w14:textId="77777777" w:rsidR="007013A6" w:rsidRPr="00FF20F1" w:rsidRDefault="007013A6">
            <w:pPr>
              <w:pStyle w:val="PlantList"/>
              <w:jc w:val="center"/>
              <w:pPrChange w:id="5870" w:author="Daniel Stewart" w:date="2022-02-10T13:42:00Z">
                <w:pPr/>
              </w:pPrChange>
            </w:pPr>
            <w:r w:rsidRPr="00FF20F1">
              <w:t>N</w:t>
            </w:r>
          </w:p>
        </w:tc>
        <w:tc>
          <w:tcPr>
            <w:tcW w:w="886" w:type="dxa"/>
          </w:tcPr>
          <w:p w14:paraId="5CB36BAB" w14:textId="77777777" w:rsidR="007013A6" w:rsidRPr="00FF20F1" w:rsidRDefault="007013A6">
            <w:pPr>
              <w:pStyle w:val="PlantList"/>
              <w:jc w:val="center"/>
              <w:pPrChange w:id="5871" w:author="Daniel Stewart" w:date="2022-02-10T13:42:00Z">
                <w:pPr/>
              </w:pPrChange>
            </w:pPr>
            <w:r w:rsidRPr="00FF20F1">
              <w:t>X</w:t>
            </w:r>
          </w:p>
        </w:tc>
        <w:tc>
          <w:tcPr>
            <w:tcW w:w="886" w:type="dxa"/>
          </w:tcPr>
          <w:p w14:paraId="6A366CBD" w14:textId="77777777" w:rsidR="007013A6" w:rsidRPr="00FF20F1" w:rsidRDefault="007013A6">
            <w:pPr>
              <w:pStyle w:val="PlantList"/>
              <w:jc w:val="center"/>
              <w:pPrChange w:id="5872" w:author="Daniel Stewart" w:date="2022-02-10T13:42:00Z">
                <w:pPr/>
              </w:pPrChange>
            </w:pPr>
          </w:p>
        </w:tc>
      </w:tr>
      <w:tr w:rsidR="007013A6" w:rsidRPr="00FF20F1" w14:paraId="1F03B74A" w14:textId="77777777" w:rsidTr="004D3373">
        <w:trPr>
          <w:trHeight w:hRule="exact" w:val="227"/>
        </w:trPr>
        <w:tc>
          <w:tcPr>
            <w:tcW w:w="3119" w:type="dxa"/>
            <w:shd w:val="clear" w:color="auto" w:fill="auto"/>
          </w:tcPr>
          <w:p w14:paraId="40553728" w14:textId="77777777" w:rsidR="007013A6" w:rsidRPr="00FF20F1" w:rsidRDefault="007013A6">
            <w:pPr>
              <w:pStyle w:val="PlantList"/>
              <w:jc w:val="left"/>
              <w:rPr>
                <w:i/>
                <w:iCs/>
                <w:rPrChange w:id="5873" w:author="Daniel Stewart" w:date="2022-02-10T13:41:00Z">
                  <w:rPr>
                    <w:lang w:val="en-US"/>
                  </w:rPr>
                </w:rPrChange>
              </w:rPr>
              <w:pPrChange w:id="5874" w:author="Daniel Stewart" w:date="2022-02-10T13:43:00Z">
                <w:pPr>
                  <w:jc w:val="left"/>
                </w:pPr>
              </w:pPrChange>
            </w:pPr>
            <w:r w:rsidRPr="00FF20F1">
              <w:rPr>
                <w:i/>
                <w:iCs/>
                <w:rPrChange w:id="5875" w:author="Daniel Stewart" w:date="2022-02-10T13:41:00Z">
                  <w:rPr/>
                </w:rPrChange>
              </w:rPr>
              <w:t>Prunella vulgaris ssp. vulgaris</w:t>
            </w:r>
          </w:p>
        </w:tc>
        <w:tc>
          <w:tcPr>
            <w:tcW w:w="2941" w:type="dxa"/>
            <w:shd w:val="clear" w:color="auto" w:fill="auto"/>
          </w:tcPr>
          <w:p w14:paraId="2031DDF0" w14:textId="77777777" w:rsidR="007013A6" w:rsidRPr="00FF20F1" w:rsidRDefault="007013A6">
            <w:pPr>
              <w:pStyle w:val="PlantList"/>
              <w:pPrChange w:id="5876" w:author="Daniel Stewart" w:date="2022-02-10T13:41:00Z">
                <w:pPr>
                  <w:jc w:val="left"/>
                </w:pPr>
              </w:pPrChange>
            </w:pPr>
            <w:r w:rsidRPr="00FF20F1">
              <w:t>self-heal</w:t>
            </w:r>
          </w:p>
        </w:tc>
        <w:tc>
          <w:tcPr>
            <w:tcW w:w="886" w:type="dxa"/>
            <w:shd w:val="clear" w:color="auto" w:fill="auto"/>
          </w:tcPr>
          <w:p w14:paraId="341C02F3" w14:textId="77777777" w:rsidR="007013A6" w:rsidRPr="00FF20F1" w:rsidRDefault="007013A6">
            <w:pPr>
              <w:pStyle w:val="PlantList"/>
              <w:jc w:val="center"/>
              <w:pPrChange w:id="5877" w:author="Daniel Stewart" w:date="2022-02-10T13:42:00Z">
                <w:pPr/>
              </w:pPrChange>
            </w:pPr>
            <w:r w:rsidRPr="00FF20F1">
              <w:t>E</w:t>
            </w:r>
          </w:p>
        </w:tc>
        <w:tc>
          <w:tcPr>
            <w:tcW w:w="886" w:type="dxa"/>
          </w:tcPr>
          <w:p w14:paraId="31A9F80C" w14:textId="77777777" w:rsidR="007013A6" w:rsidRPr="00FF20F1" w:rsidRDefault="007013A6">
            <w:pPr>
              <w:pStyle w:val="PlantList"/>
              <w:jc w:val="center"/>
              <w:pPrChange w:id="5878" w:author="Daniel Stewart" w:date="2022-02-10T13:42:00Z">
                <w:pPr/>
              </w:pPrChange>
            </w:pPr>
            <w:r w:rsidRPr="00FF20F1">
              <w:t>X</w:t>
            </w:r>
          </w:p>
        </w:tc>
        <w:tc>
          <w:tcPr>
            <w:tcW w:w="886" w:type="dxa"/>
          </w:tcPr>
          <w:p w14:paraId="609DC10B" w14:textId="77777777" w:rsidR="007013A6" w:rsidRPr="00FF20F1" w:rsidRDefault="007013A6">
            <w:pPr>
              <w:pStyle w:val="PlantList"/>
              <w:jc w:val="center"/>
              <w:pPrChange w:id="5879" w:author="Daniel Stewart" w:date="2022-02-10T13:42:00Z">
                <w:pPr/>
              </w:pPrChange>
            </w:pPr>
          </w:p>
        </w:tc>
      </w:tr>
      <w:tr w:rsidR="007013A6" w:rsidRPr="00FF20F1" w14:paraId="63FED012" w14:textId="77777777" w:rsidTr="004D3373">
        <w:trPr>
          <w:trHeight w:hRule="exact" w:val="227"/>
        </w:trPr>
        <w:tc>
          <w:tcPr>
            <w:tcW w:w="3119" w:type="dxa"/>
            <w:shd w:val="clear" w:color="auto" w:fill="auto"/>
          </w:tcPr>
          <w:p w14:paraId="6C9B41C2" w14:textId="77777777" w:rsidR="007013A6" w:rsidRPr="00FF20F1" w:rsidRDefault="007013A6">
            <w:pPr>
              <w:pStyle w:val="PlantList"/>
              <w:jc w:val="left"/>
              <w:rPr>
                <w:i/>
                <w:iCs/>
                <w:rPrChange w:id="5880" w:author="Daniel Stewart" w:date="2022-02-10T13:41:00Z">
                  <w:rPr>
                    <w:lang w:val="en-US"/>
                  </w:rPr>
                </w:rPrChange>
              </w:rPr>
              <w:pPrChange w:id="5881" w:author="Daniel Stewart" w:date="2022-02-10T13:43:00Z">
                <w:pPr>
                  <w:jc w:val="left"/>
                </w:pPr>
              </w:pPrChange>
            </w:pPr>
            <w:r w:rsidRPr="00FF20F1">
              <w:rPr>
                <w:i/>
                <w:iCs/>
                <w:rPrChange w:id="5882" w:author="Daniel Stewart" w:date="2022-02-10T13:41:00Z">
                  <w:rPr/>
                </w:rPrChange>
              </w:rPr>
              <w:t xml:space="preserve">Ranunculus </w:t>
            </w:r>
            <w:proofErr w:type="spellStart"/>
            <w:r w:rsidRPr="00FF20F1">
              <w:rPr>
                <w:i/>
                <w:iCs/>
                <w:rPrChange w:id="5883" w:author="Daniel Stewart" w:date="2022-02-10T13:41:00Z">
                  <w:rPr/>
                </w:rPrChange>
              </w:rPr>
              <w:t>flammula</w:t>
            </w:r>
            <w:proofErr w:type="spellEnd"/>
          </w:p>
        </w:tc>
        <w:tc>
          <w:tcPr>
            <w:tcW w:w="2941" w:type="dxa"/>
            <w:shd w:val="clear" w:color="auto" w:fill="auto"/>
          </w:tcPr>
          <w:p w14:paraId="1B36B24E" w14:textId="77777777" w:rsidR="007013A6" w:rsidRPr="00FF20F1" w:rsidRDefault="007013A6">
            <w:pPr>
              <w:pStyle w:val="PlantList"/>
              <w:pPrChange w:id="5884" w:author="Daniel Stewart" w:date="2022-02-10T13:41:00Z">
                <w:pPr>
                  <w:jc w:val="left"/>
                </w:pPr>
              </w:pPrChange>
            </w:pPr>
            <w:r w:rsidRPr="00FF20F1">
              <w:t>lesser spearwort</w:t>
            </w:r>
          </w:p>
        </w:tc>
        <w:tc>
          <w:tcPr>
            <w:tcW w:w="886" w:type="dxa"/>
            <w:shd w:val="clear" w:color="auto" w:fill="auto"/>
          </w:tcPr>
          <w:p w14:paraId="1C631382" w14:textId="77777777" w:rsidR="007013A6" w:rsidRPr="00FF20F1" w:rsidRDefault="007013A6">
            <w:pPr>
              <w:pStyle w:val="PlantList"/>
              <w:jc w:val="center"/>
              <w:pPrChange w:id="5885" w:author="Daniel Stewart" w:date="2022-02-10T13:42:00Z">
                <w:pPr/>
              </w:pPrChange>
            </w:pPr>
            <w:r w:rsidRPr="00FF20F1">
              <w:t>N</w:t>
            </w:r>
          </w:p>
        </w:tc>
        <w:tc>
          <w:tcPr>
            <w:tcW w:w="886" w:type="dxa"/>
          </w:tcPr>
          <w:p w14:paraId="1FF02C68" w14:textId="77777777" w:rsidR="007013A6" w:rsidRPr="00FF20F1" w:rsidRDefault="007013A6">
            <w:pPr>
              <w:pStyle w:val="PlantList"/>
              <w:jc w:val="center"/>
              <w:pPrChange w:id="5886" w:author="Daniel Stewart" w:date="2022-02-10T13:42:00Z">
                <w:pPr/>
              </w:pPrChange>
            </w:pPr>
            <w:r w:rsidRPr="00FF20F1">
              <w:t>X</w:t>
            </w:r>
          </w:p>
        </w:tc>
        <w:tc>
          <w:tcPr>
            <w:tcW w:w="886" w:type="dxa"/>
          </w:tcPr>
          <w:p w14:paraId="5BE464E0" w14:textId="77777777" w:rsidR="007013A6" w:rsidRPr="00FF20F1" w:rsidRDefault="007013A6">
            <w:pPr>
              <w:pStyle w:val="PlantList"/>
              <w:jc w:val="center"/>
              <w:pPrChange w:id="5887" w:author="Daniel Stewart" w:date="2022-02-10T13:42:00Z">
                <w:pPr/>
              </w:pPrChange>
            </w:pPr>
          </w:p>
        </w:tc>
      </w:tr>
      <w:tr w:rsidR="007013A6" w:rsidRPr="00FF20F1" w14:paraId="43E0475F" w14:textId="77777777" w:rsidTr="004D3373">
        <w:trPr>
          <w:trHeight w:hRule="exact" w:val="227"/>
        </w:trPr>
        <w:tc>
          <w:tcPr>
            <w:tcW w:w="3119" w:type="dxa"/>
            <w:shd w:val="clear" w:color="auto" w:fill="auto"/>
            <w:hideMark/>
          </w:tcPr>
          <w:p w14:paraId="4181358E" w14:textId="77777777" w:rsidR="007013A6" w:rsidRPr="00FF20F1" w:rsidRDefault="007013A6">
            <w:pPr>
              <w:pStyle w:val="PlantList"/>
              <w:jc w:val="left"/>
              <w:rPr>
                <w:i/>
                <w:iCs/>
                <w:rPrChange w:id="5888" w:author="Daniel Stewart" w:date="2022-02-10T13:41:00Z">
                  <w:rPr>
                    <w:lang w:val="en-US"/>
                  </w:rPr>
                </w:rPrChange>
              </w:rPr>
              <w:pPrChange w:id="5889" w:author="Daniel Stewart" w:date="2022-02-10T13:43:00Z">
                <w:pPr>
                  <w:jc w:val="left"/>
                </w:pPr>
              </w:pPrChange>
            </w:pPr>
            <w:r w:rsidRPr="00FF20F1">
              <w:rPr>
                <w:i/>
                <w:iCs/>
                <w:rPrChange w:id="5890" w:author="Daniel Stewart" w:date="2022-02-10T13:41:00Z">
                  <w:rPr/>
                </w:rPrChange>
              </w:rPr>
              <w:t>Ranunculus occidentalis </w:t>
            </w:r>
          </w:p>
        </w:tc>
        <w:tc>
          <w:tcPr>
            <w:tcW w:w="2941" w:type="dxa"/>
            <w:shd w:val="clear" w:color="auto" w:fill="auto"/>
            <w:hideMark/>
          </w:tcPr>
          <w:p w14:paraId="14F05B76" w14:textId="77777777" w:rsidR="007013A6" w:rsidRPr="00FF20F1" w:rsidRDefault="007013A6">
            <w:pPr>
              <w:pStyle w:val="PlantList"/>
              <w:pPrChange w:id="5891" w:author="Daniel Stewart" w:date="2022-02-10T13:41:00Z">
                <w:pPr>
                  <w:jc w:val="left"/>
                </w:pPr>
              </w:pPrChange>
            </w:pPr>
            <w:r w:rsidRPr="00FF20F1">
              <w:t>western buttercup </w:t>
            </w:r>
          </w:p>
        </w:tc>
        <w:tc>
          <w:tcPr>
            <w:tcW w:w="886" w:type="dxa"/>
            <w:shd w:val="clear" w:color="auto" w:fill="auto"/>
            <w:hideMark/>
          </w:tcPr>
          <w:p w14:paraId="63F16D4C" w14:textId="77777777" w:rsidR="007013A6" w:rsidRPr="00FF20F1" w:rsidRDefault="007013A6">
            <w:pPr>
              <w:pStyle w:val="PlantList"/>
              <w:jc w:val="center"/>
              <w:pPrChange w:id="5892" w:author="Daniel Stewart" w:date="2022-02-10T13:42:00Z">
                <w:pPr/>
              </w:pPrChange>
            </w:pPr>
            <w:r w:rsidRPr="00FF20F1">
              <w:t>N</w:t>
            </w:r>
          </w:p>
        </w:tc>
        <w:tc>
          <w:tcPr>
            <w:tcW w:w="886" w:type="dxa"/>
          </w:tcPr>
          <w:p w14:paraId="3FFAD5A0" w14:textId="77777777" w:rsidR="007013A6" w:rsidRPr="00FF20F1" w:rsidRDefault="007013A6">
            <w:pPr>
              <w:pStyle w:val="PlantList"/>
              <w:jc w:val="center"/>
              <w:pPrChange w:id="5893" w:author="Daniel Stewart" w:date="2022-02-10T13:42:00Z">
                <w:pPr/>
              </w:pPrChange>
            </w:pPr>
          </w:p>
        </w:tc>
        <w:tc>
          <w:tcPr>
            <w:tcW w:w="886" w:type="dxa"/>
          </w:tcPr>
          <w:p w14:paraId="14E22CE0" w14:textId="77777777" w:rsidR="007013A6" w:rsidRPr="00FF20F1" w:rsidRDefault="007013A6">
            <w:pPr>
              <w:pStyle w:val="PlantList"/>
              <w:jc w:val="center"/>
              <w:rPr>
                <w:rPrChange w:id="5894" w:author="Daniel Stewart" w:date="2022-02-10T13:41:00Z">
                  <w:rPr>
                    <w:color w:val="000000"/>
                    <w:lang w:val="en-US"/>
                  </w:rPr>
                </w:rPrChange>
              </w:rPr>
              <w:pPrChange w:id="5895" w:author="Daniel Stewart" w:date="2022-02-10T13:42:00Z">
                <w:pPr/>
              </w:pPrChange>
            </w:pPr>
            <w:r w:rsidRPr="00FF20F1">
              <w:t>X</w:t>
            </w:r>
          </w:p>
        </w:tc>
      </w:tr>
      <w:tr w:rsidR="007013A6" w:rsidRPr="00FF20F1" w14:paraId="3EB9CB0C" w14:textId="77777777" w:rsidTr="004D3373">
        <w:trPr>
          <w:trHeight w:hRule="exact" w:val="227"/>
        </w:trPr>
        <w:tc>
          <w:tcPr>
            <w:tcW w:w="3119" w:type="dxa"/>
            <w:shd w:val="clear" w:color="auto" w:fill="auto"/>
            <w:hideMark/>
          </w:tcPr>
          <w:p w14:paraId="0E1ED19F" w14:textId="77777777" w:rsidR="007013A6" w:rsidRPr="00FF20F1" w:rsidRDefault="007013A6">
            <w:pPr>
              <w:pStyle w:val="PlantList"/>
              <w:jc w:val="left"/>
              <w:rPr>
                <w:i/>
                <w:iCs/>
                <w:rPrChange w:id="5896" w:author="Daniel Stewart" w:date="2022-02-10T13:41:00Z">
                  <w:rPr>
                    <w:lang w:val="en-US"/>
                  </w:rPr>
                </w:rPrChange>
              </w:rPr>
              <w:pPrChange w:id="5897" w:author="Daniel Stewart" w:date="2022-02-10T13:43:00Z">
                <w:pPr>
                  <w:jc w:val="left"/>
                </w:pPr>
              </w:pPrChange>
            </w:pPr>
            <w:r w:rsidRPr="00FF20F1">
              <w:rPr>
                <w:i/>
                <w:iCs/>
                <w:rPrChange w:id="5898" w:author="Daniel Stewart" w:date="2022-02-10T13:41:00Z">
                  <w:rPr/>
                </w:rPrChange>
              </w:rPr>
              <w:t>Ranunculus repens </w:t>
            </w:r>
          </w:p>
        </w:tc>
        <w:tc>
          <w:tcPr>
            <w:tcW w:w="2941" w:type="dxa"/>
            <w:shd w:val="clear" w:color="auto" w:fill="auto"/>
            <w:hideMark/>
          </w:tcPr>
          <w:p w14:paraId="4F5C6686" w14:textId="77777777" w:rsidR="007013A6" w:rsidRPr="00FF20F1" w:rsidRDefault="007013A6">
            <w:pPr>
              <w:pStyle w:val="PlantList"/>
              <w:pPrChange w:id="5899" w:author="Daniel Stewart" w:date="2022-02-10T13:41:00Z">
                <w:pPr>
                  <w:jc w:val="left"/>
                </w:pPr>
              </w:pPrChange>
            </w:pPr>
            <w:r w:rsidRPr="00FF20F1">
              <w:t>creeping buttercup </w:t>
            </w:r>
          </w:p>
        </w:tc>
        <w:tc>
          <w:tcPr>
            <w:tcW w:w="886" w:type="dxa"/>
            <w:shd w:val="clear" w:color="auto" w:fill="auto"/>
            <w:hideMark/>
          </w:tcPr>
          <w:p w14:paraId="26D61180" w14:textId="77777777" w:rsidR="007013A6" w:rsidRPr="00FF20F1" w:rsidRDefault="007013A6">
            <w:pPr>
              <w:pStyle w:val="PlantList"/>
              <w:jc w:val="center"/>
              <w:pPrChange w:id="5900" w:author="Daniel Stewart" w:date="2022-02-10T13:42:00Z">
                <w:pPr/>
              </w:pPrChange>
            </w:pPr>
            <w:r w:rsidRPr="00FF20F1">
              <w:t>E</w:t>
            </w:r>
          </w:p>
        </w:tc>
        <w:tc>
          <w:tcPr>
            <w:tcW w:w="886" w:type="dxa"/>
          </w:tcPr>
          <w:p w14:paraId="7D6A27C6" w14:textId="77777777" w:rsidR="007013A6" w:rsidRPr="00FF20F1" w:rsidRDefault="007013A6">
            <w:pPr>
              <w:pStyle w:val="PlantList"/>
              <w:jc w:val="center"/>
              <w:pPrChange w:id="5901" w:author="Daniel Stewart" w:date="2022-02-10T13:42:00Z">
                <w:pPr/>
              </w:pPrChange>
            </w:pPr>
            <w:r w:rsidRPr="00FF20F1">
              <w:t>X</w:t>
            </w:r>
          </w:p>
        </w:tc>
        <w:tc>
          <w:tcPr>
            <w:tcW w:w="886" w:type="dxa"/>
          </w:tcPr>
          <w:p w14:paraId="6C84D3AF" w14:textId="77777777" w:rsidR="007013A6" w:rsidRPr="00FF20F1" w:rsidRDefault="007013A6">
            <w:pPr>
              <w:pStyle w:val="PlantList"/>
              <w:jc w:val="center"/>
              <w:rPr>
                <w:rPrChange w:id="5902" w:author="Daniel Stewart" w:date="2022-02-10T13:41:00Z">
                  <w:rPr>
                    <w:color w:val="000000"/>
                    <w:lang w:val="en-US"/>
                  </w:rPr>
                </w:rPrChange>
              </w:rPr>
              <w:pPrChange w:id="5903" w:author="Daniel Stewart" w:date="2022-02-10T13:42:00Z">
                <w:pPr/>
              </w:pPrChange>
            </w:pPr>
            <w:r w:rsidRPr="00FF20F1">
              <w:t>X</w:t>
            </w:r>
          </w:p>
        </w:tc>
      </w:tr>
      <w:tr w:rsidR="007013A6" w:rsidRPr="00FF20F1" w14:paraId="7729ABAE" w14:textId="77777777" w:rsidTr="004D3373">
        <w:trPr>
          <w:trHeight w:hRule="exact" w:val="227"/>
        </w:trPr>
        <w:tc>
          <w:tcPr>
            <w:tcW w:w="3119" w:type="dxa"/>
            <w:shd w:val="clear" w:color="auto" w:fill="auto"/>
            <w:hideMark/>
          </w:tcPr>
          <w:p w14:paraId="78AF698B" w14:textId="77777777" w:rsidR="007013A6" w:rsidRPr="00FF20F1" w:rsidRDefault="007013A6">
            <w:pPr>
              <w:pStyle w:val="PlantList"/>
              <w:jc w:val="left"/>
              <w:rPr>
                <w:i/>
                <w:iCs/>
                <w:rPrChange w:id="5904" w:author="Daniel Stewart" w:date="2022-02-10T13:41:00Z">
                  <w:rPr>
                    <w:lang w:val="en-US"/>
                  </w:rPr>
                </w:rPrChange>
              </w:rPr>
              <w:pPrChange w:id="5905" w:author="Daniel Stewart" w:date="2022-02-10T13:43:00Z">
                <w:pPr>
                  <w:jc w:val="left"/>
                </w:pPr>
              </w:pPrChange>
            </w:pPr>
            <w:r w:rsidRPr="00FF20F1">
              <w:rPr>
                <w:i/>
                <w:iCs/>
                <w:rPrChange w:id="5906" w:author="Daniel Stewart" w:date="2022-02-10T13:41:00Z">
                  <w:rPr/>
                </w:rPrChange>
              </w:rPr>
              <w:t>Ranunculus </w:t>
            </w:r>
            <w:proofErr w:type="spellStart"/>
            <w:r w:rsidRPr="00FF20F1">
              <w:rPr>
                <w:i/>
                <w:iCs/>
                <w:rPrChange w:id="5907" w:author="Daniel Stewart" w:date="2022-02-10T13:41:00Z">
                  <w:rPr/>
                </w:rPrChange>
              </w:rPr>
              <w:t>sceleratus</w:t>
            </w:r>
            <w:proofErr w:type="spellEnd"/>
            <w:r w:rsidRPr="00FF20F1">
              <w:rPr>
                <w:i/>
                <w:iCs/>
                <w:rPrChange w:id="5908" w:author="Daniel Stewart" w:date="2022-02-10T13:41:00Z">
                  <w:rPr/>
                </w:rPrChange>
              </w:rPr>
              <w:t> </w:t>
            </w:r>
          </w:p>
        </w:tc>
        <w:tc>
          <w:tcPr>
            <w:tcW w:w="2941" w:type="dxa"/>
            <w:shd w:val="clear" w:color="auto" w:fill="auto"/>
            <w:hideMark/>
          </w:tcPr>
          <w:p w14:paraId="7C70DFB2" w14:textId="77777777" w:rsidR="007013A6" w:rsidRPr="00FF20F1" w:rsidRDefault="007013A6">
            <w:pPr>
              <w:pStyle w:val="PlantList"/>
              <w:pPrChange w:id="5909" w:author="Daniel Stewart" w:date="2022-02-10T13:41:00Z">
                <w:pPr>
                  <w:jc w:val="left"/>
                </w:pPr>
              </w:pPrChange>
            </w:pPr>
            <w:r w:rsidRPr="00FF20F1">
              <w:t>celery-leaved buttercup </w:t>
            </w:r>
          </w:p>
        </w:tc>
        <w:tc>
          <w:tcPr>
            <w:tcW w:w="886" w:type="dxa"/>
            <w:shd w:val="clear" w:color="auto" w:fill="auto"/>
            <w:hideMark/>
          </w:tcPr>
          <w:p w14:paraId="1142A694" w14:textId="77777777" w:rsidR="007013A6" w:rsidRPr="00FF20F1" w:rsidRDefault="007013A6">
            <w:pPr>
              <w:pStyle w:val="PlantList"/>
              <w:jc w:val="center"/>
              <w:pPrChange w:id="5910" w:author="Daniel Stewart" w:date="2022-02-10T13:42:00Z">
                <w:pPr/>
              </w:pPrChange>
            </w:pPr>
            <w:r w:rsidRPr="00FF20F1">
              <w:t>N</w:t>
            </w:r>
          </w:p>
        </w:tc>
        <w:tc>
          <w:tcPr>
            <w:tcW w:w="886" w:type="dxa"/>
          </w:tcPr>
          <w:p w14:paraId="44FD396E" w14:textId="77777777" w:rsidR="007013A6" w:rsidRPr="00FF20F1" w:rsidRDefault="007013A6">
            <w:pPr>
              <w:pStyle w:val="PlantList"/>
              <w:jc w:val="center"/>
              <w:pPrChange w:id="5911" w:author="Daniel Stewart" w:date="2022-02-10T13:42:00Z">
                <w:pPr/>
              </w:pPrChange>
            </w:pPr>
          </w:p>
        </w:tc>
        <w:tc>
          <w:tcPr>
            <w:tcW w:w="886" w:type="dxa"/>
          </w:tcPr>
          <w:p w14:paraId="41911D9B" w14:textId="77777777" w:rsidR="007013A6" w:rsidRPr="00FF20F1" w:rsidRDefault="007013A6">
            <w:pPr>
              <w:pStyle w:val="PlantList"/>
              <w:jc w:val="center"/>
              <w:rPr>
                <w:rPrChange w:id="5912" w:author="Daniel Stewart" w:date="2022-02-10T13:41:00Z">
                  <w:rPr>
                    <w:color w:val="000000"/>
                    <w:lang w:val="en-US"/>
                  </w:rPr>
                </w:rPrChange>
              </w:rPr>
              <w:pPrChange w:id="5913" w:author="Daniel Stewart" w:date="2022-02-10T13:42:00Z">
                <w:pPr/>
              </w:pPrChange>
            </w:pPr>
            <w:r w:rsidRPr="00FF20F1">
              <w:t>X</w:t>
            </w:r>
          </w:p>
        </w:tc>
      </w:tr>
      <w:tr w:rsidR="007013A6" w:rsidRPr="00FF20F1" w14:paraId="510CBEDE" w14:textId="77777777" w:rsidTr="004D3373">
        <w:trPr>
          <w:trHeight w:hRule="exact" w:val="227"/>
        </w:trPr>
        <w:tc>
          <w:tcPr>
            <w:tcW w:w="3119" w:type="dxa"/>
            <w:shd w:val="clear" w:color="auto" w:fill="auto"/>
            <w:hideMark/>
          </w:tcPr>
          <w:p w14:paraId="14AC3364" w14:textId="77777777" w:rsidR="007013A6" w:rsidRPr="00FF20F1" w:rsidRDefault="007013A6">
            <w:pPr>
              <w:pStyle w:val="PlantList"/>
              <w:jc w:val="left"/>
              <w:rPr>
                <w:i/>
                <w:iCs/>
                <w:rPrChange w:id="5914" w:author="Daniel Stewart" w:date="2022-02-10T13:41:00Z">
                  <w:rPr>
                    <w:lang w:val="en-US"/>
                  </w:rPr>
                </w:rPrChange>
              </w:rPr>
              <w:pPrChange w:id="5915" w:author="Daniel Stewart" w:date="2022-02-10T13:43:00Z">
                <w:pPr>
                  <w:jc w:val="left"/>
                </w:pPr>
              </w:pPrChange>
            </w:pPr>
            <w:proofErr w:type="spellStart"/>
            <w:r w:rsidRPr="00FF20F1">
              <w:rPr>
                <w:i/>
                <w:iCs/>
                <w:rPrChange w:id="5916" w:author="Daniel Stewart" w:date="2022-02-10T13:41:00Z">
                  <w:rPr/>
                </w:rPrChange>
              </w:rPr>
              <w:t>Rorippa</w:t>
            </w:r>
            <w:proofErr w:type="spellEnd"/>
            <w:r w:rsidRPr="00FF20F1">
              <w:rPr>
                <w:i/>
                <w:iCs/>
                <w:rPrChange w:id="5917" w:author="Daniel Stewart" w:date="2022-02-10T13:41:00Z">
                  <w:rPr/>
                </w:rPrChange>
              </w:rPr>
              <w:t> palustris </w:t>
            </w:r>
          </w:p>
        </w:tc>
        <w:tc>
          <w:tcPr>
            <w:tcW w:w="2941" w:type="dxa"/>
            <w:shd w:val="clear" w:color="auto" w:fill="auto"/>
            <w:hideMark/>
          </w:tcPr>
          <w:p w14:paraId="2D3C3C80" w14:textId="77777777" w:rsidR="007013A6" w:rsidRPr="00FF20F1" w:rsidRDefault="007013A6">
            <w:pPr>
              <w:pStyle w:val="PlantList"/>
              <w:pPrChange w:id="5918" w:author="Daniel Stewart" w:date="2022-02-10T13:41:00Z">
                <w:pPr>
                  <w:jc w:val="left"/>
                </w:pPr>
              </w:pPrChange>
            </w:pPr>
            <w:r w:rsidRPr="00FF20F1">
              <w:t>yellow </w:t>
            </w:r>
            <w:proofErr w:type="spellStart"/>
            <w:r w:rsidRPr="00FF20F1">
              <w:t>marshcress</w:t>
            </w:r>
            <w:proofErr w:type="spellEnd"/>
            <w:r w:rsidRPr="00FF20F1">
              <w:t> </w:t>
            </w:r>
          </w:p>
        </w:tc>
        <w:tc>
          <w:tcPr>
            <w:tcW w:w="886" w:type="dxa"/>
            <w:shd w:val="clear" w:color="auto" w:fill="auto"/>
            <w:hideMark/>
          </w:tcPr>
          <w:p w14:paraId="7AE9C4AD" w14:textId="77777777" w:rsidR="007013A6" w:rsidRPr="00FF20F1" w:rsidRDefault="007013A6">
            <w:pPr>
              <w:pStyle w:val="PlantList"/>
              <w:jc w:val="center"/>
              <w:pPrChange w:id="5919" w:author="Daniel Stewart" w:date="2022-02-10T13:42:00Z">
                <w:pPr/>
              </w:pPrChange>
            </w:pPr>
            <w:r w:rsidRPr="00FF20F1">
              <w:t>N</w:t>
            </w:r>
          </w:p>
        </w:tc>
        <w:tc>
          <w:tcPr>
            <w:tcW w:w="886" w:type="dxa"/>
          </w:tcPr>
          <w:p w14:paraId="752B1A4E" w14:textId="77777777" w:rsidR="007013A6" w:rsidRPr="00FF20F1" w:rsidRDefault="007013A6">
            <w:pPr>
              <w:pStyle w:val="PlantList"/>
              <w:jc w:val="center"/>
              <w:pPrChange w:id="5920" w:author="Daniel Stewart" w:date="2022-02-10T13:42:00Z">
                <w:pPr/>
              </w:pPrChange>
            </w:pPr>
            <w:r w:rsidRPr="00FF20F1">
              <w:t>X</w:t>
            </w:r>
          </w:p>
        </w:tc>
        <w:tc>
          <w:tcPr>
            <w:tcW w:w="886" w:type="dxa"/>
          </w:tcPr>
          <w:p w14:paraId="119D0D1D" w14:textId="77777777" w:rsidR="007013A6" w:rsidRPr="00FF20F1" w:rsidRDefault="007013A6">
            <w:pPr>
              <w:pStyle w:val="PlantList"/>
              <w:jc w:val="center"/>
              <w:rPr>
                <w:rPrChange w:id="5921" w:author="Daniel Stewart" w:date="2022-02-10T13:41:00Z">
                  <w:rPr>
                    <w:color w:val="000000"/>
                    <w:lang w:val="en-US"/>
                  </w:rPr>
                </w:rPrChange>
              </w:rPr>
              <w:pPrChange w:id="5922" w:author="Daniel Stewart" w:date="2022-02-10T13:42:00Z">
                <w:pPr/>
              </w:pPrChange>
            </w:pPr>
            <w:r w:rsidRPr="00FF20F1">
              <w:t>X</w:t>
            </w:r>
          </w:p>
        </w:tc>
      </w:tr>
      <w:tr w:rsidR="007013A6" w:rsidRPr="00FF20F1" w14:paraId="4B5A7913" w14:textId="77777777" w:rsidTr="004D3373">
        <w:trPr>
          <w:trHeight w:hRule="exact" w:val="227"/>
        </w:trPr>
        <w:tc>
          <w:tcPr>
            <w:tcW w:w="3119" w:type="dxa"/>
            <w:shd w:val="clear" w:color="auto" w:fill="auto"/>
          </w:tcPr>
          <w:p w14:paraId="7103205D" w14:textId="77777777" w:rsidR="007013A6" w:rsidRPr="00FF20F1" w:rsidRDefault="007013A6">
            <w:pPr>
              <w:pStyle w:val="PlantList"/>
              <w:jc w:val="left"/>
              <w:rPr>
                <w:i/>
                <w:iCs/>
                <w:rPrChange w:id="5923" w:author="Daniel Stewart" w:date="2022-02-10T13:41:00Z">
                  <w:rPr>
                    <w:lang w:val="en-US"/>
                  </w:rPr>
                </w:rPrChange>
              </w:rPr>
              <w:pPrChange w:id="5924" w:author="Daniel Stewart" w:date="2022-02-10T13:43:00Z">
                <w:pPr>
                  <w:jc w:val="left"/>
                </w:pPr>
              </w:pPrChange>
            </w:pPr>
            <w:r w:rsidRPr="00FF20F1">
              <w:rPr>
                <w:i/>
                <w:iCs/>
                <w:rPrChange w:id="5925" w:author="Daniel Stewart" w:date="2022-02-10T13:41:00Z">
                  <w:rPr/>
                </w:rPrChange>
              </w:rPr>
              <w:t>Rosa multiflora</w:t>
            </w:r>
          </w:p>
        </w:tc>
        <w:tc>
          <w:tcPr>
            <w:tcW w:w="2941" w:type="dxa"/>
            <w:shd w:val="clear" w:color="auto" w:fill="auto"/>
          </w:tcPr>
          <w:p w14:paraId="1FFD8832" w14:textId="77777777" w:rsidR="007013A6" w:rsidRPr="00FF20F1" w:rsidRDefault="007013A6">
            <w:pPr>
              <w:pStyle w:val="PlantList"/>
              <w:pPrChange w:id="5926" w:author="Daniel Stewart" w:date="2022-02-10T13:41:00Z">
                <w:pPr>
                  <w:jc w:val="left"/>
                </w:pPr>
              </w:pPrChange>
            </w:pPr>
            <w:r w:rsidRPr="00FF20F1">
              <w:t>rambler rose</w:t>
            </w:r>
          </w:p>
        </w:tc>
        <w:tc>
          <w:tcPr>
            <w:tcW w:w="886" w:type="dxa"/>
            <w:shd w:val="clear" w:color="auto" w:fill="auto"/>
          </w:tcPr>
          <w:p w14:paraId="5C5EBC1B" w14:textId="77777777" w:rsidR="007013A6" w:rsidRPr="00FF20F1" w:rsidRDefault="007013A6">
            <w:pPr>
              <w:pStyle w:val="PlantList"/>
              <w:jc w:val="center"/>
              <w:pPrChange w:id="5927" w:author="Daniel Stewart" w:date="2022-02-10T13:42:00Z">
                <w:pPr/>
              </w:pPrChange>
            </w:pPr>
            <w:r w:rsidRPr="00FF20F1">
              <w:t>E</w:t>
            </w:r>
          </w:p>
        </w:tc>
        <w:tc>
          <w:tcPr>
            <w:tcW w:w="886" w:type="dxa"/>
          </w:tcPr>
          <w:p w14:paraId="39633EC3" w14:textId="77777777" w:rsidR="007013A6" w:rsidRPr="00FF20F1" w:rsidRDefault="007013A6">
            <w:pPr>
              <w:pStyle w:val="PlantList"/>
              <w:jc w:val="center"/>
              <w:pPrChange w:id="5928" w:author="Daniel Stewart" w:date="2022-02-10T13:42:00Z">
                <w:pPr/>
              </w:pPrChange>
            </w:pPr>
            <w:r w:rsidRPr="00FF20F1">
              <w:t>X</w:t>
            </w:r>
          </w:p>
        </w:tc>
        <w:tc>
          <w:tcPr>
            <w:tcW w:w="886" w:type="dxa"/>
          </w:tcPr>
          <w:p w14:paraId="2F6B8859" w14:textId="77777777" w:rsidR="007013A6" w:rsidRPr="00FF20F1" w:rsidRDefault="007013A6">
            <w:pPr>
              <w:pStyle w:val="PlantList"/>
              <w:jc w:val="center"/>
              <w:pPrChange w:id="5929" w:author="Daniel Stewart" w:date="2022-02-10T13:42:00Z">
                <w:pPr/>
              </w:pPrChange>
            </w:pPr>
          </w:p>
        </w:tc>
      </w:tr>
      <w:tr w:rsidR="007013A6" w:rsidRPr="00FF20F1" w14:paraId="3EFA9CBD" w14:textId="77777777" w:rsidTr="004D3373">
        <w:trPr>
          <w:trHeight w:hRule="exact" w:val="227"/>
        </w:trPr>
        <w:tc>
          <w:tcPr>
            <w:tcW w:w="3119" w:type="dxa"/>
            <w:shd w:val="clear" w:color="auto" w:fill="auto"/>
          </w:tcPr>
          <w:p w14:paraId="68E3B753" w14:textId="77777777" w:rsidR="007013A6" w:rsidRPr="00FF20F1" w:rsidRDefault="007013A6">
            <w:pPr>
              <w:pStyle w:val="PlantList"/>
              <w:jc w:val="left"/>
              <w:rPr>
                <w:i/>
                <w:iCs/>
                <w:rPrChange w:id="5930" w:author="Daniel Stewart" w:date="2022-02-10T13:41:00Z">
                  <w:rPr>
                    <w:lang w:val="en-US"/>
                  </w:rPr>
                </w:rPrChange>
              </w:rPr>
              <w:pPrChange w:id="5931" w:author="Daniel Stewart" w:date="2022-02-10T13:43:00Z">
                <w:pPr>
                  <w:jc w:val="left"/>
                </w:pPr>
              </w:pPrChange>
            </w:pPr>
            <w:r w:rsidRPr="00FF20F1">
              <w:rPr>
                <w:i/>
                <w:iCs/>
                <w:rPrChange w:id="5932" w:author="Daniel Stewart" w:date="2022-02-10T13:41:00Z">
                  <w:rPr/>
                </w:rPrChange>
              </w:rPr>
              <w:t xml:space="preserve">Rosa </w:t>
            </w:r>
            <w:proofErr w:type="spellStart"/>
            <w:r w:rsidRPr="00FF20F1">
              <w:rPr>
                <w:i/>
                <w:iCs/>
                <w:rPrChange w:id="5933" w:author="Daniel Stewart" w:date="2022-02-10T13:41:00Z">
                  <w:rPr/>
                </w:rPrChange>
              </w:rPr>
              <w:t>nutkana</w:t>
            </w:r>
            <w:proofErr w:type="spellEnd"/>
          </w:p>
        </w:tc>
        <w:tc>
          <w:tcPr>
            <w:tcW w:w="2941" w:type="dxa"/>
            <w:shd w:val="clear" w:color="auto" w:fill="auto"/>
          </w:tcPr>
          <w:p w14:paraId="02FCDACD" w14:textId="77777777" w:rsidR="007013A6" w:rsidRPr="00FF20F1" w:rsidRDefault="007013A6">
            <w:pPr>
              <w:pStyle w:val="PlantList"/>
              <w:pPrChange w:id="5934" w:author="Daniel Stewart" w:date="2022-02-10T13:41:00Z">
                <w:pPr>
                  <w:jc w:val="left"/>
                </w:pPr>
              </w:pPrChange>
            </w:pPr>
            <w:r w:rsidRPr="00FF20F1">
              <w:t>Nootka rose</w:t>
            </w:r>
          </w:p>
        </w:tc>
        <w:tc>
          <w:tcPr>
            <w:tcW w:w="886" w:type="dxa"/>
            <w:shd w:val="clear" w:color="auto" w:fill="auto"/>
          </w:tcPr>
          <w:p w14:paraId="39629050" w14:textId="77777777" w:rsidR="007013A6" w:rsidRPr="00FF20F1" w:rsidRDefault="007013A6">
            <w:pPr>
              <w:pStyle w:val="PlantList"/>
              <w:jc w:val="center"/>
              <w:pPrChange w:id="5935" w:author="Daniel Stewart" w:date="2022-02-10T13:42:00Z">
                <w:pPr/>
              </w:pPrChange>
            </w:pPr>
            <w:r w:rsidRPr="00FF20F1">
              <w:t>N</w:t>
            </w:r>
          </w:p>
        </w:tc>
        <w:tc>
          <w:tcPr>
            <w:tcW w:w="886" w:type="dxa"/>
          </w:tcPr>
          <w:p w14:paraId="15471C7E" w14:textId="77777777" w:rsidR="007013A6" w:rsidRPr="00FF20F1" w:rsidRDefault="007013A6">
            <w:pPr>
              <w:pStyle w:val="PlantList"/>
              <w:jc w:val="center"/>
              <w:pPrChange w:id="5936" w:author="Daniel Stewart" w:date="2022-02-10T13:42:00Z">
                <w:pPr/>
              </w:pPrChange>
            </w:pPr>
            <w:r w:rsidRPr="00FF20F1">
              <w:t>X</w:t>
            </w:r>
          </w:p>
        </w:tc>
        <w:tc>
          <w:tcPr>
            <w:tcW w:w="886" w:type="dxa"/>
          </w:tcPr>
          <w:p w14:paraId="641CC691" w14:textId="77777777" w:rsidR="007013A6" w:rsidRPr="00FF20F1" w:rsidRDefault="007013A6">
            <w:pPr>
              <w:pStyle w:val="PlantList"/>
              <w:jc w:val="center"/>
              <w:pPrChange w:id="5937" w:author="Daniel Stewart" w:date="2022-02-10T13:42:00Z">
                <w:pPr/>
              </w:pPrChange>
            </w:pPr>
          </w:p>
        </w:tc>
      </w:tr>
      <w:tr w:rsidR="007013A6" w:rsidRPr="00FF20F1" w14:paraId="7DD490F9" w14:textId="77777777" w:rsidTr="004D3373">
        <w:trPr>
          <w:trHeight w:hRule="exact" w:val="227"/>
        </w:trPr>
        <w:tc>
          <w:tcPr>
            <w:tcW w:w="3119" w:type="dxa"/>
            <w:shd w:val="clear" w:color="auto" w:fill="auto"/>
            <w:hideMark/>
          </w:tcPr>
          <w:p w14:paraId="2F5BE65D" w14:textId="77777777" w:rsidR="007013A6" w:rsidRPr="00FF20F1" w:rsidRDefault="007013A6">
            <w:pPr>
              <w:pStyle w:val="PlantList"/>
              <w:jc w:val="left"/>
              <w:rPr>
                <w:i/>
                <w:iCs/>
                <w:rPrChange w:id="5938" w:author="Daniel Stewart" w:date="2022-02-10T13:41:00Z">
                  <w:rPr>
                    <w:lang w:val="en-US"/>
                  </w:rPr>
                </w:rPrChange>
              </w:rPr>
              <w:pPrChange w:id="5939" w:author="Daniel Stewart" w:date="2022-02-10T13:43:00Z">
                <w:pPr>
                  <w:jc w:val="left"/>
                </w:pPr>
              </w:pPrChange>
            </w:pPr>
            <w:r w:rsidRPr="00FF20F1">
              <w:rPr>
                <w:i/>
                <w:iCs/>
                <w:rPrChange w:id="5940" w:author="Daniel Stewart" w:date="2022-02-10T13:41:00Z">
                  <w:rPr/>
                </w:rPrChange>
              </w:rPr>
              <w:t>Rubus </w:t>
            </w:r>
            <w:proofErr w:type="spellStart"/>
            <w:r w:rsidRPr="00FF20F1">
              <w:rPr>
                <w:i/>
                <w:iCs/>
                <w:rPrChange w:id="5941" w:author="Daniel Stewart" w:date="2022-02-10T13:41:00Z">
                  <w:rPr/>
                </w:rPrChange>
              </w:rPr>
              <w:t>armeniacus</w:t>
            </w:r>
            <w:proofErr w:type="spellEnd"/>
            <w:r w:rsidRPr="00FF20F1">
              <w:rPr>
                <w:i/>
                <w:iCs/>
                <w:rPrChange w:id="5942" w:author="Daniel Stewart" w:date="2022-02-10T13:41:00Z">
                  <w:rPr/>
                </w:rPrChange>
              </w:rPr>
              <w:t>  </w:t>
            </w:r>
          </w:p>
        </w:tc>
        <w:tc>
          <w:tcPr>
            <w:tcW w:w="2941" w:type="dxa"/>
            <w:shd w:val="clear" w:color="auto" w:fill="auto"/>
            <w:hideMark/>
          </w:tcPr>
          <w:p w14:paraId="73A1403E" w14:textId="77777777" w:rsidR="007013A6" w:rsidRPr="00FF20F1" w:rsidRDefault="007013A6">
            <w:pPr>
              <w:pStyle w:val="PlantList"/>
              <w:pPrChange w:id="5943" w:author="Daniel Stewart" w:date="2022-02-10T13:41:00Z">
                <w:pPr>
                  <w:jc w:val="left"/>
                </w:pPr>
              </w:pPrChange>
            </w:pPr>
            <w:r w:rsidRPr="00FF20F1">
              <w:t>Himalayan blackberry </w:t>
            </w:r>
          </w:p>
        </w:tc>
        <w:tc>
          <w:tcPr>
            <w:tcW w:w="886" w:type="dxa"/>
            <w:shd w:val="clear" w:color="auto" w:fill="auto"/>
            <w:hideMark/>
          </w:tcPr>
          <w:p w14:paraId="0C2A8F26" w14:textId="77777777" w:rsidR="007013A6" w:rsidRPr="00FF20F1" w:rsidRDefault="007013A6">
            <w:pPr>
              <w:pStyle w:val="PlantList"/>
              <w:jc w:val="center"/>
              <w:pPrChange w:id="5944" w:author="Daniel Stewart" w:date="2022-02-10T13:42:00Z">
                <w:pPr/>
              </w:pPrChange>
            </w:pPr>
            <w:r w:rsidRPr="00FF20F1">
              <w:t>I</w:t>
            </w:r>
          </w:p>
        </w:tc>
        <w:tc>
          <w:tcPr>
            <w:tcW w:w="886" w:type="dxa"/>
          </w:tcPr>
          <w:p w14:paraId="57C26BC3" w14:textId="77777777" w:rsidR="007013A6" w:rsidRPr="00FF20F1" w:rsidRDefault="007013A6">
            <w:pPr>
              <w:pStyle w:val="PlantList"/>
              <w:jc w:val="center"/>
              <w:pPrChange w:id="5945" w:author="Daniel Stewart" w:date="2022-02-10T13:42:00Z">
                <w:pPr/>
              </w:pPrChange>
            </w:pPr>
            <w:r w:rsidRPr="00FF20F1">
              <w:t>X</w:t>
            </w:r>
          </w:p>
        </w:tc>
        <w:tc>
          <w:tcPr>
            <w:tcW w:w="886" w:type="dxa"/>
          </w:tcPr>
          <w:p w14:paraId="58ACF234" w14:textId="77777777" w:rsidR="007013A6" w:rsidRPr="00FF20F1" w:rsidRDefault="007013A6">
            <w:pPr>
              <w:pStyle w:val="PlantList"/>
              <w:jc w:val="center"/>
              <w:rPr>
                <w:rPrChange w:id="5946" w:author="Daniel Stewart" w:date="2022-02-10T13:41:00Z">
                  <w:rPr>
                    <w:color w:val="000000"/>
                    <w:lang w:val="en-US"/>
                  </w:rPr>
                </w:rPrChange>
              </w:rPr>
              <w:pPrChange w:id="5947" w:author="Daniel Stewart" w:date="2022-02-10T13:42:00Z">
                <w:pPr/>
              </w:pPrChange>
            </w:pPr>
            <w:r w:rsidRPr="00FF20F1">
              <w:t>X</w:t>
            </w:r>
          </w:p>
        </w:tc>
      </w:tr>
      <w:tr w:rsidR="007013A6" w:rsidRPr="00FF20F1" w14:paraId="41226D24" w14:textId="77777777" w:rsidTr="004D3373">
        <w:trPr>
          <w:trHeight w:hRule="exact" w:val="227"/>
        </w:trPr>
        <w:tc>
          <w:tcPr>
            <w:tcW w:w="3119" w:type="dxa"/>
            <w:shd w:val="clear" w:color="auto" w:fill="auto"/>
            <w:hideMark/>
          </w:tcPr>
          <w:p w14:paraId="5ECAA9B9" w14:textId="77777777" w:rsidR="007013A6" w:rsidRPr="00FF20F1" w:rsidRDefault="007013A6">
            <w:pPr>
              <w:pStyle w:val="PlantList"/>
              <w:jc w:val="left"/>
              <w:rPr>
                <w:i/>
                <w:iCs/>
                <w:rPrChange w:id="5948" w:author="Daniel Stewart" w:date="2022-02-10T13:41:00Z">
                  <w:rPr>
                    <w:lang w:val="en-US"/>
                  </w:rPr>
                </w:rPrChange>
              </w:rPr>
              <w:pPrChange w:id="5949" w:author="Daniel Stewart" w:date="2022-02-10T13:43:00Z">
                <w:pPr>
                  <w:jc w:val="left"/>
                </w:pPr>
              </w:pPrChange>
            </w:pPr>
            <w:r w:rsidRPr="00FF20F1">
              <w:rPr>
                <w:i/>
                <w:iCs/>
                <w:rPrChange w:id="5950" w:author="Daniel Stewart" w:date="2022-02-10T13:41:00Z">
                  <w:rPr/>
                </w:rPrChange>
              </w:rPr>
              <w:t>Rumex </w:t>
            </w:r>
            <w:proofErr w:type="spellStart"/>
            <w:r w:rsidRPr="00FF20F1">
              <w:rPr>
                <w:i/>
                <w:iCs/>
                <w:rPrChange w:id="5951" w:author="Daniel Stewart" w:date="2022-02-10T13:41:00Z">
                  <w:rPr/>
                </w:rPrChange>
              </w:rPr>
              <w:t>conglomeratus</w:t>
            </w:r>
            <w:proofErr w:type="spellEnd"/>
            <w:r w:rsidRPr="00FF20F1">
              <w:rPr>
                <w:i/>
                <w:iCs/>
                <w:rPrChange w:id="5952" w:author="Daniel Stewart" w:date="2022-02-10T13:41:00Z">
                  <w:rPr/>
                </w:rPrChange>
              </w:rPr>
              <w:t> </w:t>
            </w:r>
          </w:p>
        </w:tc>
        <w:tc>
          <w:tcPr>
            <w:tcW w:w="2941" w:type="dxa"/>
            <w:shd w:val="clear" w:color="auto" w:fill="auto"/>
            <w:hideMark/>
          </w:tcPr>
          <w:p w14:paraId="1FDE156C" w14:textId="77777777" w:rsidR="007013A6" w:rsidRPr="00FF20F1" w:rsidRDefault="007013A6">
            <w:pPr>
              <w:pStyle w:val="PlantList"/>
              <w:pPrChange w:id="5953" w:author="Daniel Stewart" w:date="2022-02-10T13:41:00Z">
                <w:pPr>
                  <w:jc w:val="left"/>
                </w:pPr>
              </w:pPrChange>
            </w:pPr>
            <w:r w:rsidRPr="00FF20F1">
              <w:t>clustered dock </w:t>
            </w:r>
          </w:p>
        </w:tc>
        <w:tc>
          <w:tcPr>
            <w:tcW w:w="886" w:type="dxa"/>
            <w:shd w:val="clear" w:color="auto" w:fill="auto"/>
            <w:hideMark/>
          </w:tcPr>
          <w:p w14:paraId="25E88356" w14:textId="77777777" w:rsidR="007013A6" w:rsidRPr="00FF20F1" w:rsidRDefault="007013A6">
            <w:pPr>
              <w:pStyle w:val="PlantList"/>
              <w:jc w:val="center"/>
              <w:pPrChange w:id="5954" w:author="Daniel Stewart" w:date="2022-02-10T13:42:00Z">
                <w:pPr/>
              </w:pPrChange>
            </w:pPr>
            <w:r w:rsidRPr="00FF20F1">
              <w:t>E</w:t>
            </w:r>
          </w:p>
        </w:tc>
        <w:tc>
          <w:tcPr>
            <w:tcW w:w="886" w:type="dxa"/>
          </w:tcPr>
          <w:p w14:paraId="64034F6F" w14:textId="77777777" w:rsidR="007013A6" w:rsidRPr="00FF20F1" w:rsidRDefault="007013A6">
            <w:pPr>
              <w:pStyle w:val="PlantList"/>
              <w:jc w:val="center"/>
              <w:pPrChange w:id="5955" w:author="Daniel Stewart" w:date="2022-02-10T13:42:00Z">
                <w:pPr/>
              </w:pPrChange>
            </w:pPr>
            <w:r w:rsidRPr="00FF20F1">
              <w:t>X</w:t>
            </w:r>
          </w:p>
        </w:tc>
        <w:tc>
          <w:tcPr>
            <w:tcW w:w="886" w:type="dxa"/>
          </w:tcPr>
          <w:p w14:paraId="6E0B4351" w14:textId="77777777" w:rsidR="007013A6" w:rsidRPr="00FF20F1" w:rsidRDefault="007013A6">
            <w:pPr>
              <w:pStyle w:val="PlantList"/>
              <w:jc w:val="center"/>
              <w:rPr>
                <w:rPrChange w:id="5956" w:author="Daniel Stewart" w:date="2022-02-10T13:41:00Z">
                  <w:rPr>
                    <w:color w:val="000000"/>
                    <w:lang w:val="en-US"/>
                  </w:rPr>
                </w:rPrChange>
              </w:rPr>
              <w:pPrChange w:id="5957" w:author="Daniel Stewart" w:date="2022-02-10T13:42:00Z">
                <w:pPr/>
              </w:pPrChange>
            </w:pPr>
            <w:r w:rsidRPr="00FF20F1">
              <w:t>X</w:t>
            </w:r>
          </w:p>
        </w:tc>
      </w:tr>
      <w:tr w:rsidR="007013A6" w:rsidRPr="00FF20F1" w14:paraId="4B47F912" w14:textId="77777777" w:rsidTr="004D3373">
        <w:trPr>
          <w:trHeight w:hRule="exact" w:val="227"/>
        </w:trPr>
        <w:tc>
          <w:tcPr>
            <w:tcW w:w="3119" w:type="dxa"/>
            <w:shd w:val="clear" w:color="auto" w:fill="auto"/>
            <w:hideMark/>
          </w:tcPr>
          <w:p w14:paraId="60C1DB83" w14:textId="77777777" w:rsidR="007013A6" w:rsidRPr="00FF20F1" w:rsidRDefault="007013A6">
            <w:pPr>
              <w:pStyle w:val="PlantList"/>
              <w:jc w:val="left"/>
              <w:rPr>
                <w:i/>
                <w:iCs/>
                <w:rPrChange w:id="5958" w:author="Daniel Stewart" w:date="2022-02-10T13:41:00Z">
                  <w:rPr>
                    <w:lang w:val="en-US"/>
                  </w:rPr>
                </w:rPrChange>
              </w:rPr>
              <w:pPrChange w:id="5959" w:author="Daniel Stewart" w:date="2022-02-10T13:43:00Z">
                <w:pPr>
                  <w:jc w:val="left"/>
                </w:pPr>
              </w:pPrChange>
            </w:pPr>
            <w:r w:rsidRPr="00FF20F1">
              <w:rPr>
                <w:i/>
                <w:iCs/>
                <w:rPrChange w:id="5960" w:author="Daniel Stewart" w:date="2022-02-10T13:41:00Z">
                  <w:rPr/>
                </w:rPrChange>
              </w:rPr>
              <w:t>Rumex crispus </w:t>
            </w:r>
          </w:p>
        </w:tc>
        <w:tc>
          <w:tcPr>
            <w:tcW w:w="2941" w:type="dxa"/>
            <w:shd w:val="clear" w:color="auto" w:fill="auto"/>
            <w:hideMark/>
          </w:tcPr>
          <w:p w14:paraId="080F1DD7" w14:textId="77777777" w:rsidR="007013A6" w:rsidRPr="00FF20F1" w:rsidRDefault="007013A6">
            <w:pPr>
              <w:pStyle w:val="PlantList"/>
              <w:pPrChange w:id="5961" w:author="Daniel Stewart" w:date="2022-02-10T13:41:00Z">
                <w:pPr>
                  <w:jc w:val="left"/>
                </w:pPr>
              </w:pPrChange>
            </w:pPr>
            <w:r w:rsidRPr="00FF20F1">
              <w:t>curly dock </w:t>
            </w:r>
          </w:p>
        </w:tc>
        <w:tc>
          <w:tcPr>
            <w:tcW w:w="886" w:type="dxa"/>
            <w:shd w:val="clear" w:color="auto" w:fill="auto"/>
            <w:hideMark/>
          </w:tcPr>
          <w:p w14:paraId="46F86E23" w14:textId="77777777" w:rsidR="007013A6" w:rsidRPr="00FF20F1" w:rsidRDefault="007013A6">
            <w:pPr>
              <w:pStyle w:val="PlantList"/>
              <w:jc w:val="center"/>
              <w:pPrChange w:id="5962" w:author="Daniel Stewart" w:date="2022-02-10T13:42:00Z">
                <w:pPr/>
              </w:pPrChange>
            </w:pPr>
            <w:r w:rsidRPr="00FF20F1">
              <w:t>E</w:t>
            </w:r>
          </w:p>
        </w:tc>
        <w:tc>
          <w:tcPr>
            <w:tcW w:w="886" w:type="dxa"/>
          </w:tcPr>
          <w:p w14:paraId="43A614EC" w14:textId="77777777" w:rsidR="007013A6" w:rsidRPr="00FF20F1" w:rsidRDefault="007013A6">
            <w:pPr>
              <w:pStyle w:val="PlantList"/>
              <w:jc w:val="center"/>
              <w:pPrChange w:id="5963" w:author="Daniel Stewart" w:date="2022-02-10T13:42:00Z">
                <w:pPr/>
              </w:pPrChange>
            </w:pPr>
          </w:p>
        </w:tc>
        <w:tc>
          <w:tcPr>
            <w:tcW w:w="886" w:type="dxa"/>
          </w:tcPr>
          <w:p w14:paraId="557D8444" w14:textId="77777777" w:rsidR="007013A6" w:rsidRPr="00FF20F1" w:rsidRDefault="007013A6">
            <w:pPr>
              <w:pStyle w:val="PlantList"/>
              <w:jc w:val="center"/>
              <w:rPr>
                <w:rPrChange w:id="5964" w:author="Daniel Stewart" w:date="2022-02-10T13:41:00Z">
                  <w:rPr>
                    <w:color w:val="000000"/>
                    <w:lang w:val="en-US"/>
                  </w:rPr>
                </w:rPrChange>
              </w:rPr>
              <w:pPrChange w:id="5965" w:author="Daniel Stewart" w:date="2022-02-10T13:42:00Z">
                <w:pPr/>
              </w:pPrChange>
            </w:pPr>
            <w:r w:rsidRPr="00FF20F1">
              <w:t>X</w:t>
            </w:r>
          </w:p>
        </w:tc>
      </w:tr>
      <w:tr w:rsidR="007013A6" w:rsidRPr="00FF20F1" w14:paraId="6DFDC849" w14:textId="77777777" w:rsidTr="004D3373">
        <w:trPr>
          <w:trHeight w:hRule="exact" w:val="227"/>
        </w:trPr>
        <w:tc>
          <w:tcPr>
            <w:tcW w:w="3119" w:type="dxa"/>
            <w:shd w:val="clear" w:color="auto" w:fill="auto"/>
            <w:hideMark/>
          </w:tcPr>
          <w:p w14:paraId="232B159C" w14:textId="77777777" w:rsidR="007013A6" w:rsidRPr="00FF20F1" w:rsidRDefault="007013A6">
            <w:pPr>
              <w:pStyle w:val="PlantList"/>
              <w:jc w:val="left"/>
              <w:rPr>
                <w:i/>
                <w:iCs/>
                <w:rPrChange w:id="5966" w:author="Daniel Stewart" w:date="2022-02-10T13:41:00Z">
                  <w:rPr>
                    <w:lang w:val="en-US"/>
                  </w:rPr>
                </w:rPrChange>
              </w:rPr>
              <w:pPrChange w:id="5967" w:author="Daniel Stewart" w:date="2022-02-10T13:43:00Z">
                <w:pPr>
                  <w:jc w:val="left"/>
                </w:pPr>
              </w:pPrChange>
            </w:pPr>
            <w:r w:rsidRPr="00FF20F1">
              <w:rPr>
                <w:i/>
                <w:iCs/>
                <w:rPrChange w:id="5968" w:author="Daniel Stewart" w:date="2022-02-10T13:41:00Z">
                  <w:rPr/>
                </w:rPrChange>
              </w:rPr>
              <w:t>Rumex occidentalis </w:t>
            </w:r>
          </w:p>
        </w:tc>
        <w:tc>
          <w:tcPr>
            <w:tcW w:w="2941" w:type="dxa"/>
            <w:shd w:val="clear" w:color="auto" w:fill="auto"/>
            <w:hideMark/>
          </w:tcPr>
          <w:p w14:paraId="46E8D4FE" w14:textId="77777777" w:rsidR="007013A6" w:rsidRPr="00FF20F1" w:rsidRDefault="007013A6">
            <w:pPr>
              <w:pStyle w:val="PlantList"/>
              <w:pPrChange w:id="5969" w:author="Daniel Stewart" w:date="2022-02-10T13:41:00Z">
                <w:pPr>
                  <w:jc w:val="left"/>
                </w:pPr>
              </w:pPrChange>
            </w:pPr>
            <w:r w:rsidRPr="00FF20F1">
              <w:t>western dock </w:t>
            </w:r>
          </w:p>
        </w:tc>
        <w:tc>
          <w:tcPr>
            <w:tcW w:w="886" w:type="dxa"/>
            <w:shd w:val="clear" w:color="auto" w:fill="auto"/>
            <w:hideMark/>
          </w:tcPr>
          <w:p w14:paraId="6D3FED83" w14:textId="77777777" w:rsidR="007013A6" w:rsidRPr="00FF20F1" w:rsidRDefault="007013A6">
            <w:pPr>
              <w:pStyle w:val="PlantList"/>
              <w:jc w:val="center"/>
              <w:pPrChange w:id="5970" w:author="Daniel Stewart" w:date="2022-02-10T13:42:00Z">
                <w:pPr/>
              </w:pPrChange>
            </w:pPr>
            <w:r w:rsidRPr="00FF20F1">
              <w:t>N</w:t>
            </w:r>
          </w:p>
        </w:tc>
        <w:tc>
          <w:tcPr>
            <w:tcW w:w="886" w:type="dxa"/>
          </w:tcPr>
          <w:p w14:paraId="4887A13E" w14:textId="77777777" w:rsidR="007013A6" w:rsidRPr="00FF20F1" w:rsidRDefault="007013A6">
            <w:pPr>
              <w:pStyle w:val="PlantList"/>
              <w:jc w:val="center"/>
              <w:pPrChange w:id="5971" w:author="Daniel Stewart" w:date="2022-02-10T13:42:00Z">
                <w:pPr/>
              </w:pPrChange>
            </w:pPr>
            <w:r w:rsidRPr="00FF20F1">
              <w:t>X</w:t>
            </w:r>
          </w:p>
        </w:tc>
        <w:tc>
          <w:tcPr>
            <w:tcW w:w="886" w:type="dxa"/>
          </w:tcPr>
          <w:p w14:paraId="16419BAC" w14:textId="77777777" w:rsidR="007013A6" w:rsidRPr="00FF20F1" w:rsidRDefault="007013A6">
            <w:pPr>
              <w:pStyle w:val="PlantList"/>
              <w:jc w:val="center"/>
              <w:rPr>
                <w:rPrChange w:id="5972" w:author="Daniel Stewart" w:date="2022-02-10T13:41:00Z">
                  <w:rPr>
                    <w:color w:val="000000"/>
                    <w:lang w:val="en-US"/>
                  </w:rPr>
                </w:rPrChange>
              </w:rPr>
              <w:pPrChange w:id="5973" w:author="Daniel Stewart" w:date="2022-02-10T13:42:00Z">
                <w:pPr/>
              </w:pPrChange>
            </w:pPr>
            <w:r w:rsidRPr="00FF20F1">
              <w:t>X</w:t>
            </w:r>
          </w:p>
        </w:tc>
      </w:tr>
      <w:tr w:rsidR="007013A6" w:rsidRPr="00FF20F1" w14:paraId="3F979E40" w14:textId="77777777" w:rsidTr="004D3373">
        <w:trPr>
          <w:trHeight w:hRule="exact" w:val="227"/>
        </w:trPr>
        <w:tc>
          <w:tcPr>
            <w:tcW w:w="3119" w:type="dxa"/>
            <w:shd w:val="clear" w:color="auto" w:fill="auto"/>
            <w:hideMark/>
          </w:tcPr>
          <w:p w14:paraId="3BF97834" w14:textId="77777777" w:rsidR="007013A6" w:rsidRPr="00FF20F1" w:rsidRDefault="007013A6">
            <w:pPr>
              <w:pStyle w:val="PlantList"/>
              <w:jc w:val="left"/>
              <w:rPr>
                <w:i/>
                <w:iCs/>
                <w:rPrChange w:id="5974" w:author="Daniel Stewart" w:date="2022-02-10T13:41:00Z">
                  <w:rPr>
                    <w:lang w:val="en-US"/>
                  </w:rPr>
                </w:rPrChange>
              </w:rPr>
              <w:pPrChange w:id="5975" w:author="Daniel Stewart" w:date="2022-02-10T13:43:00Z">
                <w:pPr>
                  <w:jc w:val="left"/>
                </w:pPr>
              </w:pPrChange>
            </w:pPr>
            <w:r w:rsidRPr="00FF20F1">
              <w:rPr>
                <w:i/>
                <w:iCs/>
                <w:rPrChange w:id="5976" w:author="Daniel Stewart" w:date="2022-02-10T13:41:00Z">
                  <w:rPr/>
                </w:rPrChange>
              </w:rPr>
              <w:t>Rumex </w:t>
            </w:r>
            <w:proofErr w:type="spellStart"/>
            <w:r w:rsidRPr="00FF20F1">
              <w:rPr>
                <w:i/>
                <w:iCs/>
                <w:rPrChange w:id="5977" w:author="Daniel Stewart" w:date="2022-02-10T13:41:00Z">
                  <w:rPr/>
                </w:rPrChange>
              </w:rPr>
              <w:t>salicifolius</w:t>
            </w:r>
            <w:proofErr w:type="spellEnd"/>
            <w:r w:rsidRPr="00FF20F1">
              <w:rPr>
                <w:i/>
                <w:iCs/>
                <w:rPrChange w:id="5978" w:author="Daniel Stewart" w:date="2022-02-10T13:41:00Z">
                  <w:rPr/>
                </w:rPrChange>
              </w:rPr>
              <w:t> </w:t>
            </w:r>
          </w:p>
        </w:tc>
        <w:tc>
          <w:tcPr>
            <w:tcW w:w="2941" w:type="dxa"/>
            <w:shd w:val="clear" w:color="auto" w:fill="auto"/>
            <w:hideMark/>
          </w:tcPr>
          <w:p w14:paraId="6C853B14" w14:textId="77777777" w:rsidR="007013A6" w:rsidRPr="00FF20F1" w:rsidRDefault="007013A6">
            <w:pPr>
              <w:pStyle w:val="PlantList"/>
              <w:pPrChange w:id="5979" w:author="Daniel Stewart" w:date="2022-02-10T13:41:00Z">
                <w:pPr>
                  <w:jc w:val="left"/>
                </w:pPr>
              </w:pPrChange>
            </w:pPr>
            <w:r w:rsidRPr="00FF20F1">
              <w:t>willow-leaved dock </w:t>
            </w:r>
          </w:p>
        </w:tc>
        <w:tc>
          <w:tcPr>
            <w:tcW w:w="886" w:type="dxa"/>
            <w:shd w:val="clear" w:color="auto" w:fill="auto"/>
            <w:hideMark/>
          </w:tcPr>
          <w:p w14:paraId="4E386673" w14:textId="77777777" w:rsidR="007013A6" w:rsidRPr="00FF20F1" w:rsidRDefault="007013A6">
            <w:pPr>
              <w:pStyle w:val="PlantList"/>
              <w:jc w:val="center"/>
              <w:pPrChange w:id="5980" w:author="Daniel Stewart" w:date="2022-02-10T13:42:00Z">
                <w:pPr/>
              </w:pPrChange>
            </w:pPr>
            <w:r w:rsidRPr="00FF20F1">
              <w:t>N</w:t>
            </w:r>
          </w:p>
        </w:tc>
        <w:tc>
          <w:tcPr>
            <w:tcW w:w="886" w:type="dxa"/>
          </w:tcPr>
          <w:p w14:paraId="64BF311A" w14:textId="77777777" w:rsidR="007013A6" w:rsidRPr="00FF20F1" w:rsidRDefault="007013A6">
            <w:pPr>
              <w:pStyle w:val="PlantList"/>
              <w:jc w:val="center"/>
              <w:pPrChange w:id="5981" w:author="Daniel Stewart" w:date="2022-02-10T13:42:00Z">
                <w:pPr/>
              </w:pPrChange>
            </w:pPr>
          </w:p>
        </w:tc>
        <w:tc>
          <w:tcPr>
            <w:tcW w:w="886" w:type="dxa"/>
          </w:tcPr>
          <w:p w14:paraId="15CB9ECB" w14:textId="77777777" w:rsidR="007013A6" w:rsidRPr="00FF20F1" w:rsidRDefault="007013A6">
            <w:pPr>
              <w:pStyle w:val="PlantList"/>
              <w:jc w:val="center"/>
              <w:rPr>
                <w:rPrChange w:id="5982" w:author="Daniel Stewart" w:date="2022-02-10T13:41:00Z">
                  <w:rPr>
                    <w:color w:val="000000"/>
                    <w:lang w:val="en-US"/>
                  </w:rPr>
                </w:rPrChange>
              </w:rPr>
              <w:pPrChange w:id="5983" w:author="Daniel Stewart" w:date="2022-02-10T13:42:00Z">
                <w:pPr/>
              </w:pPrChange>
            </w:pPr>
            <w:r w:rsidRPr="00FF20F1">
              <w:t>X</w:t>
            </w:r>
          </w:p>
        </w:tc>
      </w:tr>
      <w:tr w:rsidR="007013A6" w:rsidRPr="00FF20F1" w14:paraId="358D0E67" w14:textId="77777777" w:rsidTr="004D3373">
        <w:trPr>
          <w:trHeight w:hRule="exact" w:val="227"/>
        </w:trPr>
        <w:tc>
          <w:tcPr>
            <w:tcW w:w="3119" w:type="dxa"/>
            <w:shd w:val="clear" w:color="auto" w:fill="auto"/>
          </w:tcPr>
          <w:p w14:paraId="369EC22F" w14:textId="77777777" w:rsidR="007013A6" w:rsidRPr="00FF20F1" w:rsidRDefault="007013A6">
            <w:pPr>
              <w:pStyle w:val="PlantList"/>
              <w:jc w:val="left"/>
              <w:rPr>
                <w:i/>
                <w:iCs/>
                <w:rPrChange w:id="5984" w:author="Daniel Stewart" w:date="2022-02-10T13:41:00Z">
                  <w:rPr>
                    <w:lang w:val="en-US"/>
                  </w:rPr>
                </w:rPrChange>
              </w:rPr>
              <w:pPrChange w:id="5985" w:author="Daniel Stewart" w:date="2022-02-10T13:43:00Z">
                <w:pPr>
                  <w:jc w:val="left"/>
                </w:pPr>
              </w:pPrChange>
            </w:pPr>
            <w:proofErr w:type="spellStart"/>
            <w:r w:rsidRPr="00FF20F1">
              <w:rPr>
                <w:i/>
                <w:iCs/>
                <w:rPrChange w:id="5986" w:author="Daniel Stewart" w:date="2022-02-10T13:41:00Z">
                  <w:rPr/>
                </w:rPrChange>
              </w:rPr>
              <w:t>Sagittaria</w:t>
            </w:r>
            <w:proofErr w:type="spellEnd"/>
            <w:r w:rsidRPr="00FF20F1">
              <w:rPr>
                <w:i/>
                <w:iCs/>
                <w:rPrChange w:id="5987" w:author="Daniel Stewart" w:date="2022-02-10T13:41:00Z">
                  <w:rPr/>
                </w:rPrChange>
              </w:rPr>
              <w:t xml:space="preserve"> cuneata</w:t>
            </w:r>
          </w:p>
        </w:tc>
        <w:tc>
          <w:tcPr>
            <w:tcW w:w="2941" w:type="dxa"/>
            <w:shd w:val="clear" w:color="auto" w:fill="auto"/>
          </w:tcPr>
          <w:p w14:paraId="038C631D" w14:textId="77777777" w:rsidR="007013A6" w:rsidRPr="00FF20F1" w:rsidRDefault="007013A6">
            <w:pPr>
              <w:pStyle w:val="PlantList"/>
              <w:pPrChange w:id="5988" w:author="Daniel Stewart" w:date="2022-02-10T13:41:00Z">
                <w:pPr>
                  <w:jc w:val="left"/>
                </w:pPr>
              </w:pPrChange>
            </w:pPr>
            <w:r w:rsidRPr="00FF20F1">
              <w:t>arum-leaved arrowhead</w:t>
            </w:r>
          </w:p>
        </w:tc>
        <w:tc>
          <w:tcPr>
            <w:tcW w:w="886" w:type="dxa"/>
            <w:shd w:val="clear" w:color="auto" w:fill="auto"/>
          </w:tcPr>
          <w:p w14:paraId="3BC30170" w14:textId="77777777" w:rsidR="007013A6" w:rsidRPr="00FF20F1" w:rsidRDefault="007013A6">
            <w:pPr>
              <w:pStyle w:val="PlantList"/>
              <w:jc w:val="center"/>
              <w:pPrChange w:id="5989" w:author="Daniel Stewart" w:date="2022-02-10T13:42:00Z">
                <w:pPr/>
              </w:pPrChange>
            </w:pPr>
            <w:r w:rsidRPr="00FF20F1">
              <w:t>N</w:t>
            </w:r>
          </w:p>
        </w:tc>
        <w:tc>
          <w:tcPr>
            <w:tcW w:w="886" w:type="dxa"/>
          </w:tcPr>
          <w:p w14:paraId="431AFE7A" w14:textId="77777777" w:rsidR="007013A6" w:rsidRPr="00FF20F1" w:rsidRDefault="007013A6">
            <w:pPr>
              <w:pStyle w:val="PlantList"/>
              <w:jc w:val="center"/>
              <w:pPrChange w:id="5990" w:author="Daniel Stewart" w:date="2022-02-10T13:42:00Z">
                <w:pPr/>
              </w:pPrChange>
            </w:pPr>
            <w:r w:rsidRPr="00FF20F1">
              <w:t>X</w:t>
            </w:r>
          </w:p>
        </w:tc>
        <w:tc>
          <w:tcPr>
            <w:tcW w:w="886" w:type="dxa"/>
          </w:tcPr>
          <w:p w14:paraId="7DA17186" w14:textId="77777777" w:rsidR="007013A6" w:rsidRPr="00FF20F1" w:rsidRDefault="007013A6">
            <w:pPr>
              <w:pStyle w:val="PlantList"/>
              <w:jc w:val="center"/>
              <w:pPrChange w:id="5991" w:author="Daniel Stewart" w:date="2022-02-10T13:42:00Z">
                <w:pPr/>
              </w:pPrChange>
            </w:pPr>
          </w:p>
        </w:tc>
      </w:tr>
      <w:tr w:rsidR="007013A6" w:rsidRPr="00FF20F1" w14:paraId="1278B279" w14:textId="77777777" w:rsidTr="004D3373">
        <w:trPr>
          <w:trHeight w:hRule="exact" w:val="227"/>
        </w:trPr>
        <w:tc>
          <w:tcPr>
            <w:tcW w:w="3119" w:type="dxa"/>
            <w:shd w:val="clear" w:color="auto" w:fill="auto"/>
            <w:hideMark/>
          </w:tcPr>
          <w:p w14:paraId="7F6E4E78" w14:textId="77777777" w:rsidR="007013A6" w:rsidRPr="00FF20F1" w:rsidRDefault="007013A6">
            <w:pPr>
              <w:pStyle w:val="PlantList"/>
              <w:jc w:val="left"/>
              <w:rPr>
                <w:i/>
                <w:iCs/>
                <w:rPrChange w:id="5992" w:author="Daniel Stewart" w:date="2022-02-10T13:41:00Z">
                  <w:rPr>
                    <w:lang w:val="en-US"/>
                  </w:rPr>
                </w:rPrChange>
              </w:rPr>
              <w:pPrChange w:id="5993" w:author="Daniel Stewart" w:date="2022-02-10T13:43:00Z">
                <w:pPr>
                  <w:jc w:val="left"/>
                </w:pPr>
              </w:pPrChange>
            </w:pPr>
            <w:proofErr w:type="spellStart"/>
            <w:r w:rsidRPr="00FF20F1">
              <w:rPr>
                <w:i/>
                <w:iCs/>
                <w:rPrChange w:id="5994" w:author="Daniel Stewart" w:date="2022-02-10T13:41:00Z">
                  <w:rPr/>
                </w:rPrChange>
              </w:rPr>
              <w:t>Sagittaria</w:t>
            </w:r>
            <w:proofErr w:type="spellEnd"/>
            <w:r w:rsidRPr="00FF20F1">
              <w:rPr>
                <w:i/>
                <w:iCs/>
                <w:rPrChange w:id="5995" w:author="Daniel Stewart" w:date="2022-02-10T13:41:00Z">
                  <w:rPr/>
                </w:rPrChange>
              </w:rPr>
              <w:t> latifolia </w:t>
            </w:r>
          </w:p>
        </w:tc>
        <w:tc>
          <w:tcPr>
            <w:tcW w:w="2941" w:type="dxa"/>
            <w:shd w:val="clear" w:color="auto" w:fill="auto"/>
            <w:hideMark/>
          </w:tcPr>
          <w:p w14:paraId="45C5559E" w14:textId="77777777" w:rsidR="007013A6" w:rsidRPr="00FF20F1" w:rsidRDefault="007013A6">
            <w:pPr>
              <w:pStyle w:val="PlantList"/>
              <w:pPrChange w:id="5996" w:author="Daniel Stewart" w:date="2022-02-10T13:41:00Z">
                <w:pPr>
                  <w:jc w:val="left"/>
                </w:pPr>
              </w:pPrChange>
            </w:pPr>
            <w:proofErr w:type="spellStart"/>
            <w:r w:rsidRPr="00FF20F1">
              <w:t>wapato</w:t>
            </w:r>
            <w:proofErr w:type="spellEnd"/>
            <w:r w:rsidRPr="00FF20F1">
              <w:t> </w:t>
            </w:r>
          </w:p>
        </w:tc>
        <w:tc>
          <w:tcPr>
            <w:tcW w:w="886" w:type="dxa"/>
            <w:shd w:val="clear" w:color="auto" w:fill="auto"/>
            <w:hideMark/>
          </w:tcPr>
          <w:p w14:paraId="3E726A56" w14:textId="77777777" w:rsidR="007013A6" w:rsidRPr="00FF20F1" w:rsidRDefault="007013A6">
            <w:pPr>
              <w:pStyle w:val="PlantList"/>
              <w:jc w:val="center"/>
              <w:pPrChange w:id="5997" w:author="Daniel Stewart" w:date="2022-02-10T13:42:00Z">
                <w:pPr/>
              </w:pPrChange>
            </w:pPr>
            <w:r w:rsidRPr="00FF20F1">
              <w:t>N</w:t>
            </w:r>
          </w:p>
        </w:tc>
        <w:tc>
          <w:tcPr>
            <w:tcW w:w="886" w:type="dxa"/>
          </w:tcPr>
          <w:p w14:paraId="46663A36" w14:textId="77777777" w:rsidR="007013A6" w:rsidRPr="00FF20F1" w:rsidRDefault="007013A6">
            <w:pPr>
              <w:pStyle w:val="PlantList"/>
              <w:jc w:val="center"/>
              <w:pPrChange w:id="5998" w:author="Daniel Stewart" w:date="2022-02-10T13:42:00Z">
                <w:pPr/>
              </w:pPrChange>
            </w:pPr>
            <w:r w:rsidRPr="00FF20F1">
              <w:t>X</w:t>
            </w:r>
          </w:p>
        </w:tc>
        <w:tc>
          <w:tcPr>
            <w:tcW w:w="886" w:type="dxa"/>
          </w:tcPr>
          <w:p w14:paraId="5AD402B5" w14:textId="77777777" w:rsidR="007013A6" w:rsidRPr="00FF20F1" w:rsidRDefault="007013A6">
            <w:pPr>
              <w:pStyle w:val="PlantList"/>
              <w:jc w:val="center"/>
              <w:rPr>
                <w:rPrChange w:id="5999" w:author="Daniel Stewart" w:date="2022-02-10T13:41:00Z">
                  <w:rPr>
                    <w:color w:val="000000"/>
                    <w:lang w:val="en-US"/>
                  </w:rPr>
                </w:rPrChange>
              </w:rPr>
              <w:pPrChange w:id="6000" w:author="Daniel Stewart" w:date="2022-02-10T13:42:00Z">
                <w:pPr/>
              </w:pPrChange>
            </w:pPr>
            <w:r w:rsidRPr="00FF20F1">
              <w:t>X</w:t>
            </w:r>
          </w:p>
        </w:tc>
      </w:tr>
      <w:tr w:rsidR="007013A6" w:rsidRPr="00FF20F1" w14:paraId="31921989" w14:textId="77777777" w:rsidTr="004D3373">
        <w:trPr>
          <w:trHeight w:hRule="exact" w:val="227"/>
        </w:trPr>
        <w:tc>
          <w:tcPr>
            <w:tcW w:w="3119" w:type="dxa"/>
            <w:shd w:val="clear" w:color="auto" w:fill="auto"/>
          </w:tcPr>
          <w:p w14:paraId="3B6381D5" w14:textId="77777777" w:rsidR="007013A6" w:rsidRPr="00FF20F1" w:rsidRDefault="007013A6">
            <w:pPr>
              <w:pStyle w:val="PlantList"/>
              <w:jc w:val="left"/>
              <w:rPr>
                <w:i/>
                <w:iCs/>
                <w:rPrChange w:id="6001" w:author="Daniel Stewart" w:date="2022-02-10T13:41:00Z">
                  <w:rPr>
                    <w:lang w:val="en-US"/>
                  </w:rPr>
                </w:rPrChange>
              </w:rPr>
              <w:pPrChange w:id="6002" w:author="Daniel Stewart" w:date="2022-02-10T13:43:00Z">
                <w:pPr>
                  <w:jc w:val="left"/>
                </w:pPr>
              </w:pPrChange>
            </w:pPr>
            <w:proofErr w:type="spellStart"/>
            <w:r w:rsidRPr="00FF20F1">
              <w:rPr>
                <w:i/>
                <w:iCs/>
                <w:rPrChange w:id="6003" w:author="Daniel Stewart" w:date="2022-02-10T13:41:00Z">
                  <w:rPr/>
                </w:rPrChange>
              </w:rPr>
              <w:t>Sagina</w:t>
            </w:r>
            <w:proofErr w:type="spellEnd"/>
            <w:r w:rsidRPr="00FF20F1">
              <w:rPr>
                <w:i/>
                <w:iCs/>
                <w:rPrChange w:id="6004" w:author="Daniel Stewart" w:date="2022-02-10T13:41:00Z">
                  <w:rPr/>
                </w:rPrChange>
              </w:rPr>
              <w:t xml:space="preserve"> maxima</w:t>
            </w:r>
          </w:p>
        </w:tc>
        <w:tc>
          <w:tcPr>
            <w:tcW w:w="2941" w:type="dxa"/>
            <w:shd w:val="clear" w:color="auto" w:fill="auto"/>
          </w:tcPr>
          <w:p w14:paraId="737892DB" w14:textId="77777777" w:rsidR="007013A6" w:rsidRPr="00FF20F1" w:rsidRDefault="007013A6">
            <w:pPr>
              <w:pStyle w:val="PlantList"/>
              <w:pPrChange w:id="6005" w:author="Daniel Stewart" w:date="2022-02-10T13:41:00Z">
                <w:pPr>
                  <w:jc w:val="left"/>
                </w:pPr>
              </w:pPrChange>
            </w:pPr>
            <w:r w:rsidRPr="00FF20F1">
              <w:t>coast pearlwort</w:t>
            </w:r>
          </w:p>
        </w:tc>
        <w:tc>
          <w:tcPr>
            <w:tcW w:w="886" w:type="dxa"/>
            <w:shd w:val="clear" w:color="auto" w:fill="auto"/>
          </w:tcPr>
          <w:p w14:paraId="73A6CA86" w14:textId="77777777" w:rsidR="007013A6" w:rsidRPr="00FF20F1" w:rsidRDefault="007013A6">
            <w:pPr>
              <w:pStyle w:val="PlantList"/>
              <w:jc w:val="center"/>
              <w:pPrChange w:id="6006" w:author="Daniel Stewart" w:date="2022-02-10T13:42:00Z">
                <w:pPr/>
              </w:pPrChange>
            </w:pPr>
            <w:r w:rsidRPr="00FF20F1">
              <w:t>N</w:t>
            </w:r>
          </w:p>
        </w:tc>
        <w:tc>
          <w:tcPr>
            <w:tcW w:w="886" w:type="dxa"/>
          </w:tcPr>
          <w:p w14:paraId="60B47754" w14:textId="77777777" w:rsidR="007013A6" w:rsidRPr="00FF20F1" w:rsidRDefault="007013A6">
            <w:pPr>
              <w:pStyle w:val="PlantList"/>
              <w:jc w:val="center"/>
              <w:pPrChange w:id="6007" w:author="Daniel Stewart" w:date="2022-02-10T13:42:00Z">
                <w:pPr/>
              </w:pPrChange>
            </w:pPr>
            <w:r w:rsidRPr="00FF20F1">
              <w:t>X</w:t>
            </w:r>
          </w:p>
        </w:tc>
        <w:tc>
          <w:tcPr>
            <w:tcW w:w="886" w:type="dxa"/>
          </w:tcPr>
          <w:p w14:paraId="0652CD14" w14:textId="77777777" w:rsidR="007013A6" w:rsidRPr="00FF20F1" w:rsidRDefault="007013A6">
            <w:pPr>
              <w:pStyle w:val="PlantList"/>
              <w:jc w:val="center"/>
              <w:pPrChange w:id="6008" w:author="Daniel Stewart" w:date="2022-02-10T13:42:00Z">
                <w:pPr/>
              </w:pPrChange>
            </w:pPr>
          </w:p>
        </w:tc>
      </w:tr>
      <w:tr w:rsidR="007013A6" w:rsidRPr="00FF20F1" w14:paraId="13A74845" w14:textId="77777777" w:rsidTr="004D3373">
        <w:trPr>
          <w:trHeight w:hRule="exact" w:val="227"/>
        </w:trPr>
        <w:tc>
          <w:tcPr>
            <w:tcW w:w="3119" w:type="dxa"/>
            <w:shd w:val="clear" w:color="auto" w:fill="auto"/>
            <w:hideMark/>
          </w:tcPr>
          <w:p w14:paraId="4CEA691F" w14:textId="77777777" w:rsidR="007013A6" w:rsidRPr="00FF20F1" w:rsidRDefault="007013A6">
            <w:pPr>
              <w:pStyle w:val="PlantList"/>
              <w:jc w:val="left"/>
              <w:rPr>
                <w:i/>
                <w:iCs/>
                <w:rPrChange w:id="6009" w:author="Daniel Stewart" w:date="2022-02-10T13:41:00Z">
                  <w:rPr>
                    <w:lang w:val="en-US"/>
                  </w:rPr>
                </w:rPrChange>
              </w:rPr>
              <w:pPrChange w:id="6010" w:author="Daniel Stewart" w:date="2022-02-10T13:43:00Z">
                <w:pPr>
                  <w:jc w:val="left"/>
                </w:pPr>
              </w:pPrChange>
            </w:pPr>
            <w:proofErr w:type="spellStart"/>
            <w:r w:rsidRPr="00FF20F1">
              <w:rPr>
                <w:i/>
                <w:iCs/>
                <w:rPrChange w:id="6011" w:author="Daniel Stewart" w:date="2022-02-10T13:41:00Z">
                  <w:rPr/>
                </w:rPrChange>
              </w:rPr>
              <w:t>Sagina</w:t>
            </w:r>
            <w:proofErr w:type="spellEnd"/>
            <w:r w:rsidRPr="00FF20F1">
              <w:rPr>
                <w:i/>
                <w:iCs/>
                <w:rPrChange w:id="6012" w:author="Daniel Stewart" w:date="2022-02-10T13:41:00Z">
                  <w:rPr/>
                </w:rPrChange>
              </w:rPr>
              <w:t> procumbens </w:t>
            </w:r>
          </w:p>
        </w:tc>
        <w:tc>
          <w:tcPr>
            <w:tcW w:w="2941" w:type="dxa"/>
            <w:shd w:val="clear" w:color="auto" w:fill="auto"/>
            <w:hideMark/>
          </w:tcPr>
          <w:p w14:paraId="57CFA79F" w14:textId="77777777" w:rsidR="007013A6" w:rsidRPr="00FF20F1" w:rsidRDefault="007013A6">
            <w:pPr>
              <w:pStyle w:val="PlantList"/>
              <w:pPrChange w:id="6013" w:author="Daniel Stewart" w:date="2022-02-10T13:41:00Z">
                <w:pPr>
                  <w:jc w:val="left"/>
                </w:pPr>
              </w:pPrChange>
            </w:pPr>
            <w:r w:rsidRPr="00FF20F1">
              <w:t>bird-eye pearlwort </w:t>
            </w:r>
          </w:p>
        </w:tc>
        <w:tc>
          <w:tcPr>
            <w:tcW w:w="886" w:type="dxa"/>
            <w:shd w:val="clear" w:color="auto" w:fill="auto"/>
            <w:hideMark/>
          </w:tcPr>
          <w:p w14:paraId="545E650A" w14:textId="77777777" w:rsidR="007013A6" w:rsidRPr="00FF20F1" w:rsidRDefault="007013A6">
            <w:pPr>
              <w:pStyle w:val="PlantList"/>
              <w:jc w:val="center"/>
              <w:pPrChange w:id="6014" w:author="Daniel Stewart" w:date="2022-02-10T13:42:00Z">
                <w:pPr/>
              </w:pPrChange>
            </w:pPr>
            <w:r w:rsidRPr="00FF20F1">
              <w:t>E</w:t>
            </w:r>
          </w:p>
        </w:tc>
        <w:tc>
          <w:tcPr>
            <w:tcW w:w="886" w:type="dxa"/>
          </w:tcPr>
          <w:p w14:paraId="44570826" w14:textId="77777777" w:rsidR="007013A6" w:rsidRPr="00FF20F1" w:rsidRDefault="007013A6">
            <w:pPr>
              <w:pStyle w:val="PlantList"/>
              <w:jc w:val="center"/>
              <w:pPrChange w:id="6015" w:author="Daniel Stewart" w:date="2022-02-10T13:42:00Z">
                <w:pPr/>
              </w:pPrChange>
            </w:pPr>
          </w:p>
        </w:tc>
        <w:tc>
          <w:tcPr>
            <w:tcW w:w="886" w:type="dxa"/>
          </w:tcPr>
          <w:p w14:paraId="59E079A3" w14:textId="77777777" w:rsidR="007013A6" w:rsidRPr="00FF20F1" w:rsidRDefault="007013A6">
            <w:pPr>
              <w:pStyle w:val="PlantList"/>
              <w:jc w:val="center"/>
              <w:rPr>
                <w:rPrChange w:id="6016" w:author="Daniel Stewart" w:date="2022-02-10T13:41:00Z">
                  <w:rPr>
                    <w:color w:val="000000"/>
                    <w:lang w:val="en-US"/>
                  </w:rPr>
                </w:rPrChange>
              </w:rPr>
              <w:pPrChange w:id="6017" w:author="Daniel Stewart" w:date="2022-02-10T13:42:00Z">
                <w:pPr/>
              </w:pPrChange>
            </w:pPr>
            <w:r w:rsidRPr="00FF20F1">
              <w:t>X</w:t>
            </w:r>
          </w:p>
        </w:tc>
      </w:tr>
      <w:tr w:rsidR="007013A6" w:rsidRPr="00FF20F1" w14:paraId="316F9ECA" w14:textId="77777777" w:rsidTr="004D3373">
        <w:trPr>
          <w:trHeight w:hRule="exact" w:val="227"/>
        </w:trPr>
        <w:tc>
          <w:tcPr>
            <w:tcW w:w="3119" w:type="dxa"/>
            <w:shd w:val="clear" w:color="auto" w:fill="auto"/>
            <w:hideMark/>
          </w:tcPr>
          <w:p w14:paraId="138C41AE" w14:textId="77777777" w:rsidR="007013A6" w:rsidRPr="00FF20F1" w:rsidRDefault="007013A6">
            <w:pPr>
              <w:pStyle w:val="PlantList"/>
              <w:jc w:val="left"/>
              <w:rPr>
                <w:i/>
                <w:iCs/>
                <w:rPrChange w:id="6018" w:author="Daniel Stewart" w:date="2022-02-10T13:41:00Z">
                  <w:rPr>
                    <w:lang w:val="en-US"/>
                  </w:rPr>
                </w:rPrChange>
              </w:rPr>
              <w:pPrChange w:id="6019" w:author="Daniel Stewart" w:date="2022-02-10T13:43:00Z">
                <w:pPr>
                  <w:jc w:val="left"/>
                </w:pPr>
              </w:pPrChange>
            </w:pPr>
            <w:r w:rsidRPr="00FF20F1">
              <w:rPr>
                <w:i/>
                <w:iCs/>
                <w:rPrChange w:id="6020" w:author="Daniel Stewart" w:date="2022-02-10T13:41:00Z">
                  <w:rPr/>
                </w:rPrChange>
              </w:rPr>
              <w:t>Salicornia </w:t>
            </w:r>
            <w:proofErr w:type="spellStart"/>
            <w:r w:rsidRPr="00FF20F1">
              <w:rPr>
                <w:i/>
                <w:iCs/>
                <w:rPrChange w:id="6021" w:author="Daniel Stewart" w:date="2022-02-10T13:41:00Z">
                  <w:rPr/>
                </w:rPrChange>
              </w:rPr>
              <w:t>pacifica</w:t>
            </w:r>
            <w:proofErr w:type="spellEnd"/>
            <w:r w:rsidRPr="00FF20F1">
              <w:rPr>
                <w:i/>
                <w:iCs/>
                <w:rPrChange w:id="6022" w:author="Daniel Stewart" w:date="2022-02-10T13:41:00Z">
                  <w:rPr/>
                </w:rPrChange>
              </w:rPr>
              <w:t> </w:t>
            </w:r>
          </w:p>
        </w:tc>
        <w:tc>
          <w:tcPr>
            <w:tcW w:w="2941" w:type="dxa"/>
            <w:shd w:val="clear" w:color="auto" w:fill="auto"/>
            <w:hideMark/>
          </w:tcPr>
          <w:p w14:paraId="06C0760C" w14:textId="77777777" w:rsidR="007013A6" w:rsidRPr="00FF20F1" w:rsidRDefault="007013A6">
            <w:pPr>
              <w:pStyle w:val="PlantList"/>
              <w:pPrChange w:id="6023" w:author="Daniel Stewart" w:date="2022-02-10T13:41:00Z">
                <w:pPr>
                  <w:jc w:val="left"/>
                </w:pPr>
              </w:pPrChange>
            </w:pPr>
            <w:r w:rsidRPr="00FF20F1">
              <w:t>pickleweed </w:t>
            </w:r>
          </w:p>
        </w:tc>
        <w:tc>
          <w:tcPr>
            <w:tcW w:w="886" w:type="dxa"/>
            <w:shd w:val="clear" w:color="auto" w:fill="auto"/>
            <w:hideMark/>
          </w:tcPr>
          <w:p w14:paraId="207D68ED" w14:textId="77777777" w:rsidR="007013A6" w:rsidRPr="00FF20F1" w:rsidRDefault="007013A6">
            <w:pPr>
              <w:pStyle w:val="PlantList"/>
              <w:jc w:val="center"/>
              <w:pPrChange w:id="6024" w:author="Daniel Stewart" w:date="2022-02-10T13:42:00Z">
                <w:pPr/>
              </w:pPrChange>
            </w:pPr>
            <w:r w:rsidRPr="00FF20F1">
              <w:t>N</w:t>
            </w:r>
          </w:p>
        </w:tc>
        <w:tc>
          <w:tcPr>
            <w:tcW w:w="886" w:type="dxa"/>
          </w:tcPr>
          <w:p w14:paraId="062F1947" w14:textId="77777777" w:rsidR="007013A6" w:rsidRPr="00FF20F1" w:rsidRDefault="007013A6">
            <w:pPr>
              <w:pStyle w:val="PlantList"/>
              <w:jc w:val="center"/>
              <w:pPrChange w:id="6025" w:author="Daniel Stewart" w:date="2022-02-10T13:42:00Z">
                <w:pPr/>
              </w:pPrChange>
            </w:pPr>
          </w:p>
        </w:tc>
        <w:tc>
          <w:tcPr>
            <w:tcW w:w="886" w:type="dxa"/>
          </w:tcPr>
          <w:p w14:paraId="57E96FB7" w14:textId="77777777" w:rsidR="007013A6" w:rsidRPr="00FF20F1" w:rsidRDefault="007013A6">
            <w:pPr>
              <w:pStyle w:val="PlantList"/>
              <w:jc w:val="center"/>
              <w:rPr>
                <w:rPrChange w:id="6026" w:author="Daniel Stewart" w:date="2022-02-10T13:41:00Z">
                  <w:rPr>
                    <w:color w:val="000000"/>
                    <w:lang w:val="en-US"/>
                  </w:rPr>
                </w:rPrChange>
              </w:rPr>
              <w:pPrChange w:id="6027" w:author="Daniel Stewart" w:date="2022-02-10T13:42:00Z">
                <w:pPr/>
              </w:pPrChange>
            </w:pPr>
            <w:r w:rsidRPr="00FF20F1">
              <w:t>X</w:t>
            </w:r>
          </w:p>
        </w:tc>
      </w:tr>
      <w:tr w:rsidR="007013A6" w:rsidRPr="00FF20F1" w14:paraId="3316D66C" w14:textId="77777777" w:rsidTr="004D3373">
        <w:trPr>
          <w:trHeight w:hRule="exact" w:val="227"/>
        </w:trPr>
        <w:tc>
          <w:tcPr>
            <w:tcW w:w="3119" w:type="dxa"/>
            <w:shd w:val="clear" w:color="auto" w:fill="auto"/>
          </w:tcPr>
          <w:p w14:paraId="222B8706" w14:textId="77777777" w:rsidR="007013A6" w:rsidRPr="00FF20F1" w:rsidRDefault="007013A6">
            <w:pPr>
              <w:pStyle w:val="PlantList"/>
              <w:jc w:val="left"/>
              <w:rPr>
                <w:i/>
                <w:iCs/>
                <w:rPrChange w:id="6028" w:author="Daniel Stewart" w:date="2022-02-10T13:41:00Z">
                  <w:rPr>
                    <w:lang w:val="en-US"/>
                  </w:rPr>
                </w:rPrChange>
              </w:rPr>
              <w:pPrChange w:id="6029" w:author="Daniel Stewart" w:date="2022-02-10T13:43:00Z">
                <w:pPr>
                  <w:jc w:val="left"/>
                </w:pPr>
              </w:pPrChange>
            </w:pPr>
            <w:r w:rsidRPr="00FF20F1">
              <w:rPr>
                <w:i/>
                <w:iCs/>
                <w:rPrChange w:id="6030" w:author="Daniel Stewart" w:date="2022-02-10T13:41:00Z">
                  <w:rPr/>
                </w:rPrChange>
              </w:rPr>
              <w:t>Salix lucida</w:t>
            </w:r>
          </w:p>
        </w:tc>
        <w:tc>
          <w:tcPr>
            <w:tcW w:w="2941" w:type="dxa"/>
            <w:shd w:val="clear" w:color="auto" w:fill="auto"/>
          </w:tcPr>
          <w:p w14:paraId="7AE7AA46" w14:textId="77777777" w:rsidR="007013A6" w:rsidRPr="00FF20F1" w:rsidRDefault="007013A6">
            <w:pPr>
              <w:pStyle w:val="PlantList"/>
              <w:pPrChange w:id="6031" w:author="Daniel Stewart" w:date="2022-02-10T13:41:00Z">
                <w:pPr>
                  <w:jc w:val="left"/>
                </w:pPr>
              </w:pPrChange>
            </w:pPr>
            <w:r w:rsidRPr="00FF20F1">
              <w:t>shining willow</w:t>
            </w:r>
          </w:p>
        </w:tc>
        <w:tc>
          <w:tcPr>
            <w:tcW w:w="886" w:type="dxa"/>
            <w:shd w:val="clear" w:color="auto" w:fill="auto"/>
          </w:tcPr>
          <w:p w14:paraId="247C2901" w14:textId="77777777" w:rsidR="007013A6" w:rsidRPr="00FF20F1" w:rsidRDefault="007013A6">
            <w:pPr>
              <w:pStyle w:val="PlantList"/>
              <w:jc w:val="center"/>
              <w:pPrChange w:id="6032" w:author="Daniel Stewart" w:date="2022-02-10T13:42:00Z">
                <w:pPr/>
              </w:pPrChange>
            </w:pPr>
            <w:r w:rsidRPr="00FF20F1">
              <w:t>N</w:t>
            </w:r>
          </w:p>
        </w:tc>
        <w:tc>
          <w:tcPr>
            <w:tcW w:w="886" w:type="dxa"/>
          </w:tcPr>
          <w:p w14:paraId="4A3DE2A8" w14:textId="77777777" w:rsidR="007013A6" w:rsidRPr="00FF20F1" w:rsidRDefault="007013A6">
            <w:pPr>
              <w:pStyle w:val="PlantList"/>
              <w:jc w:val="center"/>
              <w:pPrChange w:id="6033" w:author="Daniel Stewart" w:date="2022-02-10T13:42:00Z">
                <w:pPr/>
              </w:pPrChange>
            </w:pPr>
            <w:r w:rsidRPr="00FF20F1">
              <w:t>X</w:t>
            </w:r>
          </w:p>
        </w:tc>
        <w:tc>
          <w:tcPr>
            <w:tcW w:w="886" w:type="dxa"/>
          </w:tcPr>
          <w:p w14:paraId="432D11F6" w14:textId="77777777" w:rsidR="007013A6" w:rsidRPr="00FF20F1" w:rsidRDefault="007013A6">
            <w:pPr>
              <w:pStyle w:val="PlantList"/>
              <w:jc w:val="center"/>
              <w:pPrChange w:id="6034" w:author="Daniel Stewart" w:date="2022-02-10T13:42:00Z">
                <w:pPr/>
              </w:pPrChange>
            </w:pPr>
          </w:p>
        </w:tc>
      </w:tr>
      <w:tr w:rsidR="007013A6" w:rsidRPr="00FF20F1" w14:paraId="171C24E0" w14:textId="77777777" w:rsidTr="004D3373">
        <w:trPr>
          <w:trHeight w:hRule="exact" w:val="227"/>
        </w:trPr>
        <w:tc>
          <w:tcPr>
            <w:tcW w:w="3119" w:type="dxa"/>
            <w:shd w:val="clear" w:color="auto" w:fill="auto"/>
          </w:tcPr>
          <w:p w14:paraId="0E2CAEBA" w14:textId="77777777" w:rsidR="007013A6" w:rsidRPr="00FF20F1" w:rsidRDefault="007013A6">
            <w:pPr>
              <w:pStyle w:val="PlantList"/>
              <w:jc w:val="left"/>
              <w:rPr>
                <w:i/>
                <w:iCs/>
                <w:rPrChange w:id="6035" w:author="Daniel Stewart" w:date="2022-02-10T13:41:00Z">
                  <w:rPr>
                    <w:lang w:val="en-US"/>
                  </w:rPr>
                </w:rPrChange>
              </w:rPr>
              <w:pPrChange w:id="6036" w:author="Daniel Stewart" w:date="2022-02-10T13:43:00Z">
                <w:pPr>
                  <w:jc w:val="left"/>
                </w:pPr>
              </w:pPrChange>
            </w:pPr>
            <w:r w:rsidRPr="00FF20F1">
              <w:rPr>
                <w:i/>
                <w:iCs/>
                <w:rPrChange w:id="6037" w:author="Daniel Stewart" w:date="2022-02-10T13:41:00Z">
                  <w:rPr/>
                </w:rPrChange>
              </w:rPr>
              <w:t xml:space="preserve">Salix </w:t>
            </w:r>
            <w:proofErr w:type="spellStart"/>
            <w:r w:rsidRPr="00FF20F1">
              <w:rPr>
                <w:i/>
                <w:iCs/>
                <w:rPrChange w:id="6038" w:author="Daniel Stewart" w:date="2022-02-10T13:41:00Z">
                  <w:rPr/>
                </w:rPrChange>
              </w:rPr>
              <w:t>sitchensis</w:t>
            </w:r>
            <w:proofErr w:type="spellEnd"/>
          </w:p>
        </w:tc>
        <w:tc>
          <w:tcPr>
            <w:tcW w:w="2941" w:type="dxa"/>
            <w:shd w:val="clear" w:color="auto" w:fill="auto"/>
          </w:tcPr>
          <w:p w14:paraId="6337BF9A" w14:textId="77777777" w:rsidR="007013A6" w:rsidRPr="00FF20F1" w:rsidRDefault="007013A6">
            <w:pPr>
              <w:pStyle w:val="PlantList"/>
              <w:pPrChange w:id="6039" w:author="Daniel Stewart" w:date="2022-02-10T13:41:00Z">
                <w:pPr>
                  <w:jc w:val="left"/>
                </w:pPr>
              </w:pPrChange>
            </w:pPr>
            <w:r w:rsidRPr="00FF20F1">
              <w:t>Sitka willow</w:t>
            </w:r>
          </w:p>
        </w:tc>
        <w:tc>
          <w:tcPr>
            <w:tcW w:w="886" w:type="dxa"/>
            <w:shd w:val="clear" w:color="auto" w:fill="auto"/>
          </w:tcPr>
          <w:p w14:paraId="6CBE7353" w14:textId="77777777" w:rsidR="007013A6" w:rsidRPr="00FF20F1" w:rsidRDefault="007013A6">
            <w:pPr>
              <w:pStyle w:val="PlantList"/>
              <w:jc w:val="center"/>
              <w:pPrChange w:id="6040" w:author="Daniel Stewart" w:date="2022-02-10T13:42:00Z">
                <w:pPr/>
              </w:pPrChange>
            </w:pPr>
            <w:r w:rsidRPr="00FF20F1">
              <w:t>N</w:t>
            </w:r>
          </w:p>
        </w:tc>
        <w:tc>
          <w:tcPr>
            <w:tcW w:w="886" w:type="dxa"/>
          </w:tcPr>
          <w:p w14:paraId="615B2512" w14:textId="77777777" w:rsidR="007013A6" w:rsidRPr="00FF20F1" w:rsidRDefault="007013A6">
            <w:pPr>
              <w:pStyle w:val="PlantList"/>
              <w:jc w:val="center"/>
              <w:pPrChange w:id="6041" w:author="Daniel Stewart" w:date="2022-02-10T13:42:00Z">
                <w:pPr/>
              </w:pPrChange>
            </w:pPr>
            <w:r w:rsidRPr="00FF20F1">
              <w:t>X</w:t>
            </w:r>
          </w:p>
        </w:tc>
        <w:tc>
          <w:tcPr>
            <w:tcW w:w="886" w:type="dxa"/>
          </w:tcPr>
          <w:p w14:paraId="00AA0F5D" w14:textId="77777777" w:rsidR="007013A6" w:rsidRPr="00FF20F1" w:rsidRDefault="007013A6">
            <w:pPr>
              <w:pStyle w:val="PlantList"/>
              <w:jc w:val="center"/>
              <w:pPrChange w:id="6042" w:author="Daniel Stewart" w:date="2022-02-10T13:42:00Z">
                <w:pPr/>
              </w:pPrChange>
            </w:pPr>
          </w:p>
        </w:tc>
      </w:tr>
      <w:tr w:rsidR="007013A6" w:rsidRPr="00FF20F1" w14:paraId="6EB4B61C" w14:textId="77777777" w:rsidTr="004D3373">
        <w:trPr>
          <w:trHeight w:hRule="exact" w:val="227"/>
        </w:trPr>
        <w:tc>
          <w:tcPr>
            <w:tcW w:w="3119" w:type="dxa"/>
            <w:shd w:val="clear" w:color="auto" w:fill="auto"/>
            <w:hideMark/>
          </w:tcPr>
          <w:p w14:paraId="2DBF60CC" w14:textId="77777777" w:rsidR="007013A6" w:rsidRPr="00FF20F1" w:rsidRDefault="007013A6">
            <w:pPr>
              <w:pStyle w:val="PlantList"/>
              <w:jc w:val="left"/>
              <w:rPr>
                <w:i/>
                <w:iCs/>
                <w:rPrChange w:id="6043" w:author="Daniel Stewart" w:date="2022-02-10T13:41:00Z">
                  <w:rPr>
                    <w:lang w:val="en-US"/>
                  </w:rPr>
                </w:rPrChange>
              </w:rPr>
              <w:pPrChange w:id="6044" w:author="Daniel Stewart" w:date="2022-02-10T13:43:00Z">
                <w:pPr>
                  <w:jc w:val="left"/>
                </w:pPr>
              </w:pPrChange>
            </w:pPr>
            <w:r w:rsidRPr="00FF20F1">
              <w:rPr>
                <w:i/>
                <w:iCs/>
                <w:rPrChange w:id="6045" w:author="Daniel Stewart" w:date="2022-02-10T13:41:00Z">
                  <w:rPr/>
                </w:rPrChange>
              </w:rPr>
              <w:t xml:space="preserve">Salix </w:t>
            </w:r>
            <w:r w:rsidRPr="007013A6">
              <w:t>sp.</w:t>
            </w:r>
            <w:r w:rsidRPr="00FF20F1">
              <w:rPr>
                <w:i/>
                <w:iCs/>
                <w:rPrChange w:id="6046" w:author="Daniel Stewart" w:date="2022-02-10T13:41:00Z">
                  <w:rPr/>
                </w:rPrChange>
              </w:rPr>
              <w:t> </w:t>
            </w:r>
          </w:p>
        </w:tc>
        <w:tc>
          <w:tcPr>
            <w:tcW w:w="2941" w:type="dxa"/>
            <w:shd w:val="clear" w:color="auto" w:fill="auto"/>
            <w:hideMark/>
          </w:tcPr>
          <w:p w14:paraId="21F132AA" w14:textId="77777777" w:rsidR="007013A6" w:rsidRPr="00FF20F1" w:rsidRDefault="007013A6">
            <w:pPr>
              <w:pStyle w:val="PlantList"/>
              <w:pPrChange w:id="6047" w:author="Daniel Stewart" w:date="2022-02-10T13:41:00Z">
                <w:pPr>
                  <w:jc w:val="left"/>
                </w:pPr>
              </w:pPrChange>
            </w:pPr>
            <w:r w:rsidRPr="00FF20F1">
              <w:t>willow </w:t>
            </w:r>
          </w:p>
        </w:tc>
        <w:tc>
          <w:tcPr>
            <w:tcW w:w="886" w:type="dxa"/>
            <w:shd w:val="clear" w:color="auto" w:fill="auto"/>
            <w:hideMark/>
          </w:tcPr>
          <w:p w14:paraId="3D315699" w14:textId="77777777" w:rsidR="007013A6" w:rsidRPr="00FF20F1" w:rsidRDefault="007013A6">
            <w:pPr>
              <w:pStyle w:val="PlantList"/>
              <w:jc w:val="center"/>
              <w:pPrChange w:id="6048" w:author="Daniel Stewart" w:date="2022-02-10T13:42:00Z">
                <w:pPr/>
              </w:pPrChange>
            </w:pPr>
            <w:r w:rsidRPr="00FF20F1">
              <w:t>N</w:t>
            </w:r>
          </w:p>
        </w:tc>
        <w:tc>
          <w:tcPr>
            <w:tcW w:w="886" w:type="dxa"/>
          </w:tcPr>
          <w:p w14:paraId="28D3FB92" w14:textId="77777777" w:rsidR="007013A6" w:rsidRPr="00FF20F1" w:rsidRDefault="007013A6">
            <w:pPr>
              <w:pStyle w:val="PlantList"/>
              <w:jc w:val="center"/>
              <w:pPrChange w:id="6049" w:author="Daniel Stewart" w:date="2022-02-10T13:42:00Z">
                <w:pPr/>
              </w:pPrChange>
            </w:pPr>
            <w:r w:rsidRPr="00FF20F1">
              <w:t>X</w:t>
            </w:r>
          </w:p>
        </w:tc>
        <w:tc>
          <w:tcPr>
            <w:tcW w:w="886" w:type="dxa"/>
          </w:tcPr>
          <w:p w14:paraId="6766D2DF" w14:textId="77777777" w:rsidR="007013A6" w:rsidRPr="00FF20F1" w:rsidRDefault="007013A6">
            <w:pPr>
              <w:pStyle w:val="PlantList"/>
              <w:jc w:val="center"/>
              <w:rPr>
                <w:rPrChange w:id="6050" w:author="Daniel Stewart" w:date="2022-02-10T13:41:00Z">
                  <w:rPr>
                    <w:color w:val="000000"/>
                    <w:lang w:val="en-US"/>
                  </w:rPr>
                </w:rPrChange>
              </w:rPr>
              <w:pPrChange w:id="6051" w:author="Daniel Stewart" w:date="2022-02-10T13:42:00Z">
                <w:pPr/>
              </w:pPrChange>
            </w:pPr>
            <w:r w:rsidRPr="00FF20F1">
              <w:t>X</w:t>
            </w:r>
          </w:p>
        </w:tc>
      </w:tr>
      <w:tr w:rsidR="007013A6" w:rsidRPr="00FF20F1" w14:paraId="1A831B36" w14:textId="77777777" w:rsidTr="004D3373">
        <w:trPr>
          <w:trHeight w:hRule="exact" w:val="227"/>
        </w:trPr>
        <w:tc>
          <w:tcPr>
            <w:tcW w:w="3119" w:type="dxa"/>
            <w:shd w:val="clear" w:color="auto" w:fill="auto"/>
            <w:hideMark/>
          </w:tcPr>
          <w:p w14:paraId="25BB4F1A" w14:textId="77777777" w:rsidR="007013A6" w:rsidRPr="00FF20F1" w:rsidRDefault="007013A6">
            <w:pPr>
              <w:pStyle w:val="PlantList"/>
              <w:jc w:val="left"/>
              <w:rPr>
                <w:i/>
                <w:iCs/>
                <w:rPrChange w:id="6052" w:author="Daniel Stewart" w:date="2022-02-10T13:41:00Z">
                  <w:rPr>
                    <w:lang w:val="en-US"/>
                  </w:rPr>
                </w:rPrChange>
              </w:rPr>
              <w:pPrChange w:id="6053" w:author="Daniel Stewart" w:date="2022-02-10T13:43:00Z">
                <w:pPr>
                  <w:jc w:val="left"/>
                </w:pPr>
              </w:pPrChange>
            </w:pPr>
            <w:proofErr w:type="spellStart"/>
            <w:r w:rsidRPr="00FF20F1">
              <w:rPr>
                <w:i/>
                <w:iCs/>
                <w:rPrChange w:id="6054" w:author="Daniel Stewart" w:date="2022-02-10T13:41:00Z">
                  <w:rPr/>
                </w:rPrChange>
              </w:rPr>
              <w:t>Schedonorus</w:t>
            </w:r>
            <w:proofErr w:type="spellEnd"/>
            <w:r w:rsidRPr="00FF20F1">
              <w:rPr>
                <w:i/>
                <w:iCs/>
                <w:rPrChange w:id="6055" w:author="Daniel Stewart" w:date="2022-02-10T13:41:00Z">
                  <w:rPr/>
                </w:rPrChange>
              </w:rPr>
              <w:t> arundinacea </w:t>
            </w:r>
          </w:p>
        </w:tc>
        <w:tc>
          <w:tcPr>
            <w:tcW w:w="2941" w:type="dxa"/>
            <w:shd w:val="clear" w:color="auto" w:fill="auto"/>
            <w:hideMark/>
          </w:tcPr>
          <w:p w14:paraId="1DD666E6" w14:textId="77777777" w:rsidR="007013A6" w:rsidRPr="00FF20F1" w:rsidRDefault="007013A6">
            <w:pPr>
              <w:pStyle w:val="PlantList"/>
              <w:pPrChange w:id="6056" w:author="Daniel Stewart" w:date="2022-02-10T13:41:00Z">
                <w:pPr>
                  <w:jc w:val="left"/>
                </w:pPr>
              </w:pPrChange>
            </w:pPr>
            <w:r w:rsidRPr="00FF20F1">
              <w:t>tall fescue </w:t>
            </w:r>
          </w:p>
        </w:tc>
        <w:tc>
          <w:tcPr>
            <w:tcW w:w="886" w:type="dxa"/>
            <w:shd w:val="clear" w:color="auto" w:fill="auto"/>
            <w:hideMark/>
          </w:tcPr>
          <w:p w14:paraId="45363FD9" w14:textId="77777777" w:rsidR="007013A6" w:rsidRPr="00FF20F1" w:rsidRDefault="007013A6">
            <w:pPr>
              <w:pStyle w:val="PlantList"/>
              <w:jc w:val="center"/>
              <w:pPrChange w:id="6057" w:author="Daniel Stewart" w:date="2022-02-10T13:42:00Z">
                <w:pPr/>
              </w:pPrChange>
            </w:pPr>
            <w:r w:rsidRPr="00FF20F1">
              <w:t>E</w:t>
            </w:r>
          </w:p>
        </w:tc>
        <w:tc>
          <w:tcPr>
            <w:tcW w:w="886" w:type="dxa"/>
          </w:tcPr>
          <w:p w14:paraId="4D3C4DCF" w14:textId="77777777" w:rsidR="007013A6" w:rsidRPr="00FF20F1" w:rsidRDefault="007013A6">
            <w:pPr>
              <w:pStyle w:val="PlantList"/>
              <w:jc w:val="center"/>
              <w:pPrChange w:id="6058" w:author="Daniel Stewart" w:date="2022-02-10T13:42:00Z">
                <w:pPr/>
              </w:pPrChange>
            </w:pPr>
            <w:r w:rsidRPr="00FF20F1">
              <w:t>X</w:t>
            </w:r>
          </w:p>
        </w:tc>
        <w:tc>
          <w:tcPr>
            <w:tcW w:w="886" w:type="dxa"/>
          </w:tcPr>
          <w:p w14:paraId="1D81E035" w14:textId="77777777" w:rsidR="007013A6" w:rsidRPr="00FF20F1" w:rsidRDefault="007013A6">
            <w:pPr>
              <w:pStyle w:val="PlantList"/>
              <w:jc w:val="center"/>
              <w:rPr>
                <w:rPrChange w:id="6059" w:author="Daniel Stewart" w:date="2022-02-10T13:41:00Z">
                  <w:rPr>
                    <w:color w:val="000000"/>
                    <w:lang w:val="en-US"/>
                  </w:rPr>
                </w:rPrChange>
              </w:rPr>
              <w:pPrChange w:id="6060" w:author="Daniel Stewart" w:date="2022-02-10T13:42:00Z">
                <w:pPr/>
              </w:pPrChange>
            </w:pPr>
            <w:r w:rsidRPr="00FF20F1">
              <w:t>X</w:t>
            </w:r>
          </w:p>
        </w:tc>
      </w:tr>
      <w:tr w:rsidR="007013A6" w:rsidRPr="00FF20F1" w14:paraId="6BEE9CD8" w14:textId="77777777" w:rsidTr="004D3373">
        <w:trPr>
          <w:trHeight w:hRule="exact" w:val="227"/>
        </w:trPr>
        <w:tc>
          <w:tcPr>
            <w:tcW w:w="3119" w:type="dxa"/>
            <w:shd w:val="clear" w:color="auto" w:fill="auto"/>
            <w:hideMark/>
          </w:tcPr>
          <w:p w14:paraId="32B7A4CF" w14:textId="77777777" w:rsidR="007013A6" w:rsidRPr="00FF20F1" w:rsidRDefault="007013A6">
            <w:pPr>
              <w:pStyle w:val="PlantList"/>
              <w:jc w:val="left"/>
              <w:rPr>
                <w:i/>
                <w:iCs/>
                <w:rPrChange w:id="6061" w:author="Daniel Stewart" w:date="2022-02-10T13:41:00Z">
                  <w:rPr>
                    <w:lang w:val="en-US"/>
                  </w:rPr>
                </w:rPrChange>
              </w:rPr>
              <w:pPrChange w:id="6062" w:author="Daniel Stewart" w:date="2022-02-10T13:43:00Z">
                <w:pPr>
                  <w:jc w:val="left"/>
                </w:pPr>
              </w:pPrChange>
            </w:pPr>
            <w:r w:rsidRPr="00FF20F1">
              <w:rPr>
                <w:i/>
                <w:iCs/>
                <w:rPrChange w:id="6063" w:author="Daniel Stewart" w:date="2022-02-10T13:41:00Z">
                  <w:rPr/>
                </w:rPrChange>
              </w:rPr>
              <w:t>Schoenoplectus </w:t>
            </w:r>
            <w:proofErr w:type="spellStart"/>
            <w:r w:rsidRPr="00FF20F1">
              <w:rPr>
                <w:i/>
                <w:iCs/>
                <w:rPrChange w:id="6064" w:author="Daniel Stewart" w:date="2022-02-10T13:41:00Z">
                  <w:rPr/>
                </w:rPrChange>
              </w:rPr>
              <w:t>pungens</w:t>
            </w:r>
            <w:proofErr w:type="spellEnd"/>
            <w:r w:rsidRPr="00FF20F1">
              <w:rPr>
                <w:i/>
                <w:iCs/>
                <w:rPrChange w:id="6065" w:author="Daniel Stewart" w:date="2022-02-10T13:41:00Z">
                  <w:rPr/>
                </w:rPrChange>
              </w:rPr>
              <w:t> </w:t>
            </w:r>
          </w:p>
        </w:tc>
        <w:tc>
          <w:tcPr>
            <w:tcW w:w="2941" w:type="dxa"/>
            <w:shd w:val="clear" w:color="auto" w:fill="auto"/>
            <w:hideMark/>
          </w:tcPr>
          <w:p w14:paraId="4A3A69E6" w14:textId="77777777" w:rsidR="007013A6" w:rsidRPr="00FF20F1" w:rsidRDefault="007013A6">
            <w:pPr>
              <w:pStyle w:val="PlantList"/>
              <w:pPrChange w:id="6066" w:author="Daniel Stewart" w:date="2022-02-10T13:41:00Z">
                <w:pPr>
                  <w:jc w:val="left"/>
                </w:pPr>
              </w:pPrChange>
            </w:pPr>
            <w:r w:rsidRPr="00FF20F1">
              <w:t>three-squared bulrush </w:t>
            </w:r>
          </w:p>
        </w:tc>
        <w:tc>
          <w:tcPr>
            <w:tcW w:w="886" w:type="dxa"/>
            <w:shd w:val="clear" w:color="auto" w:fill="auto"/>
            <w:hideMark/>
          </w:tcPr>
          <w:p w14:paraId="3DFD6815" w14:textId="77777777" w:rsidR="007013A6" w:rsidRPr="00FF20F1" w:rsidRDefault="007013A6">
            <w:pPr>
              <w:pStyle w:val="PlantList"/>
              <w:jc w:val="center"/>
              <w:pPrChange w:id="6067" w:author="Daniel Stewart" w:date="2022-02-10T13:42:00Z">
                <w:pPr/>
              </w:pPrChange>
            </w:pPr>
            <w:r w:rsidRPr="00FF20F1">
              <w:t>N</w:t>
            </w:r>
          </w:p>
        </w:tc>
        <w:tc>
          <w:tcPr>
            <w:tcW w:w="886" w:type="dxa"/>
          </w:tcPr>
          <w:p w14:paraId="3D8ECB11" w14:textId="77777777" w:rsidR="007013A6" w:rsidRPr="00FF20F1" w:rsidRDefault="007013A6">
            <w:pPr>
              <w:pStyle w:val="PlantList"/>
              <w:jc w:val="center"/>
              <w:pPrChange w:id="6068" w:author="Daniel Stewart" w:date="2022-02-10T13:42:00Z">
                <w:pPr/>
              </w:pPrChange>
            </w:pPr>
            <w:r w:rsidRPr="00FF20F1">
              <w:t>X</w:t>
            </w:r>
          </w:p>
        </w:tc>
        <w:tc>
          <w:tcPr>
            <w:tcW w:w="886" w:type="dxa"/>
          </w:tcPr>
          <w:p w14:paraId="2A11120F" w14:textId="77777777" w:rsidR="007013A6" w:rsidRPr="00FF20F1" w:rsidRDefault="007013A6">
            <w:pPr>
              <w:pStyle w:val="PlantList"/>
              <w:jc w:val="center"/>
              <w:rPr>
                <w:rPrChange w:id="6069" w:author="Daniel Stewart" w:date="2022-02-10T13:41:00Z">
                  <w:rPr>
                    <w:color w:val="000000"/>
                    <w:lang w:val="en-US"/>
                  </w:rPr>
                </w:rPrChange>
              </w:rPr>
              <w:pPrChange w:id="6070" w:author="Daniel Stewart" w:date="2022-02-10T13:42:00Z">
                <w:pPr/>
              </w:pPrChange>
            </w:pPr>
            <w:r w:rsidRPr="00FF20F1">
              <w:t>X</w:t>
            </w:r>
          </w:p>
        </w:tc>
      </w:tr>
      <w:tr w:rsidR="007013A6" w:rsidRPr="00FF20F1" w14:paraId="6BD360F8" w14:textId="77777777" w:rsidTr="004D3373">
        <w:trPr>
          <w:trHeight w:hRule="exact" w:val="227"/>
        </w:trPr>
        <w:tc>
          <w:tcPr>
            <w:tcW w:w="3119" w:type="dxa"/>
            <w:shd w:val="clear" w:color="auto" w:fill="auto"/>
            <w:hideMark/>
          </w:tcPr>
          <w:p w14:paraId="3C03EAAD" w14:textId="77777777" w:rsidR="007013A6" w:rsidRPr="00FF20F1" w:rsidRDefault="007013A6">
            <w:pPr>
              <w:pStyle w:val="PlantList"/>
              <w:jc w:val="left"/>
              <w:rPr>
                <w:i/>
                <w:iCs/>
                <w:rPrChange w:id="6071" w:author="Daniel Stewart" w:date="2022-02-10T13:41:00Z">
                  <w:rPr>
                    <w:lang w:val="en-US"/>
                  </w:rPr>
                </w:rPrChange>
              </w:rPr>
              <w:pPrChange w:id="6072" w:author="Daniel Stewart" w:date="2022-02-10T13:43:00Z">
                <w:pPr>
                  <w:jc w:val="left"/>
                </w:pPr>
              </w:pPrChange>
            </w:pPr>
            <w:r w:rsidRPr="00FF20F1">
              <w:rPr>
                <w:i/>
                <w:iCs/>
                <w:rPrChange w:id="6073" w:author="Daniel Stewart" w:date="2022-02-10T13:41:00Z">
                  <w:rPr/>
                </w:rPrChange>
              </w:rPr>
              <w:t>Schoenoplectus </w:t>
            </w:r>
            <w:proofErr w:type="spellStart"/>
            <w:r w:rsidRPr="00FF20F1">
              <w:rPr>
                <w:i/>
                <w:iCs/>
                <w:rPrChange w:id="6074" w:author="Daniel Stewart" w:date="2022-02-10T13:41:00Z">
                  <w:rPr/>
                </w:rPrChange>
              </w:rPr>
              <w:t>tabernaemontani</w:t>
            </w:r>
            <w:proofErr w:type="spellEnd"/>
            <w:r w:rsidRPr="00FF20F1">
              <w:rPr>
                <w:i/>
                <w:iCs/>
                <w:rPrChange w:id="6075" w:author="Daniel Stewart" w:date="2022-02-10T13:41:00Z">
                  <w:rPr/>
                </w:rPrChange>
              </w:rPr>
              <w:t> </w:t>
            </w:r>
          </w:p>
        </w:tc>
        <w:tc>
          <w:tcPr>
            <w:tcW w:w="2941" w:type="dxa"/>
            <w:shd w:val="clear" w:color="auto" w:fill="auto"/>
            <w:hideMark/>
          </w:tcPr>
          <w:p w14:paraId="7D4ED160" w14:textId="77777777" w:rsidR="007013A6" w:rsidRPr="00FF20F1" w:rsidRDefault="007013A6">
            <w:pPr>
              <w:pStyle w:val="PlantList"/>
              <w:pPrChange w:id="6076" w:author="Daniel Stewart" w:date="2022-02-10T13:41:00Z">
                <w:pPr>
                  <w:jc w:val="left"/>
                </w:pPr>
              </w:pPrChange>
            </w:pPr>
            <w:proofErr w:type="spellStart"/>
            <w:r w:rsidRPr="00FF20F1">
              <w:t>softstem</w:t>
            </w:r>
            <w:proofErr w:type="spellEnd"/>
            <w:r w:rsidRPr="00FF20F1">
              <w:t> bulrush </w:t>
            </w:r>
          </w:p>
        </w:tc>
        <w:tc>
          <w:tcPr>
            <w:tcW w:w="886" w:type="dxa"/>
            <w:shd w:val="clear" w:color="auto" w:fill="auto"/>
            <w:hideMark/>
          </w:tcPr>
          <w:p w14:paraId="53C34A9B" w14:textId="77777777" w:rsidR="007013A6" w:rsidRPr="00FF20F1" w:rsidRDefault="007013A6">
            <w:pPr>
              <w:pStyle w:val="PlantList"/>
              <w:jc w:val="center"/>
              <w:pPrChange w:id="6077" w:author="Daniel Stewart" w:date="2022-02-10T13:42:00Z">
                <w:pPr/>
              </w:pPrChange>
            </w:pPr>
            <w:r w:rsidRPr="00FF20F1">
              <w:t>N</w:t>
            </w:r>
          </w:p>
        </w:tc>
        <w:tc>
          <w:tcPr>
            <w:tcW w:w="886" w:type="dxa"/>
          </w:tcPr>
          <w:p w14:paraId="06120A88" w14:textId="77777777" w:rsidR="007013A6" w:rsidRPr="00FF20F1" w:rsidRDefault="007013A6">
            <w:pPr>
              <w:pStyle w:val="PlantList"/>
              <w:jc w:val="center"/>
              <w:pPrChange w:id="6078" w:author="Daniel Stewart" w:date="2022-02-10T13:42:00Z">
                <w:pPr/>
              </w:pPrChange>
            </w:pPr>
            <w:r w:rsidRPr="00FF20F1">
              <w:t>X</w:t>
            </w:r>
          </w:p>
        </w:tc>
        <w:tc>
          <w:tcPr>
            <w:tcW w:w="886" w:type="dxa"/>
          </w:tcPr>
          <w:p w14:paraId="7D2ABE4C" w14:textId="77777777" w:rsidR="007013A6" w:rsidRPr="00FF20F1" w:rsidRDefault="007013A6">
            <w:pPr>
              <w:pStyle w:val="PlantList"/>
              <w:jc w:val="center"/>
              <w:rPr>
                <w:rPrChange w:id="6079" w:author="Daniel Stewart" w:date="2022-02-10T13:41:00Z">
                  <w:rPr>
                    <w:color w:val="000000"/>
                    <w:lang w:val="en-US"/>
                  </w:rPr>
                </w:rPrChange>
              </w:rPr>
              <w:pPrChange w:id="6080" w:author="Daniel Stewart" w:date="2022-02-10T13:42:00Z">
                <w:pPr/>
              </w:pPrChange>
            </w:pPr>
            <w:r w:rsidRPr="00FF20F1">
              <w:t>X</w:t>
            </w:r>
          </w:p>
        </w:tc>
      </w:tr>
      <w:tr w:rsidR="007013A6" w:rsidRPr="00FF20F1" w14:paraId="45FAC57A" w14:textId="77777777" w:rsidTr="00305A4B">
        <w:tblPrEx>
          <w:tblW w:w="8718" w:type="dxa"/>
          <w:tblCellMar>
            <w:left w:w="0" w:type="dxa"/>
            <w:right w:w="0" w:type="dxa"/>
          </w:tblCellMar>
          <w:tblPrExChange w:id="6081" w:author="Daniel Stewart" w:date="2022-02-09T16:26:00Z">
            <w:tblPrEx>
              <w:tblW w:w="8718" w:type="dxa"/>
              <w:tblCellMar>
                <w:left w:w="0" w:type="dxa"/>
                <w:right w:w="0" w:type="dxa"/>
              </w:tblCellMar>
            </w:tblPrEx>
          </w:tblPrExChange>
        </w:tblPrEx>
        <w:trPr>
          <w:trHeight w:hRule="exact" w:val="227"/>
          <w:trPrChange w:id="6082" w:author="Daniel Stewart" w:date="2022-02-09T16:26:00Z">
            <w:trPr>
              <w:trHeight w:hRule="exact" w:val="227"/>
            </w:trPr>
          </w:trPrChange>
        </w:trPr>
        <w:tc>
          <w:tcPr>
            <w:tcW w:w="3119" w:type="dxa"/>
            <w:shd w:val="clear" w:color="auto" w:fill="auto"/>
            <w:hideMark/>
            <w:tcPrChange w:id="6083" w:author="Daniel Stewart" w:date="2022-02-09T16:26:00Z">
              <w:tcPr>
                <w:tcW w:w="3119" w:type="dxa"/>
                <w:shd w:val="clear" w:color="auto" w:fill="auto"/>
                <w:hideMark/>
              </w:tcPr>
            </w:tcPrChange>
          </w:tcPr>
          <w:p w14:paraId="273BF192" w14:textId="77777777" w:rsidR="007013A6" w:rsidRPr="00FF20F1" w:rsidRDefault="007013A6">
            <w:pPr>
              <w:pStyle w:val="PlantList"/>
              <w:jc w:val="left"/>
              <w:rPr>
                <w:i/>
                <w:iCs/>
                <w:rPrChange w:id="6084" w:author="Daniel Stewart" w:date="2022-02-10T13:41:00Z">
                  <w:rPr>
                    <w:lang w:val="en-US"/>
                  </w:rPr>
                </w:rPrChange>
              </w:rPr>
              <w:pPrChange w:id="6085" w:author="Daniel Stewart" w:date="2022-02-10T13:43:00Z">
                <w:pPr>
                  <w:jc w:val="left"/>
                </w:pPr>
              </w:pPrChange>
            </w:pPr>
            <w:proofErr w:type="spellStart"/>
            <w:r w:rsidRPr="00FF20F1">
              <w:rPr>
                <w:i/>
                <w:iCs/>
                <w:rPrChange w:id="6086" w:author="Daniel Stewart" w:date="2022-02-10T13:41:00Z">
                  <w:rPr/>
                </w:rPrChange>
              </w:rPr>
              <w:t>Scirpus</w:t>
            </w:r>
            <w:proofErr w:type="spellEnd"/>
            <w:r w:rsidRPr="00FF20F1">
              <w:rPr>
                <w:i/>
                <w:iCs/>
                <w:rPrChange w:id="6087" w:author="Daniel Stewart" w:date="2022-02-10T13:41:00Z">
                  <w:rPr/>
                </w:rPrChange>
              </w:rPr>
              <w:t> </w:t>
            </w:r>
            <w:proofErr w:type="spellStart"/>
            <w:r w:rsidRPr="00FF20F1">
              <w:rPr>
                <w:i/>
                <w:iCs/>
                <w:rPrChange w:id="6088" w:author="Daniel Stewart" w:date="2022-02-10T13:41:00Z">
                  <w:rPr/>
                </w:rPrChange>
              </w:rPr>
              <w:t>atrocinctus</w:t>
            </w:r>
            <w:proofErr w:type="spellEnd"/>
            <w:r w:rsidRPr="00FF20F1">
              <w:rPr>
                <w:i/>
                <w:iCs/>
                <w:rPrChange w:id="6089" w:author="Daniel Stewart" w:date="2022-02-10T13:41:00Z">
                  <w:rPr/>
                </w:rPrChange>
              </w:rPr>
              <w:t> </w:t>
            </w:r>
          </w:p>
        </w:tc>
        <w:tc>
          <w:tcPr>
            <w:tcW w:w="2941" w:type="dxa"/>
            <w:shd w:val="clear" w:color="auto" w:fill="auto"/>
            <w:hideMark/>
            <w:tcPrChange w:id="6090" w:author="Daniel Stewart" w:date="2022-02-09T16:26:00Z">
              <w:tcPr>
                <w:tcW w:w="2941" w:type="dxa"/>
                <w:shd w:val="clear" w:color="auto" w:fill="auto"/>
                <w:hideMark/>
              </w:tcPr>
            </w:tcPrChange>
          </w:tcPr>
          <w:p w14:paraId="41AF4209" w14:textId="77777777" w:rsidR="007013A6" w:rsidRPr="00FF20F1" w:rsidRDefault="007013A6">
            <w:pPr>
              <w:pStyle w:val="PlantList"/>
              <w:pPrChange w:id="6091" w:author="Daniel Stewart" w:date="2022-02-10T13:41:00Z">
                <w:pPr>
                  <w:jc w:val="left"/>
                </w:pPr>
              </w:pPrChange>
            </w:pPr>
            <w:r w:rsidRPr="00FF20F1">
              <w:t>wool grass </w:t>
            </w:r>
          </w:p>
        </w:tc>
        <w:tc>
          <w:tcPr>
            <w:tcW w:w="886" w:type="dxa"/>
            <w:shd w:val="clear" w:color="auto" w:fill="auto"/>
            <w:hideMark/>
            <w:tcPrChange w:id="6092" w:author="Daniel Stewart" w:date="2022-02-09T16:26:00Z">
              <w:tcPr>
                <w:tcW w:w="886" w:type="dxa"/>
                <w:shd w:val="clear" w:color="auto" w:fill="auto"/>
                <w:hideMark/>
              </w:tcPr>
            </w:tcPrChange>
          </w:tcPr>
          <w:p w14:paraId="7B851E7F" w14:textId="77777777" w:rsidR="007013A6" w:rsidRPr="00FF20F1" w:rsidRDefault="007013A6">
            <w:pPr>
              <w:pStyle w:val="PlantList"/>
              <w:jc w:val="center"/>
              <w:pPrChange w:id="6093" w:author="Daniel Stewart" w:date="2022-02-10T13:42:00Z">
                <w:pPr/>
              </w:pPrChange>
            </w:pPr>
            <w:r w:rsidRPr="00FF20F1">
              <w:t>N</w:t>
            </w:r>
          </w:p>
        </w:tc>
        <w:tc>
          <w:tcPr>
            <w:tcW w:w="886" w:type="dxa"/>
            <w:tcPrChange w:id="6094" w:author="Daniel Stewart" w:date="2022-02-09T16:26:00Z">
              <w:tcPr>
                <w:tcW w:w="886" w:type="dxa"/>
              </w:tcPr>
            </w:tcPrChange>
          </w:tcPr>
          <w:p w14:paraId="3CEFD610" w14:textId="77777777" w:rsidR="007013A6" w:rsidRPr="00FF20F1" w:rsidRDefault="007013A6">
            <w:pPr>
              <w:pStyle w:val="PlantList"/>
              <w:jc w:val="center"/>
              <w:pPrChange w:id="6095" w:author="Daniel Stewart" w:date="2022-02-10T13:42:00Z">
                <w:pPr/>
              </w:pPrChange>
            </w:pPr>
            <w:r w:rsidRPr="00FF20F1">
              <w:t>X</w:t>
            </w:r>
          </w:p>
        </w:tc>
        <w:tc>
          <w:tcPr>
            <w:tcW w:w="886" w:type="dxa"/>
            <w:tcPrChange w:id="6096" w:author="Daniel Stewart" w:date="2022-02-09T16:26:00Z">
              <w:tcPr>
                <w:tcW w:w="886" w:type="dxa"/>
              </w:tcPr>
            </w:tcPrChange>
          </w:tcPr>
          <w:p w14:paraId="57F3FB41" w14:textId="77777777" w:rsidR="007013A6" w:rsidRPr="00FF20F1" w:rsidRDefault="007013A6">
            <w:pPr>
              <w:pStyle w:val="PlantList"/>
              <w:jc w:val="center"/>
              <w:rPr>
                <w:rPrChange w:id="6097" w:author="Daniel Stewart" w:date="2022-02-10T13:41:00Z">
                  <w:rPr>
                    <w:color w:val="000000"/>
                    <w:lang w:val="en-US"/>
                  </w:rPr>
                </w:rPrChange>
              </w:rPr>
              <w:pPrChange w:id="6098" w:author="Daniel Stewart" w:date="2022-02-10T13:42:00Z">
                <w:pPr/>
              </w:pPrChange>
            </w:pPr>
            <w:r w:rsidRPr="00FF20F1">
              <w:t>X</w:t>
            </w:r>
          </w:p>
        </w:tc>
      </w:tr>
      <w:tr w:rsidR="007013A6" w:rsidRPr="00FF20F1" w14:paraId="0CCAA750" w14:textId="77777777" w:rsidTr="004D3373">
        <w:trPr>
          <w:trHeight w:hRule="exact" w:val="227"/>
        </w:trPr>
        <w:tc>
          <w:tcPr>
            <w:tcW w:w="3119" w:type="dxa"/>
            <w:shd w:val="clear" w:color="auto" w:fill="auto"/>
            <w:hideMark/>
          </w:tcPr>
          <w:p w14:paraId="4076C37E" w14:textId="77777777" w:rsidR="007013A6" w:rsidRPr="00FF20F1" w:rsidRDefault="007013A6">
            <w:pPr>
              <w:pStyle w:val="PlantList"/>
              <w:jc w:val="left"/>
              <w:rPr>
                <w:i/>
                <w:iCs/>
                <w:rPrChange w:id="6099" w:author="Daniel Stewart" w:date="2022-02-10T13:41:00Z">
                  <w:rPr>
                    <w:lang w:val="en-US"/>
                  </w:rPr>
                </w:rPrChange>
              </w:rPr>
              <w:pPrChange w:id="6100" w:author="Daniel Stewart" w:date="2022-02-10T13:43:00Z">
                <w:pPr>
                  <w:jc w:val="left"/>
                </w:pPr>
              </w:pPrChange>
            </w:pPr>
            <w:proofErr w:type="spellStart"/>
            <w:r w:rsidRPr="00FF20F1">
              <w:rPr>
                <w:i/>
                <w:iCs/>
                <w:rPrChange w:id="6101" w:author="Daniel Stewart" w:date="2022-02-10T13:41:00Z">
                  <w:rPr/>
                </w:rPrChange>
              </w:rPr>
              <w:t>Scirpus</w:t>
            </w:r>
            <w:proofErr w:type="spellEnd"/>
            <w:r w:rsidRPr="00FF20F1">
              <w:rPr>
                <w:i/>
                <w:iCs/>
                <w:rPrChange w:id="6102" w:author="Daniel Stewart" w:date="2022-02-10T13:41:00Z">
                  <w:rPr/>
                </w:rPrChange>
              </w:rPr>
              <w:t> </w:t>
            </w:r>
            <w:proofErr w:type="spellStart"/>
            <w:r w:rsidRPr="00FF20F1">
              <w:rPr>
                <w:i/>
                <w:iCs/>
                <w:rPrChange w:id="6103" w:author="Daniel Stewart" w:date="2022-02-10T13:41:00Z">
                  <w:rPr/>
                </w:rPrChange>
              </w:rPr>
              <w:t>microcarpus</w:t>
            </w:r>
            <w:proofErr w:type="spellEnd"/>
            <w:r w:rsidRPr="00FF20F1">
              <w:rPr>
                <w:i/>
                <w:iCs/>
                <w:rPrChange w:id="6104" w:author="Daniel Stewart" w:date="2022-02-10T13:41:00Z">
                  <w:rPr/>
                </w:rPrChange>
              </w:rPr>
              <w:t> </w:t>
            </w:r>
          </w:p>
        </w:tc>
        <w:tc>
          <w:tcPr>
            <w:tcW w:w="2941" w:type="dxa"/>
            <w:shd w:val="clear" w:color="auto" w:fill="auto"/>
            <w:hideMark/>
          </w:tcPr>
          <w:p w14:paraId="2736A160" w14:textId="77777777" w:rsidR="007013A6" w:rsidRPr="00FF20F1" w:rsidRDefault="007013A6">
            <w:pPr>
              <w:pStyle w:val="PlantList"/>
              <w:pPrChange w:id="6105" w:author="Daniel Stewart" w:date="2022-02-10T13:41:00Z">
                <w:pPr>
                  <w:jc w:val="left"/>
                </w:pPr>
              </w:pPrChange>
            </w:pPr>
            <w:r w:rsidRPr="00FF20F1">
              <w:t>small-flowered bulrush </w:t>
            </w:r>
          </w:p>
        </w:tc>
        <w:tc>
          <w:tcPr>
            <w:tcW w:w="886" w:type="dxa"/>
            <w:shd w:val="clear" w:color="auto" w:fill="auto"/>
            <w:hideMark/>
          </w:tcPr>
          <w:p w14:paraId="75D9A93A" w14:textId="77777777" w:rsidR="007013A6" w:rsidRPr="00FF20F1" w:rsidRDefault="007013A6">
            <w:pPr>
              <w:pStyle w:val="PlantList"/>
              <w:jc w:val="center"/>
              <w:pPrChange w:id="6106" w:author="Daniel Stewart" w:date="2022-02-10T13:42:00Z">
                <w:pPr/>
              </w:pPrChange>
            </w:pPr>
            <w:r w:rsidRPr="00FF20F1">
              <w:t>N</w:t>
            </w:r>
          </w:p>
        </w:tc>
        <w:tc>
          <w:tcPr>
            <w:tcW w:w="886" w:type="dxa"/>
          </w:tcPr>
          <w:p w14:paraId="3A3E0F9B" w14:textId="77777777" w:rsidR="007013A6" w:rsidRPr="00FF20F1" w:rsidRDefault="007013A6">
            <w:pPr>
              <w:pStyle w:val="PlantList"/>
              <w:jc w:val="center"/>
              <w:pPrChange w:id="6107" w:author="Daniel Stewart" w:date="2022-02-10T13:42:00Z">
                <w:pPr/>
              </w:pPrChange>
            </w:pPr>
            <w:r w:rsidRPr="00FF20F1">
              <w:t>X</w:t>
            </w:r>
          </w:p>
        </w:tc>
        <w:tc>
          <w:tcPr>
            <w:tcW w:w="886" w:type="dxa"/>
          </w:tcPr>
          <w:p w14:paraId="79E978C2" w14:textId="77777777" w:rsidR="007013A6" w:rsidRPr="00FF20F1" w:rsidRDefault="007013A6">
            <w:pPr>
              <w:pStyle w:val="PlantList"/>
              <w:jc w:val="center"/>
              <w:rPr>
                <w:rPrChange w:id="6108" w:author="Daniel Stewart" w:date="2022-02-10T13:41:00Z">
                  <w:rPr>
                    <w:color w:val="000000"/>
                    <w:lang w:val="en-US"/>
                  </w:rPr>
                </w:rPrChange>
              </w:rPr>
              <w:pPrChange w:id="6109" w:author="Daniel Stewart" w:date="2022-02-10T13:42:00Z">
                <w:pPr/>
              </w:pPrChange>
            </w:pPr>
            <w:r w:rsidRPr="00FF20F1">
              <w:t>X</w:t>
            </w:r>
          </w:p>
        </w:tc>
      </w:tr>
      <w:tr w:rsidR="007013A6" w:rsidRPr="00FF20F1" w14:paraId="58D7D22C" w14:textId="77777777" w:rsidTr="004D3373">
        <w:trPr>
          <w:trHeight w:hRule="exact" w:val="227"/>
        </w:trPr>
        <w:tc>
          <w:tcPr>
            <w:tcW w:w="3119" w:type="dxa"/>
            <w:shd w:val="clear" w:color="auto" w:fill="auto"/>
          </w:tcPr>
          <w:p w14:paraId="55814CDA" w14:textId="77777777" w:rsidR="007013A6" w:rsidRPr="00FF20F1" w:rsidRDefault="007013A6">
            <w:pPr>
              <w:pStyle w:val="PlantList"/>
              <w:jc w:val="left"/>
              <w:rPr>
                <w:i/>
                <w:iCs/>
                <w:rPrChange w:id="6110" w:author="Daniel Stewart" w:date="2022-02-10T13:41:00Z">
                  <w:rPr>
                    <w:lang w:val="en-US"/>
                  </w:rPr>
                </w:rPrChange>
              </w:rPr>
              <w:pPrChange w:id="6111" w:author="Daniel Stewart" w:date="2022-02-10T13:43:00Z">
                <w:pPr>
                  <w:jc w:val="left"/>
                </w:pPr>
              </w:pPrChange>
            </w:pPr>
            <w:proofErr w:type="spellStart"/>
            <w:r w:rsidRPr="00FF20F1">
              <w:rPr>
                <w:i/>
                <w:iCs/>
                <w:rPrChange w:id="6112" w:author="Daniel Stewart" w:date="2022-02-10T13:41:00Z">
                  <w:rPr/>
                </w:rPrChange>
              </w:rPr>
              <w:t>Scutellaria</w:t>
            </w:r>
            <w:proofErr w:type="spellEnd"/>
            <w:r w:rsidRPr="00FF20F1">
              <w:rPr>
                <w:i/>
                <w:iCs/>
                <w:rPrChange w:id="6113" w:author="Daniel Stewart" w:date="2022-02-10T13:41:00Z">
                  <w:rPr/>
                </w:rPrChange>
              </w:rPr>
              <w:t xml:space="preserve"> </w:t>
            </w:r>
            <w:proofErr w:type="spellStart"/>
            <w:r w:rsidRPr="00FF20F1">
              <w:rPr>
                <w:i/>
                <w:iCs/>
                <w:rPrChange w:id="6114" w:author="Daniel Stewart" w:date="2022-02-10T13:41:00Z">
                  <w:rPr/>
                </w:rPrChange>
              </w:rPr>
              <w:t>lateriflora</w:t>
            </w:r>
            <w:proofErr w:type="spellEnd"/>
          </w:p>
        </w:tc>
        <w:tc>
          <w:tcPr>
            <w:tcW w:w="2941" w:type="dxa"/>
            <w:shd w:val="clear" w:color="auto" w:fill="auto"/>
          </w:tcPr>
          <w:p w14:paraId="5C6E2827" w14:textId="77777777" w:rsidR="007013A6" w:rsidRPr="00FF20F1" w:rsidRDefault="007013A6">
            <w:pPr>
              <w:pStyle w:val="PlantList"/>
              <w:pPrChange w:id="6115" w:author="Daniel Stewart" w:date="2022-02-10T13:41:00Z">
                <w:pPr>
                  <w:jc w:val="left"/>
                </w:pPr>
              </w:pPrChange>
            </w:pPr>
            <w:r w:rsidRPr="00FF20F1">
              <w:t>blue skullcap</w:t>
            </w:r>
          </w:p>
        </w:tc>
        <w:tc>
          <w:tcPr>
            <w:tcW w:w="886" w:type="dxa"/>
            <w:shd w:val="clear" w:color="auto" w:fill="auto"/>
          </w:tcPr>
          <w:p w14:paraId="09073BA9" w14:textId="77777777" w:rsidR="007013A6" w:rsidRPr="00FF20F1" w:rsidRDefault="007013A6">
            <w:pPr>
              <w:pStyle w:val="PlantList"/>
              <w:jc w:val="center"/>
              <w:pPrChange w:id="6116" w:author="Daniel Stewart" w:date="2022-02-10T13:42:00Z">
                <w:pPr/>
              </w:pPrChange>
            </w:pPr>
            <w:r w:rsidRPr="00FF20F1">
              <w:t>N</w:t>
            </w:r>
          </w:p>
        </w:tc>
        <w:tc>
          <w:tcPr>
            <w:tcW w:w="886" w:type="dxa"/>
          </w:tcPr>
          <w:p w14:paraId="75886D8D" w14:textId="77777777" w:rsidR="007013A6" w:rsidRPr="00FF20F1" w:rsidRDefault="007013A6">
            <w:pPr>
              <w:pStyle w:val="PlantList"/>
              <w:jc w:val="center"/>
              <w:pPrChange w:id="6117" w:author="Daniel Stewart" w:date="2022-02-10T13:42:00Z">
                <w:pPr/>
              </w:pPrChange>
            </w:pPr>
            <w:r w:rsidRPr="00FF20F1">
              <w:t>X</w:t>
            </w:r>
          </w:p>
        </w:tc>
        <w:tc>
          <w:tcPr>
            <w:tcW w:w="886" w:type="dxa"/>
          </w:tcPr>
          <w:p w14:paraId="0DDFAC0B" w14:textId="77777777" w:rsidR="007013A6" w:rsidRPr="00FF20F1" w:rsidRDefault="007013A6">
            <w:pPr>
              <w:pStyle w:val="PlantList"/>
              <w:jc w:val="center"/>
              <w:pPrChange w:id="6118" w:author="Daniel Stewart" w:date="2022-02-10T13:42:00Z">
                <w:pPr/>
              </w:pPrChange>
            </w:pPr>
          </w:p>
        </w:tc>
      </w:tr>
      <w:tr w:rsidR="007013A6" w:rsidRPr="00FF20F1" w14:paraId="62A52A44" w14:textId="77777777" w:rsidTr="00981875">
        <w:tblPrEx>
          <w:tblW w:w="8718" w:type="dxa"/>
          <w:tblCellMar>
            <w:left w:w="0" w:type="dxa"/>
            <w:right w:w="0" w:type="dxa"/>
          </w:tblCellMar>
          <w:tblPrExChange w:id="6119" w:author="Daniel Stewart" w:date="2022-02-09T15:42:00Z">
            <w:tblPrEx>
              <w:tblW w:w="8718" w:type="dxa"/>
              <w:tblCellMar>
                <w:left w:w="0" w:type="dxa"/>
                <w:right w:w="0" w:type="dxa"/>
              </w:tblCellMar>
            </w:tblPrEx>
          </w:tblPrExChange>
        </w:tblPrEx>
        <w:trPr>
          <w:trHeight w:hRule="exact" w:val="227"/>
          <w:trPrChange w:id="6120" w:author="Daniel Stewart" w:date="2022-02-09T15:42:00Z">
            <w:trPr>
              <w:trHeight w:hRule="exact" w:val="227"/>
            </w:trPr>
          </w:trPrChange>
        </w:trPr>
        <w:tc>
          <w:tcPr>
            <w:tcW w:w="3119" w:type="dxa"/>
            <w:shd w:val="clear" w:color="auto" w:fill="auto"/>
            <w:hideMark/>
            <w:tcPrChange w:id="6121" w:author="Daniel Stewart" w:date="2022-02-09T15:42:00Z">
              <w:tcPr>
                <w:tcW w:w="3119" w:type="dxa"/>
                <w:shd w:val="clear" w:color="auto" w:fill="auto"/>
                <w:hideMark/>
              </w:tcPr>
            </w:tcPrChange>
          </w:tcPr>
          <w:p w14:paraId="6AA6DA51" w14:textId="77777777" w:rsidR="007013A6" w:rsidRPr="00FF20F1" w:rsidRDefault="007013A6">
            <w:pPr>
              <w:pStyle w:val="PlantList"/>
              <w:jc w:val="left"/>
              <w:rPr>
                <w:i/>
                <w:iCs/>
                <w:rPrChange w:id="6122" w:author="Daniel Stewart" w:date="2022-02-10T13:41:00Z">
                  <w:rPr>
                    <w:lang w:val="en-US"/>
                  </w:rPr>
                </w:rPrChange>
              </w:rPr>
              <w:pPrChange w:id="6123" w:author="Daniel Stewart" w:date="2022-02-10T13:43:00Z">
                <w:pPr>
                  <w:jc w:val="left"/>
                </w:pPr>
              </w:pPrChange>
            </w:pPr>
            <w:proofErr w:type="spellStart"/>
            <w:r w:rsidRPr="00FF20F1">
              <w:rPr>
                <w:i/>
                <w:iCs/>
                <w:rPrChange w:id="6124" w:author="Daniel Stewart" w:date="2022-02-10T13:41:00Z">
                  <w:rPr/>
                </w:rPrChange>
              </w:rPr>
              <w:t>Sidalcea</w:t>
            </w:r>
            <w:proofErr w:type="spellEnd"/>
            <w:r w:rsidRPr="00FF20F1">
              <w:rPr>
                <w:i/>
                <w:iCs/>
                <w:rPrChange w:id="6125" w:author="Daniel Stewart" w:date="2022-02-10T13:41:00Z">
                  <w:rPr/>
                </w:rPrChange>
              </w:rPr>
              <w:t> </w:t>
            </w:r>
            <w:proofErr w:type="spellStart"/>
            <w:r w:rsidRPr="00FF20F1">
              <w:rPr>
                <w:i/>
                <w:iCs/>
                <w:rPrChange w:id="6126" w:author="Daniel Stewart" w:date="2022-02-10T13:41:00Z">
                  <w:rPr/>
                </w:rPrChange>
              </w:rPr>
              <w:t>hendersonii</w:t>
            </w:r>
            <w:proofErr w:type="spellEnd"/>
            <w:r w:rsidRPr="00FF20F1">
              <w:rPr>
                <w:i/>
                <w:iCs/>
                <w:rPrChange w:id="6127" w:author="Daniel Stewart" w:date="2022-02-10T13:41:00Z">
                  <w:rPr/>
                </w:rPrChange>
              </w:rPr>
              <w:t> </w:t>
            </w:r>
          </w:p>
        </w:tc>
        <w:tc>
          <w:tcPr>
            <w:tcW w:w="2941" w:type="dxa"/>
            <w:shd w:val="clear" w:color="auto" w:fill="auto"/>
            <w:hideMark/>
            <w:tcPrChange w:id="6128" w:author="Daniel Stewart" w:date="2022-02-09T15:42:00Z">
              <w:tcPr>
                <w:tcW w:w="2941" w:type="dxa"/>
                <w:shd w:val="clear" w:color="auto" w:fill="auto"/>
                <w:hideMark/>
              </w:tcPr>
            </w:tcPrChange>
          </w:tcPr>
          <w:p w14:paraId="1E124AB1" w14:textId="77777777" w:rsidR="007013A6" w:rsidRPr="00FF20F1" w:rsidRDefault="007013A6">
            <w:pPr>
              <w:pStyle w:val="PlantList"/>
              <w:pPrChange w:id="6129" w:author="Daniel Stewart" w:date="2022-02-10T13:41:00Z">
                <w:pPr>
                  <w:jc w:val="left"/>
                </w:pPr>
              </w:pPrChange>
            </w:pPr>
            <w:r w:rsidRPr="00FF20F1">
              <w:t>Henderson's checker-mallow </w:t>
            </w:r>
          </w:p>
        </w:tc>
        <w:tc>
          <w:tcPr>
            <w:tcW w:w="886" w:type="dxa"/>
            <w:shd w:val="clear" w:color="auto" w:fill="auto"/>
            <w:hideMark/>
            <w:tcPrChange w:id="6130" w:author="Daniel Stewart" w:date="2022-02-09T15:42:00Z">
              <w:tcPr>
                <w:tcW w:w="886" w:type="dxa"/>
                <w:shd w:val="clear" w:color="auto" w:fill="auto"/>
                <w:hideMark/>
              </w:tcPr>
            </w:tcPrChange>
          </w:tcPr>
          <w:p w14:paraId="3EC8260B" w14:textId="77777777" w:rsidR="007013A6" w:rsidRPr="00FF20F1" w:rsidRDefault="007013A6">
            <w:pPr>
              <w:pStyle w:val="PlantList"/>
              <w:jc w:val="center"/>
              <w:pPrChange w:id="6131" w:author="Daniel Stewart" w:date="2022-02-10T13:42:00Z">
                <w:pPr/>
              </w:pPrChange>
            </w:pPr>
            <w:r w:rsidRPr="00FF20F1">
              <w:t>N</w:t>
            </w:r>
          </w:p>
        </w:tc>
        <w:tc>
          <w:tcPr>
            <w:tcW w:w="886" w:type="dxa"/>
            <w:tcPrChange w:id="6132" w:author="Daniel Stewart" w:date="2022-02-09T15:42:00Z">
              <w:tcPr>
                <w:tcW w:w="886" w:type="dxa"/>
              </w:tcPr>
            </w:tcPrChange>
          </w:tcPr>
          <w:p w14:paraId="1F684140" w14:textId="77777777" w:rsidR="007013A6" w:rsidRPr="00FF20F1" w:rsidRDefault="007013A6">
            <w:pPr>
              <w:pStyle w:val="PlantList"/>
              <w:jc w:val="center"/>
              <w:pPrChange w:id="6133" w:author="Daniel Stewart" w:date="2022-02-10T13:42:00Z">
                <w:pPr/>
              </w:pPrChange>
            </w:pPr>
          </w:p>
        </w:tc>
        <w:tc>
          <w:tcPr>
            <w:tcW w:w="886" w:type="dxa"/>
            <w:tcPrChange w:id="6134" w:author="Daniel Stewart" w:date="2022-02-09T15:42:00Z">
              <w:tcPr>
                <w:tcW w:w="886" w:type="dxa"/>
              </w:tcPr>
            </w:tcPrChange>
          </w:tcPr>
          <w:p w14:paraId="7D9BF223" w14:textId="77777777" w:rsidR="007013A6" w:rsidRPr="00FF20F1" w:rsidRDefault="007013A6">
            <w:pPr>
              <w:pStyle w:val="PlantList"/>
              <w:jc w:val="center"/>
              <w:rPr>
                <w:rPrChange w:id="6135" w:author="Daniel Stewart" w:date="2022-02-10T13:41:00Z">
                  <w:rPr>
                    <w:color w:val="000000"/>
                    <w:lang w:val="en-US"/>
                  </w:rPr>
                </w:rPrChange>
              </w:rPr>
              <w:pPrChange w:id="6136" w:author="Daniel Stewart" w:date="2022-02-10T13:42:00Z">
                <w:pPr/>
              </w:pPrChange>
            </w:pPr>
            <w:r w:rsidRPr="00FF20F1">
              <w:t>X</w:t>
            </w:r>
          </w:p>
        </w:tc>
      </w:tr>
      <w:tr w:rsidR="007013A6" w:rsidRPr="00FF20F1" w14:paraId="7525BCE1" w14:textId="77777777" w:rsidTr="00305A4B">
        <w:tblPrEx>
          <w:tblW w:w="8718" w:type="dxa"/>
          <w:tblCellMar>
            <w:left w:w="0" w:type="dxa"/>
            <w:right w:w="0" w:type="dxa"/>
          </w:tblCellMar>
          <w:tblPrExChange w:id="6137" w:author="Daniel Stewart" w:date="2022-02-09T16:26:00Z">
            <w:tblPrEx>
              <w:tblW w:w="8718" w:type="dxa"/>
              <w:tblCellMar>
                <w:left w:w="0" w:type="dxa"/>
                <w:right w:w="0" w:type="dxa"/>
              </w:tblCellMar>
            </w:tblPrEx>
          </w:tblPrExChange>
        </w:tblPrEx>
        <w:trPr>
          <w:trHeight w:hRule="exact" w:val="227"/>
          <w:trPrChange w:id="6138" w:author="Daniel Stewart" w:date="2022-02-09T16:26:00Z">
            <w:trPr>
              <w:trHeight w:hRule="exact" w:val="227"/>
            </w:trPr>
          </w:trPrChange>
        </w:trPr>
        <w:tc>
          <w:tcPr>
            <w:tcW w:w="3119" w:type="dxa"/>
            <w:shd w:val="clear" w:color="auto" w:fill="auto"/>
            <w:tcPrChange w:id="6139" w:author="Daniel Stewart" w:date="2022-02-09T16:26:00Z">
              <w:tcPr>
                <w:tcW w:w="3119" w:type="dxa"/>
                <w:shd w:val="clear" w:color="auto" w:fill="auto"/>
              </w:tcPr>
            </w:tcPrChange>
          </w:tcPr>
          <w:p w14:paraId="75534EC9" w14:textId="77777777" w:rsidR="007013A6" w:rsidRPr="00FF20F1" w:rsidRDefault="007013A6">
            <w:pPr>
              <w:pStyle w:val="PlantList"/>
              <w:jc w:val="left"/>
              <w:rPr>
                <w:i/>
                <w:iCs/>
                <w:rPrChange w:id="6140" w:author="Daniel Stewart" w:date="2022-02-10T13:41:00Z">
                  <w:rPr>
                    <w:lang w:val="en-US"/>
                  </w:rPr>
                </w:rPrChange>
              </w:rPr>
              <w:pPrChange w:id="6141" w:author="Daniel Stewart" w:date="2022-02-10T13:43:00Z">
                <w:pPr>
                  <w:jc w:val="left"/>
                </w:pPr>
              </w:pPrChange>
            </w:pPr>
            <w:proofErr w:type="gramStart"/>
            <w:r w:rsidRPr="00FF20F1">
              <w:rPr>
                <w:i/>
                <w:iCs/>
                <w:rPrChange w:id="6142" w:author="Daniel Stewart" w:date="2022-02-10T13:41:00Z">
                  <w:rPr/>
                </w:rPrChange>
              </w:rPr>
              <w:t>Sinapis</w:t>
            </w:r>
            <w:proofErr w:type="gramEnd"/>
            <w:r w:rsidRPr="00FF20F1">
              <w:rPr>
                <w:i/>
                <w:iCs/>
                <w:rPrChange w:id="6143" w:author="Daniel Stewart" w:date="2022-02-10T13:41:00Z">
                  <w:rPr/>
                </w:rPrChange>
              </w:rPr>
              <w:t xml:space="preserve"> alba</w:t>
            </w:r>
          </w:p>
        </w:tc>
        <w:tc>
          <w:tcPr>
            <w:tcW w:w="2941" w:type="dxa"/>
            <w:shd w:val="clear" w:color="auto" w:fill="auto"/>
            <w:tcPrChange w:id="6144" w:author="Daniel Stewart" w:date="2022-02-09T16:26:00Z">
              <w:tcPr>
                <w:tcW w:w="2941" w:type="dxa"/>
                <w:shd w:val="clear" w:color="auto" w:fill="auto"/>
              </w:tcPr>
            </w:tcPrChange>
          </w:tcPr>
          <w:p w14:paraId="18027E4A" w14:textId="77777777" w:rsidR="007013A6" w:rsidRPr="00FF20F1" w:rsidRDefault="007013A6">
            <w:pPr>
              <w:pStyle w:val="PlantList"/>
              <w:pPrChange w:id="6145" w:author="Daniel Stewart" w:date="2022-02-10T13:41:00Z">
                <w:pPr>
                  <w:jc w:val="left"/>
                </w:pPr>
              </w:pPrChange>
            </w:pPr>
            <w:r w:rsidRPr="00FF20F1">
              <w:t>white mustard</w:t>
            </w:r>
          </w:p>
        </w:tc>
        <w:tc>
          <w:tcPr>
            <w:tcW w:w="886" w:type="dxa"/>
            <w:shd w:val="clear" w:color="auto" w:fill="auto"/>
            <w:tcPrChange w:id="6146" w:author="Daniel Stewart" w:date="2022-02-09T16:26:00Z">
              <w:tcPr>
                <w:tcW w:w="886" w:type="dxa"/>
                <w:shd w:val="clear" w:color="auto" w:fill="auto"/>
              </w:tcPr>
            </w:tcPrChange>
          </w:tcPr>
          <w:p w14:paraId="32B3ADBB" w14:textId="77777777" w:rsidR="007013A6" w:rsidRPr="00FF20F1" w:rsidRDefault="007013A6">
            <w:pPr>
              <w:pStyle w:val="PlantList"/>
              <w:jc w:val="center"/>
              <w:pPrChange w:id="6147" w:author="Daniel Stewart" w:date="2022-02-10T13:42:00Z">
                <w:pPr/>
              </w:pPrChange>
            </w:pPr>
            <w:r w:rsidRPr="00FF20F1">
              <w:t>E</w:t>
            </w:r>
          </w:p>
        </w:tc>
        <w:tc>
          <w:tcPr>
            <w:tcW w:w="886" w:type="dxa"/>
            <w:tcPrChange w:id="6148" w:author="Daniel Stewart" w:date="2022-02-09T16:26:00Z">
              <w:tcPr>
                <w:tcW w:w="886" w:type="dxa"/>
              </w:tcPr>
            </w:tcPrChange>
          </w:tcPr>
          <w:p w14:paraId="321CB866" w14:textId="77777777" w:rsidR="007013A6" w:rsidRPr="00FF20F1" w:rsidRDefault="007013A6">
            <w:pPr>
              <w:pStyle w:val="PlantList"/>
              <w:jc w:val="center"/>
              <w:pPrChange w:id="6149" w:author="Daniel Stewart" w:date="2022-02-10T13:42:00Z">
                <w:pPr/>
              </w:pPrChange>
            </w:pPr>
            <w:r w:rsidRPr="00FF20F1">
              <w:t>X</w:t>
            </w:r>
          </w:p>
        </w:tc>
        <w:tc>
          <w:tcPr>
            <w:tcW w:w="886" w:type="dxa"/>
            <w:tcPrChange w:id="6150" w:author="Daniel Stewart" w:date="2022-02-09T16:26:00Z">
              <w:tcPr>
                <w:tcW w:w="886" w:type="dxa"/>
              </w:tcPr>
            </w:tcPrChange>
          </w:tcPr>
          <w:p w14:paraId="12DAF640" w14:textId="77777777" w:rsidR="007013A6" w:rsidRPr="00FF20F1" w:rsidRDefault="007013A6">
            <w:pPr>
              <w:pStyle w:val="PlantList"/>
              <w:jc w:val="center"/>
              <w:pPrChange w:id="6151" w:author="Daniel Stewart" w:date="2022-02-10T13:42:00Z">
                <w:pPr/>
              </w:pPrChange>
            </w:pPr>
          </w:p>
        </w:tc>
      </w:tr>
      <w:tr w:rsidR="007013A6" w:rsidRPr="00FF20F1" w:rsidDel="00981875" w14:paraId="7DDD5CCA" w14:textId="77777777" w:rsidTr="00981875">
        <w:trPr>
          <w:trHeight w:hRule="exact" w:val="227"/>
          <w:del w:id="6152" w:author="Daniel Stewart" w:date="2022-02-09T15:42:00Z"/>
        </w:trPr>
        <w:tc>
          <w:tcPr>
            <w:tcW w:w="3119" w:type="dxa"/>
            <w:shd w:val="clear" w:color="auto" w:fill="auto"/>
          </w:tcPr>
          <w:p w14:paraId="43CBF674" w14:textId="140E6ADE" w:rsidR="007013A6" w:rsidRPr="00FF20F1" w:rsidDel="00981875" w:rsidRDefault="007013A6">
            <w:pPr>
              <w:pStyle w:val="PlantList"/>
              <w:jc w:val="left"/>
              <w:rPr>
                <w:del w:id="6153" w:author="Daniel Stewart" w:date="2022-02-09T15:42:00Z"/>
                <w:i/>
                <w:iCs/>
                <w:rPrChange w:id="6154" w:author="Daniel Stewart" w:date="2022-02-10T13:41:00Z">
                  <w:rPr>
                    <w:del w:id="6155" w:author="Daniel Stewart" w:date="2022-02-09T15:42:00Z"/>
                    <w:i/>
                    <w:iCs/>
                    <w:color w:val="000000"/>
                    <w:lang w:val="en-US"/>
                  </w:rPr>
                </w:rPrChange>
              </w:rPr>
              <w:pPrChange w:id="6156" w:author="Daniel Stewart" w:date="2022-02-10T13:43:00Z">
                <w:pPr/>
              </w:pPrChange>
            </w:pPr>
            <w:del w:id="6157" w:author="Daniel Stewart" w:date="2022-02-09T15:42:00Z">
              <w:r w:rsidRPr="00FF20F1" w:rsidDel="00981875">
                <w:rPr>
                  <w:i/>
                  <w:iCs/>
                  <w:rPrChange w:id="6158" w:author="Daniel Stewart" w:date="2022-02-10T13:41:00Z">
                    <w:rPr>
                      <w:lang w:val="en-US"/>
                    </w:rPr>
                  </w:rPrChange>
                </w:rPr>
                <w:delText>Species </w:delText>
              </w:r>
            </w:del>
          </w:p>
        </w:tc>
        <w:tc>
          <w:tcPr>
            <w:tcW w:w="2941" w:type="dxa"/>
            <w:shd w:val="clear" w:color="auto" w:fill="auto"/>
          </w:tcPr>
          <w:p w14:paraId="02BA9D95" w14:textId="08269301" w:rsidR="007013A6" w:rsidRPr="00FF20F1" w:rsidDel="00981875" w:rsidRDefault="007013A6">
            <w:pPr>
              <w:pStyle w:val="PlantList"/>
              <w:jc w:val="left"/>
              <w:rPr>
                <w:del w:id="6159" w:author="Daniel Stewart" w:date="2022-02-09T15:42:00Z"/>
                <w:rPrChange w:id="6160" w:author="Daniel Stewart" w:date="2022-02-10T13:41:00Z">
                  <w:rPr>
                    <w:del w:id="6161" w:author="Daniel Stewart" w:date="2022-02-09T15:42:00Z"/>
                    <w:color w:val="000000"/>
                    <w:lang w:val="en-US"/>
                  </w:rPr>
                </w:rPrChange>
              </w:rPr>
              <w:pPrChange w:id="6162" w:author="Daniel Stewart" w:date="2022-02-10T13:43:00Z">
                <w:pPr/>
              </w:pPrChange>
            </w:pPr>
            <w:del w:id="6163" w:author="Daniel Stewart" w:date="2022-02-09T15:42:00Z">
              <w:r w:rsidRPr="00FF20F1" w:rsidDel="00981875">
                <w:delText>Common Name </w:delText>
              </w:r>
            </w:del>
          </w:p>
        </w:tc>
        <w:tc>
          <w:tcPr>
            <w:tcW w:w="886" w:type="dxa"/>
            <w:shd w:val="clear" w:color="auto" w:fill="auto"/>
          </w:tcPr>
          <w:p w14:paraId="4C3BFDA6" w14:textId="4AE2445C" w:rsidR="007013A6" w:rsidRPr="00FF20F1" w:rsidDel="00981875" w:rsidRDefault="007013A6">
            <w:pPr>
              <w:pStyle w:val="PlantList"/>
              <w:jc w:val="left"/>
              <w:rPr>
                <w:del w:id="6164" w:author="Daniel Stewart" w:date="2022-02-09T15:42:00Z"/>
                <w:rPrChange w:id="6165" w:author="Daniel Stewart" w:date="2022-02-10T13:41:00Z">
                  <w:rPr>
                    <w:del w:id="6166" w:author="Daniel Stewart" w:date="2022-02-09T15:42:00Z"/>
                    <w:color w:val="000000"/>
                    <w:lang w:val="en-US"/>
                  </w:rPr>
                </w:rPrChange>
              </w:rPr>
              <w:pPrChange w:id="6167" w:author="Daniel Stewart" w:date="2022-02-10T13:43:00Z">
                <w:pPr/>
              </w:pPrChange>
            </w:pPr>
            <w:del w:id="6168" w:author="Daniel Stewart" w:date="2022-02-09T15:42:00Z">
              <w:r w:rsidRPr="00FF20F1" w:rsidDel="00981875">
                <w:delText>Origin</w:delText>
              </w:r>
            </w:del>
          </w:p>
        </w:tc>
        <w:tc>
          <w:tcPr>
            <w:tcW w:w="886" w:type="dxa"/>
          </w:tcPr>
          <w:p w14:paraId="347E9CB4" w14:textId="656563B2" w:rsidR="007013A6" w:rsidRPr="00FF20F1" w:rsidDel="00981875" w:rsidRDefault="007013A6">
            <w:pPr>
              <w:pStyle w:val="PlantList"/>
              <w:jc w:val="left"/>
              <w:rPr>
                <w:del w:id="6169" w:author="Daniel Stewart" w:date="2022-02-09T15:42:00Z"/>
                <w:rPrChange w:id="6170" w:author="Daniel Stewart" w:date="2022-02-10T13:41:00Z">
                  <w:rPr>
                    <w:del w:id="6171" w:author="Daniel Stewart" w:date="2022-02-09T15:42:00Z"/>
                    <w:color w:val="000000"/>
                    <w:lang w:val="en-US"/>
                  </w:rPr>
                </w:rPrChange>
              </w:rPr>
              <w:pPrChange w:id="6172" w:author="Daniel Stewart" w:date="2022-02-10T13:43:00Z">
                <w:pPr/>
              </w:pPrChange>
            </w:pPr>
            <w:del w:id="6173" w:author="Daniel Stewart" w:date="2022-02-09T15:42:00Z">
              <w:r w:rsidRPr="00FF20F1" w:rsidDel="00981875">
                <w:delText>2015</w:delText>
              </w:r>
            </w:del>
          </w:p>
        </w:tc>
        <w:tc>
          <w:tcPr>
            <w:tcW w:w="886" w:type="dxa"/>
          </w:tcPr>
          <w:p w14:paraId="784E763C" w14:textId="7DAEA18A" w:rsidR="007013A6" w:rsidRPr="00FF20F1" w:rsidDel="00981875" w:rsidRDefault="007013A6">
            <w:pPr>
              <w:pStyle w:val="PlantList"/>
              <w:jc w:val="left"/>
              <w:rPr>
                <w:del w:id="6174" w:author="Daniel Stewart" w:date="2022-02-09T15:42:00Z"/>
              </w:rPr>
              <w:pPrChange w:id="6175" w:author="Daniel Stewart" w:date="2022-02-10T13:43:00Z">
                <w:pPr/>
              </w:pPrChange>
            </w:pPr>
            <w:del w:id="6176" w:author="Daniel Stewart" w:date="2022-02-09T15:42:00Z">
              <w:r w:rsidRPr="00FF20F1" w:rsidDel="00981875">
                <w:delText>2021</w:delText>
              </w:r>
            </w:del>
          </w:p>
        </w:tc>
      </w:tr>
      <w:tr w:rsidR="007013A6" w:rsidRPr="00FF20F1" w14:paraId="6A3820A7" w14:textId="77777777" w:rsidTr="004D3373">
        <w:trPr>
          <w:trHeight w:hRule="exact" w:val="227"/>
        </w:trPr>
        <w:tc>
          <w:tcPr>
            <w:tcW w:w="3119" w:type="dxa"/>
            <w:shd w:val="clear" w:color="auto" w:fill="auto"/>
            <w:hideMark/>
          </w:tcPr>
          <w:p w14:paraId="22685E78" w14:textId="77777777" w:rsidR="007013A6" w:rsidRPr="00FF20F1" w:rsidRDefault="007013A6">
            <w:pPr>
              <w:pStyle w:val="PlantList"/>
              <w:jc w:val="left"/>
              <w:rPr>
                <w:i/>
                <w:iCs/>
                <w:rPrChange w:id="6177" w:author="Daniel Stewart" w:date="2022-02-10T13:41:00Z">
                  <w:rPr>
                    <w:lang w:val="en-US"/>
                  </w:rPr>
                </w:rPrChange>
              </w:rPr>
              <w:pPrChange w:id="6178" w:author="Daniel Stewart" w:date="2022-02-10T13:43:00Z">
                <w:pPr>
                  <w:jc w:val="left"/>
                </w:pPr>
              </w:pPrChange>
            </w:pPr>
            <w:r w:rsidRPr="00FF20F1">
              <w:rPr>
                <w:i/>
                <w:iCs/>
                <w:rPrChange w:id="6179" w:author="Daniel Stewart" w:date="2022-02-10T13:41:00Z">
                  <w:rPr/>
                </w:rPrChange>
              </w:rPr>
              <w:t>Sium suave </w:t>
            </w:r>
          </w:p>
        </w:tc>
        <w:tc>
          <w:tcPr>
            <w:tcW w:w="2941" w:type="dxa"/>
            <w:shd w:val="clear" w:color="auto" w:fill="auto"/>
            <w:hideMark/>
          </w:tcPr>
          <w:p w14:paraId="18FCF73D" w14:textId="77777777" w:rsidR="007013A6" w:rsidRPr="00FF20F1" w:rsidRDefault="007013A6">
            <w:pPr>
              <w:pStyle w:val="PlantList"/>
              <w:pPrChange w:id="6180" w:author="Daniel Stewart" w:date="2022-02-10T13:41:00Z">
                <w:pPr>
                  <w:jc w:val="left"/>
                </w:pPr>
              </w:pPrChange>
            </w:pPr>
            <w:r w:rsidRPr="00FF20F1">
              <w:t>water parsnip </w:t>
            </w:r>
          </w:p>
        </w:tc>
        <w:tc>
          <w:tcPr>
            <w:tcW w:w="886" w:type="dxa"/>
            <w:shd w:val="clear" w:color="auto" w:fill="auto"/>
            <w:hideMark/>
          </w:tcPr>
          <w:p w14:paraId="3BA5AA3D" w14:textId="77777777" w:rsidR="007013A6" w:rsidRPr="00FF20F1" w:rsidRDefault="007013A6">
            <w:pPr>
              <w:pStyle w:val="PlantList"/>
              <w:jc w:val="center"/>
              <w:pPrChange w:id="6181" w:author="Daniel Stewart" w:date="2022-02-10T13:42:00Z">
                <w:pPr/>
              </w:pPrChange>
            </w:pPr>
            <w:r w:rsidRPr="00FF20F1">
              <w:t>N</w:t>
            </w:r>
          </w:p>
        </w:tc>
        <w:tc>
          <w:tcPr>
            <w:tcW w:w="886" w:type="dxa"/>
          </w:tcPr>
          <w:p w14:paraId="5D80C026" w14:textId="77777777" w:rsidR="007013A6" w:rsidRPr="00FF20F1" w:rsidRDefault="007013A6">
            <w:pPr>
              <w:pStyle w:val="PlantList"/>
              <w:jc w:val="center"/>
              <w:pPrChange w:id="6182" w:author="Daniel Stewart" w:date="2022-02-10T13:42:00Z">
                <w:pPr/>
              </w:pPrChange>
            </w:pPr>
            <w:r w:rsidRPr="00FF20F1">
              <w:t>X</w:t>
            </w:r>
          </w:p>
        </w:tc>
        <w:tc>
          <w:tcPr>
            <w:tcW w:w="886" w:type="dxa"/>
          </w:tcPr>
          <w:p w14:paraId="2F58516A" w14:textId="77777777" w:rsidR="007013A6" w:rsidRPr="00FF20F1" w:rsidRDefault="007013A6">
            <w:pPr>
              <w:pStyle w:val="PlantList"/>
              <w:jc w:val="center"/>
              <w:rPr>
                <w:rPrChange w:id="6183" w:author="Daniel Stewart" w:date="2022-02-10T13:41:00Z">
                  <w:rPr>
                    <w:color w:val="000000"/>
                    <w:lang w:val="en-US"/>
                  </w:rPr>
                </w:rPrChange>
              </w:rPr>
              <w:pPrChange w:id="6184" w:author="Daniel Stewart" w:date="2022-02-10T13:42:00Z">
                <w:pPr/>
              </w:pPrChange>
            </w:pPr>
            <w:r w:rsidRPr="00FF20F1">
              <w:t>X</w:t>
            </w:r>
          </w:p>
        </w:tc>
      </w:tr>
      <w:tr w:rsidR="007013A6" w:rsidRPr="00FF20F1" w14:paraId="4EBD5005" w14:textId="77777777" w:rsidTr="004D3373">
        <w:trPr>
          <w:trHeight w:hRule="exact" w:val="227"/>
        </w:trPr>
        <w:tc>
          <w:tcPr>
            <w:tcW w:w="3119" w:type="dxa"/>
            <w:shd w:val="clear" w:color="auto" w:fill="auto"/>
          </w:tcPr>
          <w:p w14:paraId="06499C02" w14:textId="77777777" w:rsidR="007013A6" w:rsidRPr="00FF20F1" w:rsidRDefault="007013A6">
            <w:pPr>
              <w:pStyle w:val="PlantList"/>
              <w:jc w:val="left"/>
              <w:rPr>
                <w:i/>
                <w:iCs/>
                <w:rPrChange w:id="6185" w:author="Daniel Stewart" w:date="2022-02-10T13:41:00Z">
                  <w:rPr>
                    <w:lang w:val="en-US"/>
                  </w:rPr>
                </w:rPrChange>
              </w:rPr>
              <w:pPrChange w:id="6186" w:author="Daniel Stewart" w:date="2022-02-10T13:43:00Z">
                <w:pPr>
                  <w:jc w:val="left"/>
                </w:pPr>
              </w:pPrChange>
            </w:pPr>
            <w:r w:rsidRPr="00FF20F1">
              <w:rPr>
                <w:i/>
                <w:iCs/>
                <w:rPrChange w:id="6187" w:author="Daniel Stewart" w:date="2022-02-10T13:41:00Z">
                  <w:rPr/>
                </w:rPrChange>
              </w:rPr>
              <w:t xml:space="preserve">Solanum </w:t>
            </w:r>
            <w:proofErr w:type="spellStart"/>
            <w:r w:rsidRPr="00FF20F1">
              <w:rPr>
                <w:i/>
                <w:iCs/>
                <w:rPrChange w:id="6188" w:author="Daniel Stewart" w:date="2022-02-10T13:41:00Z">
                  <w:rPr/>
                </w:rPrChange>
              </w:rPr>
              <w:t>dulcamara</w:t>
            </w:r>
            <w:proofErr w:type="spellEnd"/>
          </w:p>
        </w:tc>
        <w:tc>
          <w:tcPr>
            <w:tcW w:w="2941" w:type="dxa"/>
            <w:shd w:val="clear" w:color="auto" w:fill="auto"/>
          </w:tcPr>
          <w:p w14:paraId="50F2BD6F" w14:textId="77777777" w:rsidR="007013A6" w:rsidRPr="00FF20F1" w:rsidRDefault="007013A6">
            <w:pPr>
              <w:pStyle w:val="PlantList"/>
              <w:pPrChange w:id="6189" w:author="Daniel Stewart" w:date="2022-02-10T13:41:00Z">
                <w:pPr>
                  <w:jc w:val="left"/>
                </w:pPr>
              </w:pPrChange>
            </w:pPr>
            <w:r w:rsidRPr="00FF20F1">
              <w:t>European bittersweet</w:t>
            </w:r>
          </w:p>
        </w:tc>
        <w:tc>
          <w:tcPr>
            <w:tcW w:w="886" w:type="dxa"/>
            <w:shd w:val="clear" w:color="auto" w:fill="auto"/>
          </w:tcPr>
          <w:p w14:paraId="0B5A3AD2" w14:textId="77777777" w:rsidR="007013A6" w:rsidRPr="00FF20F1" w:rsidRDefault="007013A6">
            <w:pPr>
              <w:pStyle w:val="PlantList"/>
              <w:jc w:val="center"/>
              <w:pPrChange w:id="6190" w:author="Daniel Stewart" w:date="2022-02-10T13:42:00Z">
                <w:pPr/>
              </w:pPrChange>
            </w:pPr>
            <w:r w:rsidRPr="00FF20F1">
              <w:t>E</w:t>
            </w:r>
          </w:p>
        </w:tc>
        <w:tc>
          <w:tcPr>
            <w:tcW w:w="886" w:type="dxa"/>
          </w:tcPr>
          <w:p w14:paraId="1F8F488F" w14:textId="77777777" w:rsidR="007013A6" w:rsidRPr="00FF20F1" w:rsidRDefault="007013A6">
            <w:pPr>
              <w:pStyle w:val="PlantList"/>
              <w:jc w:val="center"/>
              <w:pPrChange w:id="6191" w:author="Daniel Stewart" w:date="2022-02-10T13:42:00Z">
                <w:pPr/>
              </w:pPrChange>
            </w:pPr>
            <w:r w:rsidRPr="00FF20F1">
              <w:t>X</w:t>
            </w:r>
          </w:p>
        </w:tc>
        <w:tc>
          <w:tcPr>
            <w:tcW w:w="886" w:type="dxa"/>
          </w:tcPr>
          <w:p w14:paraId="56DF4740" w14:textId="77777777" w:rsidR="007013A6" w:rsidRPr="00FF20F1" w:rsidRDefault="007013A6">
            <w:pPr>
              <w:pStyle w:val="PlantList"/>
              <w:jc w:val="center"/>
              <w:pPrChange w:id="6192" w:author="Daniel Stewart" w:date="2022-02-10T13:42:00Z">
                <w:pPr/>
              </w:pPrChange>
            </w:pPr>
          </w:p>
        </w:tc>
      </w:tr>
      <w:tr w:rsidR="007013A6" w:rsidRPr="00FF20F1" w14:paraId="0CA33F95" w14:textId="77777777" w:rsidTr="004D3373">
        <w:trPr>
          <w:trHeight w:hRule="exact" w:val="227"/>
        </w:trPr>
        <w:tc>
          <w:tcPr>
            <w:tcW w:w="3119" w:type="dxa"/>
            <w:shd w:val="clear" w:color="auto" w:fill="auto"/>
            <w:hideMark/>
          </w:tcPr>
          <w:p w14:paraId="4FB3ADA0" w14:textId="77777777" w:rsidR="007013A6" w:rsidRPr="00FF20F1" w:rsidRDefault="007013A6">
            <w:pPr>
              <w:pStyle w:val="PlantList"/>
              <w:jc w:val="left"/>
              <w:rPr>
                <w:i/>
                <w:iCs/>
                <w:rPrChange w:id="6193" w:author="Daniel Stewart" w:date="2022-02-10T13:41:00Z">
                  <w:rPr>
                    <w:lang w:val="en-US"/>
                  </w:rPr>
                </w:rPrChange>
              </w:rPr>
              <w:pPrChange w:id="6194" w:author="Daniel Stewart" w:date="2022-02-10T13:43:00Z">
                <w:pPr>
                  <w:jc w:val="left"/>
                </w:pPr>
              </w:pPrChange>
            </w:pPr>
            <w:r w:rsidRPr="00FF20F1">
              <w:rPr>
                <w:i/>
                <w:iCs/>
                <w:rPrChange w:id="6195" w:author="Daniel Stewart" w:date="2022-02-10T13:41:00Z">
                  <w:rPr/>
                </w:rPrChange>
              </w:rPr>
              <w:t>Solidago canadensis </w:t>
            </w:r>
          </w:p>
        </w:tc>
        <w:tc>
          <w:tcPr>
            <w:tcW w:w="2941" w:type="dxa"/>
            <w:shd w:val="clear" w:color="auto" w:fill="auto"/>
            <w:hideMark/>
          </w:tcPr>
          <w:p w14:paraId="3B18BCD9" w14:textId="77777777" w:rsidR="007013A6" w:rsidRPr="00FF20F1" w:rsidRDefault="007013A6">
            <w:pPr>
              <w:pStyle w:val="PlantList"/>
              <w:pPrChange w:id="6196" w:author="Daniel Stewart" w:date="2022-02-10T13:41:00Z">
                <w:pPr>
                  <w:jc w:val="left"/>
                </w:pPr>
              </w:pPrChange>
            </w:pPr>
            <w:r w:rsidRPr="00FF20F1">
              <w:t>Canada goldenrod </w:t>
            </w:r>
          </w:p>
        </w:tc>
        <w:tc>
          <w:tcPr>
            <w:tcW w:w="886" w:type="dxa"/>
            <w:shd w:val="clear" w:color="auto" w:fill="auto"/>
            <w:hideMark/>
          </w:tcPr>
          <w:p w14:paraId="3F11B5FC" w14:textId="77777777" w:rsidR="007013A6" w:rsidRPr="00FF20F1" w:rsidRDefault="007013A6">
            <w:pPr>
              <w:pStyle w:val="PlantList"/>
              <w:jc w:val="center"/>
              <w:pPrChange w:id="6197" w:author="Daniel Stewart" w:date="2022-02-10T13:42:00Z">
                <w:pPr/>
              </w:pPrChange>
            </w:pPr>
            <w:r w:rsidRPr="00FF20F1">
              <w:t>N</w:t>
            </w:r>
          </w:p>
        </w:tc>
        <w:tc>
          <w:tcPr>
            <w:tcW w:w="886" w:type="dxa"/>
          </w:tcPr>
          <w:p w14:paraId="257F66A1" w14:textId="77777777" w:rsidR="007013A6" w:rsidRPr="00FF20F1" w:rsidRDefault="007013A6">
            <w:pPr>
              <w:pStyle w:val="PlantList"/>
              <w:jc w:val="center"/>
              <w:pPrChange w:id="6198" w:author="Daniel Stewart" w:date="2022-02-10T13:42:00Z">
                <w:pPr/>
              </w:pPrChange>
            </w:pPr>
          </w:p>
        </w:tc>
        <w:tc>
          <w:tcPr>
            <w:tcW w:w="886" w:type="dxa"/>
          </w:tcPr>
          <w:p w14:paraId="2390FF6A" w14:textId="77777777" w:rsidR="007013A6" w:rsidRPr="00FF20F1" w:rsidRDefault="007013A6">
            <w:pPr>
              <w:pStyle w:val="PlantList"/>
              <w:jc w:val="center"/>
              <w:rPr>
                <w:rPrChange w:id="6199" w:author="Daniel Stewart" w:date="2022-02-10T13:41:00Z">
                  <w:rPr>
                    <w:color w:val="000000"/>
                    <w:lang w:val="en-US"/>
                  </w:rPr>
                </w:rPrChange>
              </w:rPr>
              <w:pPrChange w:id="6200" w:author="Daniel Stewart" w:date="2022-02-10T13:42:00Z">
                <w:pPr/>
              </w:pPrChange>
            </w:pPr>
            <w:r w:rsidRPr="00FF20F1">
              <w:t>X</w:t>
            </w:r>
          </w:p>
        </w:tc>
      </w:tr>
      <w:tr w:rsidR="007013A6" w:rsidRPr="00FF20F1" w14:paraId="436AB6A6" w14:textId="77777777" w:rsidTr="004D3373">
        <w:trPr>
          <w:trHeight w:hRule="exact" w:val="227"/>
        </w:trPr>
        <w:tc>
          <w:tcPr>
            <w:tcW w:w="3119" w:type="dxa"/>
            <w:shd w:val="clear" w:color="auto" w:fill="auto"/>
            <w:hideMark/>
          </w:tcPr>
          <w:p w14:paraId="6DCAE1D6" w14:textId="77777777" w:rsidR="007013A6" w:rsidRPr="00FF20F1" w:rsidRDefault="007013A6">
            <w:pPr>
              <w:pStyle w:val="PlantList"/>
              <w:jc w:val="left"/>
              <w:rPr>
                <w:i/>
                <w:iCs/>
                <w:rPrChange w:id="6201" w:author="Daniel Stewart" w:date="2022-02-10T13:41:00Z">
                  <w:rPr>
                    <w:lang w:val="en-US"/>
                  </w:rPr>
                </w:rPrChange>
              </w:rPr>
              <w:pPrChange w:id="6202" w:author="Daniel Stewart" w:date="2022-02-10T13:43:00Z">
                <w:pPr>
                  <w:jc w:val="left"/>
                </w:pPr>
              </w:pPrChange>
            </w:pPr>
            <w:r w:rsidRPr="00FF20F1">
              <w:rPr>
                <w:i/>
                <w:iCs/>
                <w:rPrChange w:id="6203" w:author="Daniel Stewart" w:date="2022-02-10T13:41:00Z">
                  <w:rPr/>
                </w:rPrChange>
              </w:rPr>
              <w:t>Sonchus arvensis </w:t>
            </w:r>
          </w:p>
        </w:tc>
        <w:tc>
          <w:tcPr>
            <w:tcW w:w="2941" w:type="dxa"/>
            <w:shd w:val="clear" w:color="auto" w:fill="auto"/>
            <w:hideMark/>
          </w:tcPr>
          <w:p w14:paraId="1B46BD1D" w14:textId="77777777" w:rsidR="007013A6" w:rsidRPr="00FF20F1" w:rsidRDefault="007013A6">
            <w:pPr>
              <w:pStyle w:val="PlantList"/>
              <w:pPrChange w:id="6204" w:author="Daniel Stewart" w:date="2022-02-10T13:41:00Z">
                <w:pPr>
                  <w:jc w:val="left"/>
                </w:pPr>
              </w:pPrChange>
            </w:pPr>
            <w:r w:rsidRPr="00FF20F1">
              <w:t>sow thistle </w:t>
            </w:r>
          </w:p>
        </w:tc>
        <w:tc>
          <w:tcPr>
            <w:tcW w:w="886" w:type="dxa"/>
            <w:shd w:val="clear" w:color="auto" w:fill="auto"/>
            <w:hideMark/>
          </w:tcPr>
          <w:p w14:paraId="03D1CA72" w14:textId="77777777" w:rsidR="007013A6" w:rsidRPr="00FF20F1" w:rsidRDefault="007013A6">
            <w:pPr>
              <w:pStyle w:val="PlantList"/>
              <w:jc w:val="center"/>
              <w:pPrChange w:id="6205" w:author="Daniel Stewart" w:date="2022-02-10T13:42:00Z">
                <w:pPr/>
              </w:pPrChange>
            </w:pPr>
            <w:r w:rsidRPr="00FF20F1">
              <w:t>E</w:t>
            </w:r>
          </w:p>
        </w:tc>
        <w:tc>
          <w:tcPr>
            <w:tcW w:w="886" w:type="dxa"/>
          </w:tcPr>
          <w:p w14:paraId="225020C7" w14:textId="77777777" w:rsidR="007013A6" w:rsidRPr="00FF20F1" w:rsidRDefault="007013A6">
            <w:pPr>
              <w:pStyle w:val="PlantList"/>
              <w:jc w:val="center"/>
              <w:pPrChange w:id="6206" w:author="Daniel Stewart" w:date="2022-02-10T13:42:00Z">
                <w:pPr/>
              </w:pPrChange>
            </w:pPr>
            <w:r w:rsidRPr="00FF20F1">
              <w:t>X</w:t>
            </w:r>
          </w:p>
        </w:tc>
        <w:tc>
          <w:tcPr>
            <w:tcW w:w="886" w:type="dxa"/>
          </w:tcPr>
          <w:p w14:paraId="77062FF5" w14:textId="77777777" w:rsidR="007013A6" w:rsidRPr="00FF20F1" w:rsidRDefault="007013A6">
            <w:pPr>
              <w:pStyle w:val="PlantList"/>
              <w:jc w:val="center"/>
              <w:rPr>
                <w:rPrChange w:id="6207" w:author="Daniel Stewart" w:date="2022-02-10T13:41:00Z">
                  <w:rPr>
                    <w:color w:val="000000"/>
                    <w:lang w:val="en-US"/>
                  </w:rPr>
                </w:rPrChange>
              </w:rPr>
              <w:pPrChange w:id="6208" w:author="Daniel Stewart" w:date="2022-02-10T13:42:00Z">
                <w:pPr/>
              </w:pPrChange>
            </w:pPr>
            <w:r w:rsidRPr="00FF20F1">
              <w:t>X</w:t>
            </w:r>
          </w:p>
        </w:tc>
      </w:tr>
      <w:tr w:rsidR="007013A6" w:rsidRPr="00FF20F1" w14:paraId="6A521553" w14:textId="77777777" w:rsidTr="004D3373">
        <w:trPr>
          <w:trHeight w:hRule="exact" w:val="227"/>
        </w:trPr>
        <w:tc>
          <w:tcPr>
            <w:tcW w:w="3119" w:type="dxa"/>
            <w:shd w:val="clear" w:color="auto" w:fill="auto"/>
          </w:tcPr>
          <w:p w14:paraId="6FEDE6D4" w14:textId="77777777" w:rsidR="007013A6" w:rsidRPr="00FF20F1" w:rsidRDefault="007013A6">
            <w:pPr>
              <w:pStyle w:val="PlantList"/>
              <w:jc w:val="left"/>
              <w:rPr>
                <w:i/>
                <w:iCs/>
                <w:rPrChange w:id="6209" w:author="Daniel Stewart" w:date="2022-02-10T13:41:00Z">
                  <w:rPr>
                    <w:lang w:val="en-US"/>
                  </w:rPr>
                </w:rPrChange>
              </w:rPr>
              <w:pPrChange w:id="6210" w:author="Daniel Stewart" w:date="2022-02-10T13:43:00Z">
                <w:pPr>
                  <w:jc w:val="left"/>
                </w:pPr>
              </w:pPrChange>
            </w:pPr>
            <w:proofErr w:type="spellStart"/>
            <w:r w:rsidRPr="00FF20F1">
              <w:rPr>
                <w:i/>
                <w:iCs/>
                <w:rPrChange w:id="6211" w:author="Daniel Stewart" w:date="2022-02-10T13:41:00Z">
                  <w:rPr/>
                </w:rPrChange>
              </w:rPr>
              <w:t>Soncus</w:t>
            </w:r>
            <w:proofErr w:type="spellEnd"/>
            <w:r w:rsidRPr="00FF20F1">
              <w:rPr>
                <w:i/>
                <w:iCs/>
                <w:rPrChange w:id="6212" w:author="Daniel Stewart" w:date="2022-02-10T13:41:00Z">
                  <w:rPr/>
                </w:rPrChange>
              </w:rPr>
              <w:t xml:space="preserve"> oleraceus</w:t>
            </w:r>
          </w:p>
        </w:tc>
        <w:tc>
          <w:tcPr>
            <w:tcW w:w="2941" w:type="dxa"/>
            <w:shd w:val="clear" w:color="auto" w:fill="auto"/>
          </w:tcPr>
          <w:p w14:paraId="14BD3BC5" w14:textId="77777777" w:rsidR="007013A6" w:rsidRPr="00FF20F1" w:rsidRDefault="007013A6">
            <w:pPr>
              <w:pStyle w:val="PlantList"/>
              <w:pPrChange w:id="6213" w:author="Daniel Stewart" w:date="2022-02-10T13:41:00Z">
                <w:pPr>
                  <w:jc w:val="left"/>
                </w:pPr>
              </w:pPrChange>
            </w:pPr>
            <w:r w:rsidRPr="00FF20F1">
              <w:t>common sow thistle</w:t>
            </w:r>
          </w:p>
        </w:tc>
        <w:tc>
          <w:tcPr>
            <w:tcW w:w="886" w:type="dxa"/>
            <w:shd w:val="clear" w:color="auto" w:fill="auto"/>
          </w:tcPr>
          <w:p w14:paraId="3AAAA5A5" w14:textId="77777777" w:rsidR="007013A6" w:rsidRPr="00FF20F1" w:rsidRDefault="007013A6">
            <w:pPr>
              <w:pStyle w:val="PlantList"/>
              <w:jc w:val="center"/>
              <w:pPrChange w:id="6214" w:author="Daniel Stewart" w:date="2022-02-10T13:42:00Z">
                <w:pPr/>
              </w:pPrChange>
            </w:pPr>
            <w:r w:rsidRPr="00FF20F1">
              <w:t>E</w:t>
            </w:r>
          </w:p>
        </w:tc>
        <w:tc>
          <w:tcPr>
            <w:tcW w:w="886" w:type="dxa"/>
          </w:tcPr>
          <w:p w14:paraId="3FA183CF" w14:textId="77777777" w:rsidR="007013A6" w:rsidRPr="00FF20F1" w:rsidRDefault="007013A6">
            <w:pPr>
              <w:pStyle w:val="PlantList"/>
              <w:jc w:val="center"/>
              <w:pPrChange w:id="6215" w:author="Daniel Stewart" w:date="2022-02-10T13:42:00Z">
                <w:pPr/>
              </w:pPrChange>
            </w:pPr>
            <w:r w:rsidRPr="00FF20F1">
              <w:t>X</w:t>
            </w:r>
          </w:p>
        </w:tc>
        <w:tc>
          <w:tcPr>
            <w:tcW w:w="886" w:type="dxa"/>
          </w:tcPr>
          <w:p w14:paraId="324A6003" w14:textId="77777777" w:rsidR="007013A6" w:rsidRPr="00FF20F1" w:rsidRDefault="007013A6">
            <w:pPr>
              <w:pStyle w:val="PlantList"/>
              <w:jc w:val="center"/>
              <w:pPrChange w:id="6216" w:author="Daniel Stewart" w:date="2022-02-10T13:42:00Z">
                <w:pPr/>
              </w:pPrChange>
            </w:pPr>
          </w:p>
        </w:tc>
      </w:tr>
      <w:tr w:rsidR="007013A6" w:rsidRPr="00FF20F1" w14:paraId="4DBEC4B9" w14:textId="77777777" w:rsidTr="004D3373">
        <w:trPr>
          <w:trHeight w:hRule="exact" w:val="227"/>
        </w:trPr>
        <w:tc>
          <w:tcPr>
            <w:tcW w:w="3119" w:type="dxa"/>
            <w:shd w:val="clear" w:color="auto" w:fill="auto"/>
          </w:tcPr>
          <w:p w14:paraId="6A0900DE" w14:textId="77777777" w:rsidR="007013A6" w:rsidRPr="00FF20F1" w:rsidRDefault="007013A6">
            <w:pPr>
              <w:pStyle w:val="PlantList"/>
              <w:jc w:val="left"/>
              <w:rPr>
                <w:i/>
                <w:iCs/>
                <w:rPrChange w:id="6217" w:author="Daniel Stewart" w:date="2022-02-10T13:41:00Z">
                  <w:rPr>
                    <w:lang w:val="en-US"/>
                  </w:rPr>
                </w:rPrChange>
              </w:rPr>
              <w:pPrChange w:id="6218" w:author="Daniel Stewart" w:date="2022-02-10T13:43:00Z">
                <w:pPr>
                  <w:jc w:val="left"/>
                </w:pPr>
              </w:pPrChange>
            </w:pPr>
            <w:proofErr w:type="spellStart"/>
            <w:r w:rsidRPr="00FF20F1">
              <w:rPr>
                <w:i/>
                <w:iCs/>
                <w:rPrChange w:id="6219" w:author="Daniel Stewart" w:date="2022-02-10T13:41:00Z">
                  <w:rPr/>
                </w:rPrChange>
              </w:rPr>
              <w:t>Sparganium</w:t>
            </w:r>
            <w:proofErr w:type="spellEnd"/>
            <w:r w:rsidRPr="00FF20F1">
              <w:rPr>
                <w:i/>
                <w:iCs/>
                <w:rPrChange w:id="6220" w:author="Daniel Stewart" w:date="2022-02-10T13:41:00Z">
                  <w:rPr/>
                </w:rPrChange>
              </w:rPr>
              <w:t> angustifolium</w:t>
            </w:r>
          </w:p>
        </w:tc>
        <w:tc>
          <w:tcPr>
            <w:tcW w:w="2941" w:type="dxa"/>
            <w:shd w:val="clear" w:color="auto" w:fill="auto"/>
          </w:tcPr>
          <w:p w14:paraId="76733E2E" w14:textId="77777777" w:rsidR="007013A6" w:rsidRPr="00FF20F1" w:rsidRDefault="007013A6">
            <w:pPr>
              <w:pStyle w:val="PlantList"/>
              <w:pPrChange w:id="6221" w:author="Daniel Stewart" w:date="2022-02-10T13:41:00Z">
                <w:pPr>
                  <w:jc w:val="left"/>
                </w:pPr>
              </w:pPrChange>
            </w:pPr>
            <w:r w:rsidRPr="00FF20F1">
              <w:t>narrow-leaved bur-reed</w:t>
            </w:r>
          </w:p>
        </w:tc>
        <w:tc>
          <w:tcPr>
            <w:tcW w:w="886" w:type="dxa"/>
            <w:shd w:val="clear" w:color="auto" w:fill="auto"/>
          </w:tcPr>
          <w:p w14:paraId="3E255C61" w14:textId="77777777" w:rsidR="007013A6" w:rsidRPr="00FF20F1" w:rsidRDefault="007013A6">
            <w:pPr>
              <w:pStyle w:val="PlantList"/>
              <w:jc w:val="center"/>
              <w:pPrChange w:id="6222" w:author="Daniel Stewart" w:date="2022-02-10T13:42:00Z">
                <w:pPr/>
              </w:pPrChange>
            </w:pPr>
            <w:r w:rsidRPr="00FF20F1">
              <w:t>N</w:t>
            </w:r>
          </w:p>
        </w:tc>
        <w:tc>
          <w:tcPr>
            <w:tcW w:w="886" w:type="dxa"/>
          </w:tcPr>
          <w:p w14:paraId="3A55BDD8" w14:textId="77777777" w:rsidR="007013A6" w:rsidRPr="00FF20F1" w:rsidRDefault="007013A6">
            <w:pPr>
              <w:pStyle w:val="PlantList"/>
              <w:jc w:val="center"/>
              <w:pPrChange w:id="6223" w:author="Daniel Stewart" w:date="2022-02-10T13:42:00Z">
                <w:pPr/>
              </w:pPrChange>
            </w:pPr>
            <w:r w:rsidRPr="00FF20F1">
              <w:t>X</w:t>
            </w:r>
          </w:p>
        </w:tc>
        <w:tc>
          <w:tcPr>
            <w:tcW w:w="886" w:type="dxa"/>
          </w:tcPr>
          <w:p w14:paraId="0660E1B0" w14:textId="77777777" w:rsidR="007013A6" w:rsidRPr="00FF20F1" w:rsidRDefault="007013A6">
            <w:pPr>
              <w:pStyle w:val="PlantList"/>
              <w:jc w:val="center"/>
              <w:pPrChange w:id="6224" w:author="Daniel Stewart" w:date="2022-02-10T13:42:00Z">
                <w:pPr/>
              </w:pPrChange>
            </w:pPr>
          </w:p>
        </w:tc>
      </w:tr>
      <w:tr w:rsidR="007013A6" w:rsidRPr="00FF20F1" w14:paraId="0B386A81" w14:textId="77777777" w:rsidTr="004D3373">
        <w:trPr>
          <w:trHeight w:hRule="exact" w:val="227"/>
        </w:trPr>
        <w:tc>
          <w:tcPr>
            <w:tcW w:w="3119" w:type="dxa"/>
            <w:shd w:val="clear" w:color="auto" w:fill="auto"/>
            <w:hideMark/>
          </w:tcPr>
          <w:p w14:paraId="2A8DD85B" w14:textId="77777777" w:rsidR="007013A6" w:rsidRPr="00FF20F1" w:rsidRDefault="007013A6">
            <w:pPr>
              <w:pStyle w:val="PlantList"/>
              <w:jc w:val="left"/>
              <w:rPr>
                <w:i/>
                <w:iCs/>
                <w:rPrChange w:id="6225" w:author="Daniel Stewart" w:date="2022-02-10T13:41:00Z">
                  <w:rPr>
                    <w:lang w:val="en-US"/>
                  </w:rPr>
                </w:rPrChange>
              </w:rPr>
              <w:pPrChange w:id="6226" w:author="Daniel Stewart" w:date="2022-02-10T13:43:00Z">
                <w:pPr>
                  <w:jc w:val="left"/>
                </w:pPr>
              </w:pPrChange>
            </w:pPr>
            <w:proofErr w:type="spellStart"/>
            <w:r w:rsidRPr="00FF20F1">
              <w:rPr>
                <w:i/>
                <w:iCs/>
                <w:rPrChange w:id="6227" w:author="Daniel Stewart" w:date="2022-02-10T13:41:00Z">
                  <w:rPr/>
                </w:rPrChange>
              </w:rPr>
              <w:t>Sparganium</w:t>
            </w:r>
            <w:proofErr w:type="spellEnd"/>
            <w:r w:rsidRPr="00FF20F1">
              <w:rPr>
                <w:i/>
                <w:iCs/>
                <w:rPrChange w:id="6228" w:author="Daniel Stewart" w:date="2022-02-10T13:41:00Z">
                  <w:rPr/>
                </w:rPrChange>
              </w:rPr>
              <w:t> </w:t>
            </w:r>
            <w:proofErr w:type="spellStart"/>
            <w:r w:rsidRPr="00FF20F1">
              <w:rPr>
                <w:i/>
                <w:iCs/>
                <w:rPrChange w:id="6229" w:author="Daniel Stewart" w:date="2022-02-10T13:41:00Z">
                  <w:rPr/>
                </w:rPrChange>
              </w:rPr>
              <w:t>emersum</w:t>
            </w:r>
            <w:proofErr w:type="spellEnd"/>
            <w:r w:rsidRPr="00FF20F1">
              <w:rPr>
                <w:i/>
                <w:iCs/>
                <w:rPrChange w:id="6230" w:author="Daniel Stewart" w:date="2022-02-10T13:41:00Z">
                  <w:rPr/>
                </w:rPrChange>
              </w:rPr>
              <w:t> </w:t>
            </w:r>
          </w:p>
        </w:tc>
        <w:tc>
          <w:tcPr>
            <w:tcW w:w="2941" w:type="dxa"/>
            <w:shd w:val="clear" w:color="auto" w:fill="auto"/>
            <w:hideMark/>
          </w:tcPr>
          <w:p w14:paraId="1EB1EB29" w14:textId="77777777" w:rsidR="007013A6" w:rsidRPr="00FF20F1" w:rsidRDefault="007013A6">
            <w:pPr>
              <w:pStyle w:val="PlantList"/>
              <w:pPrChange w:id="6231" w:author="Daniel Stewart" w:date="2022-02-10T13:41:00Z">
                <w:pPr>
                  <w:jc w:val="left"/>
                </w:pPr>
              </w:pPrChange>
            </w:pPr>
            <w:r w:rsidRPr="00FF20F1">
              <w:t>emersed bur-reed  </w:t>
            </w:r>
          </w:p>
        </w:tc>
        <w:tc>
          <w:tcPr>
            <w:tcW w:w="886" w:type="dxa"/>
            <w:shd w:val="clear" w:color="auto" w:fill="auto"/>
            <w:hideMark/>
          </w:tcPr>
          <w:p w14:paraId="2A973E0A" w14:textId="77777777" w:rsidR="007013A6" w:rsidRPr="00FF20F1" w:rsidRDefault="007013A6">
            <w:pPr>
              <w:pStyle w:val="PlantList"/>
              <w:jc w:val="center"/>
              <w:pPrChange w:id="6232" w:author="Daniel Stewart" w:date="2022-02-10T13:42:00Z">
                <w:pPr/>
              </w:pPrChange>
            </w:pPr>
            <w:r w:rsidRPr="00FF20F1">
              <w:t>N</w:t>
            </w:r>
          </w:p>
        </w:tc>
        <w:tc>
          <w:tcPr>
            <w:tcW w:w="886" w:type="dxa"/>
          </w:tcPr>
          <w:p w14:paraId="0733DDAD" w14:textId="77777777" w:rsidR="007013A6" w:rsidRPr="00FF20F1" w:rsidRDefault="007013A6">
            <w:pPr>
              <w:pStyle w:val="PlantList"/>
              <w:jc w:val="center"/>
              <w:pPrChange w:id="6233" w:author="Daniel Stewart" w:date="2022-02-10T13:42:00Z">
                <w:pPr/>
              </w:pPrChange>
            </w:pPr>
            <w:r w:rsidRPr="00FF20F1">
              <w:t>X</w:t>
            </w:r>
          </w:p>
        </w:tc>
        <w:tc>
          <w:tcPr>
            <w:tcW w:w="886" w:type="dxa"/>
          </w:tcPr>
          <w:p w14:paraId="6BCBF9BB" w14:textId="77777777" w:rsidR="007013A6" w:rsidRPr="00FF20F1" w:rsidRDefault="007013A6">
            <w:pPr>
              <w:pStyle w:val="PlantList"/>
              <w:jc w:val="center"/>
              <w:rPr>
                <w:rPrChange w:id="6234" w:author="Daniel Stewart" w:date="2022-02-10T13:41:00Z">
                  <w:rPr>
                    <w:color w:val="000000"/>
                    <w:lang w:val="en-US"/>
                  </w:rPr>
                </w:rPrChange>
              </w:rPr>
              <w:pPrChange w:id="6235" w:author="Daniel Stewart" w:date="2022-02-10T13:42:00Z">
                <w:pPr/>
              </w:pPrChange>
            </w:pPr>
            <w:r w:rsidRPr="00FF20F1">
              <w:t>X</w:t>
            </w:r>
          </w:p>
        </w:tc>
      </w:tr>
      <w:tr w:rsidR="007013A6" w:rsidRPr="00FF20F1" w:rsidDel="00305A4B" w14:paraId="1304BA71" w14:textId="77777777" w:rsidTr="004D3373">
        <w:trPr>
          <w:trHeight w:hRule="exact" w:val="227"/>
          <w:del w:id="6236" w:author="Daniel Stewart" w:date="2022-02-09T16:26:00Z"/>
        </w:trPr>
        <w:tc>
          <w:tcPr>
            <w:tcW w:w="3119" w:type="dxa"/>
            <w:shd w:val="clear" w:color="auto" w:fill="auto"/>
            <w:hideMark/>
          </w:tcPr>
          <w:p w14:paraId="0E5A9C2D" w14:textId="33F38606" w:rsidR="007013A6" w:rsidRPr="00FF20F1" w:rsidDel="00305A4B" w:rsidRDefault="007013A6">
            <w:pPr>
              <w:pStyle w:val="PlantList"/>
              <w:jc w:val="left"/>
              <w:rPr>
                <w:del w:id="6237" w:author="Daniel Stewart" w:date="2022-02-09T16:26:00Z"/>
                <w:i/>
                <w:iCs/>
                <w:rPrChange w:id="6238" w:author="Daniel Stewart" w:date="2022-02-10T13:41:00Z">
                  <w:rPr>
                    <w:del w:id="6239" w:author="Daniel Stewart" w:date="2022-02-09T16:26:00Z"/>
                    <w:lang w:val="en-US"/>
                  </w:rPr>
                </w:rPrChange>
              </w:rPr>
              <w:pPrChange w:id="6240" w:author="Daniel Stewart" w:date="2022-02-10T13:43:00Z">
                <w:pPr/>
              </w:pPrChange>
            </w:pPr>
            <w:del w:id="6241" w:author="Daniel Stewart" w:date="2022-02-09T16:26:00Z">
              <w:r w:rsidRPr="00FF20F1" w:rsidDel="00305A4B">
                <w:rPr>
                  <w:i/>
                  <w:iCs/>
                  <w:rPrChange w:id="6242" w:author="Daniel Stewart" w:date="2022-02-10T13:41:00Z">
                    <w:rPr>
                      <w:lang w:val="en-US"/>
                    </w:rPr>
                  </w:rPrChange>
                </w:rPr>
                <w:delText>Spergularia salina </w:delText>
              </w:r>
            </w:del>
          </w:p>
        </w:tc>
        <w:tc>
          <w:tcPr>
            <w:tcW w:w="2941" w:type="dxa"/>
            <w:shd w:val="clear" w:color="auto" w:fill="auto"/>
            <w:hideMark/>
          </w:tcPr>
          <w:p w14:paraId="45261E7F" w14:textId="081602D6" w:rsidR="007013A6" w:rsidRPr="00FF20F1" w:rsidDel="00305A4B" w:rsidRDefault="007013A6">
            <w:pPr>
              <w:pStyle w:val="PlantList"/>
              <w:jc w:val="left"/>
              <w:rPr>
                <w:del w:id="6243" w:author="Daniel Stewart" w:date="2022-02-09T16:26:00Z"/>
              </w:rPr>
              <w:pPrChange w:id="6244" w:author="Daniel Stewart" w:date="2022-02-10T13:43:00Z">
                <w:pPr/>
              </w:pPrChange>
            </w:pPr>
            <w:del w:id="6245" w:author="Daniel Stewart" w:date="2022-02-09T16:26:00Z">
              <w:r w:rsidRPr="00FF20F1" w:rsidDel="00305A4B">
                <w:delText>saltmarsh sand spurry </w:delText>
              </w:r>
            </w:del>
          </w:p>
        </w:tc>
        <w:tc>
          <w:tcPr>
            <w:tcW w:w="886" w:type="dxa"/>
            <w:shd w:val="clear" w:color="auto" w:fill="auto"/>
            <w:hideMark/>
          </w:tcPr>
          <w:p w14:paraId="626CD829" w14:textId="370A9100" w:rsidR="007013A6" w:rsidRPr="00FF20F1" w:rsidDel="00305A4B" w:rsidRDefault="007013A6">
            <w:pPr>
              <w:pStyle w:val="PlantList"/>
              <w:jc w:val="left"/>
              <w:rPr>
                <w:del w:id="6246" w:author="Daniel Stewart" w:date="2022-02-09T16:26:00Z"/>
              </w:rPr>
              <w:pPrChange w:id="6247" w:author="Daniel Stewart" w:date="2022-02-10T13:43:00Z">
                <w:pPr/>
              </w:pPrChange>
            </w:pPr>
            <w:del w:id="6248" w:author="Daniel Stewart" w:date="2022-02-09T16:26:00Z">
              <w:r w:rsidRPr="00FF20F1" w:rsidDel="00305A4B">
                <w:delText>E</w:delText>
              </w:r>
            </w:del>
          </w:p>
        </w:tc>
        <w:tc>
          <w:tcPr>
            <w:tcW w:w="886" w:type="dxa"/>
          </w:tcPr>
          <w:p w14:paraId="04AD7790" w14:textId="2B696D11" w:rsidR="007013A6" w:rsidRPr="00FF20F1" w:rsidDel="00305A4B" w:rsidRDefault="007013A6">
            <w:pPr>
              <w:pStyle w:val="PlantList"/>
              <w:jc w:val="left"/>
              <w:rPr>
                <w:del w:id="6249" w:author="Daniel Stewart" w:date="2022-02-09T16:26:00Z"/>
              </w:rPr>
              <w:pPrChange w:id="6250" w:author="Daniel Stewart" w:date="2022-02-10T13:43:00Z">
                <w:pPr/>
              </w:pPrChange>
            </w:pPr>
          </w:p>
        </w:tc>
        <w:tc>
          <w:tcPr>
            <w:tcW w:w="886" w:type="dxa"/>
          </w:tcPr>
          <w:p w14:paraId="0DD07A8D" w14:textId="7306DC4B" w:rsidR="007013A6" w:rsidRPr="00FF20F1" w:rsidDel="00305A4B" w:rsidRDefault="007013A6">
            <w:pPr>
              <w:pStyle w:val="PlantList"/>
              <w:jc w:val="left"/>
              <w:rPr>
                <w:del w:id="6251" w:author="Daniel Stewart" w:date="2022-02-09T16:26:00Z"/>
                <w:rPrChange w:id="6252" w:author="Daniel Stewart" w:date="2022-02-10T13:41:00Z">
                  <w:rPr>
                    <w:del w:id="6253" w:author="Daniel Stewart" w:date="2022-02-09T16:26:00Z"/>
                    <w:color w:val="000000"/>
                    <w:lang w:val="en-US"/>
                  </w:rPr>
                </w:rPrChange>
              </w:rPr>
              <w:pPrChange w:id="6254" w:author="Daniel Stewart" w:date="2022-02-10T13:43:00Z">
                <w:pPr/>
              </w:pPrChange>
            </w:pPr>
            <w:del w:id="6255" w:author="Daniel Stewart" w:date="2022-02-09T16:26:00Z">
              <w:r w:rsidRPr="00FF20F1" w:rsidDel="00305A4B">
                <w:delText>X</w:delText>
              </w:r>
            </w:del>
          </w:p>
        </w:tc>
      </w:tr>
      <w:tr w:rsidR="007013A6" w:rsidRPr="00FF20F1" w14:paraId="52AAF06F" w14:textId="77777777" w:rsidTr="004D3373">
        <w:trPr>
          <w:trHeight w:hRule="exact" w:val="227"/>
        </w:trPr>
        <w:tc>
          <w:tcPr>
            <w:tcW w:w="3119" w:type="dxa"/>
            <w:shd w:val="clear" w:color="auto" w:fill="auto"/>
          </w:tcPr>
          <w:p w14:paraId="438EDF81" w14:textId="77777777" w:rsidR="007013A6" w:rsidRPr="00FF20F1" w:rsidRDefault="007013A6">
            <w:pPr>
              <w:pStyle w:val="PlantList"/>
              <w:jc w:val="left"/>
              <w:rPr>
                <w:i/>
                <w:iCs/>
                <w:rPrChange w:id="6256" w:author="Daniel Stewart" w:date="2022-02-10T13:41:00Z">
                  <w:rPr>
                    <w:lang w:val="en-US"/>
                  </w:rPr>
                </w:rPrChange>
              </w:rPr>
              <w:pPrChange w:id="6257" w:author="Daniel Stewart" w:date="2022-02-10T13:43:00Z">
                <w:pPr>
                  <w:jc w:val="left"/>
                </w:pPr>
              </w:pPrChange>
            </w:pPr>
            <w:r w:rsidRPr="00FF20F1">
              <w:rPr>
                <w:i/>
                <w:iCs/>
                <w:rPrChange w:id="6258" w:author="Daniel Stewart" w:date="2022-02-10T13:41:00Z">
                  <w:rPr/>
                </w:rPrChange>
              </w:rPr>
              <w:t xml:space="preserve">Spiraea </w:t>
            </w:r>
            <w:proofErr w:type="spellStart"/>
            <w:r w:rsidRPr="00FF20F1">
              <w:rPr>
                <w:i/>
                <w:iCs/>
                <w:rPrChange w:id="6259" w:author="Daniel Stewart" w:date="2022-02-10T13:41:00Z">
                  <w:rPr/>
                </w:rPrChange>
              </w:rPr>
              <w:t>douglasii</w:t>
            </w:r>
            <w:proofErr w:type="spellEnd"/>
          </w:p>
        </w:tc>
        <w:tc>
          <w:tcPr>
            <w:tcW w:w="2941" w:type="dxa"/>
            <w:shd w:val="clear" w:color="auto" w:fill="auto"/>
          </w:tcPr>
          <w:p w14:paraId="5B21233D" w14:textId="77777777" w:rsidR="007013A6" w:rsidRPr="00FF20F1" w:rsidRDefault="007013A6">
            <w:pPr>
              <w:pStyle w:val="PlantList"/>
              <w:pPrChange w:id="6260" w:author="Daniel Stewart" w:date="2022-02-10T13:41:00Z">
                <w:pPr>
                  <w:jc w:val="left"/>
                </w:pPr>
              </w:pPrChange>
            </w:pPr>
            <w:r w:rsidRPr="00FF20F1">
              <w:t>hardhack</w:t>
            </w:r>
          </w:p>
        </w:tc>
        <w:tc>
          <w:tcPr>
            <w:tcW w:w="886" w:type="dxa"/>
            <w:shd w:val="clear" w:color="auto" w:fill="auto"/>
          </w:tcPr>
          <w:p w14:paraId="2151D106" w14:textId="77777777" w:rsidR="007013A6" w:rsidRPr="00FF20F1" w:rsidRDefault="007013A6">
            <w:pPr>
              <w:pStyle w:val="PlantList"/>
              <w:jc w:val="center"/>
              <w:pPrChange w:id="6261" w:author="Daniel Stewart" w:date="2022-02-10T13:42:00Z">
                <w:pPr/>
              </w:pPrChange>
            </w:pPr>
            <w:r w:rsidRPr="00FF20F1">
              <w:t>N</w:t>
            </w:r>
          </w:p>
        </w:tc>
        <w:tc>
          <w:tcPr>
            <w:tcW w:w="886" w:type="dxa"/>
          </w:tcPr>
          <w:p w14:paraId="5ACCA24D" w14:textId="77777777" w:rsidR="007013A6" w:rsidRPr="00FF20F1" w:rsidRDefault="007013A6">
            <w:pPr>
              <w:pStyle w:val="PlantList"/>
              <w:jc w:val="center"/>
              <w:pPrChange w:id="6262" w:author="Daniel Stewart" w:date="2022-02-10T13:42:00Z">
                <w:pPr/>
              </w:pPrChange>
            </w:pPr>
            <w:r w:rsidRPr="00FF20F1">
              <w:t>X</w:t>
            </w:r>
          </w:p>
        </w:tc>
        <w:tc>
          <w:tcPr>
            <w:tcW w:w="886" w:type="dxa"/>
          </w:tcPr>
          <w:p w14:paraId="777B5CFB" w14:textId="77777777" w:rsidR="007013A6" w:rsidRPr="00FF20F1" w:rsidRDefault="007013A6">
            <w:pPr>
              <w:pStyle w:val="PlantList"/>
              <w:jc w:val="center"/>
              <w:pPrChange w:id="6263" w:author="Daniel Stewart" w:date="2022-02-10T13:42:00Z">
                <w:pPr/>
              </w:pPrChange>
            </w:pPr>
          </w:p>
        </w:tc>
      </w:tr>
      <w:tr w:rsidR="007013A6" w:rsidRPr="00FF20F1" w14:paraId="28F18B27" w14:textId="77777777" w:rsidTr="007013A6">
        <w:tblPrEx>
          <w:tblW w:w="8718" w:type="dxa"/>
          <w:tblCellMar>
            <w:left w:w="0" w:type="dxa"/>
            <w:right w:w="0" w:type="dxa"/>
          </w:tblCellMar>
          <w:tblPrExChange w:id="6264" w:author="Daniel Stewart" w:date="2022-02-10T13:44:00Z">
            <w:tblPrEx>
              <w:tblW w:w="8718" w:type="dxa"/>
              <w:tblCellMar>
                <w:left w:w="0" w:type="dxa"/>
                <w:right w:w="0" w:type="dxa"/>
              </w:tblCellMar>
            </w:tblPrEx>
          </w:tblPrExChange>
        </w:tblPrEx>
        <w:trPr>
          <w:trHeight w:hRule="exact" w:val="227"/>
          <w:trPrChange w:id="6265" w:author="Daniel Stewart" w:date="2022-02-10T13:44:00Z">
            <w:trPr>
              <w:trHeight w:hRule="exact" w:val="227"/>
            </w:trPr>
          </w:trPrChange>
        </w:trPr>
        <w:tc>
          <w:tcPr>
            <w:tcW w:w="3119" w:type="dxa"/>
            <w:shd w:val="clear" w:color="auto" w:fill="auto"/>
            <w:hideMark/>
            <w:tcPrChange w:id="6266" w:author="Daniel Stewart" w:date="2022-02-10T13:44:00Z">
              <w:tcPr>
                <w:tcW w:w="3119" w:type="dxa"/>
                <w:shd w:val="clear" w:color="auto" w:fill="auto"/>
                <w:hideMark/>
              </w:tcPr>
            </w:tcPrChange>
          </w:tcPr>
          <w:p w14:paraId="02D6B7DB" w14:textId="48DAEBD7" w:rsidR="007013A6" w:rsidRPr="00FF20F1" w:rsidRDefault="007013A6">
            <w:pPr>
              <w:pStyle w:val="PlantList"/>
              <w:jc w:val="left"/>
              <w:rPr>
                <w:i/>
                <w:iCs/>
                <w:rPrChange w:id="6267" w:author="Daniel Stewart" w:date="2022-02-10T13:41:00Z">
                  <w:rPr>
                    <w:lang w:val="en-US"/>
                  </w:rPr>
                </w:rPrChange>
              </w:rPr>
              <w:pPrChange w:id="6268" w:author="Daniel Stewart" w:date="2022-02-10T13:43:00Z">
                <w:pPr>
                  <w:jc w:val="left"/>
                </w:pPr>
              </w:pPrChange>
            </w:pPr>
            <w:proofErr w:type="spellStart"/>
            <w:r w:rsidRPr="00FF20F1">
              <w:rPr>
                <w:i/>
                <w:iCs/>
                <w:rPrChange w:id="6269" w:author="Daniel Stewart" w:date="2022-02-10T13:41:00Z">
                  <w:rPr/>
                </w:rPrChange>
              </w:rPr>
              <w:t>Symph</w:t>
            </w:r>
            <w:ins w:id="6270" w:author="Daniel Stewart" w:date="2022-02-09T15:42:00Z">
              <w:r w:rsidRPr="00FF20F1">
                <w:rPr>
                  <w:i/>
                  <w:iCs/>
                  <w:rPrChange w:id="6271" w:author="Daniel Stewart" w:date="2022-02-10T13:41:00Z">
                    <w:rPr/>
                  </w:rPrChange>
                </w:rPr>
                <w:t>yo</w:t>
              </w:r>
            </w:ins>
            <w:del w:id="6272" w:author="Daniel Stewart" w:date="2022-02-09T15:42:00Z">
              <w:r w:rsidRPr="00FF20F1" w:rsidDel="00981875">
                <w:rPr>
                  <w:i/>
                  <w:iCs/>
                  <w:rPrChange w:id="6273" w:author="Daniel Stewart" w:date="2022-02-10T13:41:00Z">
                    <w:rPr/>
                  </w:rPrChange>
                </w:rPr>
                <w:delText>io</w:delText>
              </w:r>
            </w:del>
            <w:r w:rsidRPr="00FF20F1">
              <w:rPr>
                <w:i/>
                <w:iCs/>
                <w:rPrChange w:id="6274" w:author="Daniel Stewart" w:date="2022-02-10T13:41:00Z">
                  <w:rPr/>
                </w:rPrChange>
              </w:rPr>
              <w:t>trichum</w:t>
            </w:r>
            <w:proofErr w:type="spellEnd"/>
            <w:r w:rsidRPr="00FF20F1">
              <w:rPr>
                <w:i/>
                <w:iCs/>
                <w:rPrChange w:id="6275" w:author="Daniel Stewart" w:date="2022-02-10T13:41:00Z">
                  <w:rPr/>
                </w:rPrChange>
              </w:rPr>
              <w:t> </w:t>
            </w:r>
            <w:proofErr w:type="spellStart"/>
            <w:r w:rsidRPr="00FF20F1">
              <w:rPr>
                <w:i/>
                <w:iCs/>
                <w:rPrChange w:id="6276" w:author="Daniel Stewart" w:date="2022-02-10T13:41:00Z">
                  <w:rPr/>
                </w:rPrChange>
              </w:rPr>
              <w:t>subspicatum</w:t>
            </w:r>
            <w:proofErr w:type="spellEnd"/>
            <w:r w:rsidRPr="00FF20F1">
              <w:rPr>
                <w:i/>
                <w:iCs/>
                <w:rPrChange w:id="6277" w:author="Daniel Stewart" w:date="2022-02-10T13:41:00Z">
                  <w:rPr/>
                </w:rPrChange>
              </w:rPr>
              <w:t> </w:t>
            </w:r>
          </w:p>
        </w:tc>
        <w:tc>
          <w:tcPr>
            <w:tcW w:w="2941" w:type="dxa"/>
            <w:shd w:val="clear" w:color="auto" w:fill="auto"/>
            <w:hideMark/>
            <w:tcPrChange w:id="6278" w:author="Daniel Stewart" w:date="2022-02-10T13:44:00Z">
              <w:tcPr>
                <w:tcW w:w="2941" w:type="dxa"/>
                <w:shd w:val="clear" w:color="auto" w:fill="auto"/>
                <w:hideMark/>
              </w:tcPr>
            </w:tcPrChange>
          </w:tcPr>
          <w:p w14:paraId="025804C2" w14:textId="77777777" w:rsidR="007013A6" w:rsidRPr="00FF20F1" w:rsidRDefault="007013A6">
            <w:pPr>
              <w:pStyle w:val="PlantList"/>
              <w:pPrChange w:id="6279" w:author="Daniel Stewart" w:date="2022-02-10T13:41:00Z">
                <w:pPr>
                  <w:jc w:val="left"/>
                </w:pPr>
              </w:pPrChange>
            </w:pPr>
            <w:r w:rsidRPr="00FF20F1">
              <w:t>Douglas' aster </w:t>
            </w:r>
          </w:p>
        </w:tc>
        <w:tc>
          <w:tcPr>
            <w:tcW w:w="886" w:type="dxa"/>
            <w:shd w:val="clear" w:color="auto" w:fill="auto"/>
            <w:hideMark/>
            <w:tcPrChange w:id="6280" w:author="Daniel Stewart" w:date="2022-02-10T13:44:00Z">
              <w:tcPr>
                <w:tcW w:w="886" w:type="dxa"/>
                <w:shd w:val="clear" w:color="auto" w:fill="auto"/>
                <w:hideMark/>
              </w:tcPr>
            </w:tcPrChange>
          </w:tcPr>
          <w:p w14:paraId="05BB42CD" w14:textId="77777777" w:rsidR="007013A6" w:rsidRPr="00FF20F1" w:rsidRDefault="007013A6">
            <w:pPr>
              <w:pStyle w:val="PlantList"/>
              <w:jc w:val="center"/>
              <w:pPrChange w:id="6281" w:author="Daniel Stewart" w:date="2022-02-10T13:42:00Z">
                <w:pPr/>
              </w:pPrChange>
            </w:pPr>
            <w:r w:rsidRPr="00FF20F1">
              <w:t>N</w:t>
            </w:r>
          </w:p>
        </w:tc>
        <w:tc>
          <w:tcPr>
            <w:tcW w:w="886" w:type="dxa"/>
            <w:tcPrChange w:id="6282" w:author="Daniel Stewart" w:date="2022-02-10T13:44:00Z">
              <w:tcPr>
                <w:tcW w:w="886" w:type="dxa"/>
              </w:tcPr>
            </w:tcPrChange>
          </w:tcPr>
          <w:p w14:paraId="7BFE5F0C" w14:textId="77777777" w:rsidR="007013A6" w:rsidRPr="00FF20F1" w:rsidRDefault="007013A6">
            <w:pPr>
              <w:pStyle w:val="PlantList"/>
              <w:jc w:val="center"/>
              <w:pPrChange w:id="6283" w:author="Daniel Stewart" w:date="2022-02-10T13:42:00Z">
                <w:pPr/>
              </w:pPrChange>
            </w:pPr>
            <w:r w:rsidRPr="00FF20F1">
              <w:t>X</w:t>
            </w:r>
          </w:p>
        </w:tc>
        <w:tc>
          <w:tcPr>
            <w:tcW w:w="886" w:type="dxa"/>
            <w:tcPrChange w:id="6284" w:author="Daniel Stewart" w:date="2022-02-10T13:44:00Z">
              <w:tcPr>
                <w:tcW w:w="886" w:type="dxa"/>
              </w:tcPr>
            </w:tcPrChange>
          </w:tcPr>
          <w:p w14:paraId="68914ADA" w14:textId="77777777" w:rsidR="007013A6" w:rsidRPr="00FF20F1" w:rsidRDefault="007013A6">
            <w:pPr>
              <w:pStyle w:val="PlantList"/>
              <w:jc w:val="center"/>
              <w:rPr>
                <w:rPrChange w:id="6285" w:author="Daniel Stewart" w:date="2022-02-10T13:41:00Z">
                  <w:rPr>
                    <w:color w:val="000000"/>
                    <w:lang w:val="en-US"/>
                  </w:rPr>
                </w:rPrChange>
              </w:rPr>
              <w:pPrChange w:id="6286" w:author="Daniel Stewart" w:date="2022-02-10T13:42:00Z">
                <w:pPr/>
              </w:pPrChange>
            </w:pPr>
            <w:r w:rsidRPr="00FF20F1">
              <w:t>X</w:t>
            </w:r>
          </w:p>
        </w:tc>
      </w:tr>
      <w:tr w:rsidR="007013A6" w:rsidRPr="00FF20F1" w14:paraId="4923BC97" w14:textId="77777777" w:rsidTr="007013A6">
        <w:tblPrEx>
          <w:tblW w:w="8718" w:type="dxa"/>
          <w:tblCellMar>
            <w:left w:w="0" w:type="dxa"/>
            <w:right w:w="0" w:type="dxa"/>
          </w:tblCellMar>
          <w:tblPrExChange w:id="6287" w:author="Daniel Stewart" w:date="2022-02-10T13:44:00Z">
            <w:tblPrEx>
              <w:tblW w:w="8718" w:type="dxa"/>
              <w:tblCellMar>
                <w:left w:w="0" w:type="dxa"/>
                <w:right w:w="0" w:type="dxa"/>
              </w:tblCellMar>
            </w:tblPrEx>
          </w:tblPrExChange>
        </w:tblPrEx>
        <w:trPr>
          <w:trHeight w:hRule="exact" w:val="227"/>
          <w:ins w:id="6288" w:author="Daniel Stewart" w:date="2022-02-10T13:44:00Z"/>
          <w:trPrChange w:id="6289" w:author="Daniel Stewart" w:date="2022-02-10T13:44:00Z">
            <w:trPr>
              <w:trHeight w:hRule="exact" w:val="227"/>
            </w:trPr>
          </w:trPrChange>
        </w:trPr>
        <w:tc>
          <w:tcPr>
            <w:tcW w:w="3119" w:type="dxa"/>
            <w:tcBorders>
              <w:bottom w:val="single" w:sz="4" w:space="0" w:color="auto"/>
            </w:tcBorders>
            <w:shd w:val="clear" w:color="auto" w:fill="auto"/>
            <w:tcPrChange w:id="6290" w:author="Daniel Stewart" w:date="2022-02-10T13:44:00Z">
              <w:tcPr>
                <w:tcW w:w="3119" w:type="dxa"/>
                <w:shd w:val="clear" w:color="auto" w:fill="auto"/>
              </w:tcPr>
            </w:tcPrChange>
          </w:tcPr>
          <w:p w14:paraId="34813D21" w14:textId="4A527C66" w:rsidR="007013A6" w:rsidRPr="007013A6" w:rsidRDefault="007013A6" w:rsidP="007013A6">
            <w:pPr>
              <w:pStyle w:val="PlantList"/>
              <w:jc w:val="left"/>
              <w:rPr>
                <w:ins w:id="6291" w:author="Daniel Stewart" w:date="2022-02-10T13:44:00Z"/>
                <w:i/>
                <w:iCs/>
              </w:rPr>
            </w:pPr>
            <w:ins w:id="6292"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6293" w:author="Daniel Stewart" w:date="2022-02-10T13:44:00Z">
              <w:tcPr>
                <w:tcW w:w="2941" w:type="dxa"/>
                <w:shd w:val="clear" w:color="auto" w:fill="auto"/>
              </w:tcPr>
            </w:tcPrChange>
          </w:tcPr>
          <w:p w14:paraId="5D12F0EE" w14:textId="597B3A22" w:rsidR="007013A6" w:rsidRPr="00FF20F1" w:rsidRDefault="007013A6" w:rsidP="007013A6">
            <w:pPr>
              <w:pStyle w:val="PlantList"/>
              <w:rPr>
                <w:ins w:id="6294" w:author="Daniel Stewart" w:date="2022-02-10T13:44:00Z"/>
              </w:rPr>
            </w:pPr>
            <w:ins w:id="6295" w:author="Daniel Stewart" w:date="2022-02-10T13:44:00Z">
              <w:r w:rsidRPr="008D4DC8">
                <w:rPr>
                  <w:b/>
                  <w:bCs/>
                </w:rPr>
                <w:t>Common Name </w:t>
              </w:r>
            </w:ins>
          </w:p>
        </w:tc>
        <w:tc>
          <w:tcPr>
            <w:tcW w:w="886" w:type="dxa"/>
            <w:tcBorders>
              <w:bottom w:val="single" w:sz="4" w:space="0" w:color="auto"/>
            </w:tcBorders>
            <w:shd w:val="clear" w:color="auto" w:fill="auto"/>
            <w:tcPrChange w:id="6296" w:author="Daniel Stewart" w:date="2022-02-10T13:44:00Z">
              <w:tcPr>
                <w:tcW w:w="886" w:type="dxa"/>
                <w:shd w:val="clear" w:color="auto" w:fill="auto"/>
              </w:tcPr>
            </w:tcPrChange>
          </w:tcPr>
          <w:p w14:paraId="3AB1C16A" w14:textId="67720576" w:rsidR="007013A6" w:rsidRPr="00FF20F1" w:rsidRDefault="007013A6" w:rsidP="007013A6">
            <w:pPr>
              <w:pStyle w:val="PlantList"/>
              <w:jc w:val="center"/>
              <w:rPr>
                <w:ins w:id="6297" w:author="Daniel Stewart" w:date="2022-02-10T13:44:00Z"/>
              </w:rPr>
            </w:pPr>
            <w:ins w:id="6298" w:author="Daniel Stewart" w:date="2022-02-10T13:44:00Z">
              <w:r w:rsidRPr="008D4DC8">
                <w:rPr>
                  <w:b/>
                  <w:bCs/>
                </w:rPr>
                <w:t>Origin</w:t>
              </w:r>
            </w:ins>
          </w:p>
        </w:tc>
        <w:tc>
          <w:tcPr>
            <w:tcW w:w="886" w:type="dxa"/>
            <w:tcBorders>
              <w:bottom w:val="single" w:sz="4" w:space="0" w:color="auto"/>
            </w:tcBorders>
            <w:tcPrChange w:id="6299" w:author="Daniel Stewart" w:date="2022-02-10T13:44:00Z">
              <w:tcPr>
                <w:tcW w:w="886" w:type="dxa"/>
              </w:tcPr>
            </w:tcPrChange>
          </w:tcPr>
          <w:p w14:paraId="5055C903" w14:textId="1C487B47" w:rsidR="007013A6" w:rsidRPr="00FF20F1" w:rsidRDefault="007013A6" w:rsidP="007013A6">
            <w:pPr>
              <w:pStyle w:val="PlantList"/>
              <w:jc w:val="center"/>
              <w:rPr>
                <w:ins w:id="6300" w:author="Daniel Stewart" w:date="2022-02-10T13:44:00Z"/>
              </w:rPr>
            </w:pPr>
            <w:ins w:id="6301" w:author="Daniel Stewart" w:date="2022-02-10T13:44:00Z">
              <w:r w:rsidRPr="008D4DC8">
                <w:rPr>
                  <w:b/>
                  <w:bCs/>
                </w:rPr>
                <w:t>2015</w:t>
              </w:r>
            </w:ins>
          </w:p>
        </w:tc>
        <w:tc>
          <w:tcPr>
            <w:tcW w:w="886" w:type="dxa"/>
            <w:tcBorders>
              <w:bottom w:val="single" w:sz="4" w:space="0" w:color="auto"/>
            </w:tcBorders>
            <w:tcPrChange w:id="6302" w:author="Daniel Stewart" w:date="2022-02-10T13:44:00Z">
              <w:tcPr>
                <w:tcW w:w="886" w:type="dxa"/>
              </w:tcPr>
            </w:tcPrChange>
          </w:tcPr>
          <w:p w14:paraId="060D5933" w14:textId="23AE0C7D" w:rsidR="007013A6" w:rsidRPr="00FF20F1" w:rsidRDefault="007013A6" w:rsidP="007013A6">
            <w:pPr>
              <w:pStyle w:val="PlantList"/>
              <w:jc w:val="center"/>
              <w:rPr>
                <w:ins w:id="6303" w:author="Daniel Stewart" w:date="2022-02-10T13:44:00Z"/>
              </w:rPr>
            </w:pPr>
            <w:ins w:id="6304" w:author="Daniel Stewart" w:date="2022-02-10T13:44:00Z">
              <w:r w:rsidRPr="008D4DC8">
                <w:rPr>
                  <w:b/>
                  <w:bCs/>
                </w:rPr>
                <w:t>2021</w:t>
              </w:r>
            </w:ins>
          </w:p>
        </w:tc>
      </w:tr>
      <w:tr w:rsidR="007013A6" w:rsidRPr="00FF20F1" w14:paraId="3FDC3293" w14:textId="77777777" w:rsidTr="007013A6">
        <w:tblPrEx>
          <w:tblW w:w="8718" w:type="dxa"/>
          <w:tblCellMar>
            <w:left w:w="0" w:type="dxa"/>
            <w:right w:w="0" w:type="dxa"/>
          </w:tblCellMar>
          <w:tblPrExChange w:id="6305" w:author="Daniel Stewart" w:date="2022-02-10T13:44:00Z">
            <w:tblPrEx>
              <w:tblW w:w="8718" w:type="dxa"/>
              <w:tblCellMar>
                <w:left w:w="0" w:type="dxa"/>
                <w:right w:w="0" w:type="dxa"/>
              </w:tblCellMar>
            </w:tblPrEx>
          </w:tblPrExChange>
        </w:tblPrEx>
        <w:trPr>
          <w:trHeight w:hRule="exact" w:val="227"/>
          <w:trPrChange w:id="6306" w:author="Daniel Stewart" w:date="2022-02-10T13:44:00Z">
            <w:trPr>
              <w:trHeight w:hRule="exact" w:val="227"/>
            </w:trPr>
          </w:trPrChange>
        </w:trPr>
        <w:tc>
          <w:tcPr>
            <w:tcW w:w="3119" w:type="dxa"/>
            <w:tcBorders>
              <w:top w:val="single" w:sz="4" w:space="0" w:color="auto"/>
            </w:tcBorders>
            <w:shd w:val="clear" w:color="auto" w:fill="auto"/>
            <w:tcPrChange w:id="6307" w:author="Daniel Stewart" w:date="2022-02-10T13:44:00Z">
              <w:tcPr>
                <w:tcW w:w="3119" w:type="dxa"/>
                <w:shd w:val="clear" w:color="auto" w:fill="auto"/>
              </w:tcPr>
            </w:tcPrChange>
          </w:tcPr>
          <w:p w14:paraId="5574179B" w14:textId="77777777" w:rsidR="007013A6" w:rsidRPr="00FF20F1" w:rsidRDefault="007013A6">
            <w:pPr>
              <w:pStyle w:val="PlantList"/>
              <w:jc w:val="left"/>
              <w:rPr>
                <w:i/>
                <w:iCs/>
                <w:rPrChange w:id="6308" w:author="Daniel Stewart" w:date="2022-02-10T13:41:00Z">
                  <w:rPr>
                    <w:lang w:val="en-US"/>
                  </w:rPr>
                </w:rPrChange>
              </w:rPr>
              <w:pPrChange w:id="6309" w:author="Daniel Stewart" w:date="2022-02-10T13:43:00Z">
                <w:pPr>
                  <w:jc w:val="left"/>
                </w:pPr>
              </w:pPrChange>
            </w:pPr>
            <w:r w:rsidRPr="00FF20F1">
              <w:rPr>
                <w:i/>
                <w:iCs/>
                <w:rPrChange w:id="6310" w:author="Daniel Stewart" w:date="2022-02-10T13:41:00Z">
                  <w:rPr/>
                </w:rPrChange>
              </w:rPr>
              <w:t>Tanacetum vulgare</w:t>
            </w:r>
          </w:p>
        </w:tc>
        <w:tc>
          <w:tcPr>
            <w:tcW w:w="2941" w:type="dxa"/>
            <w:tcBorders>
              <w:top w:val="single" w:sz="4" w:space="0" w:color="auto"/>
            </w:tcBorders>
            <w:shd w:val="clear" w:color="auto" w:fill="auto"/>
            <w:tcPrChange w:id="6311" w:author="Daniel Stewart" w:date="2022-02-10T13:44:00Z">
              <w:tcPr>
                <w:tcW w:w="2941" w:type="dxa"/>
                <w:shd w:val="clear" w:color="auto" w:fill="auto"/>
              </w:tcPr>
            </w:tcPrChange>
          </w:tcPr>
          <w:p w14:paraId="61BA773D" w14:textId="77777777" w:rsidR="007013A6" w:rsidRPr="00FF20F1" w:rsidRDefault="007013A6">
            <w:pPr>
              <w:pStyle w:val="PlantList"/>
              <w:pPrChange w:id="6312" w:author="Daniel Stewart" w:date="2022-02-10T13:41:00Z">
                <w:pPr>
                  <w:jc w:val="left"/>
                </w:pPr>
              </w:pPrChange>
            </w:pPr>
            <w:r w:rsidRPr="00FF20F1">
              <w:t>common tansy</w:t>
            </w:r>
          </w:p>
        </w:tc>
        <w:tc>
          <w:tcPr>
            <w:tcW w:w="886" w:type="dxa"/>
            <w:tcBorders>
              <w:top w:val="single" w:sz="4" w:space="0" w:color="auto"/>
            </w:tcBorders>
            <w:shd w:val="clear" w:color="auto" w:fill="auto"/>
            <w:tcPrChange w:id="6313" w:author="Daniel Stewart" w:date="2022-02-10T13:44:00Z">
              <w:tcPr>
                <w:tcW w:w="886" w:type="dxa"/>
                <w:shd w:val="clear" w:color="auto" w:fill="auto"/>
              </w:tcPr>
            </w:tcPrChange>
          </w:tcPr>
          <w:p w14:paraId="497D4882" w14:textId="77777777" w:rsidR="007013A6" w:rsidRPr="00FF20F1" w:rsidRDefault="007013A6">
            <w:pPr>
              <w:pStyle w:val="PlantList"/>
              <w:jc w:val="center"/>
              <w:pPrChange w:id="6314" w:author="Daniel Stewart" w:date="2022-02-10T13:42:00Z">
                <w:pPr/>
              </w:pPrChange>
            </w:pPr>
            <w:r w:rsidRPr="00FF20F1">
              <w:t>I</w:t>
            </w:r>
          </w:p>
        </w:tc>
        <w:tc>
          <w:tcPr>
            <w:tcW w:w="886" w:type="dxa"/>
            <w:tcBorders>
              <w:top w:val="single" w:sz="4" w:space="0" w:color="auto"/>
            </w:tcBorders>
            <w:tcPrChange w:id="6315" w:author="Daniel Stewart" w:date="2022-02-10T13:44:00Z">
              <w:tcPr>
                <w:tcW w:w="886" w:type="dxa"/>
              </w:tcPr>
            </w:tcPrChange>
          </w:tcPr>
          <w:p w14:paraId="66538BE6" w14:textId="77777777" w:rsidR="007013A6" w:rsidRPr="00FF20F1" w:rsidRDefault="007013A6">
            <w:pPr>
              <w:pStyle w:val="PlantList"/>
              <w:jc w:val="center"/>
              <w:pPrChange w:id="6316" w:author="Daniel Stewart" w:date="2022-02-10T13:42:00Z">
                <w:pPr/>
              </w:pPrChange>
            </w:pPr>
            <w:r w:rsidRPr="00FF20F1">
              <w:t>X</w:t>
            </w:r>
          </w:p>
        </w:tc>
        <w:tc>
          <w:tcPr>
            <w:tcW w:w="886" w:type="dxa"/>
            <w:tcBorders>
              <w:top w:val="single" w:sz="4" w:space="0" w:color="auto"/>
            </w:tcBorders>
            <w:tcPrChange w:id="6317" w:author="Daniel Stewart" w:date="2022-02-10T13:44:00Z">
              <w:tcPr>
                <w:tcW w:w="886" w:type="dxa"/>
              </w:tcPr>
            </w:tcPrChange>
          </w:tcPr>
          <w:p w14:paraId="2E2AED3E" w14:textId="77777777" w:rsidR="007013A6" w:rsidRPr="00FF20F1" w:rsidRDefault="007013A6">
            <w:pPr>
              <w:pStyle w:val="PlantList"/>
              <w:jc w:val="center"/>
              <w:pPrChange w:id="6318" w:author="Daniel Stewart" w:date="2022-02-10T13:42:00Z">
                <w:pPr/>
              </w:pPrChange>
            </w:pPr>
          </w:p>
        </w:tc>
      </w:tr>
      <w:tr w:rsidR="007013A6" w:rsidRPr="00FF20F1" w14:paraId="1F21D04A" w14:textId="77777777" w:rsidTr="004D3373">
        <w:trPr>
          <w:trHeight w:hRule="exact" w:val="227"/>
        </w:trPr>
        <w:tc>
          <w:tcPr>
            <w:tcW w:w="3119" w:type="dxa"/>
            <w:shd w:val="clear" w:color="auto" w:fill="auto"/>
            <w:hideMark/>
          </w:tcPr>
          <w:p w14:paraId="7D8CFD14" w14:textId="77777777" w:rsidR="007013A6" w:rsidRPr="00FF20F1" w:rsidRDefault="007013A6">
            <w:pPr>
              <w:pStyle w:val="PlantList"/>
              <w:jc w:val="left"/>
              <w:rPr>
                <w:i/>
                <w:iCs/>
                <w:rPrChange w:id="6319" w:author="Daniel Stewart" w:date="2022-02-10T13:41:00Z">
                  <w:rPr>
                    <w:lang w:val="en-US"/>
                  </w:rPr>
                </w:rPrChange>
              </w:rPr>
              <w:pPrChange w:id="6320" w:author="Daniel Stewart" w:date="2022-02-10T13:43:00Z">
                <w:pPr>
                  <w:jc w:val="left"/>
                </w:pPr>
              </w:pPrChange>
            </w:pPr>
            <w:r w:rsidRPr="00FF20F1">
              <w:rPr>
                <w:i/>
                <w:iCs/>
                <w:rPrChange w:id="6321" w:author="Daniel Stewart" w:date="2022-02-10T13:41:00Z">
                  <w:rPr/>
                </w:rPrChange>
              </w:rPr>
              <w:t>Taraxacum officinale </w:t>
            </w:r>
          </w:p>
        </w:tc>
        <w:tc>
          <w:tcPr>
            <w:tcW w:w="2941" w:type="dxa"/>
            <w:shd w:val="clear" w:color="auto" w:fill="auto"/>
            <w:hideMark/>
          </w:tcPr>
          <w:p w14:paraId="24D5D3A4" w14:textId="77777777" w:rsidR="007013A6" w:rsidRPr="00FF20F1" w:rsidRDefault="007013A6">
            <w:pPr>
              <w:pStyle w:val="PlantList"/>
              <w:pPrChange w:id="6322" w:author="Daniel Stewart" w:date="2022-02-10T13:41:00Z">
                <w:pPr>
                  <w:jc w:val="left"/>
                </w:pPr>
              </w:pPrChange>
            </w:pPr>
            <w:r w:rsidRPr="00FF20F1">
              <w:t>common dandelion </w:t>
            </w:r>
          </w:p>
        </w:tc>
        <w:tc>
          <w:tcPr>
            <w:tcW w:w="886" w:type="dxa"/>
            <w:shd w:val="clear" w:color="auto" w:fill="auto"/>
            <w:hideMark/>
          </w:tcPr>
          <w:p w14:paraId="3A24F94B" w14:textId="77777777" w:rsidR="007013A6" w:rsidRPr="00FF20F1" w:rsidRDefault="007013A6">
            <w:pPr>
              <w:pStyle w:val="PlantList"/>
              <w:jc w:val="center"/>
              <w:pPrChange w:id="6323" w:author="Daniel Stewart" w:date="2022-02-10T13:42:00Z">
                <w:pPr/>
              </w:pPrChange>
            </w:pPr>
            <w:r w:rsidRPr="00FF20F1">
              <w:t>E</w:t>
            </w:r>
          </w:p>
        </w:tc>
        <w:tc>
          <w:tcPr>
            <w:tcW w:w="886" w:type="dxa"/>
          </w:tcPr>
          <w:p w14:paraId="377C8D5C" w14:textId="77777777" w:rsidR="007013A6" w:rsidRPr="00FF20F1" w:rsidRDefault="007013A6">
            <w:pPr>
              <w:pStyle w:val="PlantList"/>
              <w:jc w:val="center"/>
              <w:pPrChange w:id="6324" w:author="Daniel Stewart" w:date="2022-02-10T13:42:00Z">
                <w:pPr/>
              </w:pPrChange>
            </w:pPr>
            <w:r w:rsidRPr="00FF20F1">
              <w:t>X</w:t>
            </w:r>
          </w:p>
        </w:tc>
        <w:tc>
          <w:tcPr>
            <w:tcW w:w="886" w:type="dxa"/>
          </w:tcPr>
          <w:p w14:paraId="4047D777" w14:textId="77777777" w:rsidR="007013A6" w:rsidRPr="00FF20F1" w:rsidRDefault="007013A6">
            <w:pPr>
              <w:pStyle w:val="PlantList"/>
              <w:jc w:val="center"/>
              <w:rPr>
                <w:rPrChange w:id="6325" w:author="Daniel Stewart" w:date="2022-02-10T13:41:00Z">
                  <w:rPr>
                    <w:color w:val="000000"/>
                    <w:lang w:val="en-US"/>
                  </w:rPr>
                </w:rPrChange>
              </w:rPr>
              <w:pPrChange w:id="6326" w:author="Daniel Stewart" w:date="2022-02-10T13:42:00Z">
                <w:pPr/>
              </w:pPrChange>
            </w:pPr>
            <w:r w:rsidRPr="00FF20F1">
              <w:t>X</w:t>
            </w:r>
          </w:p>
        </w:tc>
      </w:tr>
      <w:tr w:rsidR="007013A6" w:rsidRPr="00FF20F1" w14:paraId="6562B0D2" w14:textId="77777777" w:rsidTr="004D3373">
        <w:trPr>
          <w:trHeight w:hRule="exact" w:val="227"/>
        </w:trPr>
        <w:tc>
          <w:tcPr>
            <w:tcW w:w="3119" w:type="dxa"/>
            <w:shd w:val="clear" w:color="auto" w:fill="auto"/>
          </w:tcPr>
          <w:p w14:paraId="6F407B79" w14:textId="77777777" w:rsidR="007013A6" w:rsidRPr="00FF20F1" w:rsidRDefault="007013A6">
            <w:pPr>
              <w:pStyle w:val="PlantList"/>
              <w:rPr>
                <w:i/>
                <w:iCs/>
                <w:rPrChange w:id="6327" w:author="Daniel Stewart" w:date="2022-02-10T13:41:00Z">
                  <w:rPr>
                    <w:lang w:val="en-US"/>
                  </w:rPr>
                </w:rPrChange>
              </w:rPr>
              <w:pPrChange w:id="6328" w:author="Daniel Stewart" w:date="2022-02-10T13:41:00Z">
                <w:pPr>
                  <w:jc w:val="left"/>
                </w:pPr>
              </w:pPrChange>
            </w:pPr>
            <w:r w:rsidRPr="00FF20F1">
              <w:rPr>
                <w:i/>
                <w:iCs/>
                <w:rPrChange w:id="6329" w:author="Daniel Stewart" w:date="2022-02-10T13:41:00Z">
                  <w:rPr/>
                </w:rPrChange>
              </w:rPr>
              <w:t>Trifolium pratense</w:t>
            </w:r>
          </w:p>
        </w:tc>
        <w:tc>
          <w:tcPr>
            <w:tcW w:w="2941" w:type="dxa"/>
            <w:shd w:val="clear" w:color="auto" w:fill="auto"/>
          </w:tcPr>
          <w:p w14:paraId="17CDD3EF" w14:textId="77777777" w:rsidR="007013A6" w:rsidRPr="00FF20F1" w:rsidRDefault="007013A6">
            <w:pPr>
              <w:pStyle w:val="PlantList"/>
              <w:pPrChange w:id="6330" w:author="Daniel Stewart" w:date="2022-02-10T13:41:00Z">
                <w:pPr>
                  <w:jc w:val="left"/>
                </w:pPr>
              </w:pPrChange>
            </w:pPr>
            <w:r w:rsidRPr="00FF20F1">
              <w:t>red clover</w:t>
            </w:r>
          </w:p>
        </w:tc>
        <w:tc>
          <w:tcPr>
            <w:tcW w:w="886" w:type="dxa"/>
            <w:shd w:val="clear" w:color="auto" w:fill="auto"/>
          </w:tcPr>
          <w:p w14:paraId="4E483EC8" w14:textId="77777777" w:rsidR="007013A6" w:rsidRPr="00FF20F1" w:rsidRDefault="007013A6">
            <w:pPr>
              <w:pStyle w:val="PlantList"/>
              <w:jc w:val="center"/>
              <w:pPrChange w:id="6331" w:author="Daniel Stewart" w:date="2022-02-10T13:42:00Z">
                <w:pPr/>
              </w:pPrChange>
            </w:pPr>
            <w:r w:rsidRPr="00FF20F1">
              <w:t>E</w:t>
            </w:r>
          </w:p>
        </w:tc>
        <w:tc>
          <w:tcPr>
            <w:tcW w:w="886" w:type="dxa"/>
          </w:tcPr>
          <w:p w14:paraId="449D5905" w14:textId="77777777" w:rsidR="007013A6" w:rsidRPr="00FF20F1" w:rsidRDefault="007013A6">
            <w:pPr>
              <w:pStyle w:val="PlantList"/>
              <w:jc w:val="center"/>
              <w:pPrChange w:id="6332" w:author="Daniel Stewart" w:date="2022-02-10T13:42:00Z">
                <w:pPr/>
              </w:pPrChange>
            </w:pPr>
            <w:r w:rsidRPr="00FF20F1">
              <w:t>X</w:t>
            </w:r>
          </w:p>
        </w:tc>
        <w:tc>
          <w:tcPr>
            <w:tcW w:w="886" w:type="dxa"/>
          </w:tcPr>
          <w:p w14:paraId="636CF0E7" w14:textId="77777777" w:rsidR="007013A6" w:rsidRPr="00FF20F1" w:rsidRDefault="007013A6">
            <w:pPr>
              <w:pStyle w:val="PlantList"/>
              <w:jc w:val="center"/>
              <w:pPrChange w:id="6333" w:author="Daniel Stewart" w:date="2022-02-10T13:42:00Z">
                <w:pPr/>
              </w:pPrChange>
            </w:pPr>
          </w:p>
        </w:tc>
      </w:tr>
      <w:tr w:rsidR="007013A6" w:rsidRPr="00FF20F1" w14:paraId="275BDCE2" w14:textId="77777777" w:rsidTr="004D3373">
        <w:trPr>
          <w:trHeight w:hRule="exact" w:val="227"/>
        </w:trPr>
        <w:tc>
          <w:tcPr>
            <w:tcW w:w="3119" w:type="dxa"/>
            <w:shd w:val="clear" w:color="auto" w:fill="auto"/>
            <w:hideMark/>
          </w:tcPr>
          <w:p w14:paraId="16265F81" w14:textId="77777777" w:rsidR="007013A6" w:rsidRPr="00FF20F1" w:rsidRDefault="007013A6">
            <w:pPr>
              <w:pStyle w:val="PlantList"/>
              <w:rPr>
                <w:i/>
                <w:iCs/>
                <w:rPrChange w:id="6334" w:author="Daniel Stewart" w:date="2022-02-10T13:41:00Z">
                  <w:rPr>
                    <w:lang w:val="en-US"/>
                  </w:rPr>
                </w:rPrChange>
              </w:rPr>
              <w:pPrChange w:id="6335" w:author="Daniel Stewart" w:date="2022-02-10T13:41:00Z">
                <w:pPr>
                  <w:jc w:val="left"/>
                </w:pPr>
              </w:pPrChange>
            </w:pPr>
            <w:r w:rsidRPr="00FF20F1">
              <w:rPr>
                <w:i/>
                <w:iCs/>
                <w:rPrChange w:id="6336" w:author="Daniel Stewart" w:date="2022-02-10T13:41:00Z">
                  <w:rPr/>
                </w:rPrChange>
              </w:rPr>
              <w:t>Trifolium repens </w:t>
            </w:r>
          </w:p>
        </w:tc>
        <w:tc>
          <w:tcPr>
            <w:tcW w:w="2941" w:type="dxa"/>
            <w:shd w:val="clear" w:color="auto" w:fill="auto"/>
            <w:hideMark/>
          </w:tcPr>
          <w:p w14:paraId="592A8AF7" w14:textId="77777777" w:rsidR="007013A6" w:rsidRPr="00FF20F1" w:rsidRDefault="007013A6">
            <w:pPr>
              <w:pStyle w:val="PlantList"/>
              <w:pPrChange w:id="6337" w:author="Daniel Stewart" w:date="2022-02-10T13:41:00Z">
                <w:pPr>
                  <w:jc w:val="left"/>
                </w:pPr>
              </w:pPrChange>
            </w:pPr>
            <w:r w:rsidRPr="00FF20F1">
              <w:t>white clover </w:t>
            </w:r>
          </w:p>
        </w:tc>
        <w:tc>
          <w:tcPr>
            <w:tcW w:w="886" w:type="dxa"/>
            <w:shd w:val="clear" w:color="auto" w:fill="auto"/>
            <w:hideMark/>
          </w:tcPr>
          <w:p w14:paraId="5021FAEC" w14:textId="77777777" w:rsidR="007013A6" w:rsidRPr="00FF20F1" w:rsidRDefault="007013A6">
            <w:pPr>
              <w:pStyle w:val="PlantList"/>
              <w:jc w:val="center"/>
              <w:pPrChange w:id="6338" w:author="Daniel Stewart" w:date="2022-02-10T13:42:00Z">
                <w:pPr/>
              </w:pPrChange>
            </w:pPr>
            <w:r w:rsidRPr="00FF20F1">
              <w:t>E</w:t>
            </w:r>
          </w:p>
        </w:tc>
        <w:tc>
          <w:tcPr>
            <w:tcW w:w="886" w:type="dxa"/>
          </w:tcPr>
          <w:p w14:paraId="42A41DBB" w14:textId="77777777" w:rsidR="007013A6" w:rsidRPr="00FF20F1" w:rsidRDefault="007013A6">
            <w:pPr>
              <w:pStyle w:val="PlantList"/>
              <w:jc w:val="center"/>
              <w:pPrChange w:id="6339" w:author="Daniel Stewart" w:date="2022-02-10T13:42:00Z">
                <w:pPr/>
              </w:pPrChange>
            </w:pPr>
          </w:p>
        </w:tc>
        <w:tc>
          <w:tcPr>
            <w:tcW w:w="886" w:type="dxa"/>
          </w:tcPr>
          <w:p w14:paraId="2D155B49" w14:textId="77777777" w:rsidR="007013A6" w:rsidRPr="00FF20F1" w:rsidRDefault="007013A6">
            <w:pPr>
              <w:pStyle w:val="PlantList"/>
              <w:jc w:val="center"/>
              <w:rPr>
                <w:rPrChange w:id="6340" w:author="Daniel Stewart" w:date="2022-02-10T13:41:00Z">
                  <w:rPr>
                    <w:color w:val="000000"/>
                    <w:lang w:val="en-US"/>
                  </w:rPr>
                </w:rPrChange>
              </w:rPr>
              <w:pPrChange w:id="6341" w:author="Daniel Stewart" w:date="2022-02-10T13:42:00Z">
                <w:pPr/>
              </w:pPrChange>
            </w:pPr>
            <w:r w:rsidRPr="00FF20F1">
              <w:t>X</w:t>
            </w:r>
          </w:p>
        </w:tc>
      </w:tr>
      <w:tr w:rsidR="007013A6" w:rsidRPr="00FF20F1" w14:paraId="7A07093A" w14:textId="77777777" w:rsidTr="004D3373">
        <w:trPr>
          <w:trHeight w:hRule="exact" w:val="227"/>
        </w:trPr>
        <w:tc>
          <w:tcPr>
            <w:tcW w:w="3119" w:type="dxa"/>
            <w:shd w:val="clear" w:color="auto" w:fill="auto"/>
          </w:tcPr>
          <w:p w14:paraId="0A358A05" w14:textId="77777777" w:rsidR="007013A6" w:rsidRPr="00FF20F1" w:rsidRDefault="007013A6">
            <w:pPr>
              <w:pStyle w:val="PlantList"/>
              <w:rPr>
                <w:i/>
                <w:iCs/>
                <w:rPrChange w:id="6342" w:author="Daniel Stewart" w:date="2022-02-10T13:41:00Z">
                  <w:rPr>
                    <w:lang w:val="en-US"/>
                  </w:rPr>
                </w:rPrChange>
              </w:rPr>
              <w:pPrChange w:id="6343" w:author="Daniel Stewart" w:date="2022-02-10T13:41:00Z">
                <w:pPr>
                  <w:jc w:val="left"/>
                </w:pPr>
              </w:pPrChange>
            </w:pPr>
            <w:r w:rsidRPr="00FF20F1">
              <w:rPr>
                <w:i/>
                <w:iCs/>
                <w:rPrChange w:id="6344" w:author="Daniel Stewart" w:date="2022-02-10T13:41:00Z">
                  <w:rPr/>
                </w:rPrChange>
              </w:rPr>
              <w:t xml:space="preserve">Trifolium </w:t>
            </w:r>
            <w:proofErr w:type="spellStart"/>
            <w:r w:rsidRPr="00FF20F1">
              <w:rPr>
                <w:i/>
                <w:iCs/>
                <w:rPrChange w:id="6345" w:author="Daniel Stewart" w:date="2022-02-10T13:41:00Z">
                  <w:rPr/>
                </w:rPrChange>
              </w:rPr>
              <w:t>wormskioldii</w:t>
            </w:r>
            <w:proofErr w:type="spellEnd"/>
          </w:p>
        </w:tc>
        <w:tc>
          <w:tcPr>
            <w:tcW w:w="2941" w:type="dxa"/>
            <w:shd w:val="clear" w:color="auto" w:fill="auto"/>
          </w:tcPr>
          <w:p w14:paraId="42FC92F8" w14:textId="77777777" w:rsidR="007013A6" w:rsidRPr="00FF20F1" w:rsidRDefault="007013A6">
            <w:pPr>
              <w:pStyle w:val="PlantList"/>
              <w:pPrChange w:id="6346" w:author="Daniel Stewart" w:date="2022-02-10T13:41:00Z">
                <w:pPr>
                  <w:jc w:val="left"/>
                </w:pPr>
              </w:pPrChange>
            </w:pPr>
            <w:proofErr w:type="spellStart"/>
            <w:r w:rsidRPr="00FF20F1">
              <w:t>springbank</w:t>
            </w:r>
            <w:proofErr w:type="spellEnd"/>
            <w:r w:rsidRPr="00FF20F1">
              <w:t xml:space="preserve"> clover</w:t>
            </w:r>
          </w:p>
        </w:tc>
        <w:tc>
          <w:tcPr>
            <w:tcW w:w="886" w:type="dxa"/>
            <w:shd w:val="clear" w:color="auto" w:fill="auto"/>
          </w:tcPr>
          <w:p w14:paraId="6E9F13ED" w14:textId="77777777" w:rsidR="007013A6" w:rsidRPr="00FF20F1" w:rsidRDefault="007013A6">
            <w:pPr>
              <w:pStyle w:val="PlantList"/>
              <w:jc w:val="center"/>
              <w:pPrChange w:id="6347" w:author="Daniel Stewart" w:date="2022-02-10T13:42:00Z">
                <w:pPr/>
              </w:pPrChange>
            </w:pPr>
            <w:r w:rsidRPr="00FF20F1">
              <w:t>N</w:t>
            </w:r>
          </w:p>
        </w:tc>
        <w:tc>
          <w:tcPr>
            <w:tcW w:w="886" w:type="dxa"/>
          </w:tcPr>
          <w:p w14:paraId="67CC5126" w14:textId="77777777" w:rsidR="007013A6" w:rsidRPr="00FF20F1" w:rsidRDefault="007013A6">
            <w:pPr>
              <w:pStyle w:val="PlantList"/>
              <w:jc w:val="center"/>
              <w:pPrChange w:id="6348" w:author="Daniel Stewart" w:date="2022-02-10T13:42:00Z">
                <w:pPr/>
              </w:pPrChange>
            </w:pPr>
            <w:r w:rsidRPr="00FF20F1">
              <w:t>X</w:t>
            </w:r>
          </w:p>
        </w:tc>
        <w:tc>
          <w:tcPr>
            <w:tcW w:w="886" w:type="dxa"/>
          </w:tcPr>
          <w:p w14:paraId="245207EE" w14:textId="77777777" w:rsidR="007013A6" w:rsidRPr="00FF20F1" w:rsidRDefault="007013A6">
            <w:pPr>
              <w:pStyle w:val="PlantList"/>
              <w:jc w:val="center"/>
              <w:pPrChange w:id="6349" w:author="Daniel Stewart" w:date="2022-02-10T13:42:00Z">
                <w:pPr/>
              </w:pPrChange>
            </w:pPr>
          </w:p>
        </w:tc>
      </w:tr>
      <w:tr w:rsidR="007013A6" w:rsidRPr="00FF20F1" w14:paraId="3A4F71D4" w14:textId="77777777" w:rsidTr="004D3373">
        <w:trPr>
          <w:trHeight w:hRule="exact" w:val="227"/>
        </w:trPr>
        <w:tc>
          <w:tcPr>
            <w:tcW w:w="3119" w:type="dxa"/>
            <w:shd w:val="clear" w:color="auto" w:fill="auto"/>
            <w:hideMark/>
          </w:tcPr>
          <w:p w14:paraId="7AF9F91E" w14:textId="77777777" w:rsidR="007013A6" w:rsidRPr="00FF20F1" w:rsidRDefault="007013A6">
            <w:pPr>
              <w:pStyle w:val="PlantList"/>
              <w:rPr>
                <w:i/>
                <w:iCs/>
                <w:rPrChange w:id="6350" w:author="Daniel Stewart" w:date="2022-02-10T13:41:00Z">
                  <w:rPr>
                    <w:lang w:val="en-US"/>
                  </w:rPr>
                </w:rPrChange>
              </w:rPr>
              <w:pPrChange w:id="6351" w:author="Daniel Stewart" w:date="2022-02-10T13:41:00Z">
                <w:pPr>
                  <w:jc w:val="left"/>
                </w:pPr>
              </w:pPrChange>
            </w:pPr>
            <w:proofErr w:type="spellStart"/>
            <w:r w:rsidRPr="00FF20F1">
              <w:rPr>
                <w:i/>
                <w:iCs/>
                <w:rPrChange w:id="6352" w:author="Daniel Stewart" w:date="2022-02-10T13:41:00Z">
                  <w:rPr/>
                </w:rPrChange>
              </w:rPr>
              <w:t>Triglochin</w:t>
            </w:r>
            <w:proofErr w:type="spellEnd"/>
            <w:r w:rsidRPr="00FF20F1">
              <w:rPr>
                <w:i/>
                <w:iCs/>
                <w:rPrChange w:id="6353" w:author="Daniel Stewart" w:date="2022-02-10T13:41:00Z">
                  <w:rPr/>
                </w:rPrChange>
              </w:rPr>
              <w:t> maritima </w:t>
            </w:r>
          </w:p>
        </w:tc>
        <w:tc>
          <w:tcPr>
            <w:tcW w:w="2941" w:type="dxa"/>
            <w:shd w:val="clear" w:color="auto" w:fill="auto"/>
            <w:hideMark/>
          </w:tcPr>
          <w:p w14:paraId="62D6E843" w14:textId="77777777" w:rsidR="007013A6" w:rsidRPr="00FF20F1" w:rsidRDefault="007013A6">
            <w:pPr>
              <w:pStyle w:val="PlantList"/>
              <w:pPrChange w:id="6354" w:author="Daniel Stewart" w:date="2022-02-10T13:41:00Z">
                <w:pPr>
                  <w:jc w:val="left"/>
                </w:pPr>
              </w:pPrChange>
            </w:pPr>
            <w:r w:rsidRPr="00FF20F1">
              <w:t>sea arrowgrass </w:t>
            </w:r>
          </w:p>
        </w:tc>
        <w:tc>
          <w:tcPr>
            <w:tcW w:w="886" w:type="dxa"/>
            <w:shd w:val="clear" w:color="auto" w:fill="auto"/>
            <w:hideMark/>
          </w:tcPr>
          <w:p w14:paraId="69992FA0" w14:textId="77777777" w:rsidR="007013A6" w:rsidRPr="00FF20F1" w:rsidRDefault="007013A6">
            <w:pPr>
              <w:pStyle w:val="PlantList"/>
              <w:jc w:val="center"/>
              <w:pPrChange w:id="6355" w:author="Daniel Stewart" w:date="2022-02-10T13:42:00Z">
                <w:pPr/>
              </w:pPrChange>
            </w:pPr>
            <w:r w:rsidRPr="00FF20F1">
              <w:t>N</w:t>
            </w:r>
          </w:p>
        </w:tc>
        <w:tc>
          <w:tcPr>
            <w:tcW w:w="886" w:type="dxa"/>
          </w:tcPr>
          <w:p w14:paraId="34C4EC6F" w14:textId="77777777" w:rsidR="007013A6" w:rsidRPr="00FF20F1" w:rsidRDefault="007013A6">
            <w:pPr>
              <w:pStyle w:val="PlantList"/>
              <w:jc w:val="center"/>
              <w:pPrChange w:id="6356" w:author="Daniel Stewart" w:date="2022-02-10T13:42:00Z">
                <w:pPr/>
              </w:pPrChange>
            </w:pPr>
            <w:r w:rsidRPr="00FF20F1">
              <w:t>X</w:t>
            </w:r>
          </w:p>
        </w:tc>
        <w:tc>
          <w:tcPr>
            <w:tcW w:w="886" w:type="dxa"/>
          </w:tcPr>
          <w:p w14:paraId="01AF39F7" w14:textId="77777777" w:rsidR="007013A6" w:rsidRPr="00FF20F1" w:rsidRDefault="007013A6">
            <w:pPr>
              <w:pStyle w:val="PlantList"/>
              <w:jc w:val="center"/>
              <w:rPr>
                <w:rPrChange w:id="6357" w:author="Daniel Stewart" w:date="2022-02-10T13:41:00Z">
                  <w:rPr>
                    <w:color w:val="000000"/>
                    <w:lang w:val="en-US"/>
                  </w:rPr>
                </w:rPrChange>
              </w:rPr>
              <w:pPrChange w:id="6358" w:author="Daniel Stewart" w:date="2022-02-10T13:42:00Z">
                <w:pPr/>
              </w:pPrChange>
            </w:pPr>
            <w:r w:rsidRPr="00FF20F1">
              <w:t>X</w:t>
            </w:r>
          </w:p>
        </w:tc>
      </w:tr>
      <w:tr w:rsidR="007013A6" w:rsidRPr="00FF20F1" w14:paraId="5AFF3B49" w14:textId="77777777" w:rsidTr="004D3373">
        <w:trPr>
          <w:trHeight w:hRule="exact" w:val="227"/>
        </w:trPr>
        <w:tc>
          <w:tcPr>
            <w:tcW w:w="3119" w:type="dxa"/>
            <w:shd w:val="clear" w:color="auto" w:fill="auto"/>
          </w:tcPr>
          <w:p w14:paraId="14CE953B" w14:textId="77777777" w:rsidR="007013A6" w:rsidRPr="00FF20F1" w:rsidRDefault="007013A6">
            <w:pPr>
              <w:pStyle w:val="PlantList"/>
              <w:rPr>
                <w:i/>
                <w:iCs/>
                <w:rPrChange w:id="6359" w:author="Daniel Stewart" w:date="2022-02-10T13:41:00Z">
                  <w:rPr>
                    <w:lang w:val="en-US"/>
                  </w:rPr>
                </w:rPrChange>
              </w:rPr>
              <w:pPrChange w:id="6360" w:author="Daniel Stewart" w:date="2022-02-10T13:41:00Z">
                <w:pPr>
                  <w:jc w:val="left"/>
                </w:pPr>
              </w:pPrChange>
            </w:pPr>
            <w:proofErr w:type="spellStart"/>
            <w:r w:rsidRPr="00FF20F1">
              <w:rPr>
                <w:i/>
                <w:iCs/>
                <w:rPrChange w:id="6361" w:author="Daniel Stewart" w:date="2022-02-10T13:41:00Z">
                  <w:rPr/>
                </w:rPrChange>
              </w:rPr>
              <w:t>Triglochin</w:t>
            </w:r>
            <w:proofErr w:type="spellEnd"/>
            <w:r w:rsidRPr="00FF20F1">
              <w:rPr>
                <w:i/>
                <w:iCs/>
                <w:rPrChange w:id="6362" w:author="Daniel Stewart" w:date="2022-02-10T13:41:00Z">
                  <w:rPr/>
                </w:rPrChange>
              </w:rPr>
              <w:t xml:space="preserve"> </w:t>
            </w:r>
            <w:proofErr w:type="spellStart"/>
            <w:r w:rsidRPr="00FF20F1">
              <w:rPr>
                <w:i/>
                <w:iCs/>
                <w:rPrChange w:id="6363" w:author="Daniel Stewart" w:date="2022-02-10T13:41:00Z">
                  <w:rPr/>
                </w:rPrChange>
              </w:rPr>
              <w:t>scilloides</w:t>
            </w:r>
            <w:proofErr w:type="spellEnd"/>
          </w:p>
        </w:tc>
        <w:tc>
          <w:tcPr>
            <w:tcW w:w="2941" w:type="dxa"/>
            <w:shd w:val="clear" w:color="auto" w:fill="auto"/>
          </w:tcPr>
          <w:p w14:paraId="543FC04A" w14:textId="77777777" w:rsidR="007013A6" w:rsidRPr="00FF20F1" w:rsidRDefault="007013A6">
            <w:pPr>
              <w:pStyle w:val="PlantList"/>
              <w:pPrChange w:id="6364" w:author="Daniel Stewart" w:date="2022-02-10T13:41:00Z">
                <w:pPr>
                  <w:jc w:val="left"/>
                </w:pPr>
              </w:pPrChange>
            </w:pPr>
            <w:r w:rsidRPr="00FF20F1">
              <w:t>flowering quillwort</w:t>
            </w:r>
          </w:p>
        </w:tc>
        <w:tc>
          <w:tcPr>
            <w:tcW w:w="886" w:type="dxa"/>
            <w:shd w:val="clear" w:color="auto" w:fill="auto"/>
          </w:tcPr>
          <w:p w14:paraId="2CC0B824" w14:textId="77777777" w:rsidR="007013A6" w:rsidRPr="00FF20F1" w:rsidRDefault="007013A6">
            <w:pPr>
              <w:pStyle w:val="PlantList"/>
              <w:jc w:val="center"/>
              <w:pPrChange w:id="6365" w:author="Daniel Stewart" w:date="2022-02-10T13:42:00Z">
                <w:pPr/>
              </w:pPrChange>
            </w:pPr>
            <w:r w:rsidRPr="00FF20F1">
              <w:t>N</w:t>
            </w:r>
          </w:p>
        </w:tc>
        <w:tc>
          <w:tcPr>
            <w:tcW w:w="886" w:type="dxa"/>
          </w:tcPr>
          <w:p w14:paraId="78650E13" w14:textId="77777777" w:rsidR="007013A6" w:rsidRPr="00FF20F1" w:rsidRDefault="007013A6">
            <w:pPr>
              <w:pStyle w:val="PlantList"/>
              <w:jc w:val="center"/>
              <w:pPrChange w:id="6366" w:author="Daniel Stewart" w:date="2022-02-10T13:42:00Z">
                <w:pPr/>
              </w:pPrChange>
            </w:pPr>
            <w:r w:rsidRPr="00FF20F1">
              <w:t>X</w:t>
            </w:r>
          </w:p>
        </w:tc>
        <w:tc>
          <w:tcPr>
            <w:tcW w:w="886" w:type="dxa"/>
          </w:tcPr>
          <w:p w14:paraId="57D9D64D" w14:textId="77777777" w:rsidR="007013A6" w:rsidRPr="00FF20F1" w:rsidRDefault="007013A6">
            <w:pPr>
              <w:pStyle w:val="PlantList"/>
              <w:jc w:val="center"/>
              <w:pPrChange w:id="6367" w:author="Daniel Stewart" w:date="2022-02-10T13:42:00Z">
                <w:pPr/>
              </w:pPrChange>
            </w:pPr>
            <w:r w:rsidRPr="00FF20F1">
              <w:t>X</w:t>
            </w:r>
          </w:p>
        </w:tc>
      </w:tr>
      <w:tr w:rsidR="007013A6" w:rsidRPr="00FF20F1" w14:paraId="22D869F3" w14:textId="77777777" w:rsidTr="004D3373">
        <w:trPr>
          <w:trHeight w:hRule="exact" w:val="227"/>
        </w:trPr>
        <w:tc>
          <w:tcPr>
            <w:tcW w:w="3119" w:type="dxa"/>
            <w:shd w:val="clear" w:color="auto" w:fill="auto"/>
            <w:hideMark/>
          </w:tcPr>
          <w:p w14:paraId="0C924E44" w14:textId="77777777" w:rsidR="007013A6" w:rsidRPr="00FF20F1" w:rsidRDefault="007013A6">
            <w:pPr>
              <w:pStyle w:val="PlantList"/>
              <w:rPr>
                <w:i/>
                <w:iCs/>
                <w:rPrChange w:id="6368" w:author="Daniel Stewart" w:date="2022-02-10T13:41:00Z">
                  <w:rPr>
                    <w:lang w:val="en-US"/>
                  </w:rPr>
                </w:rPrChange>
              </w:rPr>
              <w:pPrChange w:id="6369" w:author="Daniel Stewart" w:date="2022-02-10T13:41:00Z">
                <w:pPr>
                  <w:jc w:val="left"/>
                </w:pPr>
              </w:pPrChange>
            </w:pPr>
            <w:r w:rsidRPr="00FF20F1">
              <w:rPr>
                <w:i/>
                <w:iCs/>
                <w:rPrChange w:id="6370" w:author="Daniel Stewart" w:date="2022-02-10T13:41:00Z">
                  <w:rPr/>
                </w:rPrChange>
              </w:rPr>
              <w:t>Typha angustifolia </w:t>
            </w:r>
          </w:p>
        </w:tc>
        <w:tc>
          <w:tcPr>
            <w:tcW w:w="2941" w:type="dxa"/>
            <w:shd w:val="clear" w:color="auto" w:fill="auto"/>
            <w:hideMark/>
          </w:tcPr>
          <w:p w14:paraId="63D14C03" w14:textId="77777777" w:rsidR="007013A6" w:rsidRPr="00FF20F1" w:rsidRDefault="007013A6">
            <w:pPr>
              <w:pStyle w:val="PlantList"/>
              <w:pPrChange w:id="6371" w:author="Daniel Stewart" w:date="2022-02-10T13:41:00Z">
                <w:pPr>
                  <w:jc w:val="left"/>
                </w:pPr>
              </w:pPrChange>
            </w:pPr>
            <w:r w:rsidRPr="00FF20F1">
              <w:t>narrowleaf cattail </w:t>
            </w:r>
          </w:p>
        </w:tc>
        <w:tc>
          <w:tcPr>
            <w:tcW w:w="886" w:type="dxa"/>
            <w:shd w:val="clear" w:color="auto" w:fill="auto"/>
            <w:hideMark/>
          </w:tcPr>
          <w:p w14:paraId="6F5DE99A" w14:textId="77777777" w:rsidR="007013A6" w:rsidRPr="00FF20F1" w:rsidRDefault="007013A6">
            <w:pPr>
              <w:pStyle w:val="PlantList"/>
              <w:jc w:val="center"/>
              <w:pPrChange w:id="6372" w:author="Daniel Stewart" w:date="2022-02-10T13:42:00Z">
                <w:pPr/>
              </w:pPrChange>
            </w:pPr>
            <w:r w:rsidRPr="00FF20F1">
              <w:t>I</w:t>
            </w:r>
          </w:p>
        </w:tc>
        <w:tc>
          <w:tcPr>
            <w:tcW w:w="886" w:type="dxa"/>
          </w:tcPr>
          <w:p w14:paraId="00D7A2F9" w14:textId="77777777" w:rsidR="007013A6" w:rsidRPr="00FF20F1" w:rsidRDefault="007013A6">
            <w:pPr>
              <w:pStyle w:val="PlantList"/>
              <w:jc w:val="center"/>
              <w:pPrChange w:id="6373" w:author="Daniel Stewart" w:date="2022-02-10T13:42:00Z">
                <w:pPr/>
              </w:pPrChange>
            </w:pPr>
            <w:r w:rsidRPr="00FF20F1">
              <w:t>X</w:t>
            </w:r>
          </w:p>
        </w:tc>
        <w:tc>
          <w:tcPr>
            <w:tcW w:w="886" w:type="dxa"/>
          </w:tcPr>
          <w:p w14:paraId="6B93DED4" w14:textId="77777777" w:rsidR="007013A6" w:rsidRPr="00FF20F1" w:rsidRDefault="007013A6">
            <w:pPr>
              <w:pStyle w:val="PlantList"/>
              <w:jc w:val="center"/>
              <w:rPr>
                <w:rPrChange w:id="6374" w:author="Daniel Stewart" w:date="2022-02-10T13:41:00Z">
                  <w:rPr>
                    <w:color w:val="000000"/>
                    <w:lang w:val="en-US"/>
                  </w:rPr>
                </w:rPrChange>
              </w:rPr>
              <w:pPrChange w:id="6375" w:author="Daniel Stewart" w:date="2022-02-10T13:42:00Z">
                <w:pPr/>
              </w:pPrChange>
            </w:pPr>
            <w:r w:rsidRPr="00FF20F1">
              <w:t>X</w:t>
            </w:r>
          </w:p>
        </w:tc>
      </w:tr>
      <w:tr w:rsidR="007013A6" w:rsidRPr="00FF20F1" w14:paraId="1F4E7DC2" w14:textId="77777777" w:rsidTr="004D3373">
        <w:trPr>
          <w:trHeight w:hRule="exact" w:val="227"/>
        </w:trPr>
        <w:tc>
          <w:tcPr>
            <w:tcW w:w="3119" w:type="dxa"/>
            <w:shd w:val="clear" w:color="auto" w:fill="auto"/>
            <w:hideMark/>
          </w:tcPr>
          <w:p w14:paraId="636542C0" w14:textId="77777777" w:rsidR="007013A6" w:rsidRPr="00FF20F1" w:rsidRDefault="007013A6">
            <w:pPr>
              <w:pStyle w:val="PlantList"/>
              <w:rPr>
                <w:i/>
                <w:iCs/>
                <w:rPrChange w:id="6376" w:author="Daniel Stewart" w:date="2022-02-10T13:41:00Z">
                  <w:rPr>
                    <w:lang w:val="en-US"/>
                  </w:rPr>
                </w:rPrChange>
              </w:rPr>
              <w:pPrChange w:id="6377" w:author="Daniel Stewart" w:date="2022-02-10T13:41:00Z">
                <w:pPr>
                  <w:jc w:val="left"/>
                </w:pPr>
              </w:pPrChange>
            </w:pPr>
            <w:r w:rsidRPr="00FF20F1">
              <w:rPr>
                <w:i/>
                <w:iCs/>
                <w:rPrChange w:id="6378" w:author="Daniel Stewart" w:date="2022-02-10T13:41:00Z">
                  <w:rPr/>
                </w:rPrChange>
              </w:rPr>
              <w:t xml:space="preserve">Typha </w:t>
            </w:r>
            <w:r w:rsidRPr="007013A6">
              <w:t>x</w:t>
            </w:r>
            <w:r w:rsidRPr="00FF20F1">
              <w:rPr>
                <w:i/>
                <w:iCs/>
                <w:rPrChange w:id="6379" w:author="Daniel Stewart" w:date="2022-02-10T13:41:00Z">
                  <w:rPr/>
                </w:rPrChange>
              </w:rPr>
              <w:t xml:space="preserve"> glauca </w:t>
            </w:r>
          </w:p>
        </w:tc>
        <w:tc>
          <w:tcPr>
            <w:tcW w:w="2941" w:type="dxa"/>
            <w:shd w:val="clear" w:color="auto" w:fill="auto"/>
            <w:hideMark/>
          </w:tcPr>
          <w:p w14:paraId="3EBEB7C9" w14:textId="77777777" w:rsidR="007013A6" w:rsidRPr="00FF20F1" w:rsidRDefault="007013A6">
            <w:pPr>
              <w:pStyle w:val="PlantList"/>
              <w:pPrChange w:id="6380" w:author="Daniel Stewart" w:date="2022-02-10T13:41:00Z">
                <w:pPr>
                  <w:jc w:val="left"/>
                </w:pPr>
              </w:pPrChange>
            </w:pPr>
            <w:r w:rsidRPr="00FF20F1">
              <w:t>hybrid cattail </w:t>
            </w:r>
          </w:p>
        </w:tc>
        <w:tc>
          <w:tcPr>
            <w:tcW w:w="886" w:type="dxa"/>
            <w:shd w:val="clear" w:color="auto" w:fill="auto"/>
            <w:hideMark/>
          </w:tcPr>
          <w:p w14:paraId="359D7369" w14:textId="77777777" w:rsidR="007013A6" w:rsidRPr="00FF20F1" w:rsidRDefault="007013A6">
            <w:pPr>
              <w:pStyle w:val="PlantList"/>
              <w:jc w:val="center"/>
              <w:pPrChange w:id="6381" w:author="Daniel Stewart" w:date="2022-02-10T13:42:00Z">
                <w:pPr/>
              </w:pPrChange>
            </w:pPr>
            <w:r w:rsidRPr="00FF20F1">
              <w:t>I</w:t>
            </w:r>
          </w:p>
        </w:tc>
        <w:tc>
          <w:tcPr>
            <w:tcW w:w="886" w:type="dxa"/>
          </w:tcPr>
          <w:p w14:paraId="7461515E" w14:textId="77777777" w:rsidR="007013A6" w:rsidRPr="00FF20F1" w:rsidRDefault="007013A6">
            <w:pPr>
              <w:pStyle w:val="PlantList"/>
              <w:jc w:val="center"/>
              <w:pPrChange w:id="6382" w:author="Daniel Stewart" w:date="2022-02-10T13:42:00Z">
                <w:pPr/>
              </w:pPrChange>
            </w:pPr>
            <w:r w:rsidRPr="00FF20F1">
              <w:t>X</w:t>
            </w:r>
          </w:p>
        </w:tc>
        <w:tc>
          <w:tcPr>
            <w:tcW w:w="886" w:type="dxa"/>
          </w:tcPr>
          <w:p w14:paraId="547B7543" w14:textId="77777777" w:rsidR="007013A6" w:rsidRPr="00FF20F1" w:rsidRDefault="007013A6">
            <w:pPr>
              <w:pStyle w:val="PlantList"/>
              <w:jc w:val="center"/>
              <w:rPr>
                <w:rPrChange w:id="6383" w:author="Daniel Stewart" w:date="2022-02-10T13:41:00Z">
                  <w:rPr>
                    <w:color w:val="000000"/>
                    <w:lang w:val="en-US"/>
                  </w:rPr>
                </w:rPrChange>
              </w:rPr>
              <w:pPrChange w:id="6384" w:author="Daniel Stewart" w:date="2022-02-10T13:42:00Z">
                <w:pPr/>
              </w:pPrChange>
            </w:pPr>
            <w:r w:rsidRPr="00FF20F1">
              <w:t>X</w:t>
            </w:r>
          </w:p>
        </w:tc>
      </w:tr>
      <w:tr w:rsidR="007013A6" w:rsidRPr="00FF20F1" w14:paraId="582F5C45" w14:textId="77777777" w:rsidTr="004D3373">
        <w:trPr>
          <w:trHeight w:hRule="exact" w:val="227"/>
        </w:trPr>
        <w:tc>
          <w:tcPr>
            <w:tcW w:w="3119" w:type="dxa"/>
            <w:shd w:val="clear" w:color="auto" w:fill="auto"/>
            <w:hideMark/>
          </w:tcPr>
          <w:p w14:paraId="213B3CF7" w14:textId="77777777" w:rsidR="007013A6" w:rsidRPr="00FF20F1" w:rsidRDefault="007013A6">
            <w:pPr>
              <w:pStyle w:val="PlantList"/>
              <w:rPr>
                <w:i/>
                <w:iCs/>
                <w:rPrChange w:id="6385" w:author="Daniel Stewart" w:date="2022-02-10T13:41:00Z">
                  <w:rPr>
                    <w:lang w:val="en-US"/>
                  </w:rPr>
                </w:rPrChange>
              </w:rPr>
              <w:pPrChange w:id="6386" w:author="Daniel Stewart" w:date="2022-02-10T13:41:00Z">
                <w:pPr>
                  <w:jc w:val="left"/>
                </w:pPr>
              </w:pPrChange>
            </w:pPr>
            <w:r w:rsidRPr="00FF20F1">
              <w:rPr>
                <w:i/>
                <w:iCs/>
                <w:rPrChange w:id="6387" w:author="Daniel Stewart" w:date="2022-02-10T13:41:00Z">
                  <w:rPr/>
                </w:rPrChange>
              </w:rPr>
              <w:t>Typha latifolia </w:t>
            </w:r>
          </w:p>
        </w:tc>
        <w:tc>
          <w:tcPr>
            <w:tcW w:w="2941" w:type="dxa"/>
            <w:shd w:val="clear" w:color="auto" w:fill="auto"/>
            <w:hideMark/>
          </w:tcPr>
          <w:p w14:paraId="789EA020" w14:textId="77777777" w:rsidR="007013A6" w:rsidRPr="00FF20F1" w:rsidRDefault="007013A6">
            <w:pPr>
              <w:pStyle w:val="PlantList"/>
              <w:pPrChange w:id="6388" w:author="Daniel Stewart" w:date="2022-02-10T13:41:00Z">
                <w:pPr>
                  <w:jc w:val="left"/>
                </w:pPr>
              </w:pPrChange>
            </w:pPr>
            <w:r w:rsidRPr="00FF20F1">
              <w:t>broadleaf cattail </w:t>
            </w:r>
          </w:p>
        </w:tc>
        <w:tc>
          <w:tcPr>
            <w:tcW w:w="886" w:type="dxa"/>
            <w:shd w:val="clear" w:color="auto" w:fill="auto"/>
            <w:hideMark/>
          </w:tcPr>
          <w:p w14:paraId="7871E801" w14:textId="77777777" w:rsidR="007013A6" w:rsidRPr="00FF20F1" w:rsidRDefault="007013A6">
            <w:pPr>
              <w:pStyle w:val="PlantList"/>
              <w:jc w:val="center"/>
              <w:pPrChange w:id="6389" w:author="Daniel Stewart" w:date="2022-02-10T13:42:00Z">
                <w:pPr/>
              </w:pPrChange>
            </w:pPr>
            <w:r w:rsidRPr="00FF20F1">
              <w:t>N</w:t>
            </w:r>
          </w:p>
        </w:tc>
        <w:tc>
          <w:tcPr>
            <w:tcW w:w="886" w:type="dxa"/>
          </w:tcPr>
          <w:p w14:paraId="44DE5C48" w14:textId="77777777" w:rsidR="007013A6" w:rsidRPr="00FF20F1" w:rsidRDefault="007013A6">
            <w:pPr>
              <w:pStyle w:val="PlantList"/>
              <w:jc w:val="center"/>
              <w:pPrChange w:id="6390" w:author="Daniel Stewart" w:date="2022-02-10T13:42:00Z">
                <w:pPr/>
              </w:pPrChange>
            </w:pPr>
            <w:r w:rsidRPr="00FF20F1">
              <w:t>X</w:t>
            </w:r>
          </w:p>
        </w:tc>
        <w:tc>
          <w:tcPr>
            <w:tcW w:w="886" w:type="dxa"/>
          </w:tcPr>
          <w:p w14:paraId="218721FB" w14:textId="77777777" w:rsidR="007013A6" w:rsidRPr="00FF20F1" w:rsidRDefault="007013A6">
            <w:pPr>
              <w:pStyle w:val="PlantList"/>
              <w:jc w:val="center"/>
              <w:rPr>
                <w:rPrChange w:id="6391" w:author="Daniel Stewart" w:date="2022-02-10T13:41:00Z">
                  <w:rPr>
                    <w:color w:val="000000"/>
                    <w:lang w:val="en-US"/>
                  </w:rPr>
                </w:rPrChange>
              </w:rPr>
              <w:pPrChange w:id="6392" w:author="Daniel Stewart" w:date="2022-02-10T13:42:00Z">
                <w:pPr/>
              </w:pPrChange>
            </w:pPr>
            <w:r w:rsidRPr="00FF20F1">
              <w:t>X</w:t>
            </w:r>
          </w:p>
        </w:tc>
      </w:tr>
      <w:tr w:rsidR="007013A6" w:rsidRPr="00FF20F1" w14:paraId="7D2C0B9B" w14:textId="77777777" w:rsidTr="004D3373">
        <w:trPr>
          <w:trHeight w:hRule="exact" w:val="227"/>
        </w:trPr>
        <w:tc>
          <w:tcPr>
            <w:tcW w:w="3119" w:type="dxa"/>
            <w:shd w:val="clear" w:color="auto" w:fill="auto"/>
          </w:tcPr>
          <w:p w14:paraId="2BF3A4D9" w14:textId="77777777" w:rsidR="007013A6" w:rsidRPr="00FF20F1" w:rsidRDefault="007013A6">
            <w:pPr>
              <w:pStyle w:val="PlantList"/>
              <w:rPr>
                <w:i/>
                <w:iCs/>
                <w:rPrChange w:id="6393" w:author="Daniel Stewart" w:date="2022-02-10T13:41:00Z">
                  <w:rPr>
                    <w:lang w:val="en-US"/>
                  </w:rPr>
                </w:rPrChange>
              </w:rPr>
              <w:pPrChange w:id="6394" w:author="Daniel Stewart" w:date="2022-02-10T13:41:00Z">
                <w:pPr>
                  <w:jc w:val="left"/>
                </w:pPr>
              </w:pPrChange>
            </w:pPr>
            <w:r w:rsidRPr="00FF20F1">
              <w:rPr>
                <w:i/>
                <w:iCs/>
                <w:rPrChange w:id="6395" w:author="Daniel Stewart" w:date="2022-02-10T13:41:00Z">
                  <w:rPr/>
                </w:rPrChange>
              </w:rPr>
              <w:t xml:space="preserve">Vicia </w:t>
            </w:r>
            <w:proofErr w:type="spellStart"/>
            <w:r w:rsidRPr="00FF20F1">
              <w:rPr>
                <w:i/>
                <w:iCs/>
                <w:rPrChange w:id="6396" w:author="Daniel Stewart" w:date="2022-02-10T13:41:00Z">
                  <w:rPr/>
                </w:rPrChange>
              </w:rPr>
              <w:t>cracca</w:t>
            </w:r>
            <w:proofErr w:type="spellEnd"/>
          </w:p>
        </w:tc>
        <w:tc>
          <w:tcPr>
            <w:tcW w:w="2941" w:type="dxa"/>
            <w:shd w:val="clear" w:color="auto" w:fill="auto"/>
          </w:tcPr>
          <w:p w14:paraId="3D07F43F" w14:textId="77777777" w:rsidR="007013A6" w:rsidRPr="00FF20F1" w:rsidRDefault="007013A6">
            <w:pPr>
              <w:pStyle w:val="PlantList"/>
              <w:pPrChange w:id="6397" w:author="Daniel Stewart" w:date="2022-02-10T13:41:00Z">
                <w:pPr>
                  <w:jc w:val="left"/>
                </w:pPr>
              </w:pPrChange>
            </w:pPr>
            <w:r w:rsidRPr="00FF20F1">
              <w:t>tufted vetch</w:t>
            </w:r>
          </w:p>
        </w:tc>
        <w:tc>
          <w:tcPr>
            <w:tcW w:w="886" w:type="dxa"/>
            <w:shd w:val="clear" w:color="auto" w:fill="auto"/>
          </w:tcPr>
          <w:p w14:paraId="7531DF70" w14:textId="77777777" w:rsidR="007013A6" w:rsidRPr="00FF20F1" w:rsidRDefault="007013A6">
            <w:pPr>
              <w:pStyle w:val="PlantList"/>
              <w:jc w:val="center"/>
              <w:pPrChange w:id="6398" w:author="Daniel Stewart" w:date="2022-02-10T13:42:00Z">
                <w:pPr/>
              </w:pPrChange>
            </w:pPr>
            <w:r w:rsidRPr="00FF20F1">
              <w:t>E</w:t>
            </w:r>
          </w:p>
        </w:tc>
        <w:tc>
          <w:tcPr>
            <w:tcW w:w="886" w:type="dxa"/>
          </w:tcPr>
          <w:p w14:paraId="1555C1A1" w14:textId="77777777" w:rsidR="007013A6" w:rsidRPr="00FF20F1" w:rsidRDefault="007013A6">
            <w:pPr>
              <w:pStyle w:val="PlantList"/>
              <w:jc w:val="center"/>
              <w:pPrChange w:id="6399" w:author="Daniel Stewart" w:date="2022-02-10T13:42:00Z">
                <w:pPr/>
              </w:pPrChange>
            </w:pPr>
            <w:r w:rsidRPr="00FF20F1">
              <w:t>X</w:t>
            </w:r>
          </w:p>
        </w:tc>
        <w:tc>
          <w:tcPr>
            <w:tcW w:w="886" w:type="dxa"/>
          </w:tcPr>
          <w:p w14:paraId="15F1ED5F" w14:textId="77777777" w:rsidR="007013A6" w:rsidRPr="00FF20F1" w:rsidRDefault="007013A6">
            <w:pPr>
              <w:pStyle w:val="PlantList"/>
              <w:jc w:val="center"/>
              <w:pPrChange w:id="6400" w:author="Daniel Stewart" w:date="2022-02-10T13:42:00Z">
                <w:pPr/>
              </w:pPrChange>
            </w:pPr>
          </w:p>
        </w:tc>
      </w:tr>
      <w:tr w:rsidR="007013A6" w:rsidRPr="00FF20F1" w14:paraId="4E5595BA" w14:textId="77777777" w:rsidTr="004D3373">
        <w:trPr>
          <w:trHeight w:hRule="exact" w:val="227"/>
        </w:trPr>
        <w:tc>
          <w:tcPr>
            <w:tcW w:w="3119" w:type="dxa"/>
            <w:shd w:val="clear" w:color="auto" w:fill="auto"/>
            <w:hideMark/>
          </w:tcPr>
          <w:p w14:paraId="1DC63F0F" w14:textId="77777777" w:rsidR="007013A6" w:rsidRPr="00FF20F1" w:rsidRDefault="007013A6">
            <w:pPr>
              <w:pStyle w:val="PlantList"/>
              <w:rPr>
                <w:i/>
                <w:iCs/>
                <w:rPrChange w:id="6401" w:author="Daniel Stewart" w:date="2022-02-10T13:41:00Z">
                  <w:rPr>
                    <w:lang w:val="en-US"/>
                  </w:rPr>
                </w:rPrChange>
              </w:rPr>
              <w:pPrChange w:id="6402" w:author="Daniel Stewart" w:date="2022-02-10T13:41:00Z">
                <w:pPr>
                  <w:jc w:val="left"/>
                </w:pPr>
              </w:pPrChange>
            </w:pPr>
            <w:r w:rsidRPr="00FF20F1">
              <w:rPr>
                <w:i/>
                <w:iCs/>
                <w:rPrChange w:id="6403" w:author="Daniel Stewart" w:date="2022-02-10T13:41:00Z">
                  <w:rPr/>
                </w:rPrChange>
              </w:rPr>
              <w:t>Veronica anagallis-aquatica </w:t>
            </w:r>
          </w:p>
        </w:tc>
        <w:tc>
          <w:tcPr>
            <w:tcW w:w="2941" w:type="dxa"/>
            <w:shd w:val="clear" w:color="auto" w:fill="auto"/>
            <w:hideMark/>
          </w:tcPr>
          <w:p w14:paraId="596DDEC4" w14:textId="77777777" w:rsidR="007013A6" w:rsidRPr="00FF20F1" w:rsidRDefault="007013A6">
            <w:pPr>
              <w:pStyle w:val="PlantList"/>
              <w:pPrChange w:id="6404" w:author="Daniel Stewart" w:date="2022-02-10T13:41:00Z">
                <w:pPr>
                  <w:jc w:val="left"/>
                </w:pPr>
              </w:pPrChange>
            </w:pPr>
            <w:r w:rsidRPr="00FF20F1">
              <w:t>water speedwell </w:t>
            </w:r>
          </w:p>
        </w:tc>
        <w:tc>
          <w:tcPr>
            <w:tcW w:w="886" w:type="dxa"/>
            <w:shd w:val="clear" w:color="auto" w:fill="auto"/>
            <w:hideMark/>
          </w:tcPr>
          <w:p w14:paraId="6707E782" w14:textId="77777777" w:rsidR="007013A6" w:rsidRPr="00FF20F1" w:rsidRDefault="007013A6">
            <w:pPr>
              <w:pStyle w:val="PlantList"/>
              <w:jc w:val="center"/>
              <w:pPrChange w:id="6405" w:author="Daniel Stewart" w:date="2022-02-10T13:42:00Z">
                <w:pPr/>
              </w:pPrChange>
            </w:pPr>
            <w:r w:rsidRPr="00FF20F1">
              <w:t>E</w:t>
            </w:r>
          </w:p>
        </w:tc>
        <w:tc>
          <w:tcPr>
            <w:tcW w:w="886" w:type="dxa"/>
          </w:tcPr>
          <w:p w14:paraId="35494C0E" w14:textId="77777777" w:rsidR="007013A6" w:rsidRPr="00FF20F1" w:rsidRDefault="007013A6">
            <w:pPr>
              <w:pStyle w:val="PlantList"/>
              <w:jc w:val="center"/>
              <w:pPrChange w:id="6406" w:author="Daniel Stewart" w:date="2022-02-10T13:42:00Z">
                <w:pPr/>
              </w:pPrChange>
            </w:pPr>
            <w:r w:rsidRPr="00FF20F1">
              <w:t>X</w:t>
            </w:r>
          </w:p>
        </w:tc>
        <w:tc>
          <w:tcPr>
            <w:tcW w:w="886" w:type="dxa"/>
          </w:tcPr>
          <w:p w14:paraId="57F78928" w14:textId="77777777" w:rsidR="007013A6" w:rsidRPr="00FF20F1" w:rsidRDefault="007013A6">
            <w:pPr>
              <w:pStyle w:val="PlantList"/>
              <w:jc w:val="center"/>
              <w:rPr>
                <w:rPrChange w:id="6407" w:author="Daniel Stewart" w:date="2022-02-10T13:41:00Z">
                  <w:rPr>
                    <w:color w:val="000000"/>
                    <w:lang w:val="en-US"/>
                  </w:rPr>
                </w:rPrChange>
              </w:rPr>
              <w:pPrChange w:id="6408" w:author="Daniel Stewart" w:date="2022-02-10T13:42:00Z">
                <w:pPr/>
              </w:pPrChange>
            </w:pPr>
            <w:r w:rsidRPr="00FF20F1">
              <w:t>X</w:t>
            </w:r>
          </w:p>
        </w:tc>
      </w:tr>
      <w:tr w:rsidR="007013A6" w:rsidRPr="00FF20F1" w14:paraId="30C7811E" w14:textId="77777777" w:rsidTr="004D3373">
        <w:trPr>
          <w:trHeight w:hRule="exact" w:val="227"/>
        </w:trPr>
        <w:tc>
          <w:tcPr>
            <w:tcW w:w="3119" w:type="dxa"/>
            <w:shd w:val="clear" w:color="auto" w:fill="auto"/>
          </w:tcPr>
          <w:p w14:paraId="445DE460" w14:textId="77777777" w:rsidR="007013A6" w:rsidRPr="00FF20F1" w:rsidRDefault="007013A6">
            <w:pPr>
              <w:pStyle w:val="PlantList"/>
              <w:rPr>
                <w:i/>
                <w:iCs/>
                <w:rPrChange w:id="6409" w:author="Daniel Stewart" w:date="2022-02-10T13:41:00Z">
                  <w:rPr>
                    <w:lang w:val="en-US"/>
                  </w:rPr>
                </w:rPrChange>
              </w:rPr>
              <w:pPrChange w:id="6410" w:author="Daniel Stewart" w:date="2022-02-10T13:41:00Z">
                <w:pPr>
                  <w:jc w:val="left"/>
                </w:pPr>
              </w:pPrChange>
            </w:pPr>
            <w:r w:rsidRPr="00FF20F1">
              <w:rPr>
                <w:i/>
                <w:iCs/>
                <w:rPrChange w:id="6411" w:author="Daniel Stewart" w:date="2022-02-10T13:41:00Z">
                  <w:rPr/>
                </w:rPrChange>
              </w:rPr>
              <w:t>Veronica beccabunga</w:t>
            </w:r>
          </w:p>
          <w:p w14:paraId="610F0E9D" w14:textId="77777777" w:rsidR="007013A6" w:rsidRPr="00FF20F1" w:rsidRDefault="007013A6">
            <w:pPr>
              <w:pStyle w:val="PlantList"/>
              <w:rPr>
                <w:i/>
                <w:iCs/>
                <w:rPrChange w:id="6412" w:author="Daniel Stewart" w:date="2022-02-10T13:41:00Z">
                  <w:rPr>
                    <w:lang w:val="en-US"/>
                  </w:rPr>
                </w:rPrChange>
              </w:rPr>
              <w:pPrChange w:id="6413" w:author="Daniel Stewart" w:date="2022-02-10T13:41:00Z">
                <w:pPr>
                  <w:jc w:val="left"/>
                </w:pPr>
              </w:pPrChange>
            </w:pPr>
          </w:p>
        </w:tc>
        <w:tc>
          <w:tcPr>
            <w:tcW w:w="2941" w:type="dxa"/>
            <w:shd w:val="clear" w:color="auto" w:fill="auto"/>
          </w:tcPr>
          <w:p w14:paraId="19B091C7" w14:textId="77777777" w:rsidR="007013A6" w:rsidRPr="00FF20F1" w:rsidRDefault="007013A6">
            <w:pPr>
              <w:pStyle w:val="PlantList"/>
              <w:pPrChange w:id="6414" w:author="Daniel Stewart" w:date="2022-02-10T13:41:00Z">
                <w:pPr>
                  <w:jc w:val="left"/>
                </w:pPr>
              </w:pPrChange>
            </w:pPr>
            <w:r w:rsidRPr="00FF20F1">
              <w:t>American speedwell</w:t>
            </w:r>
          </w:p>
        </w:tc>
        <w:tc>
          <w:tcPr>
            <w:tcW w:w="886" w:type="dxa"/>
            <w:shd w:val="clear" w:color="auto" w:fill="auto"/>
          </w:tcPr>
          <w:p w14:paraId="25D5329F" w14:textId="77777777" w:rsidR="007013A6" w:rsidRPr="00FF20F1" w:rsidRDefault="007013A6">
            <w:pPr>
              <w:pStyle w:val="PlantList"/>
              <w:jc w:val="center"/>
              <w:pPrChange w:id="6415" w:author="Daniel Stewart" w:date="2022-02-10T13:42:00Z">
                <w:pPr/>
              </w:pPrChange>
            </w:pPr>
            <w:r w:rsidRPr="00FF20F1">
              <w:t>N</w:t>
            </w:r>
          </w:p>
        </w:tc>
        <w:tc>
          <w:tcPr>
            <w:tcW w:w="886" w:type="dxa"/>
          </w:tcPr>
          <w:p w14:paraId="7F03C17E" w14:textId="77777777" w:rsidR="007013A6" w:rsidRPr="00FF20F1" w:rsidRDefault="007013A6">
            <w:pPr>
              <w:pStyle w:val="PlantList"/>
              <w:jc w:val="center"/>
              <w:pPrChange w:id="6416" w:author="Daniel Stewart" w:date="2022-02-10T13:42:00Z">
                <w:pPr/>
              </w:pPrChange>
            </w:pPr>
            <w:r w:rsidRPr="00FF20F1">
              <w:t>X</w:t>
            </w:r>
          </w:p>
        </w:tc>
        <w:tc>
          <w:tcPr>
            <w:tcW w:w="886" w:type="dxa"/>
          </w:tcPr>
          <w:p w14:paraId="4E2306C5" w14:textId="77777777" w:rsidR="007013A6" w:rsidRPr="00FF20F1" w:rsidRDefault="007013A6">
            <w:pPr>
              <w:pStyle w:val="PlantList"/>
              <w:jc w:val="center"/>
              <w:pPrChange w:id="6417" w:author="Daniel Stewart" w:date="2022-02-10T13:42:00Z">
                <w:pPr/>
              </w:pPrChange>
            </w:pPr>
          </w:p>
        </w:tc>
      </w:tr>
      <w:tr w:rsidR="007013A6" w:rsidRPr="00FF20F1" w14:paraId="133D9CAA" w14:textId="77777777" w:rsidTr="004D3373">
        <w:trPr>
          <w:trHeight w:hRule="exact" w:val="227"/>
        </w:trPr>
        <w:tc>
          <w:tcPr>
            <w:tcW w:w="3119" w:type="dxa"/>
            <w:shd w:val="clear" w:color="auto" w:fill="auto"/>
            <w:hideMark/>
          </w:tcPr>
          <w:p w14:paraId="70B135A9" w14:textId="77777777" w:rsidR="007013A6" w:rsidRPr="00FF20F1" w:rsidRDefault="007013A6">
            <w:pPr>
              <w:pStyle w:val="PlantList"/>
              <w:rPr>
                <w:i/>
                <w:iCs/>
                <w:rPrChange w:id="6418" w:author="Daniel Stewart" w:date="2022-02-10T13:41:00Z">
                  <w:rPr>
                    <w:lang w:val="en-US"/>
                  </w:rPr>
                </w:rPrChange>
              </w:rPr>
              <w:pPrChange w:id="6419" w:author="Daniel Stewart" w:date="2022-02-10T13:41:00Z">
                <w:pPr>
                  <w:jc w:val="left"/>
                </w:pPr>
              </w:pPrChange>
            </w:pPr>
            <w:r w:rsidRPr="00FF20F1">
              <w:rPr>
                <w:i/>
                <w:iCs/>
                <w:rPrChange w:id="6420" w:author="Daniel Stewart" w:date="2022-02-10T13:41:00Z">
                  <w:rPr/>
                </w:rPrChange>
              </w:rPr>
              <w:t>Veronica </w:t>
            </w:r>
            <w:proofErr w:type="spellStart"/>
            <w:r w:rsidRPr="00FF20F1">
              <w:rPr>
                <w:i/>
                <w:iCs/>
                <w:rPrChange w:id="6421" w:author="Daniel Stewart" w:date="2022-02-10T13:41:00Z">
                  <w:rPr/>
                </w:rPrChange>
              </w:rPr>
              <w:t>scutellata</w:t>
            </w:r>
            <w:proofErr w:type="spellEnd"/>
            <w:r w:rsidRPr="00FF20F1">
              <w:rPr>
                <w:i/>
                <w:iCs/>
                <w:rPrChange w:id="6422" w:author="Daniel Stewart" w:date="2022-02-10T13:41:00Z">
                  <w:rPr/>
                </w:rPrChange>
              </w:rPr>
              <w:t> </w:t>
            </w:r>
          </w:p>
        </w:tc>
        <w:tc>
          <w:tcPr>
            <w:tcW w:w="2941" w:type="dxa"/>
            <w:shd w:val="clear" w:color="auto" w:fill="auto"/>
            <w:hideMark/>
          </w:tcPr>
          <w:p w14:paraId="59648576" w14:textId="77777777" w:rsidR="007013A6" w:rsidRPr="00FF20F1" w:rsidRDefault="007013A6">
            <w:pPr>
              <w:pStyle w:val="PlantList"/>
              <w:pPrChange w:id="6423" w:author="Daniel Stewart" w:date="2022-02-10T13:41:00Z">
                <w:pPr>
                  <w:jc w:val="left"/>
                </w:pPr>
              </w:pPrChange>
            </w:pPr>
            <w:r w:rsidRPr="00FF20F1">
              <w:t>marsh speedwell </w:t>
            </w:r>
          </w:p>
        </w:tc>
        <w:tc>
          <w:tcPr>
            <w:tcW w:w="886" w:type="dxa"/>
            <w:shd w:val="clear" w:color="auto" w:fill="auto"/>
            <w:hideMark/>
          </w:tcPr>
          <w:p w14:paraId="0060DD75" w14:textId="77777777" w:rsidR="007013A6" w:rsidRPr="00FF20F1" w:rsidRDefault="007013A6">
            <w:pPr>
              <w:pStyle w:val="PlantList"/>
              <w:jc w:val="center"/>
              <w:pPrChange w:id="6424" w:author="Daniel Stewart" w:date="2022-02-10T13:42:00Z">
                <w:pPr/>
              </w:pPrChange>
            </w:pPr>
            <w:r w:rsidRPr="00FF20F1">
              <w:t>N</w:t>
            </w:r>
          </w:p>
        </w:tc>
        <w:tc>
          <w:tcPr>
            <w:tcW w:w="886" w:type="dxa"/>
          </w:tcPr>
          <w:p w14:paraId="1F1C7FF6" w14:textId="77777777" w:rsidR="007013A6" w:rsidRPr="00FF20F1" w:rsidRDefault="007013A6">
            <w:pPr>
              <w:pStyle w:val="PlantList"/>
              <w:jc w:val="center"/>
              <w:pPrChange w:id="6425" w:author="Daniel Stewart" w:date="2022-02-10T13:42:00Z">
                <w:pPr/>
              </w:pPrChange>
            </w:pPr>
            <w:r w:rsidRPr="00FF20F1">
              <w:t>X</w:t>
            </w:r>
          </w:p>
        </w:tc>
        <w:tc>
          <w:tcPr>
            <w:tcW w:w="886" w:type="dxa"/>
          </w:tcPr>
          <w:p w14:paraId="2365CB86" w14:textId="77777777" w:rsidR="007013A6" w:rsidRPr="00FF20F1" w:rsidRDefault="007013A6">
            <w:pPr>
              <w:pStyle w:val="PlantList"/>
              <w:jc w:val="center"/>
              <w:rPr>
                <w:rPrChange w:id="6426" w:author="Daniel Stewart" w:date="2022-02-10T13:41:00Z">
                  <w:rPr>
                    <w:color w:val="000000"/>
                    <w:lang w:val="en-US"/>
                  </w:rPr>
                </w:rPrChange>
              </w:rPr>
              <w:pPrChange w:id="6427" w:author="Daniel Stewart" w:date="2022-02-10T13:42:00Z">
                <w:pPr/>
              </w:pPrChange>
            </w:pPr>
            <w:r w:rsidRPr="00FF20F1">
              <w:t>X</w:t>
            </w:r>
          </w:p>
        </w:tc>
      </w:tr>
      <w:tr w:rsidR="007013A6" w:rsidRPr="00FF20F1" w14:paraId="1EB1277C" w14:textId="77777777" w:rsidTr="004D3373">
        <w:trPr>
          <w:trHeight w:hRule="exact" w:val="227"/>
        </w:trPr>
        <w:tc>
          <w:tcPr>
            <w:tcW w:w="3119" w:type="dxa"/>
            <w:shd w:val="clear" w:color="auto" w:fill="auto"/>
          </w:tcPr>
          <w:p w14:paraId="3DAFD616" w14:textId="77777777" w:rsidR="007013A6" w:rsidRPr="00FF20F1" w:rsidRDefault="007013A6">
            <w:pPr>
              <w:pStyle w:val="PlantList"/>
              <w:rPr>
                <w:i/>
                <w:iCs/>
                <w:rPrChange w:id="6428" w:author="Daniel Stewart" w:date="2022-02-10T13:41:00Z">
                  <w:rPr>
                    <w:lang w:val="en-US"/>
                  </w:rPr>
                </w:rPrChange>
              </w:rPr>
              <w:pPrChange w:id="6429" w:author="Daniel Stewart" w:date="2022-02-10T13:41:00Z">
                <w:pPr>
                  <w:jc w:val="left"/>
                </w:pPr>
              </w:pPrChange>
            </w:pPr>
            <w:r w:rsidRPr="00FF20F1">
              <w:rPr>
                <w:i/>
                <w:iCs/>
                <w:rPrChange w:id="6430" w:author="Daniel Stewart" w:date="2022-02-10T13:41:00Z">
                  <w:rPr/>
                </w:rPrChange>
              </w:rPr>
              <w:t xml:space="preserve">Veronica </w:t>
            </w:r>
            <w:proofErr w:type="spellStart"/>
            <w:r w:rsidRPr="00FF20F1">
              <w:rPr>
                <w:i/>
                <w:iCs/>
                <w:rPrChange w:id="6431" w:author="Daniel Stewart" w:date="2022-02-10T13:41:00Z">
                  <w:rPr/>
                </w:rPrChange>
              </w:rPr>
              <w:t>serpyllifolia</w:t>
            </w:r>
            <w:proofErr w:type="spellEnd"/>
            <w:r w:rsidRPr="00FF20F1">
              <w:rPr>
                <w:i/>
                <w:iCs/>
                <w:rPrChange w:id="6432" w:author="Daniel Stewart" w:date="2022-02-10T13:41:00Z">
                  <w:rPr/>
                </w:rPrChange>
              </w:rPr>
              <w:t> var. </w:t>
            </w:r>
            <w:proofErr w:type="spellStart"/>
            <w:r w:rsidRPr="00FF20F1">
              <w:rPr>
                <w:i/>
                <w:iCs/>
                <w:rPrChange w:id="6433" w:author="Daniel Stewart" w:date="2022-02-10T13:41:00Z">
                  <w:rPr/>
                </w:rPrChange>
              </w:rPr>
              <w:t>humifusa</w:t>
            </w:r>
            <w:proofErr w:type="spellEnd"/>
          </w:p>
        </w:tc>
        <w:tc>
          <w:tcPr>
            <w:tcW w:w="2941" w:type="dxa"/>
            <w:shd w:val="clear" w:color="auto" w:fill="auto"/>
          </w:tcPr>
          <w:p w14:paraId="1DB4E9E7" w14:textId="77777777" w:rsidR="007013A6" w:rsidRPr="00FF20F1" w:rsidRDefault="007013A6">
            <w:pPr>
              <w:pStyle w:val="PlantList"/>
              <w:pPrChange w:id="6434" w:author="Daniel Stewart" w:date="2022-02-10T13:41:00Z">
                <w:pPr>
                  <w:jc w:val="left"/>
                </w:pPr>
              </w:pPrChange>
            </w:pPr>
            <w:r w:rsidRPr="00FF20F1">
              <w:t>thyme-leaved speedwell</w:t>
            </w:r>
          </w:p>
        </w:tc>
        <w:tc>
          <w:tcPr>
            <w:tcW w:w="886" w:type="dxa"/>
            <w:shd w:val="clear" w:color="auto" w:fill="auto"/>
          </w:tcPr>
          <w:p w14:paraId="407E0993" w14:textId="77777777" w:rsidR="007013A6" w:rsidRPr="00FF20F1" w:rsidRDefault="007013A6">
            <w:pPr>
              <w:pStyle w:val="PlantList"/>
              <w:jc w:val="center"/>
              <w:pPrChange w:id="6435" w:author="Daniel Stewart" w:date="2022-02-10T13:42:00Z">
                <w:pPr/>
              </w:pPrChange>
            </w:pPr>
            <w:r w:rsidRPr="00FF20F1">
              <w:t>E</w:t>
            </w:r>
          </w:p>
        </w:tc>
        <w:tc>
          <w:tcPr>
            <w:tcW w:w="886" w:type="dxa"/>
          </w:tcPr>
          <w:p w14:paraId="3E423142" w14:textId="77777777" w:rsidR="007013A6" w:rsidRPr="00FF20F1" w:rsidRDefault="007013A6">
            <w:pPr>
              <w:pStyle w:val="PlantList"/>
              <w:jc w:val="center"/>
              <w:pPrChange w:id="6436" w:author="Daniel Stewart" w:date="2022-02-10T13:42:00Z">
                <w:pPr/>
              </w:pPrChange>
            </w:pPr>
            <w:r w:rsidRPr="00FF20F1">
              <w:t>X</w:t>
            </w:r>
          </w:p>
        </w:tc>
        <w:tc>
          <w:tcPr>
            <w:tcW w:w="886" w:type="dxa"/>
          </w:tcPr>
          <w:p w14:paraId="0C687730" w14:textId="77777777" w:rsidR="007013A6" w:rsidRPr="00FF20F1" w:rsidRDefault="007013A6">
            <w:pPr>
              <w:pStyle w:val="PlantList"/>
              <w:jc w:val="center"/>
              <w:pPrChange w:id="6437" w:author="Daniel Stewart" w:date="2022-02-10T13:42:00Z">
                <w:pPr/>
              </w:pPrChange>
            </w:pPr>
          </w:p>
        </w:tc>
      </w:tr>
      <w:tr w:rsidR="007013A6" w:rsidRPr="00FF20F1" w14:paraId="30CF15C6" w14:textId="77777777" w:rsidTr="004D3373">
        <w:trPr>
          <w:trHeight w:hRule="exact" w:val="227"/>
        </w:trPr>
        <w:tc>
          <w:tcPr>
            <w:tcW w:w="3119" w:type="dxa"/>
            <w:shd w:val="clear" w:color="auto" w:fill="auto"/>
          </w:tcPr>
          <w:p w14:paraId="0D44789F" w14:textId="77777777" w:rsidR="007013A6" w:rsidRPr="00FF20F1" w:rsidRDefault="007013A6">
            <w:pPr>
              <w:pStyle w:val="PlantList"/>
              <w:rPr>
                <w:i/>
                <w:iCs/>
                <w:rPrChange w:id="6438" w:author="Daniel Stewart" w:date="2022-02-10T13:41:00Z">
                  <w:rPr>
                    <w:lang w:val="en-US"/>
                  </w:rPr>
                </w:rPrChange>
              </w:rPr>
              <w:pPrChange w:id="6439" w:author="Daniel Stewart" w:date="2022-02-10T13:41:00Z">
                <w:pPr>
                  <w:jc w:val="left"/>
                </w:pPr>
              </w:pPrChange>
            </w:pPr>
            <w:r w:rsidRPr="00FF20F1">
              <w:rPr>
                <w:i/>
                <w:iCs/>
                <w:rPrChange w:id="6440" w:author="Daniel Stewart" w:date="2022-02-10T13:41:00Z">
                  <w:rPr/>
                </w:rPrChange>
              </w:rPr>
              <w:t xml:space="preserve">Viola </w:t>
            </w:r>
            <w:proofErr w:type="spellStart"/>
            <w:r w:rsidRPr="00FF20F1">
              <w:rPr>
                <w:i/>
                <w:iCs/>
                <w:rPrChange w:id="6441" w:author="Daniel Stewart" w:date="2022-02-10T13:41:00Z">
                  <w:rPr/>
                </w:rPrChange>
              </w:rPr>
              <w:t>langsdorffii</w:t>
            </w:r>
            <w:proofErr w:type="spellEnd"/>
          </w:p>
        </w:tc>
        <w:tc>
          <w:tcPr>
            <w:tcW w:w="2941" w:type="dxa"/>
            <w:shd w:val="clear" w:color="auto" w:fill="auto"/>
          </w:tcPr>
          <w:p w14:paraId="16D4248F" w14:textId="77777777" w:rsidR="007013A6" w:rsidRPr="00FF20F1" w:rsidRDefault="007013A6">
            <w:pPr>
              <w:pStyle w:val="PlantList"/>
              <w:pPrChange w:id="6442" w:author="Daniel Stewart" w:date="2022-02-10T13:41:00Z">
                <w:pPr>
                  <w:jc w:val="left"/>
                </w:pPr>
              </w:pPrChange>
            </w:pPr>
            <w:r w:rsidRPr="00FF20F1">
              <w:t>Alaska violet</w:t>
            </w:r>
          </w:p>
        </w:tc>
        <w:tc>
          <w:tcPr>
            <w:tcW w:w="886" w:type="dxa"/>
            <w:shd w:val="clear" w:color="auto" w:fill="auto"/>
          </w:tcPr>
          <w:p w14:paraId="638B4FA6" w14:textId="77777777" w:rsidR="007013A6" w:rsidRPr="00FF20F1" w:rsidRDefault="007013A6">
            <w:pPr>
              <w:pStyle w:val="PlantList"/>
              <w:jc w:val="center"/>
              <w:pPrChange w:id="6443" w:author="Daniel Stewart" w:date="2022-02-10T13:42:00Z">
                <w:pPr/>
              </w:pPrChange>
            </w:pPr>
            <w:r w:rsidRPr="00FF20F1">
              <w:t>N</w:t>
            </w:r>
          </w:p>
        </w:tc>
        <w:tc>
          <w:tcPr>
            <w:tcW w:w="886" w:type="dxa"/>
          </w:tcPr>
          <w:p w14:paraId="727B7B01" w14:textId="77777777" w:rsidR="007013A6" w:rsidRPr="00FF20F1" w:rsidRDefault="007013A6">
            <w:pPr>
              <w:pStyle w:val="PlantList"/>
              <w:jc w:val="center"/>
              <w:pPrChange w:id="6444" w:author="Daniel Stewart" w:date="2022-02-10T13:42:00Z">
                <w:pPr/>
              </w:pPrChange>
            </w:pPr>
            <w:r w:rsidRPr="00FF20F1">
              <w:t>X</w:t>
            </w:r>
          </w:p>
        </w:tc>
        <w:tc>
          <w:tcPr>
            <w:tcW w:w="886" w:type="dxa"/>
          </w:tcPr>
          <w:p w14:paraId="062ABE31" w14:textId="77777777" w:rsidR="007013A6" w:rsidRPr="00FF20F1" w:rsidRDefault="007013A6">
            <w:pPr>
              <w:pStyle w:val="PlantList"/>
              <w:jc w:val="center"/>
              <w:pPrChange w:id="6445" w:author="Daniel Stewart" w:date="2022-02-10T13:42:00Z">
                <w:pPr/>
              </w:pPrChange>
            </w:pPr>
          </w:p>
        </w:tc>
      </w:tr>
      <w:tr w:rsidR="007013A6" w:rsidRPr="00FF20F1" w14:paraId="14D57173" w14:textId="77777777" w:rsidTr="004D3373">
        <w:trPr>
          <w:trHeight w:hRule="exact" w:val="227"/>
        </w:trPr>
        <w:tc>
          <w:tcPr>
            <w:tcW w:w="3119" w:type="dxa"/>
            <w:shd w:val="clear" w:color="auto" w:fill="auto"/>
          </w:tcPr>
          <w:p w14:paraId="13831AB5" w14:textId="77777777" w:rsidR="007013A6" w:rsidRPr="00FF20F1" w:rsidRDefault="007013A6">
            <w:pPr>
              <w:pStyle w:val="PlantList"/>
              <w:pPrChange w:id="6446" w:author="Daniel Stewart" w:date="2022-02-10T13:41:00Z">
                <w:pPr/>
              </w:pPrChange>
            </w:pPr>
          </w:p>
        </w:tc>
        <w:tc>
          <w:tcPr>
            <w:tcW w:w="2941" w:type="dxa"/>
            <w:shd w:val="clear" w:color="auto" w:fill="auto"/>
          </w:tcPr>
          <w:p w14:paraId="27A45A10" w14:textId="77777777" w:rsidR="007013A6" w:rsidRPr="00FF20F1" w:rsidRDefault="007013A6">
            <w:pPr>
              <w:pStyle w:val="PlantList"/>
              <w:pPrChange w:id="6447" w:author="Daniel Stewart" w:date="2022-02-10T13:41:00Z">
                <w:pPr/>
              </w:pPrChange>
            </w:pPr>
          </w:p>
        </w:tc>
        <w:tc>
          <w:tcPr>
            <w:tcW w:w="886" w:type="dxa"/>
            <w:shd w:val="clear" w:color="auto" w:fill="auto"/>
          </w:tcPr>
          <w:p w14:paraId="671FD627" w14:textId="77777777" w:rsidR="007013A6" w:rsidRPr="00FF20F1" w:rsidRDefault="007013A6">
            <w:pPr>
              <w:pStyle w:val="PlantList"/>
              <w:jc w:val="center"/>
              <w:pPrChange w:id="6448" w:author="Daniel Stewart" w:date="2022-02-10T13:42:00Z">
                <w:pPr/>
              </w:pPrChange>
            </w:pPr>
          </w:p>
        </w:tc>
        <w:tc>
          <w:tcPr>
            <w:tcW w:w="886" w:type="dxa"/>
          </w:tcPr>
          <w:p w14:paraId="4B6774CD" w14:textId="77777777" w:rsidR="007013A6" w:rsidRPr="00FF20F1" w:rsidRDefault="007013A6">
            <w:pPr>
              <w:pStyle w:val="PlantList"/>
              <w:jc w:val="center"/>
              <w:pPrChange w:id="6449" w:author="Daniel Stewart" w:date="2022-02-10T13:42:00Z">
                <w:pPr/>
              </w:pPrChange>
            </w:pPr>
          </w:p>
        </w:tc>
        <w:tc>
          <w:tcPr>
            <w:tcW w:w="886" w:type="dxa"/>
          </w:tcPr>
          <w:p w14:paraId="5AF8C61F" w14:textId="77777777" w:rsidR="007013A6" w:rsidRPr="00FF20F1" w:rsidRDefault="007013A6">
            <w:pPr>
              <w:pStyle w:val="PlantList"/>
              <w:jc w:val="center"/>
              <w:pPrChange w:id="6450" w:author="Daniel Stewart" w:date="2022-02-10T13:42:00Z">
                <w:pPr/>
              </w:pPrChange>
            </w:pPr>
          </w:p>
        </w:tc>
      </w:tr>
    </w:tbl>
    <w:p w14:paraId="5B6E089D" w14:textId="77777777" w:rsidR="00A200F2" w:rsidRPr="0099294D" w:rsidRDefault="00A200F2" w:rsidP="00D95039">
      <w:pPr>
        <w:rPr>
          <w:lang w:val="en-US"/>
        </w:rPr>
      </w:pPr>
    </w:p>
    <w:p w14:paraId="274D65F3" w14:textId="77777777" w:rsidR="00A200F2" w:rsidRDefault="00A200F2" w:rsidP="00D95039"/>
    <w:p w14:paraId="5F4CD8DE" w14:textId="77777777" w:rsidR="00A200F2" w:rsidRDefault="00A200F2" w:rsidP="00D95039"/>
    <w:p w14:paraId="2228A254" w14:textId="77777777" w:rsidR="00A200F2" w:rsidRDefault="00A200F2" w:rsidP="00D95039"/>
    <w:p w14:paraId="0BE836A7" w14:textId="77777777" w:rsidR="00A200F2" w:rsidRDefault="00A200F2" w:rsidP="00D95039"/>
    <w:p w14:paraId="668558BE" w14:textId="77777777" w:rsidR="00A200F2" w:rsidRDefault="00A200F2" w:rsidP="00D95039"/>
    <w:p w14:paraId="24AA5415" w14:textId="77777777" w:rsidR="00A200F2" w:rsidRDefault="00A200F2" w:rsidP="00D95039"/>
    <w:p w14:paraId="3568620D" w14:textId="77777777" w:rsidR="00A200F2" w:rsidRDefault="00A200F2" w:rsidP="00D95039"/>
    <w:p w14:paraId="00865DF3" w14:textId="77777777" w:rsidR="00A200F2" w:rsidRDefault="00A200F2" w:rsidP="00D95039"/>
    <w:p w14:paraId="3DCEE2DB" w14:textId="77777777" w:rsidR="00A200F2" w:rsidRDefault="00A200F2" w:rsidP="00D95039"/>
    <w:p w14:paraId="44E1D283" w14:textId="77777777" w:rsidR="00A200F2" w:rsidRDefault="00A200F2" w:rsidP="00D95039"/>
    <w:p w14:paraId="2655C08F" w14:textId="77777777" w:rsidR="00A200F2" w:rsidRPr="00E14013" w:rsidRDefault="00A200F2" w:rsidP="00D95039"/>
    <w:p w14:paraId="42C9070A" w14:textId="77777777" w:rsidR="00A200F2" w:rsidRDefault="00A200F2" w:rsidP="00D95039"/>
    <w:p w14:paraId="351FE359" w14:textId="77777777" w:rsidR="00A200F2" w:rsidRDefault="00A200F2" w:rsidP="00D95039"/>
    <w:p w14:paraId="2361A992" w14:textId="77777777" w:rsidR="00A200F2" w:rsidRDefault="00A200F2" w:rsidP="00D95039"/>
    <w:p w14:paraId="74B31084" w14:textId="77777777" w:rsidR="00A200F2" w:rsidRDefault="00A200F2" w:rsidP="00D95039"/>
    <w:p w14:paraId="148D86ED" w14:textId="77777777" w:rsidR="00A200F2" w:rsidRDefault="00A200F2" w:rsidP="00D95039"/>
    <w:p w14:paraId="147DE607" w14:textId="77777777" w:rsidR="00A200F2" w:rsidRDefault="00A200F2" w:rsidP="00D95039"/>
    <w:p w14:paraId="3CEE494C" w14:textId="77777777" w:rsidR="00A200F2" w:rsidRPr="00E14013" w:rsidRDefault="00A200F2" w:rsidP="00D95039"/>
    <w:p w14:paraId="5CFFFB71" w14:textId="5979BB9B" w:rsidR="00150116" w:rsidDel="00C10339" w:rsidRDefault="00150116">
      <w:pPr>
        <w:rPr>
          <w:del w:id="6451" w:author="Daniel Stewart" w:date="2022-02-09T13:46:00Z"/>
        </w:rPr>
        <w:pPrChange w:id="6452" w:author="Daniel Stewart" w:date="2022-02-10T11:31:00Z">
          <w:pPr>
            <w:pStyle w:val="Heading1"/>
          </w:pPr>
        </w:pPrChange>
      </w:pPr>
    </w:p>
    <w:p w14:paraId="05030F7E" w14:textId="3B85D663" w:rsidR="43C0CAC4" w:rsidRPr="00E14013" w:rsidRDefault="43C0CAC4" w:rsidP="00D95039"/>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2" w:author="Eric Balke" w:date="2022-01-12T15:41:00Z" w:initials="EB">
    <w:p w14:paraId="51B96D32" w14:textId="28820931" w:rsidR="008D47CF" w:rsidRDefault="008D47CF" w:rsidP="00D95039">
      <w:pPr>
        <w:pStyle w:val="CommentText"/>
      </w:pPr>
      <w:r>
        <w:rPr>
          <w:rStyle w:val="CommentReference"/>
        </w:rPr>
        <w:annotationRef/>
      </w:r>
      <w:r>
        <w:t xml:space="preserve">Let’s write up a longer/more detailed Acknowledgements section, </w:t>
      </w:r>
      <w:proofErr w:type="gramStart"/>
      <w:r>
        <w:t>similar to</w:t>
      </w:r>
      <w:proofErr w:type="gramEnd"/>
      <w:r>
        <w:t xml:space="preserve"> the 2016 report. Include brief descriptions of each contribution and names/affiliations of each reviewer.</w:t>
      </w:r>
    </w:p>
  </w:comment>
  <w:comment w:id="118" w:author="Eric Balke" w:date="2022-01-12T16:37:00Z" w:initials="EB">
    <w:p w14:paraId="7C80FDB7" w14:textId="0443973D" w:rsidR="008D47CF" w:rsidRDefault="008D47CF" w:rsidP="00D95039">
      <w:pPr>
        <w:pStyle w:val="CommentText"/>
      </w:pPr>
      <w:r>
        <w:rPr>
          <w:rStyle w:val="CommentReference"/>
        </w:rPr>
        <w:annotationRef/>
      </w:r>
      <w:r>
        <w:t>A bit colloquial. Though I can’t think of an appropriate alternative that doesn’t repeat “determine” a couple words later</w:t>
      </w:r>
    </w:p>
  </w:comment>
  <w:comment w:id="122" w:author="Eric Balke" w:date="2022-01-12T21:03:00Z" w:initials="EB">
    <w:p w14:paraId="1DC8D7EA" w14:textId="611886FD" w:rsidR="00036285" w:rsidRDefault="00036285" w:rsidP="00D95039">
      <w:pPr>
        <w:pStyle w:val="CommentText"/>
      </w:pPr>
      <w:r>
        <w:rPr>
          <w:rStyle w:val="CommentReference"/>
        </w:rPr>
        <w:annotationRef/>
      </w:r>
      <w:r>
        <w:t>When thinking of big takeaways for media, I think that’s one result to emphasize since it is so easily understood</w:t>
      </w:r>
    </w:p>
  </w:comment>
  <w:comment w:id="132" w:author="Gary Williams" w:date="2021-12-03T14:09:00Z" w:initials="GW">
    <w:p w14:paraId="47C4C683" w14:textId="77777777" w:rsidR="008D47CF" w:rsidRDefault="008D47CF" w:rsidP="00D95039">
      <w:pPr>
        <w:pStyle w:val="CommentText"/>
      </w:pPr>
      <w:r>
        <w:rPr>
          <w:rStyle w:val="CommentReference"/>
        </w:rPr>
        <w:annotationRef/>
      </w:r>
      <w:r>
        <w:t xml:space="preserve">Lower estuarine marshes tend to have lower diversity because the species occurring </w:t>
      </w:r>
      <w:proofErr w:type="gramStart"/>
      <w:r>
        <w:t>have to</w:t>
      </w:r>
      <w:proofErr w:type="gramEnd"/>
      <w:r>
        <w:t xml:space="preserve"> deal with salinity that favours estuarine or salt tolerant species. </w:t>
      </w:r>
      <w:proofErr w:type="gramStart"/>
      <w:r>
        <w:t>So</w:t>
      </w:r>
      <w:proofErr w:type="gramEnd"/>
      <w:r>
        <w:t xml:space="preserve">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140" w:author="Daniel Stewart" w:date="2022-02-14T09:37:00Z" w:initials="DS">
    <w:p w14:paraId="4F9AD289" w14:textId="76CF45A7" w:rsidR="008947D1" w:rsidRDefault="008947D1">
      <w:pPr>
        <w:pStyle w:val="CommentText"/>
      </w:pPr>
      <w:r>
        <w:rPr>
          <w:rStyle w:val="CommentReference"/>
        </w:rPr>
        <w:annotationRef/>
      </w:r>
      <w:r w:rsidR="003A4E29">
        <w:rPr>
          <w:noProof/>
        </w:rPr>
        <w:t>Add Dorcey article from Groulx paper</w:t>
      </w:r>
    </w:p>
  </w:comment>
  <w:comment w:id="170"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193" w:author="Eric Balke" w:date="2022-01-12T16:48:00Z" w:initials="EB">
    <w:p w14:paraId="3074A053" w14:textId="77777777" w:rsidR="008D47CF" w:rsidRDefault="008D47CF" w:rsidP="00D95039">
      <w:pPr>
        <w:pStyle w:val="CommentText"/>
      </w:pPr>
      <w:r>
        <w:rPr>
          <w:rStyle w:val="CommentReference"/>
        </w:rPr>
        <w:annotationRef/>
      </w:r>
      <w:r>
        <w:t>I was taught that this format of “Authors [citation] found that x caused y” is discouraged in academic writing. A stronger way of writing it is to simply say “x caused y [citation]”.</w:t>
      </w:r>
    </w:p>
    <w:p w14:paraId="3549BC3A" w14:textId="77777777" w:rsidR="008D47CF" w:rsidRDefault="008D47CF" w:rsidP="00D95039">
      <w:pPr>
        <w:pStyle w:val="CommentText"/>
      </w:pPr>
    </w:p>
    <w:p w14:paraId="7269FCEE" w14:textId="073E761B" w:rsidR="008D47CF" w:rsidRDefault="008D47CF" w:rsidP="00D95039">
      <w:pPr>
        <w:pStyle w:val="CommentText"/>
      </w:pPr>
      <w:r>
        <w:t>Also, should not use past tense for findings from other papers; use present tense.</w:t>
      </w:r>
    </w:p>
  </w:comment>
  <w:comment w:id="194" w:author="Daniel Stewart" w:date="2022-01-25T14:02:00Z" w:initials="DS">
    <w:p w14:paraId="3277DBAF" w14:textId="77777777" w:rsidR="00F05711" w:rsidRDefault="00135DB3" w:rsidP="00D95039">
      <w:pPr>
        <w:pStyle w:val="CommentText"/>
      </w:pPr>
      <w:r>
        <w:rPr>
          <w:rStyle w:val="CommentReference"/>
        </w:rPr>
        <w:annotationRef/>
      </w:r>
      <w:r w:rsidR="00F05711">
        <w:t>I am planning on keeping it as-is (with a few clarifying modifications) with the rationale that:</w:t>
      </w:r>
      <w:r w:rsidR="00F05711">
        <w:br/>
      </w:r>
      <w:r w:rsidR="00F05711">
        <w:br/>
        <w:t>1. From what I’ve seen in APA and MLA it is perfectly fine and normal to use “narrative citations”</w:t>
      </w:r>
      <w:r w:rsidR="00F05711">
        <w:br/>
        <w:t>2. These sentences are highlighting reports written at specific points in time (see introductory sentence of paragraph), so I think it would a lot of unnecessary ambiguity to say something like “A net gain of brackish marsh occurred from 1983-1992 due to compensation (</w:t>
      </w:r>
      <w:proofErr w:type="spellStart"/>
      <w:r w:rsidR="00F05711">
        <w:t>Kistritz</w:t>
      </w:r>
      <w:proofErr w:type="spellEnd"/>
      <w:r w:rsidR="00F05711">
        <w:t xml:space="preserve"> 1995)”.</w:t>
      </w:r>
    </w:p>
    <w:p w14:paraId="44B72787" w14:textId="4078F789" w:rsidR="00F05711" w:rsidRDefault="00F05711" w:rsidP="00D95039">
      <w:pPr>
        <w:pStyle w:val="CommentText"/>
      </w:pPr>
      <w:r>
        <w:t>3. From what I’ve been reading, present tense i</w:t>
      </w:r>
      <w:r w:rsidR="000E1211">
        <w:t xml:space="preserve">s appropriate and preferable when describing findings that translate to the present (in other words, the author is likely to still have this viewpoint). But when citing a specific paper that was restricted to a very narrow point in time, it is generally more respectful to the authors to use past tense, as it doesn’t </w:t>
      </w:r>
      <w:proofErr w:type="gramStart"/>
      <w:r w:rsidR="000E1211">
        <w:t>insinuate</w:t>
      </w:r>
      <w:proofErr w:type="gramEnd"/>
      <w:r w:rsidR="000E1211">
        <w:t xml:space="preserve"> they still carry these viewpoints.</w:t>
      </w:r>
      <w:r w:rsidR="00707D5C">
        <w:br/>
      </w:r>
      <w:r w:rsidR="00707D5C">
        <w:br/>
        <w:t xml:space="preserve">I think it does apply to your note two paragraphs down though, and I made the necessary edits. </w:t>
      </w:r>
    </w:p>
    <w:p w14:paraId="56D0A135" w14:textId="3B3393BA" w:rsidR="00135DB3" w:rsidRDefault="00F05711" w:rsidP="00D95039">
      <w:pPr>
        <w:pStyle w:val="CommentText"/>
      </w:pPr>
      <w:r>
        <w:br/>
      </w:r>
    </w:p>
  </w:comment>
  <w:comment w:id="390" w:author="Daniel Stewart" w:date="2022-01-28T08:51:00Z" w:initials="DS">
    <w:p w14:paraId="690D930A" w14:textId="0EB7372C" w:rsidR="003A2E28" w:rsidRDefault="003A2E28" w:rsidP="00D95039">
      <w:pPr>
        <w:pStyle w:val="CommentText"/>
      </w:pPr>
      <w:r>
        <w:rPr>
          <w:rStyle w:val="CommentReference"/>
        </w:rPr>
        <w:annotationRef/>
      </w:r>
      <w:r>
        <w:t>Re: invasives, maybe get a citation or two from Adams regarding reed canarygrass and/or loosestrife</w:t>
      </w:r>
    </w:p>
  </w:comment>
  <w:comment w:id="581" w:author="Gary Williams" w:date="2021-12-03T14:49:00Z" w:initials="GW">
    <w:p w14:paraId="7C5B7D52" w14:textId="77777777" w:rsidR="008D47CF" w:rsidRDefault="008D47CF" w:rsidP="00D95039">
      <w:pPr>
        <w:pStyle w:val="CommentTex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582" w:author="Daniel Stewart" w:date="2021-12-14T20:58:00Z" w:initials="DS">
    <w:p w14:paraId="54FD6FA2" w14:textId="6772633A" w:rsidR="008D47CF" w:rsidRDefault="008D47CF" w:rsidP="00D95039">
      <w:pPr>
        <w:pStyle w:val="CommentText"/>
      </w:pPr>
      <w:r>
        <w:rPr>
          <w:rStyle w:val="CommentReference"/>
        </w:rPr>
        <w:annotationRef/>
      </w:r>
      <w:r>
        <w:t xml:space="preserve">I agree with all of this, and much of </w:t>
      </w:r>
      <w:proofErr w:type="spellStart"/>
      <w:r>
        <w:t>thus</w:t>
      </w:r>
      <w:proofErr w:type="spellEnd"/>
      <w:r>
        <w:t xml:space="preserve"> echoes some of our points in the discussion. But my pushback is:</w:t>
      </w:r>
      <w:r>
        <w:br/>
      </w:r>
    </w:p>
    <w:p w14:paraId="5DC2B463" w14:textId="17A25EDA" w:rsidR="008D47CF" w:rsidRDefault="008D47CF" w:rsidP="00D95039">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The point of our models is that we are trying to tease apart why some plots in the FRE differ from others in diversity, which includes us </w:t>
      </w:r>
      <w:proofErr w:type="spellStart"/>
      <w:r>
        <w:t>accouting</w:t>
      </w:r>
      <w:proofErr w:type="spellEnd"/>
      <w:r>
        <w:t xml:space="preserve"> for whether sites are built or not. By not finding significant differences between diversity in created/non-created conditions, it speaks volumes to the effectiveness of native </w:t>
      </w:r>
      <w:proofErr w:type="spellStart"/>
      <w:r>
        <w:t>speices</w:t>
      </w:r>
      <w:proofErr w:type="spellEnd"/>
      <w:r>
        <w:t xml:space="preserve"> at dispersing, even in a </w:t>
      </w:r>
      <w:proofErr w:type="gramStart"/>
      <w:r>
        <w:t>highly-fragmented</w:t>
      </w:r>
      <w:proofErr w:type="gramEnd"/>
      <w:r>
        <w:t xml:space="preserve"> landscapes, which has repercussions for resilience.</w:t>
      </w:r>
    </w:p>
    <w:p w14:paraId="3B33DC34" w14:textId="22A1C619" w:rsidR="008D47CF" w:rsidRDefault="008D47CF" w:rsidP="00D95039">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83"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88"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60" w:author="Gary Williams" w:date="2021-12-03T14:57:00Z" w:initials="GW">
    <w:p w14:paraId="63CA7634" w14:textId="77777777" w:rsidR="008D47CF" w:rsidRDefault="008D47CF" w:rsidP="00D95039">
      <w:pPr>
        <w:pStyle w:val="CommentTex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proofErr w:type="gramStart"/>
      <w:r>
        <w:t>So</w:t>
      </w:r>
      <w:proofErr w:type="gramEnd"/>
      <w:r>
        <w:t xml:space="preserve"> looking at stressors, there are several management agency issues, which makes it difficult to design and sustain unimpacted marshes.</w:t>
      </w:r>
    </w:p>
  </w:comment>
  <w:comment w:id="770"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 xml:space="preserve">For map legend, maybe say “2021 sampled created marshes” or better yet “Created marshes sampled in </w:t>
      </w:r>
      <w:proofErr w:type="gramStart"/>
      <w:r>
        <w:t>2021”…</w:t>
      </w:r>
      <w:proofErr w:type="gramEnd"/>
      <w:r>
        <w:t xml:space="preserve"> as it’s written right now it looks like the marshes were created in 2021 or 2015</w:t>
      </w:r>
    </w:p>
  </w:comment>
  <w:comment w:id="818" w:author="Daniel Stewart" w:date="2021-12-13T20:46:00Z" w:initials="DS">
    <w:p w14:paraId="7BD907E5"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5010D19A" w14:textId="77777777" w:rsidR="008D47CF" w:rsidRPr="00441232" w:rsidRDefault="008D47CF" w:rsidP="00D95039">
      <w:r w:rsidRPr="00441232">
        <w:t>Some estimate of accuracy may be helpful here</w:t>
      </w:r>
    </w:p>
    <w:p w14:paraId="220071E1" w14:textId="3045F310" w:rsidR="008D47CF" w:rsidRDefault="008D47CF" w:rsidP="00D95039">
      <w:pPr>
        <w:pStyle w:val="CommentText"/>
      </w:pPr>
    </w:p>
  </w:comment>
  <w:comment w:id="824" w:author="Gary Williams" w:date="2021-12-03T15:18:00Z" w:initials="GW">
    <w:p w14:paraId="2624788E" w14:textId="77777777" w:rsidR="008D47CF" w:rsidRDefault="008D47CF" w:rsidP="00D95039">
      <w:pPr>
        <w:pStyle w:val="CommentTex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825" w:author="Daniel Stewart" w:date="2021-12-16T12:53:00Z" w:initials="DS">
    <w:p w14:paraId="2E7CA7E2" w14:textId="06904863" w:rsidR="008D47CF" w:rsidRDefault="008D47CF" w:rsidP="00D95039">
      <w:pPr>
        <w:pStyle w:val="CommentText"/>
      </w:pPr>
      <w:r>
        <w:rPr>
          <w:rStyle w:val="CommentReference"/>
        </w:rPr>
        <w:annotationRef/>
      </w:r>
      <w:r>
        <w:t xml:space="preserve">Agreed, but this was beyond our capacity. </w:t>
      </w:r>
    </w:p>
  </w:comment>
  <w:comment w:id="826" w:author="Eric Balke" w:date="2022-01-12T20:46:00Z" w:initials="EB">
    <w:p w14:paraId="46985B79" w14:textId="0B1B8817" w:rsidR="008D47CF" w:rsidRDefault="008D47CF" w:rsidP="00D95039">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827" w:author="Eric Balke" w:date="2022-01-12T21:20:00Z" w:initials="EB">
    <w:p w14:paraId="26AF3318" w14:textId="57E78CFA" w:rsidR="00884D94" w:rsidRDefault="00884D94" w:rsidP="00D95039">
      <w:pPr>
        <w:pStyle w:val="CommentText"/>
      </w:pPr>
      <w:r>
        <w:rPr>
          <w:rStyle w:val="CommentReference"/>
        </w:rPr>
        <w:annotationRef/>
      </w:r>
      <w:r>
        <w:t>I think this adequately addresses Charlotte’s question/comment in 4.1</w:t>
      </w:r>
    </w:p>
  </w:comment>
  <w:comment w:id="835" w:author="Robyn Ingham" w:date="2021-12-13T12:54:00Z" w:initials="RI">
    <w:p w14:paraId="6D6D9662" w14:textId="6E3E9CF0" w:rsidR="008D47CF" w:rsidRDefault="008D47CF" w:rsidP="00D95039">
      <w:pPr>
        <w:pStyle w:val="CommentText"/>
      </w:pPr>
      <w:r>
        <w:rPr>
          <w:rStyle w:val="CommentReference"/>
        </w:rPr>
        <w:annotationRef/>
      </w:r>
      <w:r>
        <w:t xml:space="preserve">It might be worth mentioning prior to methods what significance this has – why is this measurement valuable overall. It’s mentioned a few times after </w:t>
      </w:r>
      <w:proofErr w:type="gramStart"/>
      <w:r>
        <w:t>this</w:t>
      </w:r>
      <w:proofErr w:type="gramEnd"/>
      <w:r>
        <w:t xml:space="preserve">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836" w:author="Robyn Ingham" w:date="2021-12-13T15:49:00Z" w:initials="RI">
    <w:p w14:paraId="54F5A94A" w14:textId="0061DF4F" w:rsidR="008D47CF" w:rsidRDefault="008D47CF" w:rsidP="00D95039">
      <w:pPr>
        <w:pStyle w:val="CommentText"/>
      </w:pPr>
      <w:r>
        <w:rPr>
          <w:rStyle w:val="CommentReference"/>
        </w:rPr>
        <w:annotationRef/>
      </w:r>
      <w:r>
        <w:t>Later you mention edge effect – might be better to introduce briefly earlier for clarity.</w:t>
      </w:r>
    </w:p>
  </w:comment>
  <w:comment w:id="837" w:author="Daniel Stewart" w:date="2021-12-16T12:54:00Z" w:initials="DS">
    <w:p w14:paraId="5E472949" w14:textId="7138AAC7" w:rsidR="008D47CF" w:rsidRDefault="008D47CF" w:rsidP="00D95039">
      <w:pPr>
        <w:pStyle w:val="CommentText"/>
      </w:pPr>
      <w:r>
        <w:rPr>
          <w:rStyle w:val="CommentReference"/>
        </w:rPr>
        <w:annotationRef/>
      </w:r>
      <w:r>
        <w:t xml:space="preserve">Good idea. Will add. </w:t>
      </w:r>
    </w:p>
  </w:comment>
  <w:comment w:id="905" w:author="Daniel Stewart" w:date="2021-12-13T20:47:00Z" w:initials="DS">
    <w:p w14:paraId="3037C4D2"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66866F46" w14:textId="77777777" w:rsidR="008D47CF" w:rsidRPr="00441232" w:rsidRDefault="008D47CF" w:rsidP="00D95039">
      <w:r w:rsidRPr="00441232">
        <w:t>Please clarify</w:t>
      </w:r>
    </w:p>
    <w:p w14:paraId="6E6F40EB" w14:textId="7C351121" w:rsidR="008D47CF" w:rsidRDefault="008D47CF" w:rsidP="00D95039">
      <w:pPr>
        <w:pStyle w:val="CommentText"/>
      </w:pPr>
    </w:p>
  </w:comment>
  <w:comment w:id="1471" w:author="Daniel Stewart" w:date="2022-02-04T09:27:00Z" w:initials="DS">
    <w:p w14:paraId="16D4825A" w14:textId="77777777" w:rsidR="00AB39E9" w:rsidRDefault="00AB39E9" w:rsidP="00D9503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rsidP="00D95039">
      <w:pPr>
        <w:pStyle w:val="CommentText"/>
      </w:pPr>
      <w:r>
        <w:t xml:space="preserve">-is recession occurring elsewhere? Comparable rates? </w:t>
      </w:r>
    </w:p>
  </w:comment>
  <w:comment w:id="2569"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 w:id="4290" w:author="Eric Balke" w:date="2022-01-12T22:51:00Z" w:initials="EB">
    <w:p w14:paraId="4C8AF0D9" w14:textId="3FCA3831" w:rsidR="00AD6C5A" w:rsidRDefault="00AD6C5A" w:rsidP="00D95039">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7C80FDB7" w15:done="0"/>
  <w15:commentEx w15:paraId="1DC8D7EA" w15:done="0"/>
  <w15:commentEx w15:paraId="47C4C683" w15:done="0"/>
  <w15:commentEx w15:paraId="4F9AD289" w15:done="0"/>
  <w15:commentEx w15:paraId="300DB509" w15:done="0"/>
  <w15:commentEx w15:paraId="7269FCEE" w15:done="0"/>
  <w15:commentEx w15:paraId="56D0A135" w15:paraIdParent="7269FCEE" w15:done="0"/>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6E6F40EB" w15:done="0"/>
  <w15:commentEx w15:paraId="52A7758C" w15:done="0"/>
  <w15:commentEx w15:paraId="6305B387" w15:done="0"/>
  <w15:commentEx w15:paraId="4C8AF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898264" w16cex:dateUtc="2022-01-13T00:37:00Z"/>
  <w16cex:commentExtensible w16cex:durableId="2589C090" w16cex:dateUtc="2022-01-13T05:03:00Z"/>
  <w16cex:commentExtensible w16cex:durableId="2554A39D" w16cex:dateUtc="2021-12-03T22:09:00Z"/>
  <w16cex:commentExtensible w16cex:durableId="25B4A151" w16cex:dateUtc="2022-02-14T17:37:00Z"/>
  <w16cex:commentExtensible w16cex:durableId="25898288" w16cex:dateUtc="2022-01-13T00:38:00Z"/>
  <w16cex:commentExtensible w16cex:durableId="258984F5" w16cex:dateUtc="2022-01-13T00:48:00Z"/>
  <w16cex:commentExtensible w16cex:durableId="259A816E" w16cex:dateUtc="2022-01-25T22:02: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622FE0" w16cex:dateUtc="2021-12-14T04:47:00Z"/>
  <w16cex:commentExtensible w16cex:durableId="25A76FED" w16cex:dateUtc="2022-02-04T17:27: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7C80FDB7" w16cid:durableId="25898264"/>
  <w16cid:commentId w16cid:paraId="1DC8D7EA" w16cid:durableId="2589C090"/>
  <w16cid:commentId w16cid:paraId="47C4C683" w16cid:durableId="2554A39D"/>
  <w16cid:commentId w16cid:paraId="4F9AD289" w16cid:durableId="25B4A151"/>
  <w16cid:commentId w16cid:paraId="300DB509" w16cid:durableId="25898288"/>
  <w16cid:commentId w16cid:paraId="7269FCEE" w16cid:durableId="258984F5"/>
  <w16cid:commentId w16cid:paraId="56D0A135" w16cid:durableId="259A816E"/>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6E6F40EB" w16cid:durableId="25622FE0"/>
  <w16cid:commentId w16cid:paraId="52A7758C" w16cid:durableId="25A76FED"/>
  <w16cid:commentId w16cid:paraId="6305B387" w16cid:durableId="2589D99F"/>
  <w16cid:commentId w16cid:paraId="4C8AF0D9"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4821B" w14:textId="77777777" w:rsidR="0008596A" w:rsidRDefault="0008596A" w:rsidP="00D95039">
      <w:r>
        <w:separator/>
      </w:r>
    </w:p>
  </w:endnote>
  <w:endnote w:type="continuationSeparator" w:id="0">
    <w:p w14:paraId="00318E46" w14:textId="77777777" w:rsidR="0008596A" w:rsidRDefault="0008596A" w:rsidP="00D95039">
      <w:r>
        <w:continuationSeparator/>
      </w:r>
    </w:p>
  </w:endnote>
  <w:endnote w:type="continuationNotice" w:id="1">
    <w:p w14:paraId="137D3851" w14:textId="77777777" w:rsidR="0008596A" w:rsidRDefault="0008596A"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Content>
      <w:p w14:paraId="4CDF1105" w14:textId="2EFC3B81" w:rsidR="00C44A29" w:rsidRDefault="00C44A29" w:rsidP="009577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Content>
      <w:p w14:paraId="774207D4" w14:textId="7EC6651D" w:rsidR="00C44A29" w:rsidRDefault="00C44A29" w:rsidP="009577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1641"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7D576" w14:textId="77777777" w:rsidR="0008596A" w:rsidRDefault="0008596A" w:rsidP="00D95039">
      <w:r>
        <w:separator/>
      </w:r>
    </w:p>
  </w:footnote>
  <w:footnote w:type="continuationSeparator" w:id="0">
    <w:p w14:paraId="0E1312FF" w14:textId="77777777" w:rsidR="0008596A" w:rsidRDefault="0008596A" w:rsidP="00D95039">
      <w:r>
        <w:continuationSeparator/>
      </w:r>
    </w:p>
  </w:footnote>
  <w:footnote w:type="continuationNotice" w:id="1">
    <w:p w14:paraId="1B1C27DF" w14:textId="77777777" w:rsidR="0008596A" w:rsidRDefault="0008596A" w:rsidP="00D95039"/>
  </w:footnote>
  <w:footnote w:id="2">
    <w:p w14:paraId="0E5DD0F2" w14:textId="4D8DFE41" w:rsidR="008D47CF" w:rsidRPr="00A35A92" w:rsidRDefault="008D47CF">
      <w:pPr>
        <w:pStyle w:val="Caption"/>
        <w:pPrChange w:id="175" w:author="Daniel Stewart" w:date="2022-02-10T11:38:00Z">
          <w:pPr/>
        </w:pPrChange>
      </w:pPr>
      <w:r w:rsidRPr="00257AD6">
        <w:rPr>
          <w:rStyle w:val="FootnoteReference"/>
        </w:rPr>
        <w:footnoteRef/>
      </w:r>
      <w:r w:rsidRPr="00A35A92">
        <w:t xml:space="preserve"> According to the Policy these losses could not occur in fish habitats with high productive capacity </w:t>
      </w:r>
    </w:p>
  </w:footnote>
  <w:footnote w:id="3">
    <w:p w14:paraId="433CCD1D" w14:textId="78BFCB6D" w:rsidR="007C4C31" w:rsidRPr="007C4C31" w:rsidRDefault="007C4C31">
      <w:pPr>
        <w:pStyle w:val="Caption"/>
        <w:rPr>
          <w:lang w:val="en-US"/>
          <w:rPrChange w:id="803" w:author="Daniel Stewart" w:date="2022-01-28T14:46:00Z">
            <w:rPr/>
          </w:rPrChange>
        </w:rPr>
        <w:pPrChange w:id="804" w:author="Daniel Stewart" w:date="2022-02-10T11:38:00Z">
          <w:pPr>
            <w:pStyle w:val="FootnoteText"/>
          </w:pPr>
        </w:pPrChange>
      </w:pPr>
      <w:ins w:id="805" w:author="Daniel Stewart" w:date="2022-01-28T14:45:00Z">
        <w:r w:rsidRPr="00D95039">
          <w:rPr>
            <w:rStyle w:val="FootnoteReference"/>
          </w:rPr>
          <w:footnoteRef/>
        </w:r>
        <w:r w:rsidRPr="00A24308">
          <w:t xml:space="preserve"> </w:t>
        </w:r>
        <w:r w:rsidRPr="00A24308">
          <w:rPr>
            <w:lang w:val="en-US"/>
          </w:rPr>
          <w:t xml:space="preserve">A </w:t>
        </w:r>
      </w:ins>
      <w:ins w:id="806" w:author="Daniel Stewart" w:date="2022-01-28T14:46:00Z">
        <w:r w:rsidRPr="00A24308">
          <w:rPr>
            <w:lang w:val="en-US"/>
          </w:rPr>
          <w:t>species or genotype</w:t>
        </w:r>
      </w:ins>
      <w:r>
        <w:rPr>
          <w:lang w:val="en-US"/>
        </w:rPr>
        <w:t xml:space="preserve"> introduced to a novel environment,</w:t>
      </w:r>
      <w:ins w:id="807" w:author="Daniel Stewart" w:date="2022-01-28T14:46:00Z">
        <w:r w:rsidRPr="00A24308">
          <w:rPr>
            <w:lang w:val="en-US"/>
          </w:rPr>
          <w:t xml:space="preserve"> </w:t>
        </w:r>
      </w:ins>
      <w:ins w:id="808" w:author="Daniel Stewart" w:date="2022-01-28T14:47:00Z">
        <w:r>
          <w:rPr>
            <w:lang w:val="en-US"/>
          </w:rPr>
          <w:t>with negative ecological, economic, or social impacts</w:t>
        </w:r>
      </w:ins>
      <w:ins w:id="809" w:author="Daniel Stewart" w:date="2022-01-28T14:48:00Z">
        <w:r>
          <w:rPr>
            <w:lang w:val="en-US"/>
          </w:rPr>
          <w:t xml:space="preserve"> </w:t>
        </w:r>
      </w:ins>
      <w:r w:rsidR="00051C86" w:rsidRPr="00051C86">
        <w:rPr>
          <w:lang w:val="en-US"/>
        </w:rPr>
        <w:t xml:space="preserve"> </w:t>
      </w:r>
    </w:p>
  </w:footnote>
  <w:footnote w:id="4">
    <w:p w14:paraId="7B2579AE" w14:textId="21744B1F" w:rsidR="008206BC" w:rsidRPr="00DC35A1" w:rsidRDefault="008206BC">
      <w:pPr>
        <w:pStyle w:val="Caption"/>
        <w:rPr>
          <w:lang w:val="en-US"/>
          <w:rPrChange w:id="1112" w:author="Daniel Stewart" w:date="2022-02-09T08:33:00Z">
            <w:rPr/>
          </w:rPrChange>
        </w:rPr>
        <w:pPrChange w:id="1113" w:author="Daniel Stewart" w:date="2022-02-10T11:38:00Z">
          <w:pPr>
            <w:pStyle w:val="FootnoteText"/>
          </w:pPr>
        </w:pPrChange>
      </w:pPr>
      <w:ins w:id="1114" w:author="Daniel Stewart" w:date="2022-02-08T15:13:00Z">
        <w:r w:rsidRPr="00D95039">
          <w:rPr>
            <w:rStyle w:val="FootnoteReference"/>
          </w:rPr>
          <w:footnoteRef/>
        </w:r>
        <w:r w:rsidRPr="009A48D2">
          <w:rPr>
            <w:lang w:val="en-US"/>
          </w:rPr>
          <w:t>A</w:t>
        </w:r>
      </w:ins>
      <w:ins w:id="1115" w:author="Daniel Stewart" w:date="2022-02-09T08:30:00Z">
        <w:r w:rsidR="00CD35F4" w:rsidRPr="009A48D2">
          <w:rPr>
            <w:lang w:val="en-US"/>
          </w:rPr>
          <w:t>n</w:t>
        </w:r>
      </w:ins>
      <w:ins w:id="1116" w:author="Daniel Stewart" w:date="2022-02-08T15:13:00Z">
        <w:r w:rsidRPr="009A48D2">
          <w:rPr>
            <w:lang w:val="en-US"/>
          </w:rPr>
          <w:t xml:space="preserve"> </w:t>
        </w:r>
      </w:ins>
      <w:ins w:id="1117" w:author="Daniel Stewart" w:date="2022-02-09T08:29:00Z">
        <w:r w:rsidR="00CD35F4" w:rsidRPr="009A48D2">
          <w:rPr>
            <w:lang w:val="en-US"/>
          </w:rPr>
          <w:t xml:space="preserve">alternate </w:t>
        </w:r>
      </w:ins>
      <w:ins w:id="1118" w:author="Daniel Stewart" w:date="2022-02-08T15:13:00Z">
        <w:r w:rsidRPr="009A48D2">
          <w:rPr>
            <w:lang w:val="en-US"/>
          </w:rPr>
          <w:t xml:space="preserve">version of the model was run that included reference site </w:t>
        </w:r>
      </w:ins>
      <w:ins w:id="1119" w:author="Daniel Stewart" w:date="2022-02-09T09:18:00Z">
        <w:r w:rsidR="00DF08B4" w:rsidRPr="009A48D2">
          <w:rPr>
            <w:lang w:val="en-US"/>
          </w:rPr>
          <w:t xml:space="preserve">plot </w:t>
        </w:r>
      </w:ins>
      <w:ins w:id="1120" w:author="Daniel Stewart" w:date="2022-02-08T15:32:00Z">
        <w:r w:rsidR="009D2B41" w:rsidRPr="009A48D2">
          <w:rPr>
            <w:lang w:val="en-US"/>
          </w:rPr>
          <w:t>data and</w:t>
        </w:r>
      </w:ins>
      <w:ins w:id="1121" w:author="Daniel Stewart" w:date="2022-02-08T15:14:00Z">
        <w:r w:rsidRPr="009A48D2">
          <w:rPr>
            <w:lang w:val="en-US"/>
          </w:rPr>
          <w:t xml:space="preserve"> had </w:t>
        </w:r>
      </w:ins>
      <w:ins w:id="1122" w:author="Daniel Stewart" w:date="2022-02-08T15:16:00Z">
        <w:r w:rsidR="00753437" w:rsidRPr="009A48D2">
          <w:rPr>
            <w:lang w:val="en-US"/>
          </w:rPr>
          <w:t>p</w:t>
        </w:r>
      </w:ins>
      <w:ins w:id="1123" w:author="Daniel Stewart" w:date="2022-02-08T15:14:00Z">
        <w:r w:rsidRPr="009A48D2">
          <w:rPr>
            <w:lang w:val="en-US"/>
          </w:rPr>
          <w:t xml:space="preserve">roject </w:t>
        </w:r>
      </w:ins>
      <w:ins w:id="1124" w:author="Daniel Stewart" w:date="2022-02-08T15:16:00Z">
        <w:r w:rsidR="00753437" w:rsidRPr="009A48D2">
          <w:rPr>
            <w:lang w:val="en-US"/>
          </w:rPr>
          <w:t>a</w:t>
        </w:r>
      </w:ins>
      <w:ins w:id="1125" w:author="Daniel Stewart" w:date="2022-02-08T15:14:00Z">
        <w:r w:rsidRPr="009A48D2">
          <w:rPr>
            <w:lang w:val="en-US"/>
          </w:rPr>
          <w:t>ge removed</w:t>
        </w:r>
      </w:ins>
      <w:ins w:id="1126" w:author="Daniel Stewart" w:date="2022-02-08T15:16:00Z">
        <w:r w:rsidR="00753437" w:rsidRPr="009A48D2">
          <w:rPr>
            <w:lang w:val="en-US"/>
          </w:rPr>
          <w:t xml:space="preserve"> as a variable</w:t>
        </w:r>
      </w:ins>
      <w:ins w:id="1127" w:author="Daniel Stewart" w:date="2022-02-08T15:14:00Z">
        <w:r w:rsidRPr="009A48D2">
          <w:rPr>
            <w:lang w:val="en-US"/>
          </w:rPr>
          <w:t>. Results</w:t>
        </w:r>
      </w:ins>
      <w:ins w:id="1128" w:author="Daniel Stewart" w:date="2022-02-08T15:15:00Z">
        <w:r w:rsidR="00753437" w:rsidRPr="009A48D2">
          <w:rPr>
            <w:lang w:val="en-US"/>
          </w:rPr>
          <w:t xml:space="preserve"> were near-identical, with</w:t>
        </w:r>
      </w:ins>
      <w:ins w:id="1129" w:author="Daniel Stewart" w:date="2022-02-08T15:16:00Z">
        <w:r w:rsidR="00753437" w:rsidRPr="009A48D2">
          <w:rPr>
            <w:lang w:val="en-US"/>
          </w:rPr>
          <w:t xml:space="preserve"> a significant effect of</w:t>
        </w:r>
      </w:ins>
      <w:ins w:id="1130" w:author="Daniel Stewart" w:date="2022-02-08T15:15:00Z">
        <w:r w:rsidR="00753437" w:rsidRPr="009A48D2">
          <w:rPr>
            <w:lang w:val="en-US"/>
          </w:rPr>
          <w:t xml:space="preserve"> closed embayments, distance upriver</w:t>
        </w:r>
      </w:ins>
      <w:ins w:id="1131" w:author="Daniel Stewart" w:date="2022-02-08T15:16:00Z">
        <w:r w:rsidR="00753437" w:rsidRPr="009A48D2">
          <w:rPr>
            <w:lang w:val="en-US"/>
          </w:rPr>
          <w:t xml:space="preserve"> and an interaction between channel proximity and e</w:t>
        </w:r>
      </w:ins>
      <w:ins w:id="1132" w:author="Daniel Stewart" w:date="2022-02-08T15:17:00Z">
        <w:r w:rsidR="00753437" w:rsidRPr="009A48D2">
          <w:rPr>
            <w:lang w:val="en-US"/>
          </w:rPr>
          <w:t>levation</w:t>
        </w:r>
      </w:ins>
      <w:ins w:id="1133" w:author="Daniel Stewart" w:date="2022-02-08T15:15:00Z">
        <w:r w:rsidR="00753437" w:rsidRPr="009A48D2">
          <w:rPr>
            <w:lang w:val="en-US"/>
          </w:rPr>
          <w:t>.</w:t>
        </w:r>
      </w:ins>
      <w:ins w:id="1134" w:author="Daniel Stewart" w:date="2022-02-08T15:16:00Z">
        <w:r w:rsidR="00753437" w:rsidRPr="009A48D2">
          <w:rPr>
            <w:lang w:val="en-US"/>
          </w:rPr>
          <w:t xml:space="preserve"> </w:t>
        </w:r>
      </w:ins>
      <w:ins w:id="1135" w:author="Daniel Stewart" w:date="2022-02-08T15:17:00Z">
        <w:r w:rsidR="00753437" w:rsidRPr="009A48D2">
          <w:rPr>
            <w:lang w:val="en-US"/>
          </w:rPr>
          <w:t>The placement</w:t>
        </w:r>
      </w:ins>
      <w:ins w:id="1136" w:author="Daniel Stewart" w:date="2022-02-08T15:16:00Z">
        <w:r w:rsidR="00753437" w:rsidRPr="009A48D2">
          <w:rPr>
            <w:lang w:val="en-US"/>
          </w:rPr>
          <w:t xml:space="preserve"> of plots in or outside of reference marshes had no </w:t>
        </w:r>
      </w:ins>
      <w:ins w:id="1137" w:author="Daniel Stewart" w:date="2022-02-08T15:17:00Z">
        <w:r w:rsidR="00753437" w:rsidRPr="009A48D2">
          <w:rPr>
            <w:lang w:val="en-US"/>
          </w:rPr>
          <w:t xml:space="preserve">significant </w:t>
        </w:r>
      </w:ins>
      <w:ins w:id="1138" w:author="Daniel Stewart" w:date="2022-02-08T15:16:00Z">
        <w:r w:rsidR="00753437" w:rsidRPr="009A48D2">
          <w:rPr>
            <w:lang w:val="en-US"/>
          </w:rPr>
          <w:t>effect</w:t>
        </w:r>
      </w:ins>
      <w:ins w:id="1139" w:author="Daniel Stewart" w:date="2022-02-09T09:18:00Z">
        <w:r w:rsidR="00DF08B4" w:rsidRPr="009A48D2">
          <w:rPr>
            <w:lang w:val="en-US"/>
          </w:rPr>
          <w:t xml:space="preserve"> of native dominance</w:t>
        </w:r>
      </w:ins>
      <w:ins w:id="1140" w:author="Daniel Stewart" w:date="2022-02-08T15:16:00Z">
        <w:r w:rsidR="00753437" w:rsidRPr="009A48D2">
          <w:rPr>
            <w:lang w:val="en-US"/>
          </w:rPr>
          <w:t>.</w:t>
        </w:r>
        <w:r w:rsidR="00753437" w:rsidRPr="00A24308">
          <w:rPr>
            <w:lang w:val="en-US"/>
          </w:rPr>
          <w:t xml:space="preserve"> </w:t>
        </w:r>
      </w:ins>
    </w:p>
  </w:footnote>
  <w:footnote w:id="5">
    <w:p w14:paraId="0F6C7C58" w14:textId="6BD727B6" w:rsidR="00C706DA" w:rsidRPr="00C706DA" w:rsidRDefault="00C706DA" w:rsidP="00C706DA">
      <w:pPr>
        <w:pStyle w:val="Caption"/>
        <w:rPr>
          <w:lang w:val="en-US"/>
        </w:rPr>
      </w:pPr>
      <w:r>
        <w:rPr>
          <w:rStyle w:val="FootnoteReference"/>
        </w:rPr>
        <w:footnoteRef/>
      </w:r>
      <w:r>
        <w:t xml:space="preserve"> A recent survey estimated that a minimum of 740 Canada Geese moult in the upper estuary and 1500 in the outer estuary (Janus</w:t>
      </w:r>
      <w:r w:rsidR="001732D5">
        <w:t xml:space="preserve"> 2021,</w:t>
      </w:r>
      <w:r>
        <w:t xml:space="preserve"> unpublished data)</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441DB"/>
    <w:rsid w:val="00050346"/>
    <w:rsid w:val="00050AFD"/>
    <w:rsid w:val="00051C86"/>
    <w:rsid w:val="00052E5B"/>
    <w:rsid w:val="00060C4A"/>
    <w:rsid w:val="00060D60"/>
    <w:rsid w:val="00061FD3"/>
    <w:rsid w:val="00062D48"/>
    <w:rsid w:val="000661F2"/>
    <w:rsid w:val="00066266"/>
    <w:rsid w:val="00070C94"/>
    <w:rsid w:val="0007529A"/>
    <w:rsid w:val="000764E4"/>
    <w:rsid w:val="00077BC0"/>
    <w:rsid w:val="0007AEBD"/>
    <w:rsid w:val="0008596A"/>
    <w:rsid w:val="000876F2"/>
    <w:rsid w:val="000915E4"/>
    <w:rsid w:val="0009173C"/>
    <w:rsid w:val="000934BB"/>
    <w:rsid w:val="0009662D"/>
    <w:rsid w:val="000A1142"/>
    <w:rsid w:val="000A2D8D"/>
    <w:rsid w:val="000A6C25"/>
    <w:rsid w:val="000A779B"/>
    <w:rsid w:val="000B1C26"/>
    <w:rsid w:val="000B1E7E"/>
    <w:rsid w:val="000B2F9E"/>
    <w:rsid w:val="000B5DDD"/>
    <w:rsid w:val="000B60F6"/>
    <w:rsid w:val="000B68F9"/>
    <w:rsid w:val="000B7FE9"/>
    <w:rsid w:val="000C167C"/>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A4C3"/>
    <w:rsid w:val="001118F9"/>
    <w:rsid w:val="001121BD"/>
    <w:rsid w:val="0011244C"/>
    <w:rsid w:val="00115CD3"/>
    <w:rsid w:val="001177C2"/>
    <w:rsid w:val="00117FAE"/>
    <w:rsid w:val="00121745"/>
    <w:rsid w:val="0012755D"/>
    <w:rsid w:val="00133CA7"/>
    <w:rsid w:val="00134A26"/>
    <w:rsid w:val="00135DB3"/>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1CAE"/>
    <w:rsid w:val="001C33D6"/>
    <w:rsid w:val="001C394E"/>
    <w:rsid w:val="001C4F1C"/>
    <w:rsid w:val="001C672F"/>
    <w:rsid w:val="001C714C"/>
    <w:rsid w:val="001D297E"/>
    <w:rsid w:val="001D5BA1"/>
    <w:rsid w:val="001E337B"/>
    <w:rsid w:val="001E4822"/>
    <w:rsid w:val="001E4EE5"/>
    <w:rsid w:val="001E5F71"/>
    <w:rsid w:val="001F0ADE"/>
    <w:rsid w:val="001F1414"/>
    <w:rsid w:val="001F2355"/>
    <w:rsid w:val="001F2601"/>
    <w:rsid w:val="001F26E5"/>
    <w:rsid w:val="001F66B1"/>
    <w:rsid w:val="001F688F"/>
    <w:rsid w:val="002007D0"/>
    <w:rsid w:val="00206683"/>
    <w:rsid w:val="002115F2"/>
    <w:rsid w:val="002119CA"/>
    <w:rsid w:val="002136CD"/>
    <w:rsid w:val="00213C7F"/>
    <w:rsid w:val="00217937"/>
    <w:rsid w:val="00221E23"/>
    <w:rsid w:val="002300B0"/>
    <w:rsid w:val="00230431"/>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932"/>
    <w:rsid w:val="002570BF"/>
    <w:rsid w:val="00257563"/>
    <w:rsid w:val="00257AD6"/>
    <w:rsid w:val="00261C5C"/>
    <w:rsid w:val="0026275F"/>
    <w:rsid w:val="00262B74"/>
    <w:rsid w:val="00263CAA"/>
    <w:rsid w:val="0026449E"/>
    <w:rsid w:val="00264EAC"/>
    <w:rsid w:val="00265489"/>
    <w:rsid w:val="00267027"/>
    <w:rsid w:val="0026CE76"/>
    <w:rsid w:val="002702E4"/>
    <w:rsid w:val="00270EAD"/>
    <w:rsid w:val="00271AD8"/>
    <w:rsid w:val="0027209C"/>
    <w:rsid w:val="00273257"/>
    <w:rsid w:val="002743AF"/>
    <w:rsid w:val="00277C71"/>
    <w:rsid w:val="00279339"/>
    <w:rsid w:val="00281C40"/>
    <w:rsid w:val="0028433C"/>
    <w:rsid w:val="00284AC3"/>
    <w:rsid w:val="00284BE4"/>
    <w:rsid w:val="00286D03"/>
    <w:rsid w:val="0028A3FB"/>
    <w:rsid w:val="002916C0"/>
    <w:rsid w:val="002918C9"/>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6A80"/>
    <w:rsid w:val="002D72B5"/>
    <w:rsid w:val="002E43B9"/>
    <w:rsid w:val="002E4654"/>
    <w:rsid w:val="002F123E"/>
    <w:rsid w:val="002F3F78"/>
    <w:rsid w:val="002F46A2"/>
    <w:rsid w:val="002F4884"/>
    <w:rsid w:val="002F4ABB"/>
    <w:rsid w:val="002F5C34"/>
    <w:rsid w:val="00300585"/>
    <w:rsid w:val="00302323"/>
    <w:rsid w:val="00305A4B"/>
    <w:rsid w:val="003112F5"/>
    <w:rsid w:val="0032177B"/>
    <w:rsid w:val="003250EC"/>
    <w:rsid w:val="003305FA"/>
    <w:rsid w:val="00330DCE"/>
    <w:rsid w:val="003328DB"/>
    <w:rsid w:val="00337B27"/>
    <w:rsid w:val="0034191A"/>
    <w:rsid w:val="003453A1"/>
    <w:rsid w:val="0034592B"/>
    <w:rsid w:val="00345EFD"/>
    <w:rsid w:val="00351DCE"/>
    <w:rsid w:val="00351F75"/>
    <w:rsid w:val="003522D6"/>
    <w:rsid w:val="0035B55D"/>
    <w:rsid w:val="0035BF81"/>
    <w:rsid w:val="00360A89"/>
    <w:rsid w:val="00361036"/>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4E29"/>
    <w:rsid w:val="003A6F5A"/>
    <w:rsid w:val="003A7324"/>
    <w:rsid w:val="003A7793"/>
    <w:rsid w:val="003B0FB5"/>
    <w:rsid w:val="003B2195"/>
    <w:rsid w:val="003B2694"/>
    <w:rsid w:val="003B430F"/>
    <w:rsid w:val="003B76F6"/>
    <w:rsid w:val="003C486C"/>
    <w:rsid w:val="003C7484"/>
    <w:rsid w:val="003E05A0"/>
    <w:rsid w:val="003E3EEB"/>
    <w:rsid w:val="003E4F2C"/>
    <w:rsid w:val="003E6B39"/>
    <w:rsid w:val="003E6E2B"/>
    <w:rsid w:val="003E7F6F"/>
    <w:rsid w:val="003F11E6"/>
    <w:rsid w:val="003F3051"/>
    <w:rsid w:val="003F5151"/>
    <w:rsid w:val="003F6F70"/>
    <w:rsid w:val="003F7773"/>
    <w:rsid w:val="0040355E"/>
    <w:rsid w:val="004102E8"/>
    <w:rsid w:val="0041032E"/>
    <w:rsid w:val="00411BFB"/>
    <w:rsid w:val="00411E7C"/>
    <w:rsid w:val="004131EB"/>
    <w:rsid w:val="00415FDB"/>
    <w:rsid w:val="004219FC"/>
    <w:rsid w:val="00423FA9"/>
    <w:rsid w:val="00425C3C"/>
    <w:rsid w:val="00431140"/>
    <w:rsid w:val="004319F9"/>
    <w:rsid w:val="004324D7"/>
    <w:rsid w:val="00433614"/>
    <w:rsid w:val="0043F6E3"/>
    <w:rsid w:val="00441232"/>
    <w:rsid w:val="004478F5"/>
    <w:rsid w:val="004501D3"/>
    <w:rsid w:val="00450588"/>
    <w:rsid w:val="004518DD"/>
    <w:rsid w:val="00452858"/>
    <w:rsid w:val="0045366B"/>
    <w:rsid w:val="004568A8"/>
    <w:rsid w:val="00461FC8"/>
    <w:rsid w:val="004720B5"/>
    <w:rsid w:val="0047230C"/>
    <w:rsid w:val="0047247D"/>
    <w:rsid w:val="00477240"/>
    <w:rsid w:val="00477D3C"/>
    <w:rsid w:val="00480B13"/>
    <w:rsid w:val="00481944"/>
    <w:rsid w:val="00481A99"/>
    <w:rsid w:val="00481F8B"/>
    <w:rsid w:val="00486210"/>
    <w:rsid w:val="00487C0B"/>
    <w:rsid w:val="00491666"/>
    <w:rsid w:val="00493A4E"/>
    <w:rsid w:val="00493BF5"/>
    <w:rsid w:val="00493C5C"/>
    <w:rsid w:val="004943B6"/>
    <w:rsid w:val="00496935"/>
    <w:rsid w:val="004A47D2"/>
    <w:rsid w:val="004A7C19"/>
    <w:rsid w:val="004B08D8"/>
    <w:rsid w:val="004B6A42"/>
    <w:rsid w:val="004B71D5"/>
    <w:rsid w:val="004B71F2"/>
    <w:rsid w:val="004C020E"/>
    <w:rsid w:val="004C1A8A"/>
    <w:rsid w:val="004C3AF3"/>
    <w:rsid w:val="004C4E71"/>
    <w:rsid w:val="004C57EF"/>
    <w:rsid w:val="004C62CE"/>
    <w:rsid w:val="004C769A"/>
    <w:rsid w:val="004C7876"/>
    <w:rsid w:val="004D3373"/>
    <w:rsid w:val="004D4668"/>
    <w:rsid w:val="004D4E80"/>
    <w:rsid w:val="004D7E67"/>
    <w:rsid w:val="004EA4EC"/>
    <w:rsid w:val="004F024D"/>
    <w:rsid w:val="004F0C76"/>
    <w:rsid w:val="004F198F"/>
    <w:rsid w:val="004F1AC3"/>
    <w:rsid w:val="004F1D16"/>
    <w:rsid w:val="004F23BD"/>
    <w:rsid w:val="004F3F9B"/>
    <w:rsid w:val="004F4DD4"/>
    <w:rsid w:val="004F71F1"/>
    <w:rsid w:val="0050049C"/>
    <w:rsid w:val="005066BE"/>
    <w:rsid w:val="00507881"/>
    <w:rsid w:val="00514C84"/>
    <w:rsid w:val="00517B49"/>
    <w:rsid w:val="00521121"/>
    <w:rsid w:val="00521E65"/>
    <w:rsid w:val="005247D1"/>
    <w:rsid w:val="00525DB0"/>
    <w:rsid w:val="00530F1C"/>
    <w:rsid w:val="00537681"/>
    <w:rsid w:val="00540256"/>
    <w:rsid w:val="00540A49"/>
    <w:rsid w:val="00540CA6"/>
    <w:rsid w:val="005414C3"/>
    <w:rsid w:val="00543D92"/>
    <w:rsid w:val="005444F3"/>
    <w:rsid w:val="00551B83"/>
    <w:rsid w:val="00551F38"/>
    <w:rsid w:val="0055222A"/>
    <w:rsid w:val="0055396F"/>
    <w:rsid w:val="00555CFD"/>
    <w:rsid w:val="00556DBF"/>
    <w:rsid w:val="00557CDF"/>
    <w:rsid w:val="00560231"/>
    <w:rsid w:val="005617F1"/>
    <w:rsid w:val="00563D92"/>
    <w:rsid w:val="00573C15"/>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F3282"/>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30A5"/>
    <w:rsid w:val="006241A8"/>
    <w:rsid w:val="0062E7C3"/>
    <w:rsid w:val="006304DB"/>
    <w:rsid w:val="00636E6F"/>
    <w:rsid w:val="006382B4"/>
    <w:rsid w:val="00642871"/>
    <w:rsid w:val="00644625"/>
    <w:rsid w:val="00646511"/>
    <w:rsid w:val="00653A87"/>
    <w:rsid w:val="00654E0D"/>
    <w:rsid w:val="006567E1"/>
    <w:rsid w:val="00657984"/>
    <w:rsid w:val="00662457"/>
    <w:rsid w:val="00662EFA"/>
    <w:rsid w:val="0066418C"/>
    <w:rsid w:val="00664C7B"/>
    <w:rsid w:val="00672345"/>
    <w:rsid w:val="0067315D"/>
    <w:rsid w:val="00674BA8"/>
    <w:rsid w:val="00674F4B"/>
    <w:rsid w:val="00680EBC"/>
    <w:rsid w:val="00686720"/>
    <w:rsid w:val="00692852"/>
    <w:rsid w:val="00694C33"/>
    <w:rsid w:val="00695104"/>
    <w:rsid w:val="00695DAB"/>
    <w:rsid w:val="006B0158"/>
    <w:rsid w:val="006B139D"/>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6E4C"/>
    <w:rsid w:val="006F6F8D"/>
    <w:rsid w:val="006F7D5D"/>
    <w:rsid w:val="006FB8E7"/>
    <w:rsid w:val="007013A6"/>
    <w:rsid w:val="007028C3"/>
    <w:rsid w:val="00703007"/>
    <w:rsid w:val="00704BAF"/>
    <w:rsid w:val="00707D5C"/>
    <w:rsid w:val="00710F22"/>
    <w:rsid w:val="00715344"/>
    <w:rsid w:val="0071679A"/>
    <w:rsid w:val="00725670"/>
    <w:rsid w:val="00725D9E"/>
    <w:rsid w:val="007305BA"/>
    <w:rsid w:val="0073137B"/>
    <w:rsid w:val="00731BE9"/>
    <w:rsid w:val="0073505F"/>
    <w:rsid w:val="00735485"/>
    <w:rsid w:val="007376CE"/>
    <w:rsid w:val="00737827"/>
    <w:rsid w:val="00743315"/>
    <w:rsid w:val="00743D27"/>
    <w:rsid w:val="00746D87"/>
    <w:rsid w:val="007472E6"/>
    <w:rsid w:val="00750A27"/>
    <w:rsid w:val="0075208F"/>
    <w:rsid w:val="007526A0"/>
    <w:rsid w:val="00753437"/>
    <w:rsid w:val="0075376E"/>
    <w:rsid w:val="007572A9"/>
    <w:rsid w:val="0075B9D7"/>
    <w:rsid w:val="00763B36"/>
    <w:rsid w:val="007704CF"/>
    <w:rsid w:val="0077252F"/>
    <w:rsid w:val="00772DAC"/>
    <w:rsid w:val="00773A12"/>
    <w:rsid w:val="00782963"/>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69D0"/>
    <w:rsid w:val="007E23BC"/>
    <w:rsid w:val="007E2A9D"/>
    <w:rsid w:val="007E3D2F"/>
    <w:rsid w:val="007E49CF"/>
    <w:rsid w:val="007E691F"/>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381A"/>
    <w:rsid w:val="00814281"/>
    <w:rsid w:val="008206BC"/>
    <w:rsid w:val="00821F52"/>
    <w:rsid w:val="00822E49"/>
    <w:rsid w:val="00826736"/>
    <w:rsid w:val="00830298"/>
    <w:rsid w:val="0083188F"/>
    <w:rsid w:val="00832D9D"/>
    <w:rsid w:val="00834179"/>
    <w:rsid w:val="00834863"/>
    <w:rsid w:val="00834A87"/>
    <w:rsid w:val="00843341"/>
    <w:rsid w:val="00844D1D"/>
    <w:rsid w:val="00851017"/>
    <w:rsid w:val="00853E42"/>
    <w:rsid w:val="00854586"/>
    <w:rsid w:val="00856726"/>
    <w:rsid w:val="008568E9"/>
    <w:rsid w:val="00857799"/>
    <w:rsid w:val="00862AE5"/>
    <w:rsid w:val="00863AE7"/>
    <w:rsid w:val="0086468D"/>
    <w:rsid w:val="008649E7"/>
    <w:rsid w:val="00872260"/>
    <w:rsid w:val="00874507"/>
    <w:rsid w:val="008752B3"/>
    <w:rsid w:val="008752D7"/>
    <w:rsid w:val="008778FD"/>
    <w:rsid w:val="00880161"/>
    <w:rsid w:val="00882DED"/>
    <w:rsid w:val="008831DF"/>
    <w:rsid w:val="0088336C"/>
    <w:rsid w:val="00883FF0"/>
    <w:rsid w:val="00884A6E"/>
    <w:rsid w:val="00884D94"/>
    <w:rsid w:val="0089120E"/>
    <w:rsid w:val="00892620"/>
    <w:rsid w:val="008931DE"/>
    <w:rsid w:val="00893D3E"/>
    <w:rsid w:val="008947D1"/>
    <w:rsid w:val="00895739"/>
    <w:rsid w:val="008A09FA"/>
    <w:rsid w:val="008A1E3A"/>
    <w:rsid w:val="008A3CDA"/>
    <w:rsid w:val="008A6AB4"/>
    <w:rsid w:val="008B017D"/>
    <w:rsid w:val="008B2BF1"/>
    <w:rsid w:val="008B4BC2"/>
    <w:rsid w:val="008B4DF7"/>
    <w:rsid w:val="008B6FC0"/>
    <w:rsid w:val="008B7E26"/>
    <w:rsid w:val="008B8A85"/>
    <w:rsid w:val="008C0CA3"/>
    <w:rsid w:val="008C2695"/>
    <w:rsid w:val="008C35EF"/>
    <w:rsid w:val="008C49EF"/>
    <w:rsid w:val="008C5224"/>
    <w:rsid w:val="008D0521"/>
    <w:rsid w:val="008D2555"/>
    <w:rsid w:val="008D3A0C"/>
    <w:rsid w:val="008D3B6D"/>
    <w:rsid w:val="008D47CF"/>
    <w:rsid w:val="008E01B6"/>
    <w:rsid w:val="008E038C"/>
    <w:rsid w:val="008E0FC6"/>
    <w:rsid w:val="008E4DFB"/>
    <w:rsid w:val="008E5761"/>
    <w:rsid w:val="008E5C5D"/>
    <w:rsid w:val="008E61D5"/>
    <w:rsid w:val="008E6598"/>
    <w:rsid w:val="008F379B"/>
    <w:rsid w:val="008F4CA9"/>
    <w:rsid w:val="009005A2"/>
    <w:rsid w:val="00900A93"/>
    <w:rsid w:val="00908789"/>
    <w:rsid w:val="00911CB7"/>
    <w:rsid w:val="00915CFF"/>
    <w:rsid w:val="0091676C"/>
    <w:rsid w:val="0092130F"/>
    <w:rsid w:val="00922B06"/>
    <w:rsid w:val="00933811"/>
    <w:rsid w:val="00934C50"/>
    <w:rsid w:val="00935C60"/>
    <w:rsid w:val="0093604B"/>
    <w:rsid w:val="00936AF3"/>
    <w:rsid w:val="00945345"/>
    <w:rsid w:val="00947423"/>
    <w:rsid w:val="009511F7"/>
    <w:rsid w:val="009546A7"/>
    <w:rsid w:val="00955294"/>
    <w:rsid w:val="0095F0C2"/>
    <w:rsid w:val="00965F86"/>
    <w:rsid w:val="009704A7"/>
    <w:rsid w:val="00972040"/>
    <w:rsid w:val="0097273E"/>
    <w:rsid w:val="00975601"/>
    <w:rsid w:val="00976373"/>
    <w:rsid w:val="00981875"/>
    <w:rsid w:val="00983CDA"/>
    <w:rsid w:val="009857EE"/>
    <w:rsid w:val="009867C7"/>
    <w:rsid w:val="00986F52"/>
    <w:rsid w:val="00987612"/>
    <w:rsid w:val="009913FE"/>
    <w:rsid w:val="0099294D"/>
    <w:rsid w:val="00992AEA"/>
    <w:rsid w:val="0099479A"/>
    <w:rsid w:val="009A211C"/>
    <w:rsid w:val="009A48D2"/>
    <w:rsid w:val="009A6D95"/>
    <w:rsid w:val="009B35AB"/>
    <w:rsid w:val="009B77BE"/>
    <w:rsid w:val="009C1206"/>
    <w:rsid w:val="009C2CAE"/>
    <w:rsid w:val="009C2DF6"/>
    <w:rsid w:val="009C30EF"/>
    <w:rsid w:val="009C7C49"/>
    <w:rsid w:val="009C7E6E"/>
    <w:rsid w:val="009D051B"/>
    <w:rsid w:val="009D2B41"/>
    <w:rsid w:val="009D5130"/>
    <w:rsid w:val="009D5EBE"/>
    <w:rsid w:val="009D708E"/>
    <w:rsid w:val="009E345B"/>
    <w:rsid w:val="009E6715"/>
    <w:rsid w:val="009F04E1"/>
    <w:rsid w:val="009F3333"/>
    <w:rsid w:val="009F4998"/>
    <w:rsid w:val="009F8993"/>
    <w:rsid w:val="00A058A1"/>
    <w:rsid w:val="00A07387"/>
    <w:rsid w:val="00A10381"/>
    <w:rsid w:val="00A1172D"/>
    <w:rsid w:val="00A12C5C"/>
    <w:rsid w:val="00A12DB0"/>
    <w:rsid w:val="00A178D7"/>
    <w:rsid w:val="00A200F2"/>
    <w:rsid w:val="00A22942"/>
    <w:rsid w:val="00A22AD2"/>
    <w:rsid w:val="00A2401C"/>
    <w:rsid w:val="00A24308"/>
    <w:rsid w:val="00A31094"/>
    <w:rsid w:val="00A343A0"/>
    <w:rsid w:val="00A349E0"/>
    <w:rsid w:val="00A35A92"/>
    <w:rsid w:val="00A40339"/>
    <w:rsid w:val="00A416EB"/>
    <w:rsid w:val="00A42782"/>
    <w:rsid w:val="00A47527"/>
    <w:rsid w:val="00A5489C"/>
    <w:rsid w:val="00A56243"/>
    <w:rsid w:val="00A5785E"/>
    <w:rsid w:val="00A64F77"/>
    <w:rsid w:val="00A70687"/>
    <w:rsid w:val="00A763A5"/>
    <w:rsid w:val="00A801B8"/>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1432"/>
    <w:rsid w:val="00AD2899"/>
    <w:rsid w:val="00AD426F"/>
    <w:rsid w:val="00AD5911"/>
    <w:rsid w:val="00AD65E3"/>
    <w:rsid w:val="00AD6C5A"/>
    <w:rsid w:val="00AE26BA"/>
    <w:rsid w:val="00AE62FA"/>
    <w:rsid w:val="00AE7749"/>
    <w:rsid w:val="00AF0053"/>
    <w:rsid w:val="00AF1609"/>
    <w:rsid w:val="00AF2454"/>
    <w:rsid w:val="00AF6C60"/>
    <w:rsid w:val="00B0151E"/>
    <w:rsid w:val="00B030A5"/>
    <w:rsid w:val="00B035CC"/>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3197"/>
    <w:rsid w:val="00B959EA"/>
    <w:rsid w:val="00B96696"/>
    <w:rsid w:val="00BA145C"/>
    <w:rsid w:val="00BA4337"/>
    <w:rsid w:val="00BA6133"/>
    <w:rsid w:val="00BB1438"/>
    <w:rsid w:val="00BB76AA"/>
    <w:rsid w:val="00BC2ACF"/>
    <w:rsid w:val="00BC3283"/>
    <w:rsid w:val="00BC45A7"/>
    <w:rsid w:val="00BC6223"/>
    <w:rsid w:val="00BD0329"/>
    <w:rsid w:val="00BD2DF1"/>
    <w:rsid w:val="00BD5649"/>
    <w:rsid w:val="00BD6A71"/>
    <w:rsid w:val="00BE18B7"/>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BA8"/>
    <w:rsid w:val="00C33B36"/>
    <w:rsid w:val="00C35325"/>
    <w:rsid w:val="00C36655"/>
    <w:rsid w:val="00C41C60"/>
    <w:rsid w:val="00C42E13"/>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DCE"/>
    <w:rsid w:val="00C7736C"/>
    <w:rsid w:val="00C77D5A"/>
    <w:rsid w:val="00C80726"/>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3CA6"/>
    <w:rsid w:val="00CA40B1"/>
    <w:rsid w:val="00CA65EC"/>
    <w:rsid w:val="00CB2FF1"/>
    <w:rsid w:val="00CB44B3"/>
    <w:rsid w:val="00CC05D4"/>
    <w:rsid w:val="00CC1E80"/>
    <w:rsid w:val="00CC71D6"/>
    <w:rsid w:val="00CD1E33"/>
    <w:rsid w:val="00CD35F4"/>
    <w:rsid w:val="00CD7041"/>
    <w:rsid w:val="00CDD155"/>
    <w:rsid w:val="00CE11A3"/>
    <w:rsid w:val="00CE3833"/>
    <w:rsid w:val="00CE38AE"/>
    <w:rsid w:val="00CF0BBF"/>
    <w:rsid w:val="00CF3341"/>
    <w:rsid w:val="00CF3C7F"/>
    <w:rsid w:val="00CF4CC1"/>
    <w:rsid w:val="00CF6ED5"/>
    <w:rsid w:val="00D048B3"/>
    <w:rsid w:val="00D10103"/>
    <w:rsid w:val="00D1086F"/>
    <w:rsid w:val="00D140AF"/>
    <w:rsid w:val="00D16B4C"/>
    <w:rsid w:val="00D17A69"/>
    <w:rsid w:val="00D17CD5"/>
    <w:rsid w:val="00D21089"/>
    <w:rsid w:val="00D24A41"/>
    <w:rsid w:val="00D250E8"/>
    <w:rsid w:val="00D3429F"/>
    <w:rsid w:val="00D35528"/>
    <w:rsid w:val="00D3729D"/>
    <w:rsid w:val="00D37FA4"/>
    <w:rsid w:val="00D45B55"/>
    <w:rsid w:val="00D47219"/>
    <w:rsid w:val="00D513B9"/>
    <w:rsid w:val="00D53AFF"/>
    <w:rsid w:val="00D55B8B"/>
    <w:rsid w:val="00D56BAE"/>
    <w:rsid w:val="00D6028C"/>
    <w:rsid w:val="00D642BB"/>
    <w:rsid w:val="00D7012B"/>
    <w:rsid w:val="00D7259D"/>
    <w:rsid w:val="00D73087"/>
    <w:rsid w:val="00D74C54"/>
    <w:rsid w:val="00D74D8E"/>
    <w:rsid w:val="00D76427"/>
    <w:rsid w:val="00D77101"/>
    <w:rsid w:val="00D80285"/>
    <w:rsid w:val="00D80341"/>
    <w:rsid w:val="00D80875"/>
    <w:rsid w:val="00D8360C"/>
    <w:rsid w:val="00D851A4"/>
    <w:rsid w:val="00D95039"/>
    <w:rsid w:val="00D9618F"/>
    <w:rsid w:val="00D96B81"/>
    <w:rsid w:val="00DA243B"/>
    <w:rsid w:val="00DA31CA"/>
    <w:rsid w:val="00DA660D"/>
    <w:rsid w:val="00DB03A7"/>
    <w:rsid w:val="00DB0BFE"/>
    <w:rsid w:val="00DB4E3E"/>
    <w:rsid w:val="00DB7B73"/>
    <w:rsid w:val="00DC0CE2"/>
    <w:rsid w:val="00DC1686"/>
    <w:rsid w:val="00DC3409"/>
    <w:rsid w:val="00DC35A1"/>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4608"/>
    <w:rsid w:val="00E26D43"/>
    <w:rsid w:val="00E2807A"/>
    <w:rsid w:val="00E30962"/>
    <w:rsid w:val="00E3249F"/>
    <w:rsid w:val="00E32B90"/>
    <w:rsid w:val="00E340C6"/>
    <w:rsid w:val="00E349EF"/>
    <w:rsid w:val="00E413B5"/>
    <w:rsid w:val="00E42824"/>
    <w:rsid w:val="00E43387"/>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7979"/>
    <w:rsid w:val="00EC4FE8"/>
    <w:rsid w:val="00EC57B7"/>
    <w:rsid w:val="00EC6186"/>
    <w:rsid w:val="00EC61BD"/>
    <w:rsid w:val="00EC77DC"/>
    <w:rsid w:val="00ED015F"/>
    <w:rsid w:val="00ED5A94"/>
    <w:rsid w:val="00ED7A5C"/>
    <w:rsid w:val="00EE0E6C"/>
    <w:rsid w:val="00EE3CD3"/>
    <w:rsid w:val="00EE4271"/>
    <w:rsid w:val="00EE5015"/>
    <w:rsid w:val="00EE508D"/>
    <w:rsid w:val="00EE54D1"/>
    <w:rsid w:val="00EE593B"/>
    <w:rsid w:val="00EE6C2B"/>
    <w:rsid w:val="00EF78BA"/>
    <w:rsid w:val="00F01DEE"/>
    <w:rsid w:val="00F05711"/>
    <w:rsid w:val="00F06E23"/>
    <w:rsid w:val="00F0744C"/>
    <w:rsid w:val="00F077C2"/>
    <w:rsid w:val="00F12E81"/>
    <w:rsid w:val="00F177FE"/>
    <w:rsid w:val="00F21E60"/>
    <w:rsid w:val="00F22BDB"/>
    <w:rsid w:val="00F23007"/>
    <w:rsid w:val="00F2EEAA"/>
    <w:rsid w:val="00F343E2"/>
    <w:rsid w:val="00F349BF"/>
    <w:rsid w:val="00F34CD9"/>
    <w:rsid w:val="00F34E13"/>
    <w:rsid w:val="00F35CFF"/>
    <w:rsid w:val="00F3608C"/>
    <w:rsid w:val="00F368D9"/>
    <w:rsid w:val="00F37C82"/>
    <w:rsid w:val="00F42B6C"/>
    <w:rsid w:val="00F446D6"/>
    <w:rsid w:val="00F45061"/>
    <w:rsid w:val="00F45A4D"/>
    <w:rsid w:val="00F45DD9"/>
    <w:rsid w:val="00F54C65"/>
    <w:rsid w:val="00F55A66"/>
    <w:rsid w:val="00F5EE1F"/>
    <w:rsid w:val="00F60A7B"/>
    <w:rsid w:val="00F60B48"/>
    <w:rsid w:val="00F64E59"/>
    <w:rsid w:val="00F65639"/>
    <w:rsid w:val="00F72422"/>
    <w:rsid w:val="00F72AE9"/>
    <w:rsid w:val="00F736DB"/>
    <w:rsid w:val="00F73D4A"/>
    <w:rsid w:val="00F75759"/>
    <w:rsid w:val="00F770C0"/>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4174"/>
    <w:rsid w:val="00FC56B0"/>
    <w:rsid w:val="00FC7154"/>
    <w:rsid w:val="00FD0A57"/>
    <w:rsid w:val="00FD2ADC"/>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wmf"/><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footer" Target="footer1.xml"/><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3.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4.xml><?xml version="1.0" encoding="utf-8"?>
<ds:datastoreItem xmlns:ds="http://schemas.openxmlformats.org/officeDocument/2006/customXml" ds:itemID="{C6A8378A-7D11-4F51-9DB4-2A03940528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52</Pages>
  <Words>54375</Words>
  <Characters>309944</Characters>
  <Application>Microsoft Office Word</Application>
  <DocSecurity>0</DocSecurity>
  <Lines>2582</Lines>
  <Paragraphs>727</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363592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38</cp:revision>
  <dcterms:created xsi:type="dcterms:W3CDTF">2022-02-03T17:26:00Z</dcterms:created>
  <dcterms:modified xsi:type="dcterms:W3CDTF">2022-02-18T16:37:00Z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id="scpV2CRF"/&gt;&lt;style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